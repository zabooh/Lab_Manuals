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795968" behindDoc="0" locked="0" layoutInCell="1" allowOverlap="1" wp14:anchorId="10922233" wp14:editId="406E6077">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A59243" id="Straight Connector 183" o:spid="_x0000_s1026" style="position:absolute;flip:x;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793920" behindDoc="0" locked="0" layoutInCell="1" allowOverlap="1" wp14:anchorId="10922235" wp14:editId="6577949D">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82304" behindDoc="1" locked="0" layoutInCell="1" allowOverlap="0" wp14:anchorId="10922237" wp14:editId="378D2DA4">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D26193" w:rsidRPr="00925B34" w:rsidRDefault="00D26193"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D26193" w:rsidRDefault="00D26193" w:rsidP="00700AFA">
                              <w:pPr>
                                <w:jc w:val="right"/>
                                <w:rPr>
                                  <w:rFonts w:ascii="Arial" w:hAnsi="Arial" w:cs="Arial"/>
                                  <w:b/>
                                  <w:sz w:val="44"/>
                                </w:rPr>
                              </w:pPr>
                            </w:p>
                            <w:p w14:paraId="1092246C" w14:textId="77777777" w:rsidR="00D26193" w:rsidRDefault="00D26193" w:rsidP="00700AFA">
                              <w:pPr>
                                <w:jc w:val="right"/>
                                <w:rPr>
                                  <w:rFonts w:ascii="Arial" w:hAnsi="Arial" w:cs="Arial"/>
                                  <w:b/>
                                  <w:sz w:val="44"/>
                                </w:rPr>
                              </w:pPr>
                            </w:p>
                            <w:p w14:paraId="1092246D" w14:textId="62EA0EB7" w:rsidR="00D26193" w:rsidRPr="00DC027A" w:rsidRDefault="00D26193" w:rsidP="00700AFA">
                              <w:pPr>
                                <w:jc w:val="right"/>
                                <w:rPr>
                                  <w:rFonts w:ascii="Raleway" w:hAnsi="Raleway" w:cs="Arial"/>
                                  <w:b/>
                                  <w:sz w:val="56"/>
                                </w:rPr>
                              </w:pPr>
                              <w:r>
                                <w:rPr>
                                  <w:rFonts w:ascii="Raleway" w:hAnsi="Raleway" w:cs="Arial"/>
                                  <w:b/>
                                  <w:sz w:val="56"/>
                                </w:rPr>
                                <w:t>23075 IoT6</w:t>
                              </w:r>
                            </w:p>
                            <w:p w14:paraId="1092246E" w14:textId="77777777" w:rsidR="00D26193" w:rsidRPr="0026105A" w:rsidRDefault="00D26193" w:rsidP="00700AFA">
                              <w:pPr>
                                <w:jc w:val="right"/>
                                <w:rPr>
                                  <w:rFonts w:ascii="Raleway" w:hAnsi="Raleway" w:cs="Arial"/>
                                  <w:b/>
                                  <w:sz w:val="44"/>
                                </w:rPr>
                              </w:pPr>
                            </w:p>
                            <w:p w14:paraId="2B4E7E84" w14:textId="77777777" w:rsidR="00D26193" w:rsidRPr="00E553C9" w:rsidRDefault="00D26193"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D26193" w:rsidRPr="00D64769" w:rsidRDefault="00D26193" w:rsidP="00700AFA">
                              <w:pPr>
                                <w:jc w:val="right"/>
                                <w:rPr>
                                  <w:rFonts w:ascii="Raleway" w:hAnsi="Raleway" w:cs="Arial"/>
                                  <w:b/>
                                  <w:sz w:val="44"/>
                                  <w:lang w:val="en-US"/>
                                </w:rPr>
                              </w:pPr>
                            </w:p>
                            <w:p w14:paraId="10922472" w14:textId="77777777" w:rsidR="00D26193" w:rsidRPr="0026105A" w:rsidRDefault="00D26193" w:rsidP="00700AFA">
                              <w:pPr>
                                <w:jc w:val="right"/>
                                <w:rPr>
                                  <w:rFonts w:ascii="Raleway" w:hAnsi="Raleway" w:cs="Arial"/>
                                  <w:b/>
                                  <w:sz w:val="44"/>
                                </w:rPr>
                              </w:pPr>
                              <w:r w:rsidRPr="0026105A">
                                <w:rPr>
                                  <w:rFonts w:ascii="Raleway" w:hAnsi="Raleway" w:cs="Arial"/>
                                  <w:b/>
                                  <w:sz w:val="44"/>
                                </w:rPr>
                                <w:t>Hands-On</w:t>
                              </w:r>
                            </w:p>
                            <w:p w14:paraId="10922473" w14:textId="77777777" w:rsidR="00D26193" w:rsidRPr="0026105A" w:rsidRDefault="00D26193"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D26193" w:rsidRDefault="00D26193"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D26193" w:rsidRPr="00DC027A" w:rsidRDefault="00D26193" w:rsidP="00700AFA">
                              <w:pPr>
                                <w:jc w:val="right"/>
                                <w:rPr>
                                  <w:rFonts w:ascii="Raleway Medium" w:hAnsi="Raleway Medium" w:cs="Arial"/>
                                  <w:b/>
                                  <w:i/>
                                  <w:sz w:val="28"/>
                                  <w:szCs w:val="72"/>
                                </w:rPr>
                              </w:pPr>
                            </w:p>
                            <w:p w14:paraId="10922476" w14:textId="77777777" w:rsidR="00D26193" w:rsidRPr="00DC027A" w:rsidRDefault="00D26193"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34176;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D26193" w:rsidRPr="00925B34" w:rsidRDefault="00D26193"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D26193" w:rsidRDefault="00D26193" w:rsidP="00700AFA">
                        <w:pPr>
                          <w:jc w:val="right"/>
                          <w:rPr>
                            <w:rFonts w:ascii="Arial" w:hAnsi="Arial" w:cs="Arial"/>
                            <w:b/>
                            <w:sz w:val="44"/>
                          </w:rPr>
                        </w:pPr>
                      </w:p>
                      <w:p w14:paraId="1092246C" w14:textId="77777777" w:rsidR="00D26193" w:rsidRDefault="00D26193" w:rsidP="00700AFA">
                        <w:pPr>
                          <w:jc w:val="right"/>
                          <w:rPr>
                            <w:rFonts w:ascii="Arial" w:hAnsi="Arial" w:cs="Arial"/>
                            <w:b/>
                            <w:sz w:val="44"/>
                          </w:rPr>
                        </w:pPr>
                      </w:p>
                      <w:p w14:paraId="1092246D" w14:textId="62EA0EB7" w:rsidR="00D26193" w:rsidRPr="00DC027A" w:rsidRDefault="00D26193" w:rsidP="00700AFA">
                        <w:pPr>
                          <w:jc w:val="right"/>
                          <w:rPr>
                            <w:rFonts w:ascii="Raleway" w:hAnsi="Raleway" w:cs="Arial"/>
                            <w:b/>
                            <w:sz w:val="56"/>
                          </w:rPr>
                        </w:pPr>
                        <w:r>
                          <w:rPr>
                            <w:rFonts w:ascii="Raleway" w:hAnsi="Raleway" w:cs="Arial"/>
                            <w:b/>
                            <w:sz w:val="56"/>
                          </w:rPr>
                          <w:t>23075 IoT6</w:t>
                        </w:r>
                      </w:p>
                      <w:p w14:paraId="1092246E" w14:textId="77777777" w:rsidR="00D26193" w:rsidRPr="0026105A" w:rsidRDefault="00D26193" w:rsidP="00700AFA">
                        <w:pPr>
                          <w:jc w:val="right"/>
                          <w:rPr>
                            <w:rFonts w:ascii="Raleway" w:hAnsi="Raleway" w:cs="Arial"/>
                            <w:b/>
                            <w:sz w:val="44"/>
                          </w:rPr>
                        </w:pPr>
                      </w:p>
                      <w:p w14:paraId="2B4E7E84" w14:textId="77777777" w:rsidR="00D26193" w:rsidRPr="00E553C9" w:rsidRDefault="00D26193"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D26193" w:rsidRPr="00D64769" w:rsidRDefault="00D26193" w:rsidP="00700AFA">
                        <w:pPr>
                          <w:jc w:val="right"/>
                          <w:rPr>
                            <w:rFonts w:ascii="Raleway" w:hAnsi="Raleway" w:cs="Arial"/>
                            <w:b/>
                            <w:sz w:val="44"/>
                            <w:lang w:val="en-US"/>
                          </w:rPr>
                        </w:pPr>
                      </w:p>
                      <w:p w14:paraId="10922472" w14:textId="77777777" w:rsidR="00D26193" w:rsidRPr="0026105A" w:rsidRDefault="00D26193" w:rsidP="00700AFA">
                        <w:pPr>
                          <w:jc w:val="right"/>
                          <w:rPr>
                            <w:rFonts w:ascii="Raleway" w:hAnsi="Raleway" w:cs="Arial"/>
                            <w:b/>
                            <w:sz w:val="44"/>
                          </w:rPr>
                        </w:pPr>
                        <w:r w:rsidRPr="0026105A">
                          <w:rPr>
                            <w:rFonts w:ascii="Raleway" w:hAnsi="Raleway" w:cs="Arial"/>
                            <w:b/>
                            <w:sz w:val="44"/>
                          </w:rPr>
                          <w:t>Hands-On</w:t>
                        </w:r>
                      </w:p>
                      <w:p w14:paraId="10922473" w14:textId="77777777" w:rsidR="00D26193" w:rsidRPr="0026105A" w:rsidRDefault="00D26193"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D26193" w:rsidRDefault="00D26193"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D26193" w:rsidRDefault="00D26193"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D26193" w:rsidRPr="00DC027A" w:rsidRDefault="00D26193" w:rsidP="00700AFA">
                        <w:pPr>
                          <w:jc w:val="right"/>
                          <w:rPr>
                            <w:rFonts w:ascii="Raleway Medium" w:hAnsi="Raleway Medium" w:cs="Arial"/>
                            <w:b/>
                            <w:i/>
                            <w:sz w:val="28"/>
                            <w:szCs w:val="72"/>
                          </w:rPr>
                        </w:pPr>
                      </w:p>
                      <w:p w14:paraId="10922476" w14:textId="77777777" w:rsidR="00D26193" w:rsidRPr="00DC027A" w:rsidRDefault="00D26193"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559366CB" w:rsidR="00BE636E" w:rsidRPr="00636D4B" w:rsidDel="00C82D68" w:rsidRDefault="00BE636E" w:rsidP="00BE636E">
      <w:pPr>
        <w:pStyle w:val="NoSpacing"/>
        <w:rPr>
          <w:del w:id="0" w:author="Raji Shanmugasundaram - C20616" w:date="2019-06-04T13:08:00Z"/>
          <w:rFonts w:ascii="Arial" w:hAnsi="Arial" w:cs="Arial"/>
          <w:b/>
          <w:sz w:val="56"/>
        </w:rPr>
      </w:pPr>
      <w:del w:id="1" w:author="Raji Shanmugasundaram - C20616" w:date="2019-06-04T13:08:00Z">
        <w:r w:rsidRPr="00636D4B" w:rsidDel="00C82D68">
          <w:rPr>
            <w:rFonts w:ascii="Arial" w:hAnsi="Arial" w:cs="Arial"/>
            <w:b/>
            <w:sz w:val="56"/>
          </w:rPr>
          <w:lastRenderedPageBreak/>
          <w:delText>MPLAB® Harmony TCP/IP Stack</w:delText>
        </w:r>
      </w:del>
    </w:p>
    <w:p w14:paraId="10921B53" w14:textId="6836A105" w:rsidR="00BE636E" w:rsidRPr="00636D4B" w:rsidDel="00C82D68" w:rsidRDefault="00BE636E" w:rsidP="00817EE7">
      <w:pPr>
        <w:pStyle w:val="Heading1"/>
        <w:tabs>
          <w:tab w:val="left" w:pos="5100"/>
          <w:tab w:val="left" w:pos="7908"/>
          <w:tab w:val="left" w:pos="8748"/>
        </w:tabs>
        <w:rPr>
          <w:del w:id="2" w:author="Raji Shanmugasundaram - C20616" w:date="2019-06-04T13:08:00Z"/>
        </w:rPr>
      </w:pPr>
      <w:bookmarkStart w:id="3" w:name="_Toc488278746"/>
      <w:del w:id="4" w:author="Raji Shanmugasundaram - C20616" w:date="2019-06-04T13:08:00Z">
        <w:r w:rsidDel="00C82D68">
          <w:delText>UDP Module</w:delText>
        </w:r>
        <w:r w:rsidRPr="00636D4B" w:rsidDel="00C82D68">
          <w:delText xml:space="preserve"> </w:delText>
        </w:r>
        <w:r w:rsidDel="00C82D68">
          <w:delText xml:space="preserve">API </w:delText>
        </w:r>
        <w:r w:rsidRPr="00636D4B" w:rsidDel="00C82D68">
          <w:delText>Function List</w:delText>
        </w:r>
        <w:bookmarkEnd w:id="3"/>
        <w:r w:rsidR="006433A6" w:rsidDel="00C82D68">
          <w:tab/>
        </w:r>
        <w:r w:rsidR="00817EE7" w:rsidDel="00C82D68">
          <w:tab/>
        </w:r>
        <w:r w:rsidR="00817EE7" w:rsidDel="00C82D68">
          <w:tab/>
        </w:r>
      </w:del>
    </w:p>
    <w:p w14:paraId="10921B54" w14:textId="49B084A6" w:rsidR="00BE636E" w:rsidDel="00C82D68" w:rsidRDefault="00BE636E" w:rsidP="00BE636E">
      <w:pPr>
        <w:pStyle w:val="Heading2"/>
        <w:rPr>
          <w:del w:id="5" w:author="Raji Shanmugasundaram - C20616" w:date="2019-06-04T13:08:00Z"/>
        </w:rPr>
      </w:pPr>
      <w:bookmarkStart w:id="6" w:name="_Toc488278747"/>
      <w:del w:id="7" w:author="Raji Shanmugasundaram - C20616" w:date="2019-06-04T13:08:00Z">
        <w:r w:rsidRPr="00993E5D" w:rsidDel="00C82D68">
          <w:delText>Socket Management Functions</w:delText>
        </w:r>
        <w:bookmarkEnd w:id="6"/>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C82D68" w14:paraId="10921B57" w14:textId="4240FD6D" w:rsidTr="001458B3">
        <w:trPr>
          <w:trHeight w:val="288"/>
          <w:del w:id="8" w:author="Raji Shanmugasundaram - C20616" w:date="2019-06-04T13:08:00Z"/>
        </w:trPr>
        <w:tc>
          <w:tcPr>
            <w:tcW w:w="1707" w:type="pct"/>
            <w:tcBorders>
              <w:top w:val="single" w:sz="4" w:space="0" w:color="FFFFFF"/>
              <w:left w:val="single" w:sz="4" w:space="0" w:color="FFFFFF"/>
            </w:tcBorders>
            <w:shd w:val="clear" w:color="auto" w:fill="5B9BD5"/>
            <w:noWrap/>
            <w:hideMark/>
          </w:tcPr>
          <w:p w14:paraId="10921B55" w14:textId="3D6E1095" w:rsidR="00BE636E" w:rsidRPr="001458B3" w:rsidDel="00C82D68" w:rsidRDefault="00BE636E" w:rsidP="00B9302F">
            <w:pPr>
              <w:pStyle w:val="NoSpacing"/>
              <w:rPr>
                <w:del w:id="9" w:author="Raji Shanmugasundaram - C20616" w:date="2019-06-04T13:08:00Z"/>
                <w:b/>
                <w:bCs/>
                <w:color w:val="FFFFFF"/>
                <w:sz w:val="18"/>
                <w:szCs w:val="18"/>
              </w:rPr>
            </w:pPr>
            <w:del w:id="10" w:author="Raji Shanmugasundaram - C20616" w:date="2019-06-04T13:08:00Z">
              <w:r w:rsidRPr="001458B3" w:rsidDel="00C82D68">
                <w:rPr>
                  <w:b/>
                  <w:bCs/>
                  <w:color w:val="FFFFFF"/>
                  <w:sz w:val="18"/>
                  <w:szCs w:val="18"/>
                </w:rPr>
                <w:delText>TCPIP_UDP_ServerOpen</w:delText>
              </w:r>
            </w:del>
          </w:p>
        </w:tc>
        <w:tc>
          <w:tcPr>
            <w:tcW w:w="3293" w:type="pct"/>
            <w:shd w:val="clear" w:color="auto" w:fill="BDD6EE"/>
            <w:noWrap/>
            <w:hideMark/>
          </w:tcPr>
          <w:p w14:paraId="10921B56" w14:textId="1EA53077" w:rsidR="00BE636E" w:rsidRPr="001458B3" w:rsidDel="00C82D68" w:rsidRDefault="00BE636E" w:rsidP="00B9302F">
            <w:pPr>
              <w:pStyle w:val="NoSpacing"/>
              <w:rPr>
                <w:del w:id="11" w:author="Raji Shanmugasundaram - C20616" w:date="2019-06-04T13:08:00Z"/>
                <w:sz w:val="18"/>
                <w:szCs w:val="18"/>
              </w:rPr>
            </w:pPr>
            <w:del w:id="12" w:author="Raji Shanmugasundaram - C20616" w:date="2019-06-04T13:08:00Z">
              <w:r w:rsidRPr="001458B3" w:rsidDel="00C82D68">
                <w:rPr>
                  <w:sz w:val="18"/>
                  <w:szCs w:val="18"/>
                </w:rPr>
                <w:delText>Opens a UDP socket as a server.</w:delText>
              </w:r>
            </w:del>
          </w:p>
        </w:tc>
      </w:tr>
      <w:tr w:rsidR="00BE636E" w:rsidRPr="001458B3" w:rsidDel="00C82D68" w14:paraId="10921B5A" w14:textId="3B5797AD" w:rsidTr="001458B3">
        <w:trPr>
          <w:trHeight w:val="288"/>
          <w:del w:id="13" w:author="Raji Shanmugasundaram - C20616" w:date="2019-06-04T13:08:00Z"/>
        </w:trPr>
        <w:tc>
          <w:tcPr>
            <w:tcW w:w="1707" w:type="pct"/>
            <w:tcBorders>
              <w:left w:val="single" w:sz="4" w:space="0" w:color="FFFFFF"/>
            </w:tcBorders>
            <w:shd w:val="clear" w:color="auto" w:fill="5B9BD5"/>
            <w:noWrap/>
            <w:hideMark/>
          </w:tcPr>
          <w:p w14:paraId="10921B58" w14:textId="0DD4831A" w:rsidR="00BE636E" w:rsidRPr="001458B3" w:rsidDel="00C82D68" w:rsidRDefault="00BE636E" w:rsidP="00B9302F">
            <w:pPr>
              <w:pStyle w:val="NoSpacing"/>
              <w:rPr>
                <w:del w:id="14" w:author="Raji Shanmugasundaram - C20616" w:date="2019-06-04T13:08:00Z"/>
                <w:b/>
                <w:bCs/>
                <w:color w:val="FFFFFF"/>
                <w:sz w:val="18"/>
                <w:szCs w:val="18"/>
              </w:rPr>
            </w:pPr>
            <w:del w:id="15" w:author="Raji Shanmugasundaram - C20616" w:date="2019-06-04T13:08:00Z">
              <w:r w:rsidRPr="001458B3" w:rsidDel="00C82D68">
                <w:rPr>
                  <w:b/>
                  <w:bCs/>
                  <w:color w:val="FFFFFF"/>
                  <w:sz w:val="18"/>
                  <w:szCs w:val="18"/>
                </w:rPr>
                <w:delText>TCPIP_UDP_ClientOpen</w:delText>
              </w:r>
            </w:del>
          </w:p>
        </w:tc>
        <w:tc>
          <w:tcPr>
            <w:tcW w:w="3293" w:type="pct"/>
            <w:shd w:val="clear" w:color="auto" w:fill="DEEAF6"/>
            <w:noWrap/>
            <w:hideMark/>
          </w:tcPr>
          <w:p w14:paraId="10921B59" w14:textId="66252DB6" w:rsidR="00BE636E" w:rsidRPr="001458B3" w:rsidDel="00C82D68" w:rsidRDefault="00BE636E" w:rsidP="00B9302F">
            <w:pPr>
              <w:pStyle w:val="NoSpacing"/>
              <w:rPr>
                <w:del w:id="16" w:author="Raji Shanmugasundaram - C20616" w:date="2019-06-04T13:08:00Z"/>
                <w:sz w:val="18"/>
                <w:szCs w:val="18"/>
              </w:rPr>
            </w:pPr>
            <w:del w:id="17" w:author="Raji Shanmugasundaram - C20616" w:date="2019-06-04T13:08:00Z">
              <w:r w:rsidRPr="001458B3" w:rsidDel="00C82D68">
                <w:rPr>
                  <w:sz w:val="18"/>
                  <w:szCs w:val="18"/>
                </w:rPr>
                <w:delText>Opens a UDP socket as a client.</w:delText>
              </w:r>
            </w:del>
          </w:p>
        </w:tc>
      </w:tr>
      <w:tr w:rsidR="00BE636E" w:rsidRPr="001458B3" w:rsidDel="00C82D68" w14:paraId="10921B5D" w14:textId="69780376" w:rsidTr="001458B3">
        <w:trPr>
          <w:trHeight w:val="288"/>
          <w:del w:id="18" w:author="Raji Shanmugasundaram - C20616" w:date="2019-06-04T13:08:00Z"/>
        </w:trPr>
        <w:tc>
          <w:tcPr>
            <w:tcW w:w="1707" w:type="pct"/>
            <w:tcBorders>
              <w:left w:val="single" w:sz="4" w:space="0" w:color="FFFFFF"/>
            </w:tcBorders>
            <w:shd w:val="clear" w:color="auto" w:fill="5B9BD5"/>
            <w:noWrap/>
            <w:hideMark/>
          </w:tcPr>
          <w:p w14:paraId="10921B5B" w14:textId="265FFD69" w:rsidR="00BE636E" w:rsidRPr="001458B3" w:rsidDel="00C82D68" w:rsidRDefault="00BE636E" w:rsidP="00B9302F">
            <w:pPr>
              <w:pStyle w:val="NoSpacing"/>
              <w:rPr>
                <w:del w:id="19" w:author="Raji Shanmugasundaram - C20616" w:date="2019-06-04T13:08:00Z"/>
                <w:b/>
                <w:bCs/>
                <w:color w:val="FFFFFF"/>
                <w:sz w:val="18"/>
                <w:szCs w:val="18"/>
              </w:rPr>
            </w:pPr>
            <w:del w:id="20" w:author="Raji Shanmugasundaram - C20616" w:date="2019-06-04T13:08:00Z">
              <w:r w:rsidRPr="001458B3" w:rsidDel="00C82D68">
                <w:rPr>
                  <w:b/>
                  <w:bCs/>
                  <w:color w:val="FFFFFF"/>
                  <w:sz w:val="18"/>
                  <w:szCs w:val="18"/>
                </w:rPr>
                <w:delText>TCPIP_UDP_IsOpened</w:delText>
              </w:r>
            </w:del>
          </w:p>
        </w:tc>
        <w:tc>
          <w:tcPr>
            <w:tcW w:w="3293" w:type="pct"/>
            <w:shd w:val="clear" w:color="auto" w:fill="BDD6EE"/>
            <w:noWrap/>
            <w:hideMark/>
          </w:tcPr>
          <w:p w14:paraId="10921B5C" w14:textId="73218F01" w:rsidR="00BE636E" w:rsidRPr="001458B3" w:rsidDel="00C82D68" w:rsidRDefault="00BE636E" w:rsidP="00B9302F">
            <w:pPr>
              <w:pStyle w:val="NoSpacing"/>
              <w:rPr>
                <w:del w:id="21" w:author="Raji Shanmugasundaram - C20616" w:date="2019-06-04T13:08:00Z"/>
                <w:sz w:val="18"/>
                <w:szCs w:val="18"/>
              </w:rPr>
            </w:pPr>
            <w:del w:id="22" w:author="Raji Shanmugasundaram - C20616" w:date="2019-06-04T13:08:00Z">
              <w:r w:rsidRPr="001458B3" w:rsidDel="00C82D68">
                <w:rPr>
                  <w:sz w:val="18"/>
                  <w:szCs w:val="18"/>
                </w:rPr>
                <w:delText>Determines if a socket was opened.</w:delText>
              </w:r>
            </w:del>
          </w:p>
        </w:tc>
      </w:tr>
      <w:tr w:rsidR="00BE636E" w:rsidRPr="001458B3" w:rsidDel="00C82D68" w14:paraId="10921B60" w14:textId="0CBEE9EB" w:rsidTr="001458B3">
        <w:trPr>
          <w:trHeight w:val="288"/>
          <w:del w:id="23" w:author="Raji Shanmugasundaram - C20616" w:date="2019-06-04T13:08:00Z"/>
        </w:trPr>
        <w:tc>
          <w:tcPr>
            <w:tcW w:w="1707" w:type="pct"/>
            <w:tcBorders>
              <w:left w:val="single" w:sz="4" w:space="0" w:color="FFFFFF"/>
            </w:tcBorders>
            <w:shd w:val="clear" w:color="auto" w:fill="5B9BD5"/>
            <w:noWrap/>
            <w:hideMark/>
          </w:tcPr>
          <w:p w14:paraId="10921B5E" w14:textId="4B11979E" w:rsidR="00BE636E" w:rsidRPr="001458B3" w:rsidDel="00C82D68" w:rsidRDefault="00BE636E" w:rsidP="00B9302F">
            <w:pPr>
              <w:pStyle w:val="NoSpacing"/>
              <w:rPr>
                <w:del w:id="24" w:author="Raji Shanmugasundaram - C20616" w:date="2019-06-04T13:08:00Z"/>
                <w:b/>
                <w:bCs/>
                <w:color w:val="FFFFFF"/>
                <w:sz w:val="18"/>
                <w:szCs w:val="18"/>
              </w:rPr>
            </w:pPr>
            <w:del w:id="25" w:author="Raji Shanmugasundaram - C20616" w:date="2019-06-04T13:08:00Z">
              <w:r w:rsidRPr="001458B3" w:rsidDel="00C82D68">
                <w:rPr>
                  <w:b/>
                  <w:bCs/>
                  <w:color w:val="FFFFFF"/>
                  <w:sz w:val="18"/>
                  <w:szCs w:val="18"/>
                </w:rPr>
                <w:delText>TCPIP_UDP_IsConnected</w:delText>
              </w:r>
            </w:del>
          </w:p>
        </w:tc>
        <w:tc>
          <w:tcPr>
            <w:tcW w:w="3293" w:type="pct"/>
            <w:shd w:val="clear" w:color="auto" w:fill="DEEAF6"/>
            <w:noWrap/>
            <w:hideMark/>
          </w:tcPr>
          <w:p w14:paraId="10921B5F" w14:textId="780902D7" w:rsidR="00BE636E" w:rsidRPr="001458B3" w:rsidDel="00C82D68" w:rsidRDefault="00BE636E" w:rsidP="00B9302F">
            <w:pPr>
              <w:pStyle w:val="NoSpacing"/>
              <w:rPr>
                <w:del w:id="26" w:author="Raji Shanmugasundaram - C20616" w:date="2019-06-04T13:08:00Z"/>
                <w:sz w:val="18"/>
                <w:szCs w:val="18"/>
              </w:rPr>
            </w:pPr>
            <w:del w:id="27" w:author="Raji Shanmugasundaram - C20616" w:date="2019-06-04T13:08:00Z">
              <w:r w:rsidRPr="001458B3" w:rsidDel="00C82D68">
                <w:rPr>
                  <w:sz w:val="18"/>
                  <w:szCs w:val="18"/>
                </w:rPr>
                <w:delText>Determines if a socket has an established connection.</w:delText>
              </w:r>
            </w:del>
          </w:p>
        </w:tc>
      </w:tr>
      <w:tr w:rsidR="00BE636E" w:rsidRPr="001458B3" w:rsidDel="00C82D68" w14:paraId="10921B63" w14:textId="55B61391" w:rsidTr="001458B3">
        <w:trPr>
          <w:trHeight w:val="288"/>
          <w:del w:id="28" w:author="Raji Shanmugasundaram - C20616" w:date="2019-06-04T13:08:00Z"/>
        </w:trPr>
        <w:tc>
          <w:tcPr>
            <w:tcW w:w="1707" w:type="pct"/>
            <w:tcBorders>
              <w:left w:val="single" w:sz="4" w:space="0" w:color="FFFFFF"/>
            </w:tcBorders>
            <w:shd w:val="clear" w:color="auto" w:fill="5B9BD5"/>
            <w:noWrap/>
            <w:hideMark/>
          </w:tcPr>
          <w:p w14:paraId="10921B61" w14:textId="65CAAC04" w:rsidR="00BE636E" w:rsidRPr="001458B3" w:rsidDel="00C82D68" w:rsidRDefault="00BE636E" w:rsidP="00B9302F">
            <w:pPr>
              <w:pStyle w:val="NoSpacing"/>
              <w:rPr>
                <w:del w:id="29" w:author="Raji Shanmugasundaram - C20616" w:date="2019-06-04T13:08:00Z"/>
                <w:b/>
                <w:bCs/>
                <w:color w:val="FFFFFF"/>
                <w:sz w:val="18"/>
                <w:szCs w:val="18"/>
              </w:rPr>
            </w:pPr>
            <w:del w:id="30" w:author="Raji Shanmugasundaram - C20616" w:date="2019-06-04T13:08:00Z">
              <w:r w:rsidRPr="001458B3" w:rsidDel="00C82D68">
                <w:rPr>
                  <w:b/>
                  <w:bCs/>
                  <w:color w:val="FFFFFF"/>
                  <w:sz w:val="18"/>
                  <w:szCs w:val="18"/>
                </w:rPr>
                <w:delText>TCPIP_UDP_Bind</w:delText>
              </w:r>
            </w:del>
          </w:p>
        </w:tc>
        <w:tc>
          <w:tcPr>
            <w:tcW w:w="3293" w:type="pct"/>
            <w:shd w:val="clear" w:color="auto" w:fill="BDD6EE"/>
            <w:noWrap/>
            <w:hideMark/>
          </w:tcPr>
          <w:p w14:paraId="10921B62" w14:textId="7EA9DDFC" w:rsidR="00BE636E" w:rsidRPr="001458B3" w:rsidDel="00C82D68" w:rsidRDefault="00BE636E" w:rsidP="00B9302F">
            <w:pPr>
              <w:pStyle w:val="NoSpacing"/>
              <w:rPr>
                <w:del w:id="31" w:author="Raji Shanmugasundaram - C20616" w:date="2019-06-04T13:08:00Z"/>
                <w:sz w:val="18"/>
                <w:szCs w:val="18"/>
              </w:rPr>
            </w:pPr>
            <w:del w:id="32" w:author="Raji Shanmugasundaram - C20616" w:date="2019-06-04T13:08:00Z">
              <w:r w:rsidRPr="001458B3" w:rsidDel="00C82D68">
                <w:rPr>
                  <w:sz w:val="18"/>
                  <w:szCs w:val="18"/>
                </w:rPr>
                <w:delText>Bind a socket to a local address and port. This function is meant for client sockets. It assigns a specific source address and port for a socket.</w:delText>
              </w:r>
            </w:del>
          </w:p>
        </w:tc>
      </w:tr>
      <w:tr w:rsidR="00BE636E" w:rsidRPr="001458B3" w:rsidDel="00C82D68" w14:paraId="10921B66" w14:textId="542984C1" w:rsidTr="001458B3">
        <w:trPr>
          <w:trHeight w:val="288"/>
          <w:del w:id="33" w:author="Raji Shanmugasundaram - C20616" w:date="2019-06-04T13:08:00Z"/>
        </w:trPr>
        <w:tc>
          <w:tcPr>
            <w:tcW w:w="1707" w:type="pct"/>
            <w:tcBorders>
              <w:left w:val="single" w:sz="4" w:space="0" w:color="FFFFFF"/>
            </w:tcBorders>
            <w:shd w:val="clear" w:color="auto" w:fill="5B9BD5"/>
            <w:noWrap/>
            <w:hideMark/>
          </w:tcPr>
          <w:p w14:paraId="10921B64" w14:textId="479ED195" w:rsidR="00BE636E" w:rsidRPr="001458B3" w:rsidDel="00C82D68" w:rsidRDefault="00BE636E" w:rsidP="00B9302F">
            <w:pPr>
              <w:pStyle w:val="NoSpacing"/>
              <w:rPr>
                <w:del w:id="34" w:author="Raji Shanmugasundaram - C20616" w:date="2019-06-04T13:08:00Z"/>
                <w:b/>
                <w:bCs/>
                <w:color w:val="FFFFFF"/>
                <w:sz w:val="18"/>
                <w:szCs w:val="18"/>
              </w:rPr>
            </w:pPr>
            <w:del w:id="35" w:author="Raji Shanmugasundaram - C20616" w:date="2019-06-04T13:08:00Z">
              <w:r w:rsidRPr="001458B3" w:rsidDel="00C82D68">
                <w:rPr>
                  <w:b/>
                  <w:bCs/>
                  <w:color w:val="FFFFFF"/>
                  <w:sz w:val="18"/>
                  <w:szCs w:val="18"/>
                </w:rPr>
                <w:delText>TCPIP_UDP_RemoteBind</w:delText>
              </w:r>
            </w:del>
          </w:p>
        </w:tc>
        <w:tc>
          <w:tcPr>
            <w:tcW w:w="3293" w:type="pct"/>
            <w:shd w:val="clear" w:color="auto" w:fill="DEEAF6"/>
            <w:noWrap/>
            <w:hideMark/>
          </w:tcPr>
          <w:p w14:paraId="10921B65" w14:textId="1C6119DA" w:rsidR="00BE636E" w:rsidRPr="001458B3" w:rsidDel="00C82D68" w:rsidRDefault="00BE636E" w:rsidP="00B9302F">
            <w:pPr>
              <w:pStyle w:val="NoSpacing"/>
              <w:rPr>
                <w:del w:id="36" w:author="Raji Shanmugasundaram - C20616" w:date="2019-06-04T13:08:00Z"/>
                <w:sz w:val="18"/>
                <w:szCs w:val="18"/>
              </w:rPr>
            </w:pPr>
            <w:del w:id="37" w:author="Raji Shanmugasundaram - C20616" w:date="2019-06-04T13:08:00Z">
              <w:r w:rsidRPr="001458B3" w:rsidDel="00C82D68">
                <w:rPr>
                  <w:sz w:val="18"/>
                  <w:szCs w:val="18"/>
                </w:rPr>
                <w:delText>Bind a socket to a remote address This function is meant for server sockets.</w:delText>
              </w:r>
            </w:del>
          </w:p>
        </w:tc>
      </w:tr>
      <w:tr w:rsidR="00BE636E" w:rsidRPr="001458B3" w:rsidDel="00C82D68" w14:paraId="10921B69" w14:textId="7EA9F1E7" w:rsidTr="001458B3">
        <w:trPr>
          <w:trHeight w:val="288"/>
          <w:del w:id="38" w:author="Raji Shanmugasundaram - C20616" w:date="2019-06-04T13:08:00Z"/>
        </w:trPr>
        <w:tc>
          <w:tcPr>
            <w:tcW w:w="1707" w:type="pct"/>
            <w:tcBorders>
              <w:left w:val="single" w:sz="4" w:space="0" w:color="FFFFFF"/>
            </w:tcBorders>
            <w:shd w:val="clear" w:color="auto" w:fill="5B9BD5"/>
            <w:noWrap/>
            <w:hideMark/>
          </w:tcPr>
          <w:p w14:paraId="10921B67" w14:textId="64D0A9FD" w:rsidR="00BE636E" w:rsidRPr="001458B3" w:rsidDel="00C82D68" w:rsidRDefault="00BE636E" w:rsidP="00B9302F">
            <w:pPr>
              <w:pStyle w:val="NoSpacing"/>
              <w:rPr>
                <w:del w:id="39" w:author="Raji Shanmugasundaram - C20616" w:date="2019-06-04T13:08:00Z"/>
                <w:b/>
                <w:bCs/>
                <w:color w:val="FFFFFF"/>
                <w:sz w:val="18"/>
                <w:szCs w:val="18"/>
              </w:rPr>
            </w:pPr>
            <w:del w:id="40" w:author="Raji Shanmugasundaram - C20616" w:date="2019-06-04T13:08:00Z">
              <w:r w:rsidRPr="001458B3" w:rsidDel="00C82D68">
                <w:rPr>
                  <w:b/>
                  <w:bCs/>
                  <w:color w:val="FFFFFF"/>
                  <w:sz w:val="18"/>
                  <w:szCs w:val="18"/>
                </w:rPr>
                <w:delText>TCPIP_UDP_Close</w:delText>
              </w:r>
            </w:del>
          </w:p>
        </w:tc>
        <w:tc>
          <w:tcPr>
            <w:tcW w:w="3293" w:type="pct"/>
            <w:shd w:val="clear" w:color="auto" w:fill="BDD6EE"/>
            <w:noWrap/>
            <w:hideMark/>
          </w:tcPr>
          <w:p w14:paraId="10921B68" w14:textId="5675C240" w:rsidR="00BE636E" w:rsidRPr="001458B3" w:rsidDel="00C82D68" w:rsidRDefault="00BE636E" w:rsidP="00B9302F">
            <w:pPr>
              <w:pStyle w:val="NoSpacing"/>
              <w:rPr>
                <w:del w:id="41" w:author="Raji Shanmugasundaram - C20616" w:date="2019-06-04T13:08:00Z"/>
                <w:sz w:val="18"/>
                <w:szCs w:val="18"/>
              </w:rPr>
            </w:pPr>
            <w:del w:id="42" w:author="Raji Shanmugasundaram - C20616" w:date="2019-06-04T13:08:00Z">
              <w:r w:rsidRPr="001458B3" w:rsidDel="00C82D68">
                <w:rPr>
                  <w:sz w:val="18"/>
                  <w:szCs w:val="18"/>
                </w:rPr>
                <w:delText>Closes a UDP socket and frees the handle.</w:delText>
              </w:r>
            </w:del>
          </w:p>
        </w:tc>
      </w:tr>
      <w:tr w:rsidR="00BE636E" w:rsidRPr="001458B3" w:rsidDel="00C82D68" w14:paraId="10921B6C" w14:textId="5761D2EA" w:rsidTr="001458B3">
        <w:trPr>
          <w:trHeight w:val="288"/>
          <w:del w:id="43" w:author="Raji Shanmugasundaram - C20616" w:date="2019-06-04T13:08:00Z"/>
        </w:trPr>
        <w:tc>
          <w:tcPr>
            <w:tcW w:w="1707" w:type="pct"/>
            <w:tcBorders>
              <w:left w:val="single" w:sz="4" w:space="0" w:color="FFFFFF"/>
            </w:tcBorders>
            <w:shd w:val="clear" w:color="auto" w:fill="5B9BD5"/>
            <w:noWrap/>
            <w:hideMark/>
          </w:tcPr>
          <w:p w14:paraId="10921B6A" w14:textId="47FEC10F" w:rsidR="00BE636E" w:rsidRPr="001458B3" w:rsidDel="00C82D68" w:rsidRDefault="00BE636E" w:rsidP="00B9302F">
            <w:pPr>
              <w:pStyle w:val="NoSpacing"/>
              <w:rPr>
                <w:del w:id="44" w:author="Raji Shanmugasundaram - C20616" w:date="2019-06-04T13:08:00Z"/>
                <w:b/>
                <w:bCs/>
                <w:color w:val="FFFFFF"/>
                <w:sz w:val="18"/>
                <w:szCs w:val="18"/>
              </w:rPr>
            </w:pPr>
            <w:del w:id="45" w:author="Raji Shanmugasundaram - C20616" w:date="2019-06-04T13:08:00Z">
              <w:r w:rsidRPr="001458B3" w:rsidDel="00C82D68">
                <w:rPr>
                  <w:b/>
                  <w:bCs/>
                  <w:color w:val="FFFFFF"/>
                  <w:sz w:val="18"/>
                  <w:szCs w:val="18"/>
                </w:rPr>
                <w:delText>TCPIP_UDP_OptionsGet</w:delText>
              </w:r>
            </w:del>
          </w:p>
        </w:tc>
        <w:tc>
          <w:tcPr>
            <w:tcW w:w="3293" w:type="pct"/>
            <w:shd w:val="clear" w:color="auto" w:fill="DEEAF6"/>
            <w:noWrap/>
            <w:hideMark/>
          </w:tcPr>
          <w:p w14:paraId="10921B6B" w14:textId="499795FC" w:rsidR="00BE636E" w:rsidRPr="001458B3" w:rsidDel="00C82D68" w:rsidRDefault="00BE636E" w:rsidP="00B9302F">
            <w:pPr>
              <w:pStyle w:val="NoSpacing"/>
              <w:rPr>
                <w:del w:id="46" w:author="Raji Shanmugasundaram - C20616" w:date="2019-06-04T13:08:00Z"/>
                <w:sz w:val="18"/>
                <w:szCs w:val="18"/>
              </w:rPr>
            </w:pPr>
            <w:del w:id="47" w:author="Raji Shanmugasundaram - C20616" w:date="2019-06-04T13:08:00Z">
              <w:r w:rsidRPr="001458B3" w:rsidDel="00C82D68">
                <w:rPr>
                  <w:sz w:val="18"/>
                  <w:szCs w:val="18"/>
                </w:rPr>
                <w:delText>Allows getting the options for a socket such as current RX/TX buffer size, etc.</w:delText>
              </w:r>
            </w:del>
          </w:p>
        </w:tc>
      </w:tr>
      <w:tr w:rsidR="00BE636E" w:rsidRPr="001458B3" w:rsidDel="00C82D68" w14:paraId="10921B6F" w14:textId="28B69A1B" w:rsidTr="001458B3">
        <w:trPr>
          <w:trHeight w:val="288"/>
          <w:del w:id="48" w:author="Raji Shanmugasundaram - C20616" w:date="2019-06-04T13:08:00Z"/>
        </w:trPr>
        <w:tc>
          <w:tcPr>
            <w:tcW w:w="1707" w:type="pct"/>
            <w:tcBorders>
              <w:left w:val="single" w:sz="4" w:space="0" w:color="FFFFFF"/>
            </w:tcBorders>
            <w:shd w:val="clear" w:color="auto" w:fill="5B9BD5"/>
            <w:noWrap/>
            <w:hideMark/>
          </w:tcPr>
          <w:p w14:paraId="10921B6D" w14:textId="7F1A2317" w:rsidR="00BE636E" w:rsidRPr="001458B3" w:rsidDel="00C82D68" w:rsidRDefault="00BE636E" w:rsidP="00B9302F">
            <w:pPr>
              <w:pStyle w:val="NoSpacing"/>
              <w:rPr>
                <w:del w:id="49" w:author="Raji Shanmugasundaram - C20616" w:date="2019-06-04T13:08:00Z"/>
                <w:b/>
                <w:bCs/>
                <w:color w:val="FFFFFF"/>
                <w:sz w:val="18"/>
                <w:szCs w:val="18"/>
              </w:rPr>
            </w:pPr>
            <w:del w:id="50" w:author="Raji Shanmugasundaram - C20616" w:date="2019-06-04T13:08:00Z">
              <w:r w:rsidRPr="001458B3" w:rsidDel="00C82D68">
                <w:rPr>
                  <w:b/>
                  <w:bCs/>
                  <w:color w:val="FFFFFF"/>
                  <w:sz w:val="18"/>
                  <w:szCs w:val="18"/>
                </w:rPr>
                <w:delText>TCPIP_UDP_OptionsSet</w:delText>
              </w:r>
            </w:del>
          </w:p>
        </w:tc>
        <w:tc>
          <w:tcPr>
            <w:tcW w:w="3293" w:type="pct"/>
            <w:shd w:val="clear" w:color="auto" w:fill="BDD6EE"/>
            <w:noWrap/>
            <w:hideMark/>
          </w:tcPr>
          <w:p w14:paraId="10921B6E" w14:textId="1267871A" w:rsidR="00BE636E" w:rsidRPr="001458B3" w:rsidDel="00C82D68" w:rsidRDefault="00BE636E" w:rsidP="00B9302F">
            <w:pPr>
              <w:pStyle w:val="NoSpacing"/>
              <w:rPr>
                <w:del w:id="51" w:author="Raji Shanmugasundaram - C20616" w:date="2019-06-04T13:08:00Z"/>
                <w:sz w:val="18"/>
                <w:szCs w:val="18"/>
              </w:rPr>
            </w:pPr>
            <w:del w:id="52" w:author="Raji Shanmugasundaram - C20616" w:date="2019-06-04T13:08:00Z">
              <w:r w:rsidRPr="001458B3" w:rsidDel="00C82D68">
                <w:rPr>
                  <w:sz w:val="18"/>
                  <w:szCs w:val="18"/>
                </w:rPr>
                <w:delText>Allows setting options to a socket like adjust RX/TX buffer size, etc</w:delText>
              </w:r>
            </w:del>
          </w:p>
        </w:tc>
      </w:tr>
      <w:tr w:rsidR="00BE636E" w:rsidRPr="001458B3" w:rsidDel="00C82D68" w14:paraId="10921B72" w14:textId="7B0EB0E9" w:rsidTr="001458B3">
        <w:trPr>
          <w:trHeight w:val="288"/>
          <w:del w:id="53" w:author="Raji Shanmugasundaram - C20616" w:date="2019-06-04T13:08:00Z"/>
        </w:trPr>
        <w:tc>
          <w:tcPr>
            <w:tcW w:w="1707" w:type="pct"/>
            <w:tcBorders>
              <w:left w:val="single" w:sz="4" w:space="0" w:color="FFFFFF"/>
            </w:tcBorders>
            <w:shd w:val="clear" w:color="auto" w:fill="5B9BD5"/>
            <w:noWrap/>
            <w:hideMark/>
          </w:tcPr>
          <w:p w14:paraId="10921B70" w14:textId="1F4C4D7F" w:rsidR="00BE636E" w:rsidRPr="001458B3" w:rsidDel="00C82D68" w:rsidRDefault="00BE636E" w:rsidP="00B9302F">
            <w:pPr>
              <w:pStyle w:val="NoSpacing"/>
              <w:rPr>
                <w:del w:id="54" w:author="Raji Shanmugasundaram - C20616" w:date="2019-06-04T13:08:00Z"/>
                <w:b/>
                <w:bCs/>
                <w:color w:val="FFFFFF"/>
                <w:sz w:val="18"/>
                <w:szCs w:val="18"/>
              </w:rPr>
            </w:pPr>
            <w:del w:id="55" w:author="Raji Shanmugasundaram - C20616" w:date="2019-06-04T13:08:00Z">
              <w:r w:rsidRPr="001458B3" w:rsidDel="00C82D68">
                <w:rPr>
                  <w:b/>
                  <w:bCs/>
                  <w:color w:val="FFFFFF"/>
                  <w:sz w:val="18"/>
                  <w:szCs w:val="18"/>
                </w:rPr>
                <w:delText>TCPIP_UDP_SocketInfoGet</w:delText>
              </w:r>
            </w:del>
          </w:p>
        </w:tc>
        <w:tc>
          <w:tcPr>
            <w:tcW w:w="3293" w:type="pct"/>
            <w:shd w:val="clear" w:color="auto" w:fill="DEEAF6"/>
            <w:noWrap/>
            <w:hideMark/>
          </w:tcPr>
          <w:p w14:paraId="10921B71" w14:textId="0895EF6C" w:rsidR="00BE636E" w:rsidRPr="001458B3" w:rsidDel="00C82D68" w:rsidRDefault="00BE636E" w:rsidP="00B9302F">
            <w:pPr>
              <w:pStyle w:val="NoSpacing"/>
              <w:rPr>
                <w:del w:id="56" w:author="Raji Shanmugasundaram - C20616" w:date="2019-06-04T13:08:00Z"/>
                <w:sz w:val="18"/>
                <w:szCs w:val="18"/>
              </w:rPr>
            </w:pPr>
            <w:del w:id="57" w:author="Raji Shanmugasundaram - C20616" w:date="2019-06-04T13:08:00Z">
              <w:r w:rsidRPr="001458B3" w:rsidDel="00C82D68">
                <w:rPr>
                  <w:sz w:val="18"/>
                  <w:szCs w:val="18"/>
                </w:rPr>
                <w:delText>Returns information about a selected UDP socket.</w:delText>
              </w:r>
            </w:del>
          </w:p>
        </w:tc>
      </w:tr>
      <w:tr w:rsidR="00BE636E" w:rsidRPr="001458B3" w:rsidDel="00C82D68" w14:paraId="10921B75" w14:textId="2A6E26C8" w:rsidTr="001458B3">
        <w:trPr>
          <w:trHeight w:val="288"/>
          <w:del w:id="58" w:author="Raji Shanmugasundaram - C20616" w:date="2019-06-04T13:08:00Z"/>
        </w:trPr>
        <w:tc>
          <w:tcPr>
            <w:tcW w:w="1707" w:type="pct"/>
            <w:tcBorders>
              <w:left w:val="single" w:sz="4" w:space="0" w:color="FFFFFF"/>
            </w:tcBorders>
            <w:shd w:val="clear" w:color="auto" w:fill="5B9BD5"/>
            <w:noWrap/>
            <w:hideMark/>
          </w:tcPr>
          <w:p w14:paraId="10921B73" w14:textId="5FB81DEB" w:rsidR="00BE636E" w:rsidRPr="001458B3" w:rsidDel="00C82D68" w:rsidRDefault="00BE636E" w:rsidP="00B9302F">
            <w:pPr>
              <w:pStyle w:val="NoSpacing"/>
              <w:rPr>
                <w:del w:id="59" w:author="Raji Shanmugasundaram - C20616" w:date="2019-06-04T13:08:00Z"/>
                <w:b/>
                <w:bCs/>
                <w:color w:val="FFFFFF"/>
                <w:sz w:val="18"/>
                <w:szCs w:val="18"/>
              </w:rPr>
            </w:pPr>
            <w:del w:id="60" w:author="Raji Shanmugasundaram - C20616" w:date="2019-06-04T13:08:00Z">
              <w:r w:rsidRPr="001458B3" w:rsidDel="00C82D68">
                <w:rPr>
                  <w:b/>
                  <w:bCs/>
                  <w:color w:val="FFFFFF"/>
                  <w:sz w:val="18"/>
                  <w:szCs w:val="18"/>
                </w:rPr>
                <w:delText>TCPIP_UDP_SocketNetGet</w:delText>
              </w:r>
            </w:del>
          </w:p>
        </w:tc>
        <w:tc>
          <w:tcPr>
            <w:tcW w:w="3293" w:type="pct"/>
            <w:shd w:val="clear" w:color="auto" w:fill="BDD6EE"/>
            <w:noWrap/>
            <w:hideMark/>
          </w:tcPr>
          <w:p w14:paraId="10921B74" w14:textId="588CBE52" w:rsidR="00BE636E" w:rsidRPr="001458B3" w:rsidDel="00C82D68" w:rsidRDefault="00BE636E" w:rsidP="00B9302F">
            <w:pPr>
              <w:pStyle w:val="NoSpacing"/>
              <w:rPr>
                <w:del w:id="61" w:author="Raji Shanmugasundaram - C20616" w:date="2019-06-04T13:08:00Z"/>
                <w:sz w:val="18"/>
                <w:szCs w:val="18"/>
              </w:rPr>
            </w:pPr>
            <w:del w:id="62" w:author="Raji Shanmugasundaram - C20616" w:date="2019-06-04T13:08:00Z">
              <w:r w:rsidRPr="001458B3" w:rsidDel="00C82D68">
                <w:rPr>
                  <w:sz w:val="18"/>
                  <w:szCs w:val="18"/>
                </w:rPr>
                <w:delText>Gets the network interface of an UDP socket</w:delText>
              </w:r>
            </w:del>
          </w:p>
        </w:tc>
      </w:tr>
      <w:tr w:rsidR="00BE636E" w:rsidRPr="001458B3" w:rsidDel="00C82D68" w14:paraId="10921B78" w14:textId="79F86318" w:rsidTr="001458B3">
        <w:trPr>
          <w:trHeight w:val="288"/>
          <w:del w:id="63" w:author="Raji Shanmugasundaram - C20616" w:date="2019-06-04T13:08:00Z"/>
        </w:trPr>
        <w:tc>
          <w:tcPr>
            <w:tcW w:w="1707" w:type="pct"/>
            <w:tcBorders>
              <w:left w:val="single" w:sz="4" w:space="0" w:color="FFFFFF"/>
            </w:tcBorders>
            <w:shd w:val="clear" w:color="auto" w:fill="5B9BD5"/>
            <w:noWrap/>
            <w:hideMark/>
          </w:tcPr>
          <w:p w14:paraId="10921B76" w14:textId="50BA6170" w:rsidR="00BE636E" w:rsidRPr="001458B3" w:rsidDel="00C82D68" w:rsidRDefault="00BE636E" w:rsidP="00B9302F">
            <w:pPr>
              <w:pStyle w:val="NoSpacing"/>
              <w:rPr>
                <w:del w:id="64" w:author="Raji Shanmugasundaram - C20616" w:date="2019-06-04T13:08:00Z"/>
                <w:b/>
                <w:bCs/>
                <w:color w:val="FFFFFF"/>
                <w:sz w:val="18"/>
                <w:szCs w:val="18"/>
              </w:rPr>
            </w:pPr>
            <w:del w:id="65" w:author="Raji Shanmugasundaram - C20616" w:date="2019-06-04T13:08:00Z">
              <w:r w:rsidRPr="001458B3" w:rsidDel="00C82D68">
                <w:rPr>
                  <w:b/>
                  <w:bCs/>
                  <w:color w:val="FFFFFF"/>
                  <w:sz w:val="18"/>
                  <w:szCs w:val="18"/>
                </w:rPr>
                <w:delText>TCPIP_UDP_SocketNetSet</w:delText>
              </w:r>
            </w:del>
          </w:p>
        </w:tc>
        <w:tc>
          <w:tcPr>
            <w:tcW w:w="3293" w:type="pct"/>
            <w:shd w:val="clear" w:color="auto" w:fill="DEEAF6"/>
            <w:noWrap/>
            <w:hideMark/>
          </w:tcPr>
          <w:p w14:paraId="10921B77" w14:textId="792ACC9C" w:rsidR="00BE636E" w:rsidRPr="001458B3" w:rsidDel="00C82D68" w:rsidRDefault="00BE636E" w:rsidP="00B9302F">
            <w:pPr>
              <w:pStyle w:val="NoSpacing"/>
              <w:rPr>
                <w:del w:id="66" w:author="Raji Shanmugasundaram - C20616" w:date="2019-06-04T13:08:00Z"/>
                <w:sz w:val="18"/>
                <w:szCs w:val="18"/>
              </w:rPr>
            </w:pPr>
            <w:del w:id="67" w:author="Raji Shanmugasundaram - C20616" w:date="2019-06-04T13:08:00Z">
              <w:r w:rsidRPr="001458B3" w:rsidDel="00C82D68">
                <w:rPr>
                  <w:sz w:val="18"/>
                  <w:szCs w:val="18"/>
                </w:rPr>
                <w:delText>Sets the network interface for an UDP socket</w:delText>
              </w:r>
            </w:del>
          </w:p>
        </w:tc>
      </w:tr>
      <w:tr w:rsidR="00BE636E" w:rsidRPr="001458B3" w:rsidDel="00C82D68" w14:paraId="10921B7B" w14:textId="44DF5023" w:rsidTr="001458B3">
        <w:trPr>
          <w:trHeight w:val="288"/>
          <w:del w:id="68" w:author="Raji Shanmugasundaram - C20616" w:date="2019-06-04T13:08:00Z"/>
        </w:trPr>
        <w:tc>
          <w:tcPr>
            <w:tcW w:w="1707" w:type="pct"/>
            <w:tcBorders>
              <w:left w:val="single" w:sz="4" w:space="0" w:color="FFFFFF"/>
            </w:tcBorders>
            <w:shd w:val="clear" w:color="auto" w:fill="5B9BD5"/>
            <w:noWrap/>
            <w:hideMark/>
          </w:tcPr>
          <w:p w14:paraId="10921B79" w14:textId="6AA48E4E" w:rsidR="00BE636E" w:rsidRPr="001458B3" w:rsidDel="00C82D68" w:rsidRDefault="00BE636E" w:rsidP="00B9302F">
            <w:pPr>
              <w:pStyle w:val="NoSpacing"/>
              <w:rPr>
                <w:del w:id="69" w:author="Raji Shanmugasundaram - C20616" w:date="2019-06-04T13:08:00Z"/>
                <w:b/>
                <w:bCs/>
                <w:color w:val="FFFFFF"/>
                <w:sz w:val="18"/>
                <w:szCs w:val="18"/>
              </w:rPr>
            </w:pPr>
            <w:del w:id="70" w:author="Raji Shanmugasundaram - C20616" w:date="2019-06-04T13:08:00Z">
              <w:r w:rsidRPr="001458B3" w:rsidDel="00C82D68">
                <w:rPr>
                  <w:b/>
                  <w:bCs/>
                  <w:color w:val="FFFFFF"/>
                  <w:sz w:val="18"/>
                  <w:szCs w:val="18"/>
                </w:rPr>
                <w:delText>TCPIP_UDP_TxOffsetSet</w:delText>
              </w:r>
            </w:del>
          </w:p>
        </w:tc>
        <w:tc>
          <w:tcPr>
            <w:tcW w:w="3293" w:type="pct"/>
            <w:shd w:val="clear" w:color="auto" w:fill="BDD6EE"/>
            <w:noWrap/>
            <w:hideMark/>
          </w:tcPr>
          <w:p w14:paraId="10921B7A" w14:textId="43E1B4BB" w:rsidR="00BE636E" w:rsidRPr="001458B3" w:rsidDel="00C82D68" w:rsidRDefault="00BE636E" w:rsidP="00B9302F">
            <w:pPr>
              <w:pStyle w:val="NoSpacing"/>
              <w:rPr>
                <w:del w:id="71" w:author="Raji Shanmugasundaram - C20616" w:date="2019-06-04T13:08:00Z"/>
                <w:sz w:val="18"/>
                <w:szCs w:val="18"/>
              </w:rPr>
            </w:pPr>
            <w:del w:id="72" w:author="Raji Shanmugasundaram - C20616" w:date="2019-06-04T13:08:00Z">
              <w:r w:rsidRPr="001458B3" w:rsidDel="00C82D68">
                <w:rPr>
                  <w:sz w:val="18"/>
                  <w:szCs w:val="18"/>
                </w:rPr>
                <w:delText>Moves the pointer within the TX buffer.</w:delText>
              </w:r>
            </w:del>
          </w:p>
        </w:tc>
      </w:tr>
      <w:tr w:rsidR="00BE636E" w:rsidRPr="001458B3" w:rsidDel="00C82D68" w14:paraId="10921B7E" w14:textId="1EEF6012" w:rsidTr="001458B3">
        <w:trPr>
          <w:trHeight w:val="288"/>
          <w:del w:id="73" w:author="Raji Shanmugasundaram - C20616" w:date="2019-06-04T13:08:00Z"/>
        </w:trPr>
        <w:tc>
          <w:tcPr>
            <w:tcW w:w="1707" w:type="pct"/>
            <w:tcBorders>
              <w:left w:val="single" w:sz="4" w:space="0" w:color="FFFFFF"/>
            </w:tcBorders>
            <w:shd w:val="clear" w:color="auto" w:fill="5B9BD5"/>
            <w:noWrap/>
            <w:hideMark/>
          </w:tcPr>
          <w:p w14:paraId="10921B7C" w14:textId="4046314B" w:rsidR="00BE636E" w:rsidRPr="001458B3" w:rsidDel="00C82D68" w:rsidRDefault="00BE636E" w:rsidP="00B9302F">
            <w:pPr>
              <w:pStyle w:val="NoSpacing"/>
              <w:rPr>
                <w:del w:id="74" w:author="Raji Shanmugasundaram - C20616" w:date="2019-06-04T13:08:00Z"/>
                <w:b/>
                <w:bCs/>
                <w:color w:val="FFFFFF"/>
                <w:sz w:val="18"/>
                <w:szCs w:val="18"/>
              </w:rPr>
            </w:pPr>
            <w:del w:id="75" w:author="Raji Shanmugasundaram - C20616" w:date="2019-06-04T13:08:00Z">
              <w:r w:rsidRPr="001458B3" w:rsidDel="00C82D68">
                <w:rPr>
                  <w:b/>
                  <w:bCs/>
                  <w:color w:val="FFFFFF"/>
                  <w:sz w:val="18"/>
                  <w:szCs w:val="18"/>
                </w:rPr>
                <w:delText>TCPIP_UDP_SourceIPAddressSet</w:delText>
              </w:r>
            </w:del>
          </w:p>
        </w:tc>
        <w:tc>
          <w:tcPr>
            <w:tcW w:w="3293" w:type="pct"/>
            <w:shd w:val="clear" w:color="auto" w:fill="DEEAF6"/>
            <w:noWrap/>
            <w:hideMark/>
          </w:tcPr>
          <w:p w14:paraId="10921B7D" w14:textId="16503AE0" w:rsidR="00BE636E" w:rsidRPr="001458B3" w:rsidDel="00C82D68" w:rsidRDefault="00BE636E" w:rsidP="00B9302F">
            <w:pPr>
              <w:pStyle w:val="NoSpacing"/>
              <w:rPr>
                <w:del w:id="76" w:author="Raji Shanmugasundaram - C20616" w:date="2019-06-04T13:08:00Z"/>
                <w:sz w:val="18"/>
                <w:szCs w:val="18"/>
              </w:rPr>
            </w:pPr>
            <w:del w:id="77" w:author="Raji Shanmugasundaram - C20616" w:date="2019-06-04T13:08:00Z">
              <w:r w:rsidRPr="001458B3" w:rsidDel="00C82D68">
                <w:rPr>
                  <w:sz w:val="18"/>
                  <w:szCs w:val="18"/>
                </w:rPr>
                <w:delText>Sets the source IP address of a socket</w:delText>
              </w:r>
            </w:del>
          </w:p>
        </w:tc>
      </w:tr>
      <w:tr w:rsidR="00BE636E" w:rsidRPr="001458B3" w:rsidDel="00C82D68" w14:paraId="10921B81" w14:textId="21FDF689" w:rsidTr="001458B3">
        <w:trPr>
          <w:trHeight w:val="288"/>
          <w:del w:id="78" w:author="Raji Shanmugasundaram - C20616" w:date="2019-06-04T13:08:00Z"/>
        </w:trPr>
        <w:tc>
          <w:tcPr>
            <w:tcW w:w="1707" w:type="pct"/>
            <w:tcBorders>
              <w:left w:val="single" w:sz="4" w:space="0" w:color="FFFFFF"/>
            </w:tcBorders>
            <w:shd w:val="clear" w:color="auto" w:fill="5B9BD5"/>
            <w:noWrap/>
            <w:hideMark/>
          </w:tcPr>
          <w:p w14:paraId="10921B7F" w14:textId="5D599097" w:rsidR="00BE636E" w:rsidRPr="001458B3" w:rsidDel="00C82D68" w:rsidRDefault="00BE636E" w:rsidP="00B9302F">
            <w:pPr>
              <w:pStyle w:val="NoSpacing"/>
              <w:rPr>
                <w:del w:id="79" w:author="Raji Shanmugasundaram - C20616" w:date="2019-06-04T13:08:00Z"/>
                <w:b/>
                <w:bCs/>
                <w:color w:val="FFFFFF"/>
                <w:sz w:val="18"/>
                <w:szCs w:val="18"/>
              </w:rPr>
            </w:pPr>
            <w:del w:id="80" w:author="Raji Shanmugasundaram - C20616" w:date="2019-06-04T13:08:00Z">
              <w:r w:rsidRPr="001458B3" w:rsidDel="00C82D68">
                <w:rPr>
                  <w:b/>
                  <w:bCs/>
                  <w:color w:val="FFFFFF"/>
                  <w:sz w:val="18"/>
                  <w:szCs w:val="18"/>
                </w:rPr>
                <w:delText>TCPIP_UDP_BcastIPV4AddressSet</w:delText>
              </w:r>
            </w:del>
          </w:p>
        </w:tc>
        <w:tc>
          <w:tcPr>
            <w:tcW w:w="3293" w:type="pct"/>
            <w:shd w:val="clear" w:color="auto" w:fill="BDD6EE"/>
            <w:noWrap/>
            <w:hideMark/>
          </w:tcPr>
          <w:p w14:paraId="10921B80" w14:textId="70059A51" w:rsidR="00BE636E" w:rsidRPr="001458B3" w:rsidDel="00C82D68" w:rsidRDefault="00BE636E" w:rsidP="00B9302F">
            <w:pPr>
              <w:pStyle w:val="NoSpacing"/>
              <w:rPr>
                <w:del w:id="81" w:author="Raji Shanmugasundaram - C20616" w:date="2019-06-04T13:08:00Z"/>
                <w:sz w:val="18"/>
                <w:szCs w:val="18"/>
              </w:rPr>
            </w:pPr>
            <w:del w:id="82" w:author="Raji Shanmugasundaram - C20616" w:date="2019-06-04T13:08:00Z">
              <w:r w:rsidRPr="001458B3" w:rsidDel="00C82D68">
                <w:rPr>
                  <w:sz w:val="18"/>
                  <w:szCs w:val="18"/>
                </w:rPr>
                <w:delText>Sets the broadcast IP address of a socket Allows an UDP socket to send broadcasts.</w:delText>
              </w:r>
            </w:del>
          </w:p>
        </w:tc>
      </w:tr>
      <w:tr w:rsidR="00BE636E" w:rsidRPr="001458B3" w:rsidDel="00C82D68" w14:paraId="10921B84" w14:textId="241FC0E2" w:rsidTr="001458B3">
        <w:trPr>
          <w:trHeight w:val="288"/>
          <w:del w:id="83" w:author="Raji Shanmugasundaram - C20616" w:date="2019-06-04T13:08:00Z"/>
        </w:trPr>
        <w:tc>
          <w:tcPr>
            <w:tcW w:w="1707" w:type="pct"/>
            <w:tcBorders>
              <w:left w:val="single" w:sz="4" w:space="0" w:color="FFFFFF"/>
            </w:tcBorders>
            <w:shd w:val="clear" w:color="auto" w:fill="5B9BD5"/>
            <w:noWrap/>
            <w:hideMark/>
          </w:tcPr>
          <w:p w14:paraId="10921B82" w14:textId="2044BCA9" w:rsidR="00BE636E" w:rsidRPr="001458B3" w:rsidDel="00C82D68" w:rsidRDefault="00BE636E" w:rsidP="00B9302F">
            <w:pPr>
              <w:pStyle w:val="NoSpacing"/>
              <w:rPr>
                <w:del w:id="84" w:author="Raji Shanmugasundaram - C20616" w:date="2019-06-04T13:08:00Z"/>
                <w:b/>
                <w:bCs/>
                <w:color w:val="FFFFFF"/>
                <w:sz w:val="18"/>
                <w:szCs w:val="18"/>
              </w:rPr>
            </w:pPr>
            <w:del w:id="85" w:author="Raji Shanmugasundaram - C20616" w:date="2019-06-04T13:08:00Z">
              <w:r w:rsidRPr="001458B3" w:rsidDel="00C82D68">
                <w:rPr>
                  <w:b/>
                  <w:bCs/>
                  <w:color w:val="FFFFFF"/>
                  <w:sz w:val="18"/>
                  <w:szCs w:val="18"/>
                </w:rPr>
                <w:delText>TCPIP_UDP_DestinationIPAddressSet</w:delText>
              </w:r>
            </w:del>
          </w:p>
        </w:tc>
        <w:tc>
          <w:tcPr>
            <w:tcW w:w="3293" w:type="pct"/>
            <w:shd w:val="clear" w:color="auto" w:fill="DEEAF6"/>
            <w:noWrap/>
            <w:hideMark/>
          </w:tcPr>
          <w:p w14:paraId="10921B83" w14:textId="795A9C01" w:rsidR="00BE636E" w:rsidRPr="001458B3" w:rsidDel="00C82D68" w:rsidRDefault="00BE636E" w:rsidP="00B9302F">
            <w:pPr>
              <w:pStyle w:val="NoSpacing"/>
              <w:rPr>
                <w:del w:id="86" w:author="Raji Shanmugasundaram - C20616" w:date="2019-06-04T13:08:00Z"/>
                <w:sz w:val="18"/>
                <w:szCs w:val="18"/>
              </w:rPr>
            </w:pPr>
            <w:del w:id="87" w:author="Raji Shanmugasundaram - C20616" w:date="2019-06-04T13:08:00Z">
              <w:r w:rsidRPr="001458B3" w:rsidDel="00C82D68">
                <w:rPr>
                  <w:sz w:val="18"/>
                  <w:szCs w:val="18"/>
                </w:rPr>
                <w:delText>Sets the destination IP address of a socket</w:delText>
              </w:r>
            </w:del>
          </w:p>
        </w:tc>
      </w:tr>
      <w:tr w:rsidR="00BE636E" w:rsidRPr="001458B3" w:rsidDel="00C82D68" w14:paraId="10921B87" w14:textId="41ED3E58" w:rsidTr="001458B3">
        <w:trPr>
          <w:trHeight w:val="288"/>
          <w:del w:id="88" w:author="Raji Shanmugasundaram - C20616" w:date="2019-06-04T13:08:00Z"/>
        </w:trPr>
        <w:tc>
          <w:tcPr>
            <w:tcW w:w="1707" w:type="pct"/>
            <w:tcBorders>
              <w:left w:val="single" w:sz="4" w:space="0" w:color="FFFFFF"/>
            </w:tcBorders>
            <w:shd w:val="clear" w:color="auto" w:fill="5B9BD5"/>
            <w:noWrap/>
            <w:hideMark/>
          </w:tcPr>
          <w:p w14:paraId="10921B85" w14:textId="778E2F65" w:rsidR="00BE636E" w:rsidRPr="001458B3" w:rsidDel="00C82D68" w:rsidRDefault="00BE636E" w:rsidP="00B9302F">
            <w:pPr>
              <w:pStyle w:val="NoSpacing"/>
              <w:rPr>
                <w:del w:id="89" w:author="Raji Shanmugasundaram - C20616" w:date="2019-06-04T13:08:00Z"/>
                <w:b/>
                <w:bCs/>
                <w:color w:val="FFFFFF"/>
                <w:sz w:val="18"/>
                <w:szCs w:val="18"/>
              </w:rPr>
            </w:pPr>
            <w:del w:id="90" w:author="Raji Shanmugasundaram - C20616" w:date="2019-06-04T13:08:00Z">
              <w:r w:rsidRPr="001458B3" w:rsidDel="00C82D68">
                <w:rPr>
                  <w:b/>
                  <w:bCs/>
                  <w:color w:val="FFFFFF"/>
                  <w:sz w:val="18"/>
                  <w:szCs w:val="18"/>
                </w:rPr>
                <w:delText>TCPIP_UDP_DestinationPortSet</w:delText>
              </w:r>
            </w:del>
          </w:p>
        </w:tc>
        <w:tc>
          <w:tcPr>
            <w:tcW w:w="3293" w:type="pct"/>
            <w:shd w:val="clear" w:color="auto" w:fill="BDD6EE"/>
            <w:noWrap/>
            <w:hideMark/>
          </w:tcPr>
          <w:p w14:paraId="10921B86" w14:textId="05B31304" w:rsidR="00BE636E" w:rsidRPr="001458B3" w:rsidDel="00C82D68" w:rsidRDefault="00BE636E" w:rsidP="00B9302F">
            <w:pPr>
              <w:pStyle w:val="NoSpacing"/>
              <w:rPr>
                <w:del w:id="91" w:author="Raji Shanmugasundaram - C20616" w:date="2019-06-04T13:08:00Z"/>
                <w:sz w:val="18"/>
                <w:szCs w:val="18"/>
              </w:rPr>
            </w:pPr>
            <w:del w:id="92" w:author="Raji Shanmugasundaram - C20616" w:date="2019-06-04T13:08:00Z">
              <w:r w:rsidRPr="001458B3" w:rsidDel="00C82D68">
                <w:rPr>
                  <w:sz w:val="18"/>
                  <w:szCs w:val="18"/>
                </w:rPr>
                <w:delText>Sets the destination port of a socket</w:delText>
              </w:r>
            </w:del>
          </w:p>
        </w:tc>
      </w:tr>
      <w:tr w:rsidR="00BE636E" w:rsidRPr="001458B3" w:rsidDel="00C82D68" w14:paraId="10921B8A" w14:textId="21650435" w:rsidTr="001458B3">
        <w:trPr>
          <w:trHeight w:val="288"/>
          <w:del w:id="93" w:author="Raji Shanmugasundaram - C20616" w:date="2019-06-04T13:08:00Z"/>
        </w:trPr>
        <w:tc>
          <w:tcPr>
            <w:tcW w:w="1707" w:type="pct"/>
            <w:tcBorders>
              <w:left w:val="single" w:sz="4" w:space="0" w:color="FFFFFF"/>
            </w:tcBorders>
            <w:shd w:val="clear" w:color="auto" w:fill="5B9BD5"/>
            <w:noWrap/>
            <w:hideMark/>
          </w:tcPr>
          <w:p w14:paraId="10921B88" w14:textId="7D36878A" w:rsidR="00BE636E" w:rsidRPr="001458B3" w:rsidDel="00C82D68" w:rsidRDefault="00BE636E" w:rsidP="00B9302F">
            <w:pPr>
              <w:pStyle w:val="NoSpacing"/>
              <w:rPr>
                <w:del w:id="94" w:author="Raji Shanmugasundaram - C20616" w:date="2019-06-04T13:08:00Z"/>
                <w:b/>
                <w:bCs/>
                <w:color w:val="FFFFFF"/>
                <w:sz w:val="18"/>
                <w:szCs w:val="18"/>
              </w:rPr>
            </w:pPr>
            <w:del w:id="95" w:author="Raji Shanmugasundaram - C20616" w:date="2019-06-04T13:08:00Z">
              <w:r w:rsidRPr="001458B3" w:rsidDel="00C82D68">
                <w:rPr>
                  <w:b/>
                  <w:bCs/>
                  <w:color w:val="FFFFFF"/>
                  <w:sz w:val="18"/>
                  <w:szCs w:val="18"/>
                </w:rPr>
                <w:delText>TCPIP_UDP_Disconnect</w:delText>
              </w:r>
            </w:del>
          </w:p>
        </w:tc>
        <w:tc>
          <w:tcPr>
            <w:tcW w:w="3293" w:type="pct"/>
            <w:shd w:val="clear" w:color="auto" w:fill="DEEAF6"/>
            <w:noWrap/>
            <w:hideMark/>
          </w:tcPr>
          <w:p w14:paraId="10921B89" w14:textId="40F5665E" w:rsidR="00BE636E" w:rsidRPr="001458B3" w:rsidDel="00C82D68" w:rsidRDefault="00BE636E" w:rsidP="00B9302F">
            <w:pPr>
              <w:pStyle w:val="NoSpacing"/>
              <w:rPr>
                <w:del w:id="96" w:author="Raji Shanmugasundaram - C20616" w:date="2019-06-04T13:08:00Z"/>
                <w:sz w:val="18"/>
                <w:szCs w:val="18"/>
              </w:rPr>
            </w:pPr>
            <w:del w:id="97" w:author="Raji Shanmugasundaram - C20616" w:date="2019-06-04T13:08:00Z">
              <w:r w:rsidRPr="001458B3" w:rsidDel="00C82D68">
                <w:rPr>
                  <w:sz w:val="18"/>
                  <w:szCs w:val="18"/>
                </w:rPr>
                <w:delText>Disconnects a UDP socket and re-initializes it.</w:delText>
              </w:r>
            </w:del>
          </w:p>
        </w:tc>
      </w:tr>
      <w:tr w:rsidR="00BE636E" w:rsidRPr="001458B3" w:rsidDel="00C82D68" w14:paraId="10921B8D" w14:textId="7538B2C5" w:rsidTr="001458B3">
        <w:trPr>
          <w:trHeight w:val="288"/>
          <w:del w:id="98" w:author="Raji Shanmugasundaram - C20616" w:date="2019-06-04T13:08:00Z"/>
        </w:trPr>
        <w:tc>
          <w:tcPr>
            <w:tcW w:w="1707" w:type="pct"/>
            <w:tcBorders>
              <w:left w:val="single" w:sz="4" w:space="0" w:color="FFFFFF"/>
            </w:tcBorders>
            <w:shd w:val="clear" w:color="auto" w:fill="5B9BD5"/>
            <w:noWrap/>
            <w:hideMark/>
          </w:tcPr>
          <w:p w14:paraId="10921B8B" w14:textId="28D8DA5F" w:rsidR="00BE636E" w:rsidRPr="001458B3" w:rsidDel="00C82D68" w:rsidRDefault="00BE636E" w:rsidP="00B9302F">
            <w:pPr>
              <w:pStyle w:val="NoSpacing"/>
              <w:rPr>
                <w:del w:id="99" w:author="Raji Shanmugasundaram - C20616" w:date="2019-06-04T13:08:00Z"/>
                <w:b/>
                <w:bCs/>
                <w:color w:val="FFFFFF"/>
                <w:sz w:val="18"/>
                <w:szCs w:val="18"/>
              </w:rPr>
            </w:pPr>
            <w:del w:id="100" w:author="Raji Shanmugasundaram - C20616" w:date="2019-06-04T13:08:00Z">
              <w:r w:rsidRPr="001458B3" w:rsidDel="00C82D68">
                <w:rPr>
                  <w:b/>
                  <w:bCs/>
                  <w:color w:val="FFFFFF"/>
                  <w:sz w:val="18"/>
                  <w:szCs w:val="18"/>
                </w:rPr>
                <w:delText>TCPIP_UDP_SignalHandlerDeregister</w:delText>
              </w:r>
            </w:del>
          </w:p>
        </w:tc>
        <w:tc>
          <w:tcPr>
            <w:tcW w:w="3293" w:type="pct"/>
            <w:shd w:val="clear" w:color="auto" w:fill="BDD6EE"/>
            <w:noWrap/>
            <w:hideMark/>
          </w:tcPr>
          <w:p w14:paraId="10921B8C" w14:textId="4A7E9576" w:rsidR="00BE636E" w:rsidRPr="001458B3" w:rsidDel="00C82D68" w:rsidRDefault="00BE636E" w:rsidP="00B9302F">
            <w:pPr>
              <w:pStyle w:val="NoSpacing"/>
              <w:rPr>
                <w:del w:id="101" w:author="Raji Shanmugasundaram - C20616" w:date="2019-06-04T13:08:00Z"/>
                <w:sz w:val="18"/>
                <w:szCs w:val="18"/>
              </w:rPr>
            </w:pPr>
            <w:del w:id="102" w:author="Raji Shanmugasundaram - C20616" w:date="2019-06-04T13:08:00Z">
              <w:r w:rsidRPr="001458B3" w:rsidDel="00C82D68">
                <w:rPr>
                  <w:sz w:val="18"/>
                  <w:szCs w:val="18"/>
                </w:rPr>
                <w:delText>Deregisters a previously registered UDP socket signal handler.</w:delText>
              </w:r>
            </w:del>
          </w:p>
        </w:tc>
      </w:tr>
      <w:tr w:rsidR="00BE636E" w:rsidRPr="001458B3" w:rsidDel="00C82D68" w14:paraId="10921B90" w14:textId="091FAD33" w:rsidTr="001458B3">
        <w:trPr>
          <w:trHeight w:val="288"/>
          <w:del w:id="103" w:author="Raji Shanmugasundaram - C20616" w:date="2019-06-04T13:08:00Z"/>
        </w:trPr>
        <w:tc>
          <w:tcPr>
            <w:tcW w:w="1707" w:type="pct"/>
            <w:tcBorders>
              <w:left w:val="single" w:sz="4" w:space="0" w:color="FFFFFF"/>
            </w:tcBorders>
            <w:shd w:val="clear" w:color="auto" w:fill="5B9BD5"/>
            <w:noWrap/>
            <w:hideMark/>
          </w:tcPr>
          <w:p w14:paraId="10921B8E" w14:textId="7AEF79D4" w:rsidR="00BE636E" w:rsidRPr="001458B3" w:rsidDel="00C82D68" w:rsidRDefault="00BE636E" w:rsidP="00B9302F">
            <w:pPr>
              <w:pStyle w:val="NoSpacing"/>
              <w:rPr>
                <w:del w:id="104" w:author="Raji Shanmugasundaram - C20616" w:date="2019-06-04T13:08:00Z"/>
                <w:b/>
                <w:bCs/>
                <w:color w:val="FFFFFF"/>
                <w:sz w:val="18"/>
                <w:szCs w:val="18"/>
              </w:rPr>
            </w:pPr>
            <w:del w:id="105" w:author="Raji Shanmugasundaram - C20616" w:date="2019-06-04T13:08:00Z">
              <w:r w:rsidRPr="001458B3" w:rsidDel="00C82D68">
                <w:rPr>
                  <w:b/>
                  <w:bCs/>
                  <w:color w:val="FFFFFF"/>
                  <w:sz w:val="18"/>
                  <w:szCs w:val="18"/>
                </w:rPr>
                <w:delText>TCPIP_UDP_SignalHandlerRegister</w:delText>
              </w:r>
            </w:del>
          </w:p>
        </w:tc>
        <w:tc>
          <w:tcPr>
            <w:tcW w:w="3293" w:type="pct"/>
            <w:shd w:val="clear" w:color="auto" w:fill="DEEAF6"/>
            <w:noWrap/>
            <w:hideMark/>
          </w:tcPr>
          <w:p w14:paraId="10921B8F" w14:textId="394AE428" w:rsidR="00BE636E" w:rsidRPr="001458B3" w:rsidDel="00C82D68" w:rsidRDefault="00BE636E" w:rsidP="00B9302F">
            <w:pPr>
              <w:pStyle w:val="NoSpacing"/>
              <w:rPr>
                <w:del w:id="106" w:author="Raji Shanmugasundaram - C20616" w:date="2019-06-04T13:08:00Z"/>
                <w:sz w:val="18"/>
                <w:szCs w:val="18"/>
              </w:rPr>
            </w:pPr>
            <w:del w:id="107" w:author="Raji Shanmugasundaram - C20616" w:date="2019-06-04T13:08:00Z">
              <w:r w:rsidRPr="001458B3" w:rsidDel="00C82D68">
                <w:rPr>
                  <w:sz w:val="18"/>
                  <w:szCs w:val="18"/>
                </w:rPr>
                <w:delText>Registers a UDP socket signal handler.</w:delText>
              </w:r>
            </w:del>
          </w:p>
        </w:tc>
      </w:tr>
      <w:tr w:rsidR="00BE636E" w:rsidRPr="001458B3" w:rsidDel="00C82D68" w14:paraId="10921B93" w14:textId="763B2D12" w:rsidTr="001458B3">
        <w:trPr>
          <w:trHeight w:val="288"/>
          <w:del w:id="108" w:author="Raji Shanmugasundaram - C20616" w:date="2019-06-04T13:08:00Z"/>
        </w:trPr>
        <w:tc>
          <w:tcPr>
            <w:tcW w:w="1707" w:type="pct"/>
            <w:tcBorders>
              <w:left w:val="single" w:sz="4" w:space="0" w:color="FFFFFF"/>
              <w:bottom w:val="single" w:sz="4" w:space="0" w:color="FFFFFF"/>
            </w:tcBorders>
            <w:shd w:val="clear" w:color="auto" w:fill="5B9BD5"/>
            <w:noWrap/>
            <w:hideMark/>
          </w:tcPr>
          <w:p w14:paraId="10921B91" w14:textId="14DC9344" w:rsidR="00BE636E" w:rsidRPr="001458B3" w:rsidDel="00C82D68" w:rsidRDefault="00BE636E" w:rsidP="00B9302F">
            <w:pPr>
              <w:pStyle w:val="NoSpacing"/>
              <w:rPr>
                <w:del w:id="109" w:author="Raji Shanmugasundaram - C20616" w:date="2019-06-04T13:08:00Z"/>
                <w:b/>
                <w:bCs/>
                <w:color w:val="FFFFFF"/>
                <w:sz w:val="18"/>
                <w:szCs w:val="18"/>
              </w:rPr>
            </w:pPr>
            <w:del w:id="110" w:author="Raji Shanmugasundaram - C20616" w:date="2019-06-04T13:08:00Z">
              <w:r w:rsidRPr="001458B3" w:rsidDel="00C82D68">
                <w:rPr>
                  <w:b/>
                  <w:bCs/>
                  <w:color w:val="FFFFFF"/>
                  <w:sz w:val="18"/>
                  <w:szCs w:val="18"/>
                </w:rPr>
                <w:delText>TCPIP_UDP_Task Standard</w:delText>
              </w:r>
            </w:del>
          </w:p>
        </w:tc>
        <w:tc>
          <w:tcPr>
            <w:tcW w:w="3293" w:type="pct"/>
            <w:shd w:val="clear" w:color="auto" w:fill="BDD6EE"/>
            <w:noWrap/>
            <w:hideMark/>
          </w:tcPr>
          <w:p w14:paraId="10921B92" w14:textId="3DD38251" w:rsidR="00BE636E" w:rsidRPr="001458B3" w:rsidDel="00C82D68" w:rsidRDefault="00BE636E" w:rsidP="00B9302F">
            <w:pPr>
              <w:pStyle w:val="NoSpacing"/>
              <w:rPr>
                <w:del w:id="111" w:author="Raji Shanmugasundaram - C20616" w:date="2019-06-04T13:08:00Z"/>
                <w:sz w:val="18"/>
                <w:szCs w:val="18"/>
              </w:rPr>
            </w:pPr>
            <w:del w:id="112" w:author="Raji Shanmugasundaram - C20616" w:date="2019-06-04T13:08:00Z">
              <w:r w:rsidRPr="001458B3" w:rsidDel="00C82D68">
                <w:rPr>
                  <w:sz w:val="18"/>
                  <w:szCs w:val="18"/>
                </w:rPr>
                <w:delText>TCP/IP stack module task function.</w:delText>
              </w:r>
            </w:del>
          </w:p>
        </w:tc>
      </w:tr>
    </w:tbl>
    <w:p w14:paraId="10921B94" w14:textId="6512479E" w:rsidR="00BE636E" w:rsidDel="00C82D68" w:rsidRDefault="00BE636E" w:rsidP="00BE636E">
      <w:pPr>
        <w:pStyle w:val="Heading2"/>
        <w:rPr>
          <w:del w:id="113" w:author="Raji Shanmugasundaram - C20616" w:date="2019-06-04T13:08:00Z"/>
        </w:rPr>
      </w:pPr>
      <w:bookmarkStart w:id="114" w:name="_Toc488278748"/>
      <w:del w:id="115" w:author="Raji Shanmugasundaram - C20616" w:date="2019-06-04T13:08:00Z">
        <w:r w:rsidRPr="00993E5D" w:rsidDel="00C82D68">
          <w:delText>Transmit Data Functions</w:delText>
        </w:r>
        <w:bookmarkEnd w:id="114"/>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97" w14:textId="182ADA78" w:rsidTr="001458B3">
        <w:trPr>
          <w:trHeight w:val="288"/>
          <w:del w:id="116"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95" w14:textId="121F6A13" w:rsidR="00BE636E" w:rsidRPr="001458B3" w:rsidDel="00C82D68" w:rsidRDefault="00BE636E" w:rsidP="00B9302F">
            <w:pPr>
              <w:pStyle w:val="NoSpacing"/>
              <w:rPr>
                <w:del w:id="117" w:author="Raji Shanmugasundaram - C20616" w:date="2019-06-04T13:08:00Z"/>
                <w:b/>
                <w:bCs/>
                <w:color w:val="FFFFFF"/>
                <w:sz w:val="18"/>
                <w:szCs w:val="18"/>
              </w:rPr>
            </w:pPr>
            <w:del w:id="118" w:author="Raji Shanmugasundaram - C20616" w:date="2019-06-04T13:08:00Z">
              <w:r w:rsidRPr="001458B3" w:rsidDel="00C82D68">
                <w:rPr>
                  <w:b/>
                  <w:bCs/>
                  <w:color w:val="FFFFFF"/>
                  <w:sz w:val="18"/>
                  <w:szCs w:val="18"/>
                </w:rPr>
                <w:delText>TCPIP_UDP_PutIsReady</w:delText>
              </w:r>
            </w:del>
          </w:p>
        </w:tc>
        <w:tc>
          <w:tcPr>
            <w:tcW w:w="3296" w:type="pct"/>
            <w:shd w:val="clear" w:color="auto" w:fill="BDD6EE"/>
            <w:noWrap/>
            <w:hideMark/>
          </w:tcPr>
          <w:p w14:paraId="10921B96" w14:textId="3EFA01FB" w:rsidR="00BE636E" w:rsidRPr="001458B3" w:rsidDel="00C82D68" w:rsidRDefault="00BE636E" w:rsidP="00B9302F">
            <w:pPr>
              <w:pStyle w:val="NoSpacing"/>
              <w:rPr>
                <w:del w:id="119" w:author="Raji Shanmugasundaram - C20616" w:date="2019-06-04T13:08:00Z"/>
                <w:sz w:val="18"/>
                <w:szCs w:val="18"/>
              </w:rPr>
            </w:pPr>
            <w:del w:id="120"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A" w14:textId="25252084" w:rsidTr="001458B3">
        <w:trPr>
          <w:trHeight w:val="288"/>
          <w:del w:id="121" w:author="Raji Shanmugasundaram - C20616" w:date="2019-06-04T13:08:00Z"/>
        </w:trPr>
        <w:tc>
          <w:tcPr>
            <w:tcW w:w="1704" w:type="pct"/>
            <w:tcBorders>
              <w:left w:val="single" w:sz="4" w:space="0" w:color="FFFFFF"/>
            </w:tcBorders>
            <w:shd w:val="clear" w:color="auto" w:fill="5B9BD5"/>
            <w:noWrap/>
            <w:hideMark/>
          </w:tcPr>
          <w:p w14:paraId="10921B98" w14:textId="481F062E" w:rsidR="00BE636E" w:rsidRPr="001458B3" w:rsidDel="00C82D68" w:rsidRDefault="00BE636E" w:rsidP="00B9302F">
            <w:pPr>
              <w:pStyle w:val="NoSpacing"/>
              <w:rPr>
                <w:del w:id="122" w:author="Raji Shanmugasundaram - C20616" w:date="2019-06-04T13:08:00Z"/>
                <w:b/>
                <w:bCs/>
                <w:color w:val="FFFFFF"/>
                <w:sz w:val="18"/>
                <w:szCs w:val="18"/>
              </w:rPr>
            </w:pPr>
            <w:del w:id="123" w:author="Raji Shanmugasundaram - C20616" w:date="2019-06-04T13:08:00Z">
              <w:r w:rsidRPr="001458B3" w:rsidDel="00C82D68">
                <w:rPr>
                  <w:b/>
                  <w:bCs/>
                  <w:color w:val="FFFFFF"/>
                  <w:sz w:val="18"/>
                  <w:szCs w:val="18"/>
                </w:rPr>
                <w:delText>TCPIP_UDP_TxPutIsReady</w:delText>
              </w:r>
            </w:del>
          </w:p>
        </w:tc>
        <w:tc>
          <w:tcPr>
            <w:tcW w:w="3296" w:type="pct"/>
            <w:shd w:val="clear" w:color="auto" w:fill="DEEAF6"/>
            <w:noWrap/>
            <w:hideMark/>
          </w:tcPr>
          <w:p w14:paraId="10921B99" w14:textId="64622B54" w:rsidR="00BE636E" w:rsidRPr="001458B3" w:rsidDel="00C82D68" w:rsidRDefault="00BE636E" w:rsidP="00B9302F">
            <w:pPr>
              <w:pStyle w:val="NoSpacing"/>
              <w:rPr>
                <w:del w:id="124" w:author="Raji Shanmugasundaram - C20616" w:date="2019-06-04T13:08:00Z"/>
                <w:sz w:val="18"/>
                <w:szCs w:val="18"/>
              </w:rPr>
            </w:pPr>
            <w:del w:id="125"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D" w14:textId="4645D9D3" w:rsidTr="001458B3">
        <w:trPr>
          <w:trHeight w:val="288"/>
          <w:del w:id="126" w:author="Raji Shanmugasundaram - C20616" w:date="2019-06-04T13:08:00Z"/>
        </w:trPr>
        <w:tc>
          <w:tcPr>
            <w:tcW w:w="1704" w:type="pct"/>
            <w:tcBorders>
              <w:left w:val="single" w:sz="4" w:space="0" w:color="FFFFFF"/>
            </w:tcBorders>
            <w:shd w:val="clear" w:color="auto" w:fill="5B9BD5"/>
            <w:noWrap/>
            <w:hideMark/>
          </w:tcPr>
          <w:p w14:paraId="10921B9B" w14:textId="3D258349" w:rsidR="00BE636E" w:rsidRPr="001458B3" w:rsidDel="00C82D68" w:rsidRDefault="00BE636E" w:rsidP="00B9302F">
            <w:pPr>
              <w:pStyle w:val="NoSpacing"/>
              <w:rPr>
                <w:del w:id="127" w:author="Raji Shanmugasundaram - C20616" w:date="2019-06-04T13:08:00Z"/>
                <w:b/>
                <w:bCs/>
                <w:color w:val="FFFFFF"/>
                <w:sz w:val="18"/>
                <w:szCs w:val="18"/>
              </w:rPr>
            </w:pPr>
            <w:del w:id="128" w:author="Raji Shanmugasundaram - C20616" w:date="2019-06-04T13:08:00Z">
              <w:r w:rsidRPr="001458B3" w:rsidDel="00C82D68">
                <w:rPr>
                  <w:b/>
                  <w:bCs/>
                  <w:color w:val="FFFFFF"/>
                  <w:sz w:val="18"/>
                  <w:szCs w:val="18"/>
                </w:rPr>
                <w:delText>TCPIP_UDP_ArrayPut</w:delText>
              </w:r>
            </w:del>
          </w:p>
        </w:tc>
        <w:tc>
          <w:tcPr>
            <w:tcW w:w="3296" w:type="pct"/>
            <w:shd w:val="clear" w:color="auto" w:fill="BDD6EE"/>
            <w:noWrap/>
            <w:hideMark/>
          </w:tcPr>
          <w:p w14:paraId="10921B9C" w14:textId="6B841C7D" w:rsidR="00BE636E" w:rsidRPr="001458B3" w:rsidDel="00C82D68" w:rsidRDefault="00BE636E" w:rsidP="00B9302F">
            <w:pPr>
              <w:pStyle w:val="NoSpacing"/>
              <w:rPr>
                <w:del w:id="129" w:author="Raji Shanmugasundaram - C20616" w:date="2019-06-04T13:08:00Z"/>
                <w:sz w:val="18"/>
                <w:szCs w:val="18"/>
              </w:rPr>
            </w:pPr>
            <w:del w:id="130" w:author="Raji Shanmugasundaram - C20616" w:date="2019-06-04T13:08:00Z">
              <w:r w:rsidRPr="001458B3" w:rsidDel="00C82D68">
                <w:rPr>
                  <w:sz w:val="18"/>
                  <w:szCs w:val="18"/>
                </w:rPr>
                <w:delText>Writes an array of bytes to the UDP socket.</w:delText>
              </w:r>
            </w:del>
          </w:p>
        </w:tc>
      </w:tr>
      <w:tr w:rsidR="00BE636E" w:rsidRPr="001458B3" w:rsidDel="00C82D68" w14:paraId="10921BA0" w14:textId="7EF8A655" w:rsidTr="001458B3">
        <w:trPr>
          <w:trHeight w:val="288"/>
          <w:del w:id="131" w:author="Raji Shanmugasundaram - C20616" w:date="2019-06-04T13:08:00Z"/>
        </w:trPr>
        <w:tc>
          <w:tcPr>
            <w:tcW w:w="1704" w:type="pct"/>
            <w:tcBorders>
              <w:left w:val="single" w:sz="4" w:space="0" w:color="FFFFFF"/>
            </w:tcBorders>
            <w:shd w:val="clear" w:color="auto" w:fill="5B9BD5"/>
            <w:noWrap/>
            <w:hideMark/>
          </w:tcPr>
          <w:p w14:paraId="10921B9E" w14:textId="3B401422" w:rsidR="00BE636E" w:rsidRPr="001458B3" w:rsidDel="00C82D68" w:rsidRDefault="00BE636E" w:rsidP="00B9302F">
            <w:pPr>
              <w:pStyle w:val="NoSpacing"/>
              <w:rPr>
                <w:del w:id="132" w:author="Raji Shanmugasundaram - C20616" w:date="2019-06-04T13:08:00Z"/>
                <w:b/>
                <w:bCs/>
                <w:color w:val="FFFFFF"/>
                <w:sz w:val="18"/>
                <w:szCs w:val="18"/>
              </w:rPr>
            </w:pPr>
            <w:del w:id="133" w:author="Raji Shanmugasundaram - C20616" w:date="2019-06-04T13:08:00Z">
              <w:r w:rsidRPr="001458B3" w:rsidDel="00C82D68">
                <w:rPr>
                  <w:b/>
                  <w:bCs/>
                  <w:color w:val="FFFFFF"/>
                  <w:sz w:val="18"/>
                  <w:szCs w:val="18"/>
                </w:rPr>
                <w:delText>TCPIP_UDP_StringPut</w:delText>
              </w:r>
            </w:del>
          </w:p>
        </w:tc>
        <w:tc>
          <w:tcPr>
            <w:tcW w:w="3296" w:type="pct"/>
            <w:shd w:val="clear" w:color="auto" w:fill="DEEAF6"/>
            <w:noWrap/>
            <w:hideMark/>
          </w:tcPr>
          <w:p w14:paraId="10921B9F" w14:textId="0AB93A27" w:rsidR="00BE636E" w:rsidRPr="001458B3" w:rsidDel="00C82D68" w:rsidRDefault="00BE636E" w:rsidP="00B9302F">
            <w:pPr>
              <w:pStyle w:val="NoSpacing"/>
              <w:rPr>
                <w:del w:id="134" w:author="Raji Shanmugasundaram - C20616" w:date="2019-06-04T13:08:00Z"/>
                <w:sz w:val="18"/>
                <w:szCs w:val="18"/>
              </w:rPr>
            </w:pPr>
            <w:del w:id="135" w:author="Raji Shanmugasundaram - C20616" w:date="2019-06-04T13:08:00Z">
              <w:r w:rsidRPr="001458B3" w:rsidDel="00C82D68">
                <w:rPr>
                  <w:sz w:val="18"/>
                  <w:szCs w:val="18"/>
                </w:rPr>
                <w:delText>Writes a null-terminated string to the UDP socket.</w:delText>
              </w:r>
            </w:del>
          </w:p>
        </w:tc>
      </w:tr>
      <w:tr w:rsidR="00BE636E" w:rsidRPr="001458B3" w:rsidDel="00C82D68" w14:paraId="10921BA3" w14:textId="47923E04" w:rsidTr="001458B3">
        <w:trPr>
          <w:trHeight w:val="288"/>
          <w:del w:id="136" w:author="Raji Shanmugasundaram - C20616" w:date="2019-06-04T13:08:00Z"/>
        </w:trPr>
        <w:tc>
          <w:tcPr>
            <w:tcW w:w="1704" w:type="pct"/>
            <w:tcBorders>
              <w:left w:val="single" w:sz="4" w:space="0" w:color="FFFFFF"/>
            </w:tcBorders>
            <w:shd w:val="clear" w:color="auto" w:fill="5B9BD5"/>
            <w:noWrap/>
            <w:hideMark/>
          </w:tcPr>
          <w:p w14:paraId="10921BA1" w14:textId="626E1FE4" w:rsidR="00BE636E" w:rsidRPr="001458B3" w:rsidDel="00C82D68" w:rsidRDefault="00BE636E" w:rsidP="00B9302F">
            <w:pPr>
              <w:pStyle w:val="NoSpacing"/>
              <w:rPr>
                <w:del w:id="137" w:author="Raji Shanmugasundaram - C20616" w:date="2019-06-04T13:08:00Z"/>
                <w:b/>
                <w:bCs/>
                <w:color w:val="FFFFFF"/>
                <w:sz w:val="18"/>
                <w:szCs w:val="18"/>
              </w:rPr>
            </w:pPr>
            <w:del w:id="138" w:author="Raji Shanmugasundaram - C20616" w:date="2019-06-04T13:08:00Z">
              <w:r w:rsidRPr="001458B3" w:rsidDel="00C82D68">
                <w:rPr>
                  <w:b/>
                  <w:bCs/>
                  <w:color w:val="FFFFFF"/>
                  <w:sz w:val="18"/>
                  <w:szCs w:val="18"/>
                </w:rPr>
                <w:delText>TCPIP_UDP_Put</w:delText>
              </w:r>
            </w:del>
          </w:p>
        </w:tc>
        <w:tc>
          <w:tcPr>
            <w:tcW w:w="3296" w:type="pct"/>
            <w:shd w:val="clear" w:color="auto" w:fill="BDD6EE"/>
            <w:noWrap/>
            <w:hideMark/>
          </w:tcPr>
          <w:p w14:paraId="10921BA2" w14:textId="5D60044F" w:rsidR="00BE636E" w:rsidRPr="001458B3" w:rsidDel="00C82D68" w:rsidRDefault="00BE636E" w:rsidP="00B9302F">
            <w:pPr>
              <w:pStyle w:val="NoSpacing"/>
              <w:rPr>
                <w:del w:id="139" w:author="Raji Shanmugasundaram - C20616" w:date="2019-06-04T13:08:00Z"/>
                <w:sz w:val="18"/>
                <w:szCs w:val="18"/>
              </w:rPr>
            </w:pPr>
            <w:del w:id="140" w:author="Raji Shanmugasundaram - C20616" w:date="2019-06-04T13:08:00Z">
              <w:r w:rsidRPr="001458B3" w:rsidDel="00C82D68">
                <w:rPr>
                  <w:sz w:val="18"/>
                  <w:szCs w:val="18"/>
                </w:rPr>
                <w:delText>Writes a byte to the UDP socket.</w:delText>
              </w:r>
            </w:del>
          </w:p>
        </w:tc>
      </w:tr>
      <w:tr w:rsidR="00BE636E" w:rsidRPr="001458B3" w:rsidDel="00C82D68" w14:paraId="10921BA6" w14:textId="7A19FCF3" w:rsidTr="001458B3">
        <w:trPr>
          <w:trHeight w:val="288"/>
          <w:del w:id="141" w:author="Raji Shanmugasundaram - C20616" w:date="2019-06-04T13:08:00Z"/>
        </w:trPr>
        <w:tc>
          <w:tcPr>
            <w:tcW w:w="1704" w:type="pct"/>
            <w:tcBorders>
              <w:left w:val="single" w:sz="4" w:space="0" w:color="FFFFFF"/>
            </w:tcBorders>
            <w:shd w:val="clear" w:color="auto" w:fill="5B9BD5"/>
            <w:noWrap/>
            <w:hideMark/>
          </w:tcPr>
          <w:p w14:paraId="10921BA4" w14:textId="5707C20D" w:rsidR="00BE636E" w:rsidRPr="001458B3" w:rsidDel="00C82D68" w:rsidRDefault="00BE636E" w:rsidP="00B9302F">
            <w:pPr>
              <w:pStyle w:val="NoSpacing"/>
              <w:rPr>
                <w:del w:id="142" w:author="Raji Shanmugasundaram - C20616" w:date="2019-06-04T13:08:00Z"/>
                <w:b/>
                <w:bCs/>
                <w:color w:val="FFFFFF"/>
                <w:sz w:val="18"/>
                <w:szCs w:val="18"/>
              </w:rPr>
            </w:pPr>
            <w:del w:id="143" w:author="Raji Shanmugasundaram - C20616" w:date="2019-06-04T13:08:00Z">
              <w:r w:rsidRPr="001458B3" w:rsidDel="00C82D68">
                <w:rPr>
                  <w:b/>
                  <w:bCs/>
                  <w:color w:val="FFFFFF"/>
                  <w:sz w:val="18"/>
                  <w:szCs w:val="18"/>
                </w:rPr>
                <w:delText>TCPIP_UDP_TxCountGet</w:delText>
              </w:r>
            </w:del>
          </w:p>
        </w:tc>
        <w:tc>
          <w:tcPr>
            <w:tcW w:w="3296" w:type="pct"/>
            <w:shd w:val="clear" w:color="auto" w:fill="DEEAF6"/>
            <w:noWrap/>
            <w:hideMark/>
          </w:tcPr>
          <w:p w14:paraId="10921BA5" w14:textId="6F35B2D1" w:rsidR="00BE636E" w:rsidRPr="001458B3" w:rsidDel="00C82D68" w:rsidRDefault="00BE636E" w:rsidP="00B9302F">
            <w:pPr>
              <w:pStyle w:val="NoSpacing"/>
              <w:rPr>
                <w:del w:id="144" w:author="Raji Shanmugasundaram - C20616" w:date="2019-06-04T13:08:00Z"/>
                <w:sz w:val="18"/>
                <w:szCs w:val="18"/>
              </w:rPr>
            </w:pPr>
            <w:del w:id="145" w:author="Raji Shanmugasundaram - C20616" w:date="2019-06-04T13:08:00Z">
              <w:r w:rsidRPr="001458B3" w:rsidDel="00C82D68">
                <w:rPr>
                  <w:sz w:val="18"/>
                  <w:szCs w:val="18"/>
                </w:rPr>
                <w:delText>Returns the amount of bytes written into the UDP socket.</w:delText>
              </w:r>
            </w:del>
          </w:p>
        </w:tc>
      </w:tr>
      <w:tr w:rsidR="00BE636E" w:rsidRPr="001458B3" w:rsidDel="00C82D68" w14:paraId="10921BA9" w14:textId="68F37A77" w:rsidTr="001458B3">
        <w:trPr>
          <w:trHeight w:val="288"/>
          <w:del w:id="146"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A7" w14:textId="620B2C65" w:rsidR="00BE636E" w:rsidRPr="001458B3" w:rsidDel="00C82D68" w:rsidRDefault="00BE636E" w:rsidP="00B9302F">
            <w:pPr>
              <w:pStyle w:val="NoSpacing"/>
              <w:rPr>
                <w:del w:id="147" w:author="Raji Shanmugasundaram - C20616" w:date="2019-06-04T13:08:00Z"/>
                <w:b/>
                <w:bCs/>
                <w:color w:val="FFFFFF"/>
                <w:sz w:val="18"/>
                <w:szCs w:val="18"/>
              </w:rPr>
            </w:pPr>
            <w:del w:id="148" w:author="Raji Shanmugasundaram - C20616" w:date="2019-06-04T13:08:00Z">
              <w:r w:rsidRPr="001458B3" w:rsidDel="00C82D68">
                <w:rPr>
                  <w:b/>
                  <w:bCs/>
                  <w:color w:val="FFFFFF"/>
                  <w:sz w:val="18"/>
                  <w:szCs w:val="18"/>
                </w:rPr>
                <w:delText>TCPIP_UDP_Flush</w:delText>
              </w:r>
            </w:del>
          </w:p>
        </w:tc>
        <w:tc>
          <w:tcPr>
            <w:tcW w:w="3296" w:type="pct"/>
            <w:shd w:val="clear" w:color="auto" w:fill="BDD6EE"/>
            <w:noWrap/>
            <w:hideMark/>
          </w:tcPr>
          <w:p w14:paraId="10921BA8" w14:textId="2E64B7FF" w:rsidR="00BE636E" w:rsidRPr="001458B3" w:rsidDel="00C82D68" w:rsidRDefault="00BE636E" w:rsidP="00B9302F">
            <w:pPr>
              <w:pStyle w:val="NoSpacing"/>
              <w:rPr>
                <w:del w:id="149" w:author="Raji Shanmugasundaram - C20616" w:date="2019-06-04T13:08:00Z"/>
                <w:sz w:val="18"/>
                <w:szCs w:val="18"/>
              </w:rPr>
            </w:pPr>
            <w:del w:id="150" w:author="Raji Shanmugasundaram - C20616" w:date="2019-06-04T13:08:00Z">
              <w:r w:rsidRPr="001458B3" w:rsidDel="00C82D68">
                <w:rPr>
                  <w:sz w:val="18"/>
                  <w:szCs w:val="18"/>
                </w:rPr>
                <w:delText>Transmits all pending data in a UDP socket.</w:delText>
              </w:r>
            </w:del>
          </w:p>
        </w:tc>
      </w:tr>
    </w:tbl>
    <w:p w14:paraId="10921BAA" w14:textId="560EEF05" w:rsidR="00BE636E" w:rsidDel="00C82D68" w:rsidRDefault="00D653CC" w:rsidP="00BE636E">
      <w:pPr>
        <w:pStyle w:val="Heading2"/>
        <w:rPr>
          <w:del w:id="151" w:author="Raji Shanmugasundaram - C20616" w:date="2019-06-04T13:08:00Z"/>
        </w:rPr>
      </w:pPr>
      <w:bookmarkStart w:id="152" w:name="_Toc488278749"/>
      <w:del w:id="153" w:author="Raji Shanmugasundaram - C20616" w:date="2019-06-04T13:08:00Z">
        <w:r w:rsidDel="00C82D68">
          <w:delText>R</w:delText>
        </w:r>
        <w:r w:rsidR="00BE636E" w:rsidRPr="00993E5D" w:rsidDel="00C82D68">
          <w:delText>eceive Data Transfer Functions</w:delText>
        </w:r>
        <w:bookmarkEnd w:id="152"/>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AD" w14:textId="7BFD5A9C" w:rsidTr="001458B3">
        <w:trPr>
          <w:trHeight w:val="288"/>
          <w:del w:id="154"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AB" w14:textId="606D01E3" w:rsidR="00BE636E" w:rsidRPr="001458B3" w:rsidDel="00C82D68" w:rsidRDefault="00BE636E" w:rsidP="00B9302F">
            <w:pPr>
              <w:pStyle w:val="NoSpacing"/>
              <w:rPr>
                <w:del w:id="155" w:author="Raji Shanmugasundaram - C20616" w:date="2019-06-04T13:08:00Z"/>
                <w:b/>
                <w:bCs/>
                <w:color w:val="FFFFFF"/>
                <w:sz w:val="18"/>
                <w:szCs w:val="18"/>
              </w:rPr>
            </w:pPr>
            <w:del w:id="156" w:author="Raji Shanmugasundaram - C20616" w:date="2019-06-04T13:08:00Z">
              <w:r w:rsidRPr="001458B3" w:rsidDel="00C82D68">
                <w:rPr>
                  <w:b/>
                  <w:bCs/>
                  <w:color w:val="FFFFFF"/>
                  <w:sz w:val="18"/>
                  <w:szCs w:val="18"/>
                </w:rPr>
                <w:delText>TCPIP_UDP_GetIsReady</w:delText>
              </w:r>
            </w:del>
          </w:p>
        </w:tc>
        <w:tc>
          <w:tcPr>
            <w:tcW w:w="3296" w:type="pct"/>
            <w:shd w:val="clear" w:color="auto" w:fill="BDD6EE"/>
            <w:noWrap/>
            <w:hideMark/>
          </w:tcPr>
          <w:p w14:paraId="10921BAC" w14:textId="50A8EF9E" w:rsidR="00BE636E" w:rsidRPr="001458B3" w:rsidDel="00C82D68" w:rsidRDefault="00BE636E" w:rsidP="00B9302F">
            <w:pPr>
              <w:pStyle w:val="NoSpacing"/>
              <w:rPr>
                <w:del w:id="157" w:author="Raji Shanmugasundaram - C20616" w:date="2019-06-04T13:08:00Z"/>
                <w:sz w:val="18"/>
                <w:szCs w:val="18"/>
              </w:rPr>
            </w:pPr>
            <w:del w:id="158" w:author="Raji Shanmugasundaram - C20616" w:date="2019-06-04T13:08:00Z">
              <w:r w:rsidRPr="001458B3" w:rsidDel="00C82D68">
                <w:rPr>
                  <w:sz w:val="18"/>
                  <w:szCs w:val="18"/>
                </w:rPr>
                <w:delText>Determines how many bytes can be read from the UDP socket.</w:delText>
              </w:r>
            </w:del>
          </w:p>
        </w:tc>
      </w:tr>
      <w:tr w:rsidR="00BE636E" w:rsidRPr="001458B3" w:rsidDel="00C82D68" w14:paraId="10921BB0" w14:textId="74EEEA49" w:rsidTr="001458B3">
        <w:trPr>
          <w:trHeight w:val="288"/>
          <w:del w:id="159" w:author="Raji Shanmugasundaram - C20616" w:date="2019-06-04T13:08:00Z"/>
        </w:trPr>
        <w:tc>
          <w:tcPr>
            <w:tcW w:w="1704" w:type="pct"/>
            <w:tcBorders>
              <w:left w:val="single" w:sz="4" w:space="0" w:color="FFFFFF"/>
            </w:tcBorders>
            <w:shd w:val="clear" w:color="auto" w:fill="5B9BD5"/>
            <w:noWrap/>
            <w:hideMark/>
          </w:tcPr>
          <w:p w14:paraId="10921BAE" w14:textId="6742814B" w:rsidR="00BE636E" w:rsidRPr="001458B3" w:rsidDel="00C82D68" w:rsidRDefault="00BE636E" w:rsidP="00B9302F">
            <w:pPr>
              <w:pStyle w:val="NoSpacing"/>
              <w:rPr>
                <w:del w:id="160" w:author="Raji Shanmugasundaram - C20616" w:date="2019-06-04T13:08:00Z"/>
                <w:b/>
                <w:bCs/>
                <w:color w:val="FFFFFF"/>
                <w:sz w:val="18"/>
                <w:szCs w:val="18"/>
              </w:rPr>
            </w:pPr>
            <w:del w:id="161" w:author="Raji Shanmugasundaram - C20616" w:date="2019-06-04T13:08:00Z">
              <w:r w:rsidRPr="001458B3" w:rsidDel="00C82D68">
                <w:rPr>
                  <w:b/>
                  <w:bCs/>
                  <w:color w:val="FFFFFF"/>
                  <w:sz w:val="18"/>
                  <w:szCs w:val="18"/>
                </w:rPr>
                <w:delText>TCPIP_UDP_ArrayGet</w:delText>
              </w:r>
            </w:del>
          </w:p>
        </w:tc>
        <w:tc>
          <w:tcPr>
            <w:tcW w:w="3296" w:type="pct"/>
            <w:shd w:val="clear" w:color="auto" w:fill="DEEAF6"/>
            <w:noWrap/>
            <w:hideMark/>
          </w:tcPr>
          <w:p w14:paraId="10921BAF" w14:textId="7704243B" w:rsidR="00BE636E" w:rsidRPr="001458B3" w:rsidDel="00C82D68" w:rsidRDefault="00BE636E" w:rsidP="00B9302F">
            <w:pPr>
              <w:pStyle w:val="NoSpacing"/>
              <w:rPr>
                <w:del w:id="162" w:author="Raji Shanmugasundaram - C20616" w:date="2019-06-04T13:08:00Z"/>
                <w:sz w:val="18"/>
                <w:szCs w:val="18"/>
              </w:rPr>
            </w:pPr>
            <w:del w:id="163" w:author="Raji Shanmugasundaram - C20616" w:date="2019-06-04T13:08:00Z">
              <w:r w:rsidRPr="001458B3" w:rsidDel="00C82D68">
                <w:rPr>
                  <w:sz w:val="18"/>
                  <w:szCs w:val="18"/>
                </w:rPr>
                <w:delText>Reads an array of bytes from the UDP socket.</w:delText>
              </w:r>
            </w:del>
          </w:p>
        </w:tc>
      </w:tr>
      <w:tr w:rsidR="00BE636E" w:rsidRPr="001458B3" w:rsidDel="00C82D68" w14:paraId="10921BB3" w14:textId="121E422A" w:rsidTr="001458B3">
        <w:trPr>
          <w:trHeight w:val="288"/>
          <w:del w:id="164" w:author="Raji Shanmugasundaram - C20616" w:date="2019-06-04T13:08:00Z"/>
        </w:trPr>
        <w:tc>
          <w:tcPr>
            <w:tcW w:w="1704" w:type="pct"/>
            <w:tcBorders>
              <w:left w:val="single" w:sz="4" w:space="0" w:color="FFFFFF"/>
            </w:tcBorders>
            <w:shd w:val="clear" w:color="auto" w:fill="5B9BD5"/>
            <w:noWrap/>
            <w:hideMark/>
          </w:tcPr>
          <w:p w14:paraId="10921BB1" w14:textId="460F54C5" w:rsidR="00BE636E" w:rsidRPr="001458B3" w:rsidDel="00C82D68" w:rsidRDefault="00BE636E" w:rsidP="00B9302F">
            <w:pPr>
              <w:pStyle w:val="NoSpacing"/>
              <w:rPr>
                <w:del w:id="165" w:author="Raji Shanmugasundaram - C20616" w:date="2019-06-04T13:08:00Z"/>
                <w:b/>
                <w:bCs/>
                <w:color w:val="FFFFFF"/>
                <w:sz w:val="18"/>
                <w:szCs w:val="18"/>
              </w:rPr>
            </w:pPr>
            <w:del w:id="166" w:author="Raji Shanmugasundaram - C20616" w:date="2019-06-04T13:08:00Z">
              <w:r w:rsidRPr="001458B3" w:rsidDel="00C82D68">
                <w:rPr>
                  <w:b/>
                  <w:bCs/>
                  <w:color w:val="FFFFFF"/>
                  <w:sz w:val="18"/>
                  <w:szCs w:val="18"/>
                </w:rPr>
                <w:delText>TCPIP_UDP_Get</w:delText>
              </w:r>
            </w:del>
          </w:p>
        </w:tc>
        <w:tc>
          <w:tcPr>
            <w:tcW w:w="3296" w:type="pct"/>
            <w:shd w:val="clear" w:color="auto" w:fill="BDD6EE"/>
            <w:noWrap/>
            <w:hideMark/>
          </w:tcPr>
          <w:p w14:paraId="10921BB2" w14:textId="4054D939" w:rsidR="00BE636E" w:rsidRPr="001458B3" w:rsidDel="00C82D68" w:rsidRDefault="00BE636E" w:rsidP="00B9302F">
            <w:pPr>
              <w:pStyle w:val="NoSpacing"/>
              <w:rPr>
                <w:del w:id="167" w:author="Raji Shanmugasundaram - C20616" w:date="2019-06-04T13:08:00Z"/>
                <w:sz w:val="18"/>
                <w:szCs w:val="18"/>
              </w:rPr>
            </w:pPr>
            <w:del w:id="168" w:author="Raji Shanmugasundaram - C20616" w:date="2019-06-04T13:08:00Z">
              <w:r w:rsidRPr="001458B3" w:rsidDel="00C82D68">
                <w:rPr>
                  <w:sz w:val="18"/>
                  <w:szCs w:val="18"/>
                </w:rPr>
                <w:delText>Reads a byte from the UDP socket.</w:delText>
              </w:r>
            </w:del>
          </w:p>
        </w:tc>
      </w:tr>
      <w:tr w:rsidR="00BE636E" w:rsidRPr="001458B3" w:rsidDel="00C82D68" w14:paraId="10921BB6" w14:textId="3F96B8AE" w:rsidTr="001458B3">
        <w:trPr>
          <w:trHeight w:val="288"/>
          <w:del w:id="169" w:author="Raji Shanmugasundaram - C20616" w:date="2019-06-04T13:08:00Z"/>
        </w:trPr>
        <w:tc>
          <w:tcPr>
            <w:tcW w:w="1704" w:type="pct"/>
            <w:tcBorders>
              <w:left w:val="single" w:sz="4" w:space="0" w:color="FFFFFF"/>
            </w:tcBorders>
            <w:shd w:val="clear" w:color="auto" w:fill="5B9BD5"/>
            <w:noWrap/>
            <w:hideMark/>
          </w:tcPr>
          <w:p w14:paraId="10921BB4" w14:textId="1521A93A" w:rsidR="00BE636E" w:rsidRPr="001458B3" w:rsidDel="00C82D68" w:rsidRDefault="00BE636E" w:rsidP="00B9302F">
            <w:pPr>
              <w:pStyle w:val="NoSpacing"/>
              <w:rPr>
                <w:del w:id="170" w:author="Raji Shanmugasundaram - C20616" w:date="2019-06-04T13:08:00Z"/>
                <w:b/>
                <w:bCs/>
                <w:color w:val="FFFFFF"/>
                <w:sz w:val="18"/>
                <w:szCs w:val="18"/>
              </w:rPr>
            </w:pPr>
            <w:del w:id="171" w:author="Raji Shanmugasundaram - C20616" w:date="2019-06-04T13:08:00Z">
              <w:r w:rsidRPr="001458B3" w:rsidDel="00C82D68">
                <w:rPr>
                  <w:b/>
                  <w:bCs/>
                  <w:color w:val="FFFFFF"/>
                  <w:sz w:val="18"/>
                  <w:szCs w:val="18"/>
                </w:rPr>
                <w:delText>TCPIP_UDP_RxOffsetSet</w:delText>
              </w:r>
            </w:del>
          </w:p>
        </w:tc>
        <w:tc>
          <w:tcPr>
            <w:tcW w:w="3296" w:type="pct"/>
            <w:shd w:val="clear" w:color="auto" w:fill="DEEAF6"/>
            <w:noWrap/>
            <w:hideMark/>
          </w:tcPr>
          <w:p w14:paraId="10921BB5" w14:textId="04B219DC" w:rsidR="00BE636E" w:rsidRPr="001458B3" w:rsidDel="00C82D68" w:rsidRDefault="00BE636E" w:rsidP="00B9302F">
            <w:pPr>
              <w:pStyle w:val="NoSpacing"/>
              <w:rPr>
                <w:del w:id="172" w:author="Raji Shanmugasundaram - C20616" w:date="2019-06-04T13:08:00Z"/>
                <w:sz w:val="18"/>
                <w:szCs w:val="18"/>
              </w:rPr>
            </w:pPr>
            <w:del w:id="173" w:author="Raji Shanmugasundaram - C20616" w:date="2019-06-04T13:08:00Z">
              <w:r w:rsidRPr="001458B3" w:rsidDel="00C82D68">
                <w:rPr>
                  <w:sz w:val="18"/>
                  <w:szCs w:val="18"/>
                </w:rPr>
                <w:delText>Moves the read pointer within the socket RX buffer.</w:delText>
              </w:r>
            </w:del>
          </w:p>
        </w:tc>
      </w:tr>
      <w:tr w:rsidR="00BE636E" w:rsidRPr="001458B3" w:rsidDel="00C82D68" w14:paraId="10921BB9" w14:textId="1583624D" w:rsidTr="001458B3">
        <w:trPr>
          <w:trHeight w:val="288"/>
          <w:del w:id="174"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B7" w14:textId="3B025039" w:rsidR="00BE636E" w:rsidRPr="001458B3" w:rsidDel="00C82D68" w:rsidRDefault="00BE636E" w:rsidP="00B9302F">
            <w:pPr>
              <w:pStyle w:val="NoSpacing"/>
              <w:rPr>
                <w:del w:id="175" w:author="Raji Shanmugasundaram - C20616" w:date="2019-06-04T13:08:00Z"/>
                <w:b/>
                <w:bCs/>
                <w:color w:val="FFFFFF"/>
                <w:sz w:val="18"/>
                <w:szCs w:val="18"/>
              </w:rPr>
            </w:pPr>
            <w:del w:id="176" w:author="Raji Shanmugasundaram - C20616" w:date="2019-06-04T13:08:00Z">
              <w:r w:rsidRPr="001458B3" w:rsidDel="00C82D68">
                <w:rPr>
                  <w:b/>
                  <w:bCs/>
                  <w:color w:val="FFFFFF"/>
                  <w:sz w:val="18"/>
                  <w:szCs w:val="18"/>
                </w:rPr>
                <w:delText>TCPIP_UDP_Discard</w:delText>
              </w:r>
            </w:del>
          </w:p>
        </w:tc>
        <w:tc>
          <w:tcPr>
            <w:tcW w:w="3296" w:type="pct"/>
            <w:shd w:val="clear" w:color="auto" w:fill="BDD6EE"/>
            <w:noWrap/>
            <w:hideMark/>
          </w:tcPr>
          <w:p w14:paraId="10921BB8" w14:textId="7B661011" w:rsidR="00BE636E" w:rsidRPr="001458B3" w:rsidDel="00C82D68" w:rsidRDefault="00BE636E" w:rsidP="00B9302F">
            <w:pPr>
              <w:pStyle w:val="NoSpacing"/>
              <w:rPr>
                <w:del w:id="177" w:author="Raji Shanmugasundaram - C20616" w:date="2019-06-04T13:08:00Z"/>
                <w:sz w:val="18"/>
                <w:szCs w:val="18"/>
              </w:rPr>
            </w:pPr>
            <w:del w:id="178" w:author="Raji Shanmugasundaram - C20616" w:date="2019-06-04T13:08:00Z">
              <w:r w:rsidRPr="001458B3" w:rsidDel="00C82D68">
                <w:rPr>
                  <w:sz w:val="18"/>
                  <w:szCs w:val="18"/>
                </w:rPr>
                <w:delText>Discards any remaining RX data from a UDP socket.</w:delText>
              </w:r>
            </w:del>
          </w:p>
        </w:tc>
      </w:tr>
    </w:tbl>
    <w:p w14:paraId="10921BBA" w14:textId="0E4B1F24" w:rsidR="00817EE7" w:rsidDel="00C82D68" w:rsidRDefault="00817EE7" w:rsidP="00082C6E">
      <w:pPr>
        <w:pStyle w:val="TOCHeading1"/>
        <w:rPr>
          <w:del w:id="179" w:author="Raji Shanmugasundaram - C20616" w:date="2019-06-04T13:08:00Z"/>
        </w:rPr>
        <w:sectPr w:rsidR="00817EE7" w:rsidDel="00C82D68"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19E972F" w:rsidR="00A32AE3" w:rsidDel="00C82D68" w:rsidRDefault="000B446F" w:rsidP="00082C6E">
      <w:pPr>
        <w:pStyle w:val="TOCHeading1"/>
        <w:rPr>
          <w:del w:id="180" w:author="Raji Shanmugasundaram - C20616" w:date="2019-06-04T13:08:00Z"/>
        </w:rPr>
      </w:pPr>
      <w:del w:id="181" w:author="Raji Shanmugasundaram - C20616" w:date="2019-06-04T13:08:00Z">
        <w:r w:rsidDel="00C82D68">
          <w:delText>Table of Contents</w:delText>
        </w:r>
      </w:del>
    </w:p>
    <w:p w14:paraId="10921BBC" w14:textId="1CED486D" w:rsidR="00FC4C57" w:rsidDel="00C82D68" w:rsidRDefault="00D653CC">
      <w:pPr>
        <w:pStyle w:val="TOC2"/>
        <w:tabs>
          <w:tab w:val="right" w:leader="dot" w:pos="10532"/>
        </w:tabs>
        <w:rPr>
          <w:del w:id="182" w:author="Raji Shanmugasundaram - C20616" w:date="2019-06-04T13:08:00Z"/>
          <w:rFonts w:asciiTheme="minorHAnsi" w:eastAsiaTheme="minorEastAsia" w:hAnsiTheme="minorHAnsi" w:cstheme="minorBidi"/>
          <w:b w:val="0"/>
          <w:i w:val="0"/>
          <w:iCs w:val="0"/>
          <w:noProof/>
          <w:sz w:val="22"/>
          <w:szCs w:val="22"/>
          <w:lang w:eastAsia="en-AU"/>
        </w:rPr>
      </w:pPr>
      <w:del w:id="183" w:author="Raji Shanmugasundaram - C20616" w:date="2019-06-04T13:08:00Z">
        <w:r w:rsidDel="00C82D68">
          <w:rPr>
            <w:b w:val="0"/>
            <w:bCs/>
            <w:smallCaps/>
            <w:color w:val="4472C4"/>
            <w:lang w:eastAsia="en-AU"/>
          </w:rPr>
          <w:fldChar w:fldCharType="begin"/>
        </w:r>
        <w:r w:rsidDel="00C82D68">
          <w:rPr>
            <w:b w:val="0"/>
            <w:bCs/>
            <w:smallCaps/>
            <w:color w:val="4472C4"/>
            <w:lang w:eastAsia="en-AU"/>
          </w:rPr>
          <w:delInstrText xml:space="preserve"> TOC \t "Heading 1,2,Heading 2,3,Heading 3,4,Title,1,Numbered Heading,3" </w:delInstrText>
        </w:r>
        <w:r w:rsidDel="00C82D68">
          <w:rPr>
            <w:b w:val="0"/>
            <w:bCs/>
            <w:smallCaps/>
            <w:color w:val="4472C4"/>
            <w:lang w:eastAsia="en-AU"/>
          </w:rPr>
          <w:fldChar w:fldCharType="separate"/>
        </w:r>
        <w:r w:rsidR="00FC4C57" w:rsidDel="00C82D68">
          <w:rPr>
            <w:noProof/>
          </w:rPr>
          <w:delText>UDP Module API Function List</w:delText>
        </w:r>
        <w:r w:rsidR="00FC4C57" w:rsidDel="00C82D68">
          <w:rPr>
            <w:noProof/>
          </w:rPr>
          <w:tab/>
        </w:r>
        <w:r w:rsidR="00FC4C57" w:rsidDel="00C82D68">
          <w:rPr>
            <w:b w:val="0"/>
            <w:i w:val="0"/>
            <w:iCs w:val="0"/>
            <w:noProof/>
          </w:rPr>
          <w:fldChar w:fldCharType="begin"/>
        </w:r>
        <w:r w:rsidR="00FC4C57" w:rsidDel="00C82D68">
          <w:rPr>
            <w:noProof/>
          </w:rPr>
          <w:delInstrText xml:space="preserve"> PAGEREF _Toc488278746 \h </w:delInstrText>
        </w:r>
        <w:r w:rsidR="00FC4C57" w:rsidDel="00C82D68">
          <w:rPr>
            <w:b w:val="0"/>
            <w:i w:val="0"/>
            <w:iCs w:val="0"/>
            <w:noProof/>
          </w:rPr>
        </w:r>
        <w:r w:rsidR="00FC4C57" w:rsidDel="00C82D68">
          <w:rPr>
            <w:b w:val="0"/>
            <w:i w:val="0"/>
            <w:iCs w:val="0"/>
            <w:noProof/>
          </w:rPr>
          <w:fldChar w:fldCharType="separate"/>
        </w:r>
        <w:r w:rsidR="00FC4C57" w:rsidDel="00C82D68">
          <w:rPr>
            <w:noProof/>
          </w:rPr>
          <w:delText>2</w:delText>
        </w:r>
        <w:r w:rsidR="00FC4C57" w:rsidDel="00C82D68">
          <w:rPr>
            <w:b w:val="0"/>
            <w:i w:val="0"/>
            <w:iCs w:val="0"/>
            <w:noProof/>
          </w:rPr>
          <w:fldChar w:fldCharType="end"/>
        </w:r>
      </w:del>
    </w:p>
    <w:p w14:paraId="10921BBD" w14:textId="63EC2492" w:rsidR="00FC4C57" w:rsidDel="00C82D68" w:rsidRDefault="00FC4C57">
      <w:pPr>
        <w:pStyle w:val="TOC3"/>
        <w:rPr>
          <w:del w:id="184" w:author="Raji Shanmugasundaram - C20616" w:date="2019-06-04T13:08:00Z"/>
          <w:rFonts w:asciiTheme="minorHAnsi" w:eastAsiaTheme="minorEastAsia" w:hAnsiTheme="minorHAnsi" w:cstheme="minorBidi"/>
          <w:noProof/>
          <w:sz w:val="22"/>
          <w:szCs w:val="22"/>
          <w:lang w:eastAsia="en-AU"/>
        </w:rPr>
      </w:pPr>
      <w:del w:id="185"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_Toc488278747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E" w14:textId="05AEE212" w:rsidR="00FC4C57" w:rsidDel="00C82D68" w:rsidRDefault="00FC4C57">
      <w:pPr>
        <w:pStyle w:val="TOC3"/>
        <w:rPr>
          <w:del w:id="186" w:author="Raji Shanmugasundaram - C20616" w:date="2019-06-04T13:08:00Z"/>
          <w:rFonts w:asciiTheme="minorHAnsi" w:eastAsiaTheme="minorEastAsia" w:hAnsiTheme="minorHAnsi" w:cstheme="minorBidi"/>
          <w:noProof/>
          <w:sz w:val="22"/>
          <w:szCs w:val="22"/>
          <w:lang w:eastAsia="en-AU"/>
        </w:rPr>
      </w:pPr>
      <w:del w:id="187"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_Toc488278748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F" w14:textId="6BF99947" w:rsidR="00FC4C57" w:rsidDel="00C82D68" w:rsidRDefault="00FC4C57">
      <w:pPr>
        <w:pStyle w:val="TOC3"/>
        <w:rPr>
          <w:del w:id="188" w:author="Raji Shanmugasundaram - C20616" w:date="2019-06-04T13:08:00Z"/>
          <w:rFonts w:asciiTheme="minorHAnsi" w:eastAsiaTheme="minorEastAsia" w:hAnsiTheme="minorHAnsi" w:cstheme="minorBidi"/>
          <w:noProof/>
          <w:sz w:val="22"/>
          <w:szCs w:val="22"/>
          <w:lang w:eastAsia="en-AU"/>
        </w:rPr>
      </w:pPr>
      <w:del w:id="189"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_Toc488278749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C0" w14:textId="065F7293" w:rsidR="00FC4C57" w:rsidDel="00C82D68" w:rsidRDefault="00FC4C57">
      <w:pPr>
        <w:pStyle w:val="TOC2"/>
        <w:tabs>
          <w:tab w:val="right" w:leader="dot" w:pos="10532"/>
        </w:tabs>
        <w:rPr>
          <w:del w:id="190" w:author="Raji Shanmugasundaram - C20616" w:date="2019-06-04T13:08:00Z"/>
          <w:rFonts w:asciiTheme="minorHAnsi" w:eastAsiaTheme="minorEastAsia" w:hAnsiTheme="minorHAnsi" w:cstheme="minorBidi"/>
          <w:b w:val="0"/>
          <w:i w:val="0"/>
          <w:iCs w:val="0"/>
          <w:noProof/>
          <w:sz w:val="22"/>
          <w:szCs w:val="22"/>
          <w:lang w:eastAsia="en-AU"/>
        </w:rPr>
      </w:pPr>
      <w:del w:id="191" w:author="Raji Shanmugasundaram - C20616" w:date="2019-06-04T13:08:00Z">
        <w:r w:rsidDel="00C82D68">
          <w:rPr>
            <w:noProof/>
            <w:lang w:eastAsia="en-AU"/>
          </w:rPr>
          <w:delText>Introduction</w:delText>
        </w:r>
        <w:r w:rsidDel="00C82D68">
          <w:rPr>
            <w:noProof/>
          </w:rPr>
          <w:tab/>
        </w:r>
        <w:r w:rsidDel="00C82D68">
          <w:rPr>
            <w:b w:val="0"/>
            <w:i w:val="0"/>
            <w:iCs w:val="0"/>
            <w:noProof/>
          </w:rPr>
          <w:fldChar w:fldCharType="begin"/>
        </w:r>
        <w:r w:rsidDel="00C82D68">
          <w:rPr>
            <w:noProof/>
          </w:rPr>
          <w:delInstrText xml:space="preserve"> PAGEREF _Toc488278750 \h </w:delInstrText>
        </w:r>
        <w:r w:rsidDel="00C82D68">
          <w:rPr>
            <w:b w:val="0"/>
            <w:i w:val="0"/>
            <w:iCs w:val="0"/>
            <w:noProof/>
          </w:rPr>
        </w:r>
        <w:r w:rsidDel="00C82D68">
          <w:rPr>
            <w:b w:val="0"/>
            <w:i w:val="0"/>
            <w:iCs w:val="0"/>
            <w:noProof/>
          </w:rPr>
          <w:fldChar w:fldCharType="separate"/>
        </w:r>
        <w:r w:rsidDel="00C82D68">
          <w:rPr>
            <w:noProof/>
          </w:rPr>
          <w:delText>5</w:delText>
        </w:r>
        <w:r w:rsidDel="00C82D68">
          <w:rPr>
            <w:b w:val="0"/>
            <w:i w:val="0"/>
            <w:iCs w:val="0"/>
            <w:noProof/>
          </w:rPr>
          <w:fldChar w:fldCharType="end"/>
        </w:r>
      </w:del>
    </w:p>
    <w:p w14:paraId="10921BC1" w14:textId="67D9B543" w:rsidR="00FC4C57" w:rsidDel="00C82D68" w:rsidRDefault="00FC4C57">
      <w:pPr>
        <w:pStyle w:val="TOC2"/>
        <w:tabs>
          <w:tab w:val="right" w:leader="dot" w:pos="10532"/>
        </w:tabs>
        <w:rPr>
          <w:del w:id="192" w:author="Raji Shanmugasundaram - C20616" w:date="2019-06-04T13:08:00Z"/>
          <w:rFonts w:asciiTheme="minorHAnsi" w:eastAsiaTheme="minorEastAsia" w:hAnsiTheme="minorHAnsi" w:cstheme="minorBidi"/>
          <w:b w:val="0"/>
          <w:i w:val="0"/>
          <w:iCs w:val="0"/>
          <w:noProof/>
          <w:sz w:val="22"/>
          <w:szCs w:val="22"/>
          <w:lang w:eastAsia="en-AU"/>
        </w:rPr>
      </w:pPr>
      <w:del w:id="193" w:author="Raji Shanmugasundaram - C20616" w:date="2019-06-04T13:08:00Z">
        <w:r w:rsidDel="00C82D68">
          <w:rPr>
            <w:noProof/>
            <w:lang w:eastAsia="en-AU"/>
          </w:rPr>
          <w:delText>Hardware Requirements</w:delText>
        </w:r>
        <w:r w:rsidDel="00C82D68">
          <w:rPr>
            <w:noProof/>
          </w:rPr>
          <w:tab/>
        </w:r>
        <w:r w:rsidDel="00C82D68">
          <w:rPr>
            <w:b w:val="0"/>
            <w:i w:val="0"/>
            <w:iCs w:val="0"/>
            <w:noProof/>
          </w:rPr>
          <w:fldChar w:fldCharType="begin"/>
        </w:r>
        <w:r w:rsidDel="00C82D68">
          <w:rPr>
            <w:noProof/>
          </w:rPr>
          <w:delInstrText xml:space="preserve"> PAGEREF _Toc488278751 \h </w:delInstrText>
        </w:r>
        <w:r w:rsidDel="00C82D68">
          <w:rPr>
            <w:b w:val="0"/>
            <w:i w:val="0"/>
            <w:iCs w:val="0"/>
            <w:noProof/>
          </w:rPr>
        </w:r>
        <w:r w:rsidDel="00C82D68">
          <w:rPr>
            <w:b w:val="0"/>
            <w:i w:val="0"/>
            <w:iCs w:val="0"/>
            <w:noProof/>
          </w:rPr>
          <w:fldChar w:fldCharType="separate"/>
        </w:r>
        <w:r w:rsidDel="00C82D68">
          <w:rPr>
            <w:noProof/>
          </w:rPr>
          <w:delText>5</w:delText>
        </w:r>
        <w:r w:rsidDel="00C82D68">
          <w:rPr>
            <w:b w:val="0"/>
            <w:i w:val="0"/>
            <w:iCs w:val="0"/>
            <w:noProof/>
          </w:rPr>
          <w:fldChar w:fldCharType="end"/>
        </w:r>
      </w:del>
    </w:p>
    <w:p w14:paraId="10921BC2" w14:textId="4AF8D934" w:rsidR="00FC4C57" w:rsidDel="00C82D68" w:rsidRDefault="00FC4C57">
      <w:pPr>
        <w:pStyle w:val="TOC2"/>
        <w:tabs>
          <w:tab w:val="right" w:leader="dot" w:pos="10532"/>
        </w:tabs>
        <w:rPr>
          <w:del w:id="194" w:author="Raji Shanmugasundaram - C20616" w:date="2019-06-04T13:08:00Z"/>
          <w:rFonts w:asciiTheme="minorHAnsi" w:eastAsiaTheme="minorEastAsia" w:hAnsiTheme="minorHAnsi" w:cstheme="minorBidi"/>
          <w:b w:val="0"/>
          <w:i w:val="0"/>
          <w:iCs w:val="0"/>
          <w:noProof/>
          <w:sz w:val="22"/>
          <w:szCs w:val="22"/>
          <w:lang w:eastAsia="en-AU"/>
        </w:rPr>
      </w:pPr>
      <w:del w:id="195" w:author="Raji Shanmugasundaram - C20616" w:date="2019-06-04T13:08:00Z">
        <w:r w:rsidDel="00C82D68">
          <w:rPr>
            <w:noProof/>
            <w:lang w:eastAsia="en-AU"/>
          </w:rPr>
          <w:delText>Software Requirements</w:delText>
        </w:r>
        <w:r w:rsidDel="00C82D68">
          <w:rPr>
            <w:noProof/>
          </w:rPr>
          <w:tab/>
        </w:r>
        <w:r w:rsidDel="00C82D68">
          <w:rPr>
            <w:b w:val="0"/>
            <w:i w:val="0"/>
            <w:iCs w:val="0"/>
            <w:noProof/>
          </w:rPr>
          <w:fldChar w:fldCharType="begin"/>
        </w:r>
        <w:r w:rsidDel="00C82D68">
          <w:rPr>
            <w:noProof/>
          </w:rPr>
          <w:delInstrText xml:space="preserve"> PAGEREF _Toc488278752 \h </w:delInstrText>
        </w:r>
        <w:r w:rsidDel="00C82D68">
          <w:rPr>
            <w:b w:val="0"/>
            <w:i w:val="0"/>
            <w:iCs w:val="0"/>
            <w:noProof/>
          </w:rPr>
        </w:r>
        <w:r w:rsidDel="00C82D68">
          <w:rPr>
            <w:b w:val="0"/>
            <w:i w:val="0"/>
            <w:iCs w:val="0"/>
            <w:noProof/>
          </w:rPr>
          <w:fldChar w:fldCharType="separate"/>
        </w:r>
        <w:r w:rsidDel="00C82D68">
          <w:rPr>
            <w:noProof/>
          </w:rPr>
          <w:delText>5</w:delText>
        </w:r>
        <w:r w:rsidDel="00C82D68">
          <w:rPr>
            <w:b w:val="0"/>
            <w:i w:val="0"/>
            <w:iCs w:val="0"/>
            <w:noProof/>
          </w:rPr>
          <w:fldChar w:fldCharType="end"/>
        </w:r>
      </w:del>
    </w:p>
    <w:p w14:paraId="10921BC3" w14:textId="0692DC65" w:rsidR="00FC4C57" w:rsidDel="00C82D68" w:rsidRDefault="00FC4C57">
      <w:pPr>
        <w:pStyle w:val="TOC1"/>
        <w:tabs>
          <w:tab w:val="right" w:leader="dot" w:pos="10532"/>
        </w:tabs>
        <w:rPr>
          <w:del w:id="196" w:author="Raji Shanmugasundaram - C20616" w:date="2019-06-04T13:08:00Z"/>
          <w:rFonts w:asciiTheme="minorHAnsi" w:eastAsiaTheme="minorEastAsia" w:hAnsiTheme="minorHAnsi" w:cstheme="minorBidi"/>
          <w:b w:val="0"/>
          <w:bCs w:val="0"/>
          <w:noProof/>
          <w:color w:val="auto"/>
          <w:sz w:val="22"/>
          <w:szCs w:val="22"/>
          <w:lang w:eastAsia="en-AU"/>
        </w:rPr>
      </w:pPr>
      <w:del w:id="197" w:author="Raji Shanmugasundaram - C20616" w:date="2019-06-04T13:08:00Z">
        <w:r w:rsidDel="00C82D68">
          <w:rPr>
            <w:noProof/>
            <w:lang w:eastAsia="en-AU"/>
          </w:rPr>
          <w:delText>Lab 1</w:delText>
        </w:r>
        <w:r w:rsidDel="00C82D68">
          <w:rPr>
            <w:noProof/>
          </w:rPr>
          <w:tab/>
        </w:r>
        <w:r w:rsidDel="00C82D68">
          <w:rPr>
            <w:b w:val="0"/>
            <w:bCs w:val="0"/>
            <w:noProof/>
          </w:rPr>
          <w:fldChar w:fldCharType="begin"/>
        </w:r>
        <w:r w:rsidDel="00C82D68">
          <w:rPr>
            <w:noProof/>
          </w:rPr>
          <w:delInstrText xml:space="preserve"> PAGEREF _Toc488278753 \h </w:delInstrText>
        </w:r>
        <w:r w:rsidDel="00C82D68">
          <w:rPr>
            <w:b w:val="0"/>
            <w:bCs w:val="0"/>
            <w:noProof/>
          </w:rPr>
        </w:r>
        <w:r w:rsidDel="00C82D68">
          <w:rPr>
            <w:b w:val="0"/>
            <w:bCs w:val="0"/>
            <w:noProof/>
          </w:rPr>
          <w:fldChar w:fldCharType="separate"/>
        </w:r>
        <w:r w:rsidDel="00C82D68">
          <w:rPr>
            <w:noProof/>
          </w:rPr>
          <w:delText>6</w:delText>
        </w:r>
        <w:r w:rsidDel="00C82D68">
          <w:rPr>
            <w:b w:val="0"/>
            <w:bCs w:val="0"/>
            <w:noProof/>
          </w:rPr>
          <w:fldChar w:fldCharType="end"/>
        </w:r>
      </w:del>
    </w:p>
    <w:p w14:paraId="10921BC4" w14:textId="711A03B0" w:rsidR="00FC4C57" w:rsidDel="00C82D68" w:rsidRDefault="00FC4C57">
      <w:pPr>
        <w:pStyle w:val="TOC2"/>
        <w:tabs>
          <w:tab w:val="right" w:leader="dot" w:pos="10532"/>
        </w:tabs>
        <w:rPr>
          <w:del w:id="198" w:author="Raji Shanmugasundaram - C20616" w:date="2019-06-04T13:08:00Z"/>
          <w:rFonts w:asciiTheme="minorHAnsi" w:eastAsiaTheme="minorEastAsia" w:hAnsiTheme="minorHAnsi" w:cstheme="minorBidi"/>
          <w:b w:val="0"/>
          <w:i w:val="0"/>
          <w:iCs w:val="0"/>
          <w:noProof/>
          <w:sz w:val="22"/>
          <w:szCs w:val="22"/>
          <w:lang w:eastAsia="en-AU"/>
        </w:rPr>
      </w:pPr>
      <w:del w:id="199" w:author="Raji Shanmugasundaram - C20616" w:date="2019-06-04T13:08:00Z">
        <w:r w:rsidDel="00C82D68">
          <w:rPr>
            <w:noProof/>
            <w:lang w:eastAsia="en-AU"/>
          </w:rPr>
          <w:delText>Introduction</w:delText>
        </w:r>
        <w:r w:rsidDel="00C82D68">
          <w:rPr>
            <w:noProof/>
          </w:rPr>
          <w:tab/>
        </w:r>
        <w:r w:rsidDel="00C82D68">
          <w:rPr>
            <w:b w:val="0"/>
            <w:i w:val="0"/>
            <w:iCs w:val="0"/>
            <w:noProof/>
          </w:rPr>
          <w:fldChar w:fldCharType="begin"/>
        </w:r>
        <w:r w:rsidDel="00C82D68">
          <w:rPr>
            <w:noProof/>
          </w:rPr>
          <w:delInstrText xml:space="preserve"> PAGEREF _Toc488278754 \h </w:delInstrText>
        </w:r>
        <w:r w:rsidDel="00C82D68">
          <w:rPr>
            <w:b w:val="0"/>
            <w:i w:val="0"/>
            <w:iCs w:val="0"/>
            <w:noProof/>
          </w:rPr>
        </w:r>
        <w:r w:rsidDel="00C82D68">
          <w:rPr>
            <w:b w:val="0"/>
            <w:i w:val="0"/>
            <w:iCs w:val="0"/>
            <w:noProof/>
          </w:rPr>
          <w:fldChar w:fldCharType="separate"/>
        </w:r>
        <w:r w:rsidDel="00C82D68">
          <w:rPr>
            <w:noProof/>
          </w:rPr>
          <w:delText>6</w:delText>
        </w:r>
        <w:r w:rsidDel="00C82D68">
          <w:rPr>
            <w:b w:val="0"/>
            <w:i w:val="0"/>
            <w:iCs w:val="0"/>
            <w:noProof/>
          </w:rPr>
          <w:fldChar w:fldCharType="end"/>
        </w:r>
      </w:del>
    </w:p>
    <w:p w14:paraId="10921BC5" w14:textId="703B7EF1" w:rsidR="00FC4C57" w:rsidDel="00C82D68" w:rsidRDefault="00FC4C57">
      <w:pPr>
        <w:pStyle w:val="TOC2"/>
        <w:tabs>
          <w:tab w:val="right" w:leader="dot" w:pos="10532"/>
        </w:tabs>
        <w:rPr>
          <w:del w:id="200" w:author="Raji Shanmugasundaram - C20616" w:date="2019-06-04T13:08:00Z"/>
          <w:rFonts w:asciiTheme="minorHAnsi" w:eastAsiaTheme="minorEastAsia" w:hAnsiTheme="minorHAnsi" w:cstheme="minorBidi"/>
          <w:b w:val="0"/>
          <w:i w:val="0"/>
          <w:iCs w:val="0"/>
          <w:noProof/>
          <w:sz w:val="22"/>
          <w:szCs w:val="22"/>
          <w:lang w:eastAsia="en-AU"/>
        </w:rPr>
      </w:pPr>
      <w:del w:id="201" w:author="Raji Shanmugasundaram - C20616" w:date="2019-06-04T13:08:00Z">
        <w:r w:rsidDel="00C82D68">
          <w:rPr>
            <w:noProof/>
            <w:lang w:eastAsia="en-AU"/>
          </w:rPr>
          <w:delText>Lab Procedure</w:delText>
        </w:r>
        <w:r w:rsidDel="00C82D68">
          <w:rPr>
            <w:noProof/>
          </w:rPr>
          <w:tab/>
        </w:r>
        <w:r w:rsidDel="00C82D68">
          <w:rPr>
            <w:b w:val="0"/>
            <w:i w:val="0"/>
            <w:iCs w:val="0"/>
            <w:noProof/>
          </w:rPr>
          <w:fldChar w:fldCharType="begin"/>
        </w:r>
        <w:r w:rsidDel="00C82D68">
          <w:rPr>
            <w:noProof/>
          </w:rPr>
          <w:delInstrText xml:space="preserve"> PAGEREF _Toc488278755 \h </w:delInstrText>
        </w:r>
        <w:r w:rsidDel="00C82D68">
          <w:rPr>
            <w:b w:val="0"/>
            <w:i w:val="0"/>
            <w:iCs w:val="0"/>
            <w:noProof/>
          </w:rPr>
        </w:r>
        <w:r w:rsidDel="00C82D68">
          <w:rPr>
            <w:b w:val="0"/>
            <w:i w:val="0"/>
            <w:iCs w:val="0"/>
            <w:noProof/>
          </w:rPr>
          <w:fldChar w:fldCharType="separate"/>
        </w:r>
        <w:r w:rsidDel="00C82D68">
          <w:rPr>
            <w:noProof/>
          </w:rPr>
          <w:delText>7</w:delText>
        </w:r>
        <w:r w:rsidDel="00C82D68">
          <w:rPr>
            <w:b w:val="0"/>
            <w:i w:val="0"/>
            <w:iCs w:val="0"/>
            <w:noProof/>
          </w:rPr>
          <w:fldChar w:fldCharType="end"/>
        </w:r>
      </w:del>
    </w:p>
    <w:p w14:paraId="10921BC6" w14:textId="15FB56B3" w:rsidR="00FC4C57" w:rsidDel="00C82D68" w:rsidRDefault="00FC4C57">
      <w:pPr>
        <w:pStyle w:val="TOC3"/>
        <w:rPr>
          <w:del w:id="202" w:author="Raji Shanmugasundaram - C20616" w:date="2019-06-04T13:08:00Z"/>
          <w:rFonts w:asciiTheme="minorHAnsi" w:eastAsiaTheme="minorEastAsia" w:hAnsiTheme="minorHAnsi" w:cstheme="minorBidi"/>
          <w:noProof/>
          <w:sz w:val="22"/>
          <w:szCs w:val="22"/>
          <w:lang w:eastAsia="en-AU"/>
        </w:rPr>
      </w:pPr>
      <w:del w:id="203" w:author="Raji Shanmugasundaram - C20616" w:date="2019-06-04T13:08:00Z">
        <w:r w:rsidDel="00C82D68">
          <w:rPr>
            <w:noProof/>
            <w:lang w:eastAsia="en-AU"/>
          </w:rPr>
          <w:delText>Starting MPLAB X IDE</w:delText>
        </w:r>
        <w:r w:rsidDel="00C82D68">
          <w:rPr>
            <w:noProof/>
          </w:rPr>
          <w:tab/>
        </w:r>
        <w:r w:rsidDel="00C82D68">
          <w:rPr>
            <w:noProof/>
          </w:rPr>
          <w:fldChar w:fldCharType="begin"/>
        </w:r>
        <w:r w:rsidDel="00C82D68">
          <w:rPr>
            <w:noProof/>
          </w:rPr>
          <w:delInstrText xml:space="preserve"> PAGEREF _Toc488278756 \h </w:delInstrText>
        </w:r>
        <w:r w:rsidDel="00C82D68">
          <w:rPr>
            <w:noProof/>
          </w:rPr>
        </w:r>
        <w:r w:rsidDel="00C82D68">
          <w:rPr>
            <w:noProof/>
          </w:rPr>
          <w:fldChar w:fldCharType="separate"/>
        </w:r>
        <w:r w:rsidDel="00C82D68">
          <w:rPr>
            <w:noProof/>
          </w:rPr>
          <w:delText>7</w:delText>
        </w:r>
        <w:r w:rsidDel="00C82D68">
          <w:rPr>
            <w:noProof/>
          </w:rPr>
          <w:fldChar w:fldCharType="end"/>
        </w:r>
      </w:del>
    </w:p>
    <w:p w14:paraId="10921BC7" w14:textId="2F7D0932" w:rsidR="00FC4C57" w:rsidDel="00C82D68" w:rsidRDefault="00FC4C57">
      <w:pPr>
        <w:pStyle w:val="TOC3"/>
        <w:rPr>
          <w:del w:id="204" w:author="Raji Shanmugasundaram - C20616" w:date="2019-06-04T13:08:00Z"/>
          <w:rFonts w:asciiTheme="minorHAnsi" w:eastAsiaTheme="minorEastAsia" w:hAnsiTheme="minorHAnsi" w:cstheme="minorBidi"/>
          <w:noProof/>
          <w:sz w:val="22"/>
          <w:szCs w:val="22"/>
          <w:lang w:eastAsia="en-AU"/>
        </w:rPr>
      </w:pPr>
      <w:del w:id="205"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_Toc488278757 \h </w:delInstrText>
        </w:r>
        <w:r w:rsidDel="00C82D68">
          <w:rPr>
            <w:noProof/>
          </w:rPr>
        </w:r>
        <w:r w:rsidDel="00C82D68">
          <w:rPr>
            <w:noProof/>
          </w:rPr>
          <w:fldChar w:fldCharType="separate"/>
        </w:r>
        <w:r w:rsidDel="00C82D68">
          <w:rPr>
            <w:noProof/>
          </w:rPr>
          <w:delText>8</w:delText>
        </w:r>
        <w:r w:rsidDel="00C82D68">
          <w:rPr>
            <w:noProof/>
          </w:rPr>
          <w:fldChar w:fldCharType="end"/>
        </w:r>
      </w:del>
    </w:p>
    <w:p w14:paraId="10921BC8" w14:textId="77619F9C" w:rsidR="00FC4C57" w:rsidDel="00C82D68" w:rsidRDefault="00FC4C57">
      <w:pPr>
        <w:pStyle w:val="TOC3"/>
        <w:rPr>
          <w:del w:id="206" w:author="Raji Shanmugasundaram - C20616" w:date="2019-06-04T13:08:00Z"/>
          <w:rFonts w:asciiTheme="minorHAnsi" w:eastAsiaTheme="minorEastAsia" w:hAnsiTheme="minorHAnsi" w:cstheme="minorBidi"/>
          <w:noProof/>
          <w:sz w:val="22"/>
          <w:szCs w:val="22"/>
          <w:lang w:eastAsia="en-AU"/>
        </w:rPr>
      </w:pPr>
      <w:del w:id="207" w:author="Raji Shanmugasundaram - C20616" w:date="2019-06-04T13:08:00Z">
        <w:r w:rsidDel="00C82D68">
          <w:rPr>
            <w:noProof/>
            <w:lang w:eastAsia="en-AU"/>
          </w:rPr>
          <w:delText>MHC: BSP Selection</w:delText>
        </w:r>
        <w:r w:rsidDel="00C82D68">
          <w:rPr>
            <w:noProof/>
          </w:rPr>
          <w:tab/>
        </w:r>
        <w:r w:rsidDel="00C82D68">
          <w:rPr>
            <w:noProof/>
          </w:rPr>
          <w:fldChar w:fldCharType="begin"/>
        </w:r>
        <w:r w:rsidDel="00C82D68">
          <w:rPr>
            <w:noProof/>
          </w:rPr>
          <w:delInstrText xml:space="preserve"> PAGEREF _Toc488278758 \h </w:delInstrText>
        </w:r>
        <w:r w:rsidDel="00C82D68">
          <w:rPr>
            <w:noProof/>
          </w:rPr>
        </w:r>
        <w:r w:rsidDel="00C82D68">
          <w:rPr>
            <w:noProof/>
          </w:rPr>
          <w:fldChar w:fldCharType="separate"/>
        </w:r>
        <w:r w:rsidDel="00C82D68">
          <w:rPr>
            <w:noProof/>
          </w:rPr>
          <w:delText>9</w:delText>
        </w:r>
        <w:r w:rsidDel="00C82D68">
          <w:rPr>
            <w:noProof/>
          </w:rPr>
          <w:fldChar w:fldCharType="end"/>
        </w:r>
      </w:del>
    </w:p>
    <w:p w14:paraId="10921BC9" w14:textId="4705D66D" w:rsidR="00FC4C57" w:rsidDel="00C82D68" w:rsidRDefault="00FC4C57">
      <w:pPr>
        <w:pStyle w:val="TOC3"/>
        <w:rPr>
          <w:del w:id="208" w:author="Raji Shanmugasundaram - C20616" w:date="2019-06-04T13:08:00Z"/>
          <w:rFonts w:asciiTheme="minorHAnsi" w:eastAsiaTheme="minorEastAsia" w:hAnsiTheme="minorHAnsi" w:cstheme="minorBidi"/>
          <w:noProof/>
          <w:sz w:val="22"/>
          <w:szCs w:val="22"/>
          <w:lang w:eastAsia="en-AU"/>
        </w:rPr>
      </w:pPr>
      <w:del w:id="209" w:author="Raji Shanmugasundaram - C20616" w:date="2019-06-04T13:08:00Z">
        <w:r w:rsidDel="00C82D68">
          <w:rPr>
            <w:noProof/>
          </w:rPr>
          <w:delText>MHC: Ethernet I/O Pin Configuration</w:delText>
        </w:r>
        <w:r w:rsidDel="00C82D68">
          <w:rPr>
            <w:noProof/>
          </w:rPr>
          <w:tab/>
        </w:r>
        <w:r w:rsidDel="00C82D68">
          <w:rPr>
            <w:noProof/>
          </w:rPr>
          <w:fldChar w:fldCharType="begin"/>
        </w:r>
        <w:r w:rsidDel="00C82D68">
          <w:rPr>
            <w:noProof/>
          </w:rPr>
          <w:delInstrText xml:space="preserve"> PAGEREF _Toc488278759 \h </w:delInstrText>
        </w:r>
        <w:r w:rsidDel="00C82D68">
          <w:rPr>
            <w:noProof/>
          </w:rPr>
        </w:r>
        <w:r w:rsidDel="00C82D68">
          <w:rPr>
            <w:noProof/>
          </w:rPr>
          <w:fldChar w:fldCharType="separate"/>
        </w:r>
        <w:r w:rsidDel="00C82D68">
          <w:rPr>
            <w:noProof/>
          </w:rPr>
          <w:delText>11</w:delText>
        </w:r>
        <w:r w:rsidDel="00C82D68">
          <w:rPr>
            <w:noProof/>
          </w:rPr>
          <w:fldChar w:fldCharType="end"/>
        </w:r>
      </w:del>
    </w:p>
    <w:p w14:paraId="10921BCA" w14:textId="0C68565D" w:rsidR="00FC4C57" w:rsidDel="00C82D68" w:rsidRDefault="00FC4C57">
      <w:pPr>
        <w:pStyle w:val="TOC3"/>
        <w:rPr>
          <w:del w:id="210" w:author="Raji Shanmugasundaram - C20616" w:date="2019-06-04T13:08:00Z"/>
          <w:rFonts w:asciiTheme="minorHAnsi" w:eastAsiaTheme="minorEastAsia" w:hAnsiTheme="minorHAnsi" w:cstheme="minorBidi"/>
          <w:noProof/>
          <w:sz w:val="22"/>
          <w:szCs w:val="22"/>
          <w:lang w:eastAsia="en-AU"/>
        </w:rPr>
      </w:pPr>
      <w:del w:id="211" w:author="Raji Shanmugasundaram - C20616" w:date="2019-06-04T13:08:00Z">
        <w:r w:rsidDel="00C82D68">
          <w:rPr>
            <w:noProof/>
          </w:rPr>
          <w:delText>MHC: TCP/IP Stack Configuration</w:delText>
        </w:r>
        <w:r w:rsidDel="00C82D68">
          <w:rPr>
            <w:noProof/>
          </w:rPr>
          <w:tab/>
        </w:r>
        <w:r w:rsidDel="00C82D68">
          <w:rPr>
            <w:noProof/>
          </w:rPr>
          <w:fldChar w:fldCharType="begin"/>
        </w:r>
        <w:r w:rsidDel="00C82D68">
          <w:rPr>
            <w:noProof/>
          </w:rPr>
          <w:delInstrText xml:space="preserve"> PAGEREF _Toc488278760 \h </w:delInstrText>
        </w:r>
        <w:r w:rsidDel="00C82D68">
          <w:rPr>
            <w:noProof/>
          </w:rPr>
        </w:r>
        <w:r w:rsidDel="00C82D68">
          <w:rPr>
            <w:noProof/>
          </w:rPr>
          <w:fldChar w:fldCharType="separate"/>
        </w:r>
        <w:r w:rsidDel="00C82D68">
          <w:rPr>
            <w:noProof/>
          </w:rPr>
          <w:delText>13</w:delText>
        </w:r>
        <w:r w:rsidDel="00C82D68">
          <w:rPr>
            <w:noProof/>
          </w:rPr>
          <w:fldChar w:fldCharType="end"/>
        </w:r>
      </w:del>
    </w:p>
    <w:p w14:paraId="10921BCB" w14:textId="40264AB9" w:rsidR="00FC4C57" w:rsidDel="00C82D68" w:rsidRDefault="00FC4C57">
      <w:pPr>
        <w:pStyle w:val="TOC3"/>
        <w:rPr>
          <w:del w:id="212" w:author="Raji Shanmugasundaram - C20616" w:date="2019-06-04T13:08:00Z"/>
          <w:rFonts w:asciiTheme="minorHAnsi" w:eastAsiaTheme="minorEastAsia" w:hAnsiTheme="minorHAnsi" w:cstheme="minorBidi"/>
          <w:noProof/>
          <w:sz w:val="22"/>
          <w:szCs w:val="22"/>
          <w:lang w:eastAsia="en-AU"/>
        </w:rPr>
      </w:pPr>
      <w:del w:id="213" w:author="Raji Shanmugasundaram - C20616" w:date="2019-06-04T13:08:00Z">
        <w:r w:rsidDel="00C82D68">
          <w:rPr>
            <w:noProof/>
          </w:rPr>
          <w:delText>MHC: Network Interface Configuration</w:delText>
        </w:r>
        <w:r w:rsidDel="00C82D68">
          <w:rPr>
            <w:noProof/>
          </w:rPr>
          <w:tab/>
        </w:r>
        <w:r w:rsidDel="00C82D68">
          <w:rPr>
            <w:noProof/>
          </w:rPr>
          <w:fldChar w:fldCharType="begin"/>
        </w:r>
        <w:r w:rsidDel="00C82D68">
          <w:rPr>
            <w:noProof/>
          </w:rPr>
          <w:delInstrText xml:space="preserve"> PAGEREF _Toc488278761 \h </w:delInstrText>
        </w:r>
        <w:r w:rsidDel="00C82D68">
          <w:rPr>
            <w:noProof/>
          </w:rPr>
        </w:r>
        <w:r w:rsidDel="00C82D68">
          <w:rPr>
            <w:noProof/>
          </w:rPr>
          <w:fldChar w:fldCharType="separate"/>
        </w:r>
        <w:r w:rsidDel="00C82D68">
          <w:rPr>
            <w:noProof/>
          </w:rPr>
          <w:delText>14</w:delText>
        </w:r>
        <w:r w:rsidDel="00C82D68">
          <w:rPr>
            <w:noProof/>
          </w:rPr>
          <w:fldChar w:fldCharType="end"/>
        </w:r>
      </w:del>
    </w:p>
    <w:p w14:paraId="10921BCC" w14:textId="33C34EF9" w:rsidR="00FC4C57" w:rsidDel="00C82D68" w:rsidRDefault="00FC4C57">
      <w:pPr>
        <w:pStyle w:val="TOC3"/>
        <w:rPr>
          <w:del w:id="214" w:author="Raji Shanmugasundaram - C20616" w:date="2019-06-04T13:08:00Z"/>
          <w:rFonts w:asciiTheme="minorHAnsi" w:eastAsiaTheme="minorEastAsia" w:hAnsiTheme="minorHAnsi" w:cstheme="minorBidi"/>
          <w:noProof/>
          <w:sz w:val="22"/>
          <w:szCs w:val="22"/>
          <w:lang w:eastAsia="en-AU"/>
        </w:rPr>
      </w:pPr>
      <w:del w:id="215" w:author="Raji Shanmugasundaram - C20616" w:date="2019-06-04T13:08:00Z">
        <w:r w:rsidDel="00C82D68">
          <w:rPr>
            <w:noProof/>
            <w:lang w:eastAsia="en-AU"/>
          </w:rPr>
          <w:delText>MHC: ICMP Configuration</w:delText>
        </w:r>
        <w:r w:rsidDel="00C82D68">
          <w:rPr>
            <w:noProof/>
          </w:rPr>
          <w:tab/>
        </w:r>
        <w:r w:rsidDel="00C82D68">
          <w:rPr>
            <w:noProof/>
          </w:rPr>
          <w:fldChar w:fldCharType="begin"/>
        </w:r>
        <w:r w:rsidDel="00C82D68">
          <w:rPr>
            <w:noProof/>
          </w:rPr>
          <w:delInstrText xml:space="preserve"> PAGEREF _Toc488278762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D" w14:textId="182A1D9A" w:rsidR="00FC4C57" w:rsidDel="00C82D68" w:rsidRDefault="00FC4C57">
      <w:pPr>
        <w:pStyle w:val="TOC3"/>
        <w:rPr>
          <w:del w:id="216" w:author="Raji Shanmugasundaram - C20616" w:date="2019-06-04T13:08:00Z"/>
          <w:rFonts w:asciiTheme="minorHAnsi" w:eastAsiaTheme="minorEastAsia" w:hAnsiTheme="minorHAnsi" w:cstheme="minorBidi"/>
          <w:noProof/>
          <w:sz w:val="22"/>
          <w:szCs w:val="22"/>
          <w:lang w:eastAsia="en-AU"/>
        </w:rPr>
      </w:pPr>
      <w:del w:id="217" w:author="Raji Shanmugasundaram - C20616" w:date="2019-06-04T13:08:00Z">
        <w:r w:rsidDel="00C82D68">
          <w:rPr>
            <w:noProof/>
            <w:lang w:eastAsia="en-AU"/>
          </w:rPr>
          <w:delText>MHC: Network Interface Driver Selection</w:delText>
        </w:r>
        <w:r w:rsidDel="00C82D68">
          <w:rPr>
            <w:noProof/>
          </w:rPr>
          <w:tab/>
        </w:r>
        <w:r w:rsidDel="00C82D68">
          <w:rPr>
            <w:noProof/>
          </w:rPr>
          <w:fldChar w:fldCharType="begin"/>
        </w:r>
        <w:r w:rsidDel="00C82D68">
          <w:rPr>
            <w:noProof/>
          </w:rPr>
          <w:delInstrText xml:space="preserve"> PAGEREF _Toc488278763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E" w14:textId="78955A22" w:rsidR="00FC4C57" w:rsidDel="00C82D68" w:rsidRDefault="00FC4C57">
      <w:pPr>
        <w:pStyle w:val="TOC3"/>
        <w:rPr>
          <w:del w:id="218" w:author="Raji Shanmugasundaram - C20616" w:date="2019-06-04T13:08:00Z"/>
          <w:rFonts w:asciiTheme="minorHAnsi" w:eastAsiaTheme="minorEastAsia" w:hAnsiTheme="minorHAnsi" w:cstheme="minorBidi"/>
          <w:noProof/>
          <w:sz w:val="22"/>
          <w:szCs w:val="22"/>
          <w:lang w:eastAsia="en-AU"/>
        </w:rPr>
      </w:pPr>
      <w:del w:id="219" w:author="Raji Shanmugasundaram - C20616" w:date="2019-06-04T13:08:00Z">
        <w:r w:rsidDel="00C82D68">
          <w:rPr>
            <w:noProof/>
          </w:rPr>
          <w:delText>MHC: Console Configuration</w:delText>
        </w:r>
        <w:r w:rsidDel="00C82D68">
          <w:rPr>
            <w:noProof/>
          </w:rPr>
          <w:tab/>
        </w:r>
        <w:r w:rsidDel="00C82D68">
          <w:rPr>
            <w:noProof/>
          </w:rPr>
          <w:fldChar w:fldCharType="begin"/>
        </w:r>
        <w:r w:rsidDel="00C82D68">
          <w:rPr>
            <w:noProof/>
          </w:rPr>
          <w:delInstrText xml:space="preserve"> PAGEREF _Toc488278764 \h </w:delInstrText>
        </w:r>
        <w:r w:rsidDel="00C82D68">
          <w:rPr>
            <w:noProof/>
          </w:rPr>
        </w:r>
        <w:r w:rsidDel="00C82D68">
          <w:rPr>
            <w:noProof/>
          </w:rPr>
          <w:fldChar w:fldCharType="separate"/>
        </w:r>
        <w:r w:rsidDel="00C82D68">
          <w:rPr>
            <w:noProof/>
          </w:rPr>
          <w:delText>17</w:delText>
        </w:r>
        <w:r w:rsidDel="00C82D68">
          <w:rPr>
            <w:noProof/>
          </w:rPr>
          <w:fldChar w:fldCharType="end"/>
        </w:r>
      </w:del>
    </w:p>
    <w:p w14:paraId="10921BCF" w14:textId="7636FBEA" w:rsidR="00FC4C57" w:rsidDel="00C82D68" w:rsidRDefault="00FC4C57">
      <w:pPr>
        <w:pStyle w:val="TOC3"/>
        <w:rPr>
          <w:del w:id="220" w:author="Raji Shanmugasundaram - C20616" w:date="2019-06-04T13:08:00Z"/>
          <w:rFonts w:asciiTheme="minorHAnsi" w:eastAsiaTheme="minorEastAsia" w:hAnsiTheme="minorHAnsi" w:cstheme="minorBidi"/>
          <w:noProof/>
          <w:sz w:val="22"/>
          <w:szCs w:val="22"/>
          <w:lang w:eastAsia="en-AU"/>
        </w:rPr>
      </w:pPr>
      <w:del w:id="221" w:author="Raji Shanmugasundaram - C20616" w:date="2019-06-04T13:08:00Z">
        <w:r w:rsidDel="00C82D68">
          <w:rPr>
            <w:noProof/>
            <w:lang w:eastAsia="en-AU"/>
          </w:rPr>
          <w:delText>MHC: Application Configuration</w:delText>
        </w:r>
        <w:r w:rsidDel="00C82D68">
          <w:rPr>
            <w:noProof/>
          </w:rPr>
          <w:tab/>
        </w:r>
        <w:r w:rsidDel="00C82D68">
          <w:rPr>
            <w:noProof/>
          </w:rPr>
          <w:fldChar w:fldCharType="begin"/>
        </w:r>
        <w:r w:rsidDel="00C82D68">
          <w:rPr>
            <w:noProof/>
          </w:rPr>
          <w:delInstrText xml:space="preserve"> PAGEREF _Toc488278765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0" w14:textId="0A520ABA" w:rsidR="00FC4C57" w:rsidDel="00C82D68" w:rsidRDefault="00FC4C57">
      <w:pPr>
        <w:pStyle w:val="TOC3"/>
        <w:rPr>
          <w:del w:id="222" w:author="Raji Shanmugasundaram - C20616" w:date="2019-06-04T13:08:00Z"/>
          <w:rFonts w:asciiTheme="minorHAnsi" w:eastAsiaTheme="minorEastAsia" w:hAnsiTheme="minorHAnsi" w:cstheme="minorBidi"/>
          <w:noProof/>
          <w:sz w:val="22"/>
          <w:szCs w:val="22"/>
          <w:lang w:eastAsia="en-AU"/>
        </w:rPr>
      </w:pPr>
      <w:del w:id="223" w:author="Raji Shanmugasundaram - C20616" w:date="2019-06-04T13:08:00Z">
        <w:r w:rsidDel="00C82D68">
          <w:rPr>
            <w:noProof/>
          </w:rPr>
          <w:delText>MHC: Project Generation</w:delText>
        </w:r>
        <w:r w:rsidDel="00C82D68">
          <w:rPr>
            <w:noProof/>
          </w:rPr>
          <w:tab/>
        </w:r>
        <w:r w:rsidDel="00C82D68">
          <w:rPr>
            <w:noProof/>
          </w:rPr>
          <w:fldChar w:fldCharType="begin"/>
        </w:r>
        <w:r w:rsidDel="00C82D68">
          <w:rPr>
            <w:noProof/>
          </w:rPr>
          <w:delInstrText xml:space="preserve"> PAGEREF _Toc488278766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1" w14:textId="236799ED" w:rsidR="00FC4C57" w:rsidDel="00C82D68" w:rsidRDefault="00FC4C57">
      <w:pPr>
        <w:pStyle w:val="TOC3"/>
        <w:rPr>
          <w:del w:id="224" w:author="Raji Shanmugasundaram - C20616" w:date="2019-06-04T13:08:00Z"/>
          <w:rFonts w:asciiTheme="minorHAnsi" w:eastAsiaTheme="minorEastAsia" w:hAnsiTheme="minorHAnsi" w:cstheme="minorBidi"/>
          <w:noProof/>
          <w:sz w:val="22"/>
          <w:szCs w:val="22"/>
          <w:lang w:eastAsia="en-AU"/>
        </w:rPr>
      </w:pPr>
      <w:del w:id="225" w:author="Raji Shanmugasundaram - C20616" w:date="2019-06-04T13:08:00Z">
        <w:r w:rsidDel="00C82D68">
          <w:rPr>
            <w:noProof/>
            <w:lang w:eastAsia="en-AU"/>
          </w:rPr>
          <w:delText>LED Flasher Implementation</w:delText>
        </w:r>
        <w:r w:rsidDel="00C82D68">
          <w:rPr>
            <w:noProof/>
          </w:rPr>
          <w:tab/>
        </w:r>
        <w:r w:rsidDel="00C82D68">
          <w:rPr>
            <w:noProof/>
          </w:rPr>
          <w:fldChar w:fldCharType="begin"/>
        </w:r>
        <w:r w:rsidDel="00C82D68">
          <w:rPr>
            <w:noProof/>
          </w:rPr>
          <w:delInstrText xml:space="preserve"> PAGEREF _Toc488278767 \h </w:delInstrText>
        </w:r>
        <w:r w:rsidDel="00C82D68">
          <w:rPr>
            <w:noProof/>
          </w:rPr>
        </w:r>
        <w:r w:rsidDel="00C82D68">
          <w:rPr>
            <w:noProof/>
          </w:rPr>
          <w:fldChar w:fldCharType="separate"/>
        </w:r>
        <w:r w:rsidDel="00C82D68">
          <w:rPr>
            <w:noProof/>
          </w:rPr>
          <w:delText>21</w:delText>
        </w:r>
        <w:r w:rsidDel="00C82D68">
          <w:rPr>
            <w:noProof/>
          </w:rPr>
          <w:fldChar w:fldCharType="end"/>
        </w:r>
      </w:del>
    </w:p>
    <w:p w14:paraId="10921BD2" w14:textId="0D558294" w:rsidR="00FC4C57" w:rsidDel="00C82D68" w:rsidRDefault="00FC4C57">
      <w:pPr>
        <w:pStyle w:val="TOC3"/>
        <w:rPr>
          <w:del w:id="226" w:author="Raji Shanmugasundaram - C20616" w:date="2019-06-04T13:08:00Z"/>
          <w:rFonts w:asciiTheme="minorHAnsi" w:eastAsiaTheme="minorEastAsia" w:hAnsiTheme="minorHAnsi" w:cstheme="minorBidi"/>
          <w:noProof/>
          <w:sz w:val="22"/>
          <w:szCs w:val="22"/>
          <w:lang w:eastAsia="en-AU"/>
        </w:rPr>
      </w:pPr>
      <w:del w:id="227" w:author="Raji Shanmugasundaram - C20616" w:date="2019-06-04T13:08:00Z">
        <w:r w:rsidDel="00C82D68">
          <w:rPr>
            <w:noProof/>
            <w:lang w:eastAsia="en-AU"/>
          </w:rPr>
          <w:delText>LED Flasher Code</w:delText>
        </w:r>
        <w:r w:rsidDel="00C82D68">
          <w:rPr>
            <w:noProof/>
          </w:rPr>
          <w:tab/>
        </w:r>
        <w:r w:rsidDel="00C82D68">
          <w:rPr>
            <w:noProof/>
          </w:rPr>
          <w:fldChar w:fldCharType="begin"/>
        </w:r>
        <w:r w:rsidDel="00C82D68">
          <w:rPr>
            <w:noProof/>
          </w:rPr>
          <w:delInstrText xml:space="preserve"> PAGEREF _Toc488278768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3" w14:textId="5FACF69E" w:rsidR="00FC4C57" w:rsidDel="00C82D68" w:rsidRDefault="00FC4C57">
      <w:pPr>
        <w:pStyle w:val="TOC4"/>
        <w:tabs>
          <w:tab w:val="right" w:leader="dot" w:pos="10532"/>
        </w:tabs>
        <w:rPr>
          <w:del w:id="228" w:author="Raji Shanmugasundaram - C20616" w:date="2019-06-04T13:08:00Z"/>
          <w:rFonts w:asciiTheme="minorHAnsi" w:eastAsiaTheme="minorEastAsia" w:hAnsiTheme="minorHAnsi" w:cstheme="minorBidi"/>
          <w:noProof/>
          <w:sz w:val="22"/>
          <w:szCs w:val="22"/>
          <w:lang w:eastAsia="en-AU"/>
        </w:rPr>
      </w:pPr>
      <w:del w:id="229" w:author="Raji Shanmugasundaram - C20616" w:date="2019-06-04T13:08:00Z">
        <w:r w:rsidDel="00C82D68">
          <w:rPr>
            <w:noProof/>
            <w:lang w:eastAsia="en-AU"/>
          </w:rPr>
          <w:delText>Header File</w:delText>
        </w:r>
        <w:r w:rsidDel="00C82D68">
          <w:rPr>
            <w:noProof/>
          </w:rPr>
          <w:tab/>
        </w:r>
        <w:r w:rsidDel="00C82D68">
          <w:rPr>
            <w:noProof/>
          </w:rPr>
          <w:fldChar w:fldCharType="begin"/>
        </w:r>
        <w:r w:rsidDel="00C82D68">
          <w:rPr>
            <w:noProof/>
          </w:rPr>
          <w:delInstrText xml:space="preserve"> PAGEREF _Toc488278769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4" w14:textId="0AC1EBE2" w:rsidR="00FC4C57" w:rsidDel="00C82D68" w:rsidRDefault="00FC4C57">
      <w:pPr>
        <w:pStyle w:val="TOC4"/>
        <w:tabs>
          <w:tab w:val="right" w:leader="dot" w:pos="10532"/>
        </w:tabs>
        <w:rPr>
          <w:del w:id="230" w:author="Raji Shanmugasundaram - C20616" w:date="2019-06-04T13:08:00Z"/>
          <w:rFonts w:asciiTheme="minorHAnsi" w:eastAsiaTheme="minorEastAsia" w:hAnsiTheme="minorHAnsi" w:cstheme="minorBidi"/>
          <w:noProof/>
          <w:sz w:val="22"/>
          <w:szCs w:val="22"/>
          <w:lang w:eastAsia="en-AU"/>
        </w:rPr>
      </w:pPr>
      <w:del w:id="231" w:author="Raji Shanmugasundaram - C20616" w:date="2019-06-04T13:08:00Z">
        <w:r w:rsidDel="00C82D68">
          <w:rPr>
            <w:noProof/>
          </w:rPr>
          <w:delText>Source File Setup</w:delText>
        </w:r>
        <w:r w:rsidDel="00C82D68">
          <w:rPr>
            <w:noProof/>
          </w:rPr>
          <w:tab/>
        </w:r>
        <w:r w:rsidDel="00C82D68">
          <w:rPr>
            <w:noProof/>
          </w:rPr>
          <w:fldChar w:fldCharType="begin"/>
        </w:r>
        <w:r w:rsidDel="00C82D68">
          <w:rPr>
            <w:noProof/>
          </w:rPr>
          <w:delInstrText xml:space="preserve"> PAGEREF _Toc488278770 \h </w:delInstrText>
        </w:r>
        <w:r w:rsidDel="00C82D68">
          <w:rPr>
            <w:noProof/>
          </w:rPr>
        </w:r>
        <w:r w:rsidDel="00C82D68">
          <w:rPr>
            <w:noProof/>
          </w:rPr>
          <w:fldChar w:fldCharType="separate"/>
        </w:r>
        <w:r w:rsidDel="00C82D68">
          <w:rPr>
            <w:noProof/>
          </w:rPr>
          <w:delText>23</w:delText>
        </w:r>
        <w:r w:rsidDel="00C82D68">
          <w:rPr>
            <w:noProof/>
          </w:rPr>
          <w:fldChar w:fldCharType="end"/>
        </w:r>
      </w:del>
    </w:p>
    <w:p w14:paraId="10921BD5" w14:textId="2C38D373" w:rsidR="00FC4C57" w:rsidDel="00C82D68" w:rsidRDefault="00FC4C57">
      <w:pPr>
        <w:pStyle w:val="TOC3"/>
        <w:rPr>
          <w:del w:id="232" w:author="Raji Shanmugasundaram - C20616" w:date="2019-06-04T13:08:00Z"/>
          <w:rFonts w:asciiTheme="minorHAnsi" w:eastAsiaTheme="minorEastAsia" w:hAnsiTheme="minorHAnsi" w:cstheme="minorBidi"/>
          <w:noProof/>
          <w:sz w:val="22"/>
          <w:szCs w:val="22"/>
          <w:lang w:eastAsia="en-AU"/>
        </w:rPr>
      </w:pPr>
      <w:del w:id="233" w:author="Raji Shanmugasundaram - C20616" w:date="2019-06-04T13:08:00Z">
        <w:r w:rsidDel="00C82D68">
          <w:rPr>
            <w:noProof/>
            <w:lang w:eastAsia="en-AU"/>
          </w:rPr>
          <w:delText>Project Build</w:delText>
        </w:r>
        <w:r w:rsidDel="00C82D68">
          <w:rPr>
            <w:noProof/>
          </w:rPr>
          <w:tab/>
        </w:r>
        <w:r w:rsidDel="00C82D68">
          <w:rPr>
            <w:noProof/>
          </w:rPr>
          <w:fldChar w:fldCharType="begin"/>
        </w:r>
        <w:r w:rsidDel="00C82D68">
          <w:rPr>
            <w:noProof/>
          </w:rPr>
          <w:delInstrText xml:space="preserve"> PAGEREF _Toc488278771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6" w14:textId="694AA548" w:rsidR="00FC4C57" w:rsidDel="00C82D68" w:rsidRDefault="00FC4C57">
      <w:pPr>
        <w:pStyle w:val="TOC3"/>
        <w:rPr>
          <w:del w:id="234" w:author="Raji Shanmugasundaram - C20616" w:date="2019-06-04T13:08:00Z"/>
          <w:rFonts w:asciiTheme="minorHAnsi" w:eastAsiaTheme="minorEastAsia" w:hAnsiTheme="minorHAnsi" w:cstheme="minorBidi"/>
          <w:noProof/>
          <w:sz w:val="22"/>
          <w:szCs w:val="22"/>
          <w:lang w:eastAsia="en-AU"/>
        </w:rPr>
      </w:pPr>
      <w:del w:id="235" w:author="Raji Shanmugasundaram - C20616" w:date="2019-06-04T13:08:00Z">
        <w:r w:rsidDel="00C82D68">
          <w:rPr>
            <w:noProof/>
            <w:lang w:eastAsia="en-AU"/>
          </w:rPr>
          <w:delText>Programming</w:delText>
        </w:r>
        <w:r w:rsidDel="00C82D68">
          <w:rPr>
            <w:noProof/>
          </w:rPr>
          <w:tab/>
        </w:r>
        <w:r w:rsidDel="00C82D68">
          <w:rPr>
            <w:noProof/>
          </w:rPr>
          <w:fldChar w:fldCharType="begin"/>
        </w:r>
        <w:r w:rsidDel="00C82D68">
          <w:rPr>
            <w:noProof/>
          </w:rPr>
          <w:delInstrText xml:space="preserve"> PAGEREF _Toc488278772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7" w14:textId="0EC9E49D" w:rsidR="00FC4C57" w:rsidDel="00C82D68" w:rsidRDefault="00FC4C57">
      <w:pPr>
        <w:pStyle w:val="TOC3"/>
        <w:rPr>
          <w:del w:id="236" w:author="Raji Shanmugasundaram - C20616" w:date="2019-06-04T13:08:00Z"/>
          <w:rFonts w:asciiTheme="minorHAnsi" w:eastAsiaTheme="minorEastAsia" w:hAnsiTheme="minorHAnsi" w:cstheme="minorBidi"/>
          <w:noProof/>
          <w:sz w:val="22"/>
          <w:szCs w:val="22"/>
          <w:lang w:eastAsia="en-AU"/>
        </w:rPr>
      </w:pPr>
      <w:del w:id="237" w:author="Raji Shanmugasundaram - C20616" w:date="2019-06-04T13:08:00Z">
        <w:r w:rsidDel="00C82D68">
          <w:rPr>
            <w:noProof/>
            <w:lang w:eastAsia="en-AU"/>
          </w:rPr>
          <w:delText>Application Validation</w:delText>
        </w:r>
        <w:r w:rsidDel="00C82D68">
          <w:rPr>
            <w:noProof/>
          </w:rPr>
          <w:tab/>
        </w:r>
        <w:r w:rsidDel="00C82D68">
          <w:rPr>
            <w:noProof/>
          </w:rPr>
          <w:fldChar w:fldCharType="begin"/>
        </w:r>
        <w:r w:rsidDel="00C82D68">
          <w:rPr>
            <w:noProof/>
          </w:rPr>
          <w:delInstrText xml:space="preserve"> PAGEREF _Toc488278773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8" w14:textId="202A2619" w:rsidR="00FC4C57" w:rsidDel="00C82D68" w:rsidRDefault="00FC4C57">
      <w:pPr>
        <w:pStyle w:val="TOC4"/>
        <w:tabs>
          <w:tab w:val="right" w:leader="dot" w:pos="10532"/>
        </w:tabs>
        <w:rPr>
          <w:del w:id="238" w:author="Raji Shanmugasundaram - C20616" w:date="2019-06-04T13:08:00Z"/>
          <w:rFonts w:asciiTheme="minorHAnsi" w:eastAsiaTheme="minorEastAsia" w:hAnsiTheme="minorHAnsi" w:cstheme="minorBidi"/>
          <w:noProof/>
          <w:sz w:val="22"/>
          <w:szCs w:val="22"/>
          <w:lang w:eastAsia="en-AU"/>
        </w:rPr>
      </w:pPr>
      <w:del w:id="239" w:author="Raji Shanmugasundaram - C20616" w:date="2019-06-04T13:08:00Z">
        <w:r w:rsidDel="00C82D68">
          <w:rPr>
            <w:noProof/>
            <w:lang w:eastAsia="en-AU"/>
          </w:rPr>
          <w:delText>Network Interfacing</w:delText>
        </w:r>
        <w:r w:rsidDel="00C82D68">
          <w:rPr>
            <w:noProof/>
          </w:rPr>
          <w:tab/>
        </w:r>
        <w:r w:rsidDel="00C82D68">
          <w:rPr>
            <w:noProof/>
          </w:rPr>
          <w:fldChar w:fldCharType="begin"/>
        </w:r>
        <w:r w:rsidDel="00C82D68">
          <w:rPr>
            <w:noProof/>
          </w:rPr>
          <w:delInstrText xml:space="preserve"> PAGEREF _Toc488278774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9" w14:textId="1EC9DEB4" w:rsidR="00FC4C57" w:rsidDel="00C82D68" w:rsidRDefault="00FC4C57">
      <w:pPr>
        <w:pStyle w:val="TOC4"/>
        <w:tabs>
          <w:tab w:val="right" w:leader="dot" w:pos="10532"/>
        </w:tabs>
        <w:rPr>
          <w:del w:id="240" w:author="Raji Shanmugasundaram - C20616" w:date="2019-06-04T13:08:00Z"/>
          <w:rFonts w:asciiTheme="minorHAnsi" w:eastAsiaTheme="minorEastAsia" w:hAnsiTheme="minorHAnsi" w:cstheme="minorBidi"/>
          <w:noProof/>
          <w:sz w:val="22"/>
          <w:szCs w:val="22"/>
          <w:lang w:eastAsia="en-AU"/>
        </w:rPr>
      </w:pPr>
      <w:del w:id="24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_Toc488278775 \h </w:delInstrText>
        </w:r>
        <w:r w:rsidDel="00C82D68">
          <w:rPr>
            <w:noProof/>
          </w:rPr>
        </w:r>
        <w:r w:rsidDel="00C82D68">
          <w:rPr>
            <w:noProof/>
          </w:rPr>
          <w:fldChar w:fldCharType="separate"/>
        </w:r>
        <w:r w:rsidDel="00C82D68">
          <w:rPr>
            <w:noProof/>
          </w:rPr>
          <w:delText>30</w:delText>
        </w:r>
        <w:r w:rsidDel="00C82D68">
          <w:rPr>
            <w:noProof/>
          </w:rPr>
          <w:fldChar w:fldCharType="end"/>
        </w:r>
      </w:del>
    </w:p>
    <w:p w14:paraId="10921BDA" w14:textId="0F312E23" w:rsidR="00FC4C57" w:rsidDel="00C82D68" w:rsidRDefault="00FC4C57">
      <w:pPr>
        <w:pStyle w:val="TOC4"/>
        <w:tabs>
          <w:tab w:val="right" w:leader="dot" w:pos="10532"/>
        </w:tabs>
        <w:rPr>
          <w:del w:id="242" w:author="Raji Shanmugasundaram - C20616" w:date="2019-06-04T13:08:00Z"/>
          <w:rFonts w:asciiTheme="minorHAnsi" w:eastAsiaTheme="minorEastAsia" w:hAnsiTheme="minorHAnsi" w:cstheme="minorBidi"/>
          <w:noProof/>
          <w:sz w:val="22"/>
          <w:szCs w:val="22"/>
          <w:lang w:eastAsia="en-AU"/>
        </w:rPr>
      </w:pPr>
      <w:del w:id="243" w:author="Raji Shanmugasundaram - C20616" w:date="2019-06-04T13:08:00Z">
        <w:r w:rsidDel="00C82D68">
          <w:rPr>
            <w:noProof/>
          </w:rPr>
          <w:delText>Network Connectivity with TCP/IP Discovery Tool</w:delText>
        </w:r>
        <w:r w:rsidDel="00C82D68">
          <w:rPr>
            <w:noProof/>
          </w:rPr>
          <w:tab/>
        </w:r>
        <w:r w:rsidDel="00C82D68">
          <w:rPr>
            <w:noProof/>
          </w:rPr>
          <w:fldChar w:fldCharType="begin"/>
        </w:r>
        <w:r w:rsidDel="00C82D68">
          <w:rPr>
            <w:noProof/>
          </w:rPr>
          <w:delInstrText xml:space="preserve"> PAGEREF _Toc488278776 \h </w:delInstrText>
        </w:r>
        <w:r w:rsidDel="00C82D68">
          <w:rPr>
            <w:noProof/>
          </w:rPr>
        </w:r>
        <w:r w:rsidDel="00C82D68">
          <w:rPr>
            <w:noProof/>
          </w:rPr>
          <w:fldChar w:fldCharType="separate"/>
        </w:r>
        <w:r w:rsidDel="00C82D68">
          <w:rPr>
            <w:noProof/>
          </w:rPr>
          <w:delText>31</w:delText>
        </w:r>
        <w:r w:rsidDel="00C82D68">
          <w:rPr>
            <w:noProof/>
          </w:rPr>
          <w:fldChar w:fldCharType="end"/>
        </w:r>
      </w:del>
    </w:p>
    <w:p w14:paraId="10921BDB" w14:textId="73508F79" w:rsidR="00FC4C57" w:rsidDel="00C82D68" w:rsidRDefault="00FC4C57">
      <w:pPr>
        <w:pStyle w:val="TOC4"/>
        <w:tabs>
          <w:tab w:val="right" w:leader="dot" w:pos="10532"/>
        </w:tabs>
        <w:rPr>
          <w:del w:id="244" w:author="Raji Shanmugasundaram - C20616" w:date="2019-06-04T13:08:00Z"/>
          <w:rFonts w:asciiTheme="minorHAnsi" w:eastAsiaTheme="minorEastAsia" w:hAnsiTheme="minorHAnsi" w:cstheme="minorBidi"/>
          <w:noProof/>
          <w:sz w:val="22"/>
          <w:szCs w:val="22"/>
          <w:lang w:eastAsia="en-AU"/>
        </w:rPr>
      </w:pPr>
      <w:del w:id="245" w:author="Raji Shanmugasundaram - C20616" w:date="2019-06-04T13:08:00Z">
        <w:r w:rsidDel="00C82D68">
          <w:rPr>
            <w:noProof/>
          </w:rPr>
          <w:delText>Checking Network Connectivity with Windows Ping Client</w:delText>
        </w:r>
        <w:r w:rsidDel="00C82D68">
          <w:rPr>
            <w:noProof/>
          </w:rPr>
          <w:tab/>
        </w:r>
        <w:r w:rsidDel="00C82D68">
          <w:rPr>
            <w:noProof/>
          </w:rPr>
          <w:fldChar w:fldCharType="begin"/>
        </w:r>
        <w:r w:rsidDel="00C82D68">
          <w:rPr>
            <w:noProof/>
          </w:rPr>
          <w:delInstrText xml:space="preserve"> PAGEREF _Toc488278777 \h </w:delInstrText>
        </w:r>
        <w:r w:rsidDel="00C82D68">
          <w:rPr>
            <w:noProof/>
          </w:rPr>
        </w:r>
        <w:r w:rsidDel="00C82D68">
          <w:rPr>
            <w:noProof/>
          </w:rPr>
          <w:fldChar w:fldCharType="separate"/>
        </w:r>
        <w:r w:rsidDel="00C82D68">
          <w:rPr>
            <w:noProof/>
          </w:rPr>
          <w:delText>32</w:delText>
        </w:r>
        <w:r w:rsidDel="00C82D68">
          <w:rPr>
            <w:noProof/>
          </w:rPr>
          <w:fldChar w:fldCharType="end"/>
        </w:r>
      </w:del>
    </w:p>
    <w:p w14:paraId="10921BDC" w14:textId="791B73FC" w:rsidR="00FC4C57" w:rsidDel="00C82D68" w:rsidRDefault="00FC4C57">
      <w:pPr>
        <w:pStyle w:val="TOC4"/>
        <w:tabs>
          <w:tab w:val="right" w:leader="dot" w:pos="10532"/>
        </w:tabs>
        <w:rPr>
          <w:del w:id="246" w:author="Raji Shanmugasundaram - C20616" w:date="2019-06-04T13:08:00Z"/>
          <w:rFonts w:asciiTheme="minorHAnsi" w:eastAsiaTheme="minorEastAsia" w:hAnsiTheme="minorHAnsi" w:cstheme="minorBidi"/>
          <w:noProof/>
          <w:sz w:val="22"/>
          <w:szCs w:val="22"/>
          <w:lang w:eastAsia="en-AU"/>
        </w:rPr>
      </w:pPr>
      <w:del w:id="247" w:author="Raji Shanmugasundaram - C20616" w:date="2019-06-04T13:08:00Z">
        <w:r w:rsidDel="00C82D68">
          <w:rPr>
            <w:noProof/>
          </w:rPr>
          <w:delText>Har</w:delText>
        </w:r>
        <w:r w:rsidDel="00C82D68">
          <w:rPr>
            <w:noProof/>
            <w:lang w:eastAsia="en-AU"/>
          </w:rPr>
          <w:delText>mony TCPIP Command Console</w:delText>
        </w:r>
        <w:r w:rsidDel="00C82D68">
          <w:rPr>
            <w:noProof/>
          </w:rPr>
          <w:tab/>
        </w:r>
        <w:r w:rsidDel="00C82D68">
          <w:rPr>
            <w:noProof/>
          </w:rPr>
          <w:fldChar w:fldCharType="begin"/>
        </w:r>
        <w:r w:rsidDel="00C82D68">
          <w:rPr>
            <w:noProof/>
          </w:rPr>
          <w:delInstrText xml:space="preserve"> PAGEREF _Toc488278778 \h </w:delInstrText>
        </w:r>
        <w:r w:rsidDel="00C82D68">
          <w:rPr>
            <w:noProof/>
          </w:rPr>
        </w:r>
        <w:r w:rsidDel="00C82D68">
          <w:rPr>
            <w:noProof/>
          </w:rPr>
          <w:fldChar w:fldCharType="separate"/>
        </w:r>
        <w:r w:rsidDel="00C82D68">
          <w:rPr>
            <w:noProof/>
          </w:rPr>
          <w:delText>33</w:delText>
        </w:r>
        <w:r w:rsidDel="00C82D68">
          <w:rPr>
            <w:noProof/>
          </w:rPr>
          <w:fldChar w:fldCharType="end"/>
        </w:r>
      </w:del>
    </w:p>
    <w:p w14:paraId="10921BDD" w14:textId="723ABA87" w:rsidR="00FC4C57" w:rsidDel="00C82D68" w:rsidRDefault="00FC4C57">
      <w:pPr>
        <w:pStyle w:val="TOC1"/>
        <w:tabs>
          <w:tab w:val="right" w:leader="dot" w:pos="10532"/>
        </w:tabs>
        <w:rPr>
          <w:del w:id="248" w:author="Raji Shanmugasundaram - C20616" w:date="2019-06-04T13:08:00Z"/>
          <w:rFonts w:asciiTheme="minorHAnsi" w:eastAsiaTheme="minorEastAsia" w:hAnsiTheme="minorHAnsi" w:cstheme="minorBidi"/>
          <w:b w:val="0"/>
          <w:bCs w:val="0"/>
          <w:noProof/>
          <w:color w:val="auto"/>
          <w:sz w:val="22"/>
          <w:szCs w:val="22"/>
          <w:lang w:eastAsia="en-AU"/>
        </w:rPr>
      </w:pPr>
      <w:del w:id="249" w:author="Raji Shanmugasundaram - C20616" w:date="2019-06-04T13:08:00Z">
        <w:r w:rsidDel="00C82D68">
          <w:rPr>
            <w:noProof/>
            <w:lang w:eastAsia="en-AU"/>
          </w:rPr>
          <w:delText>Lab 2</w:delText>
        </w:r>
        <w:r w:rsidDel="00C82D68">
          <w:rPr>
            <w:noProof/>
          </w:rPr>
          <w:tab/>
        </w:r>
        <w:r w:rsidDel="00C82D68">
          <w:rPr>
            <w:b w:val="0"/>
            <w:bCs w:val="0"/>
            <w:noProof/>
          </w:rPr>
          <w:fldChar w:fldCharType="begin"/>
        </w:r>
        <w:r w:rsidDel="00C82D68">
          <w:rPr>
            <w:noProof/>
          </w:rPr>
          <w:delInstrText xml:space="preserve"> PAGEREF _Toc488278779 \h </w:delInstrText>
        </w:r>
        <w:r w:rsidDel="00C82D68">
          <w:rPr>
            <w:b w:val="0"/>
            <w:bCs w:val="0"/>
            <w:noProof/>
          </w:rPr>
        </w:r>
        <w:r w:rsidDel="00C82D68">
          <w:rPr>
            <w:b w:val="0"/>
            <w:bCs w:val="0"/>
            <w:noProof/>
          </w:rPr>
          <w:fldChar w:fldCharType="separate"/>
        </w:r>
        <w:r w:rsidDel="00C82D68">
          <w:rPr>
            <w:noProof/>
          </w:rPr>
          <w:delText>36</w:delText>
        </w:r>
        <w:r w:rsidDel="00C82D68">
          <w:rPr>
            <w:b w:val="0"/>
            <w:bCs w:val="0"/>
            <w:noProof/>
          </w:rPr>
          <w:fldChar w:fldCharType="end"/>
        </w:r>
      </w:del>
    </w:p>
    <w:p w14:paraId="10921BDE" w14:textId="0D796B53" w:rsidR="00FC4C57" w:rsidDel="00C82D68" w:rsidRDefault="00FC4C57">
      <w:pPr>
        <w:pStyle w:val="TOC2"/>
        <w:tabs>
          <w:tab w:val="right" w:leader="dot" w:pos="10532"/>
        </w:tabs>
        <w:rPr>
          <w:del w:id="250" w:author="Raji Shanmugasundaram - C20616" w:date="2019-06-04T13:08:00Z"/>
          <w:rFonts w:asciiTheme="minorHAnsi" w:eastAsiaTheme="minorEastAsia" w:hAnsiTheme="minorHAnsi" w:cstheme="minorBidi"/>
          <w:b w:val="0"/>
          <w:i w:val="0"/>
          <w:iCs w:val="0"/>
          <w:noProof/>
          <w:sz w:val="22"/>
          <w:szCs w:val="22"/>
          <w:lang w:eastAsia="en-AU"/>
        </w:rPr>
      </w:pPr>
      <w:del w:id="251" w:author="Raji Shanmugasundaram - C20616" w:date="2019-06-04T13:08:00Z">
        <w:r w:rsidDel="00C82D68">
          <w:rPr>
            <w:noProof/>
            <w:lang w:eastAsia="en-AU"/>
          </w:rPr>
          <w:delText>Introduction</w:delText>
        </w:r>
        <w:r w:rsidDel="00C82D68">
          <w:rPr>
            <w:noProof/>
          </w:rPr>
          <w:tab/>
        </w:r>
        <w:r w:rsidDel="00C82D68">
          <w:rPr>
            <w:b w:val="0"/>
            <w:i w:val="0"/>
            <w:iCs w:val="0"/>
            <w:noProof/>
          </w:rPr>
          <w:fldChar w:fldCharType="begin"/>
        </w:r>
        <w:r w:rsidDel="00C82D68">
          <w:rPr>
            <w:noProof/>
          </w:rPr>
          <w:delInstrText xml:space="preserve"> PAGEREF _Toc488278780 \h </w:delInstrText>
        </w:r>
        <w:r w:rsidDel="00C82D68">
          <w:rPr>
            <w:b w:val="0"/>
            <w:i w:val="0"/>
            <w:iCs w:val="0"/>
            <w:noProof/>
          </w:rPr>
        </w:r>
        <w:r w:rsidDel="00C82D68">
          <w:rPr>
            <w:b w:val="0"/>
            <w:i w:val="0"/>
            <w:iCs w:val="0"/>
            <w:noProof/>
          </w:rPr>
          <w:fldChar w:fldCharType="separate"/>
        </w:r>
        <w:r w:rsidDel="00C82D68">
          <w:rPr>
            <w:noProof/>
          </w:rPr>
          <w:delText>36</w:delText>
        </w:r>
        <w:r w:rsidDel="00C82D68">
          <w:rPr>
            <w:b w:val="0"/>
            <w:i w:val="0"/>
            <w:iCs w:val="0"/>
            <w:noProof/>
          </w:rPr>
          <w:fldChar w:fldCharType="end"/>
        </w:r>
      </w:del>
    </w:p>
    <w:p w14:paraId="10921BDF" w14:textId="60CDD361" w:rsidR="00FC4C57" w:rsidDel="00C82D68" w:rsidRDefault="00FC4C57">
      <w:pPr>
        <w:pStyle w:val="TOC2"/>
        <w:tabs>
          <w:tab w:val="right" w:leader="dot" w:pos="10532"/>
        </w:tabs>
        <w:rPr>
          <w:del w:id="252" w:author="Raji Shanmugasundaram - C20616" w:date="2019-06-04T13:08:00Z"/>
          <w:rFonts w:asciiTheme="minorHAnsi" w:eastAsiaTheme="minorEastAsia" w:hAnsiTheme="minorHAnsi" w:cstheme="minorBidi"/>
          <w:b w:val="0"/>
          <w:i w:val="0"/>
          <w:iCs w:val="0"/>
          <w:noProof/>
          <w:sz w:val="22"/>
          <w:szCs w:val="22"/>
          <w:lang w:eastAsia="en-AU"/>
        </w:rPr>
      </w:pPr>
      <w:del w:id="253" w:author="Raji Shanmugasundaram - C20616" w:date="2019-06-04T13:08:00Z">
        <w:r w:rsidDel="00C82D68">
          <w:rPr>
            <w:noProof/>
            <w:lang w:eastAsia="en-AU"/>
          </w:rPr>
          <w:delText>Data Protocol</w:delText>
        </w:r>
        <w:r w:rsidDel="00C82D68">
          <w:rPr>
            <w:noProof/>
          </w:rPr>
          <w:tab/>
        </w:r>
        <w:r w:rsidDel="00C82D68">
          <w:rPr>
            <w:b w:val="0"/>
            <w:i w:val="0"/>
            <w:iCs w:val="0"/>
            <w:noProof/>
          </w:rPr>
          <w:fldChar w:fldCharType="begin"/>
        </w:r>
        <w:r w:rsidDel="00C82D68">
          <w:rPr>
            <w:noProof/>
          </w:rPr>
          <w:delInstrText xml:space="preserve"> PAGEREF _Toc488278781 \h </w:delInstrText>
        </w:r>
        <w:r w:rsidDel="00C82D68">
          <w:rPr>
            <w:b w:val="0"/>
            <w:i w:val="0"/>
            <w:iCs w:val="0"/>
            <w:noProof/>
          </w:rPr>
        </w:r>
        <w:r w:rsidDel="00C82D68">
          <w:rPr>
            <w:b w:val="0"/>
            <w:i w:val="0"/>
            <w:iCs w:val="0"/>
            <w:noProof/>
          </w:rPr>
          <w:fldChar w:fldCharType="separate"/>
        </w:r>
        <w:r w:rsidDel="00C82D68">
          <w:rPr>
            <w:noProof/>
          </w:rPr>
          <w:delText>37</w:delText>
        </w:r>
        <w:r w:rsidDel="00C82D68">
          <w:rPr>
            <w:b w:val="0"/>
            <w:i w:val="0"/>
            <w:iCs w:val="0"/>
            <w:noProof/>
          </w:rPr>
          <w:fldChar w:fldCharType="end"/>
        </w:r>
      </w:del>
    </w:p>
    <w:p w14:paraId="10921BE0" w14:textId="1310F002" w:rsidR="00FC4C57" w:rsidDel="00C82D68" w:rsidRDefault="00FC4C57">
      <w:pPr>
        <w:pStyle w:val="TOC2"/>
        <w:tabs>
          <w:tab w:val="right" w:leader="dot" w:pos="10532"/>
        </w:tabs>
        <w:rPr>
          <w:del w:id="254" w:author="Raji Shanmugasundaram - C20616" w:date="2019-06-04T13:08:00Z"/>
          <w:rFonts w:asciiTheme="minorHAnsi" w:eastAsiaTheme="minorEastAsia" w:hAnsiTheme="minorHAnsi" w:cstheme="minorBidi"/>
          <w:b w:val="0"/>
          <w:i w:val="0"/>
          <w:iCs w:val="0"/>
          <w:noProof/>
          <w:sz w:val="22"/>
          <w:szCs w:val="22"/>
          <w:lang w:eastAsia="en-AU"/>
        </w:rPr>
      </w:pPr>
      <w:del w:id="255" w:author="Raji Shanmugasundaram - C20616" w:date="2019-06-04T13:08:00Z">
        <w:r w:rsidDel="00C82D68">
          <w:rPr>
            <w:noProof/>
            <w:lang w:eastAsia="en-AU"/>
          </w:rPr>
          <w:delText>Application Implementation</w:delText>
        </w:r>
        <w:r w:rsidDel="00C82D68">
          <w:rPr>
            <w:noProof/>
          </w:rPr>
          <w:tab/>
        </w:r>
        <w:r w:rsidDel="00C82D68">
          <w:rPr>
            <w:b w:val="0"/>
            <w:i w:val="0"/>
            <w:iCs w:val="0"/>
            <w:noProof/>
          </w:rPr>
          <w:fldChar w:fldCharType="begin"/>
        </w:r>
        <w:r w:rsidDel="00C82D68">
          <w:rPr>
            <w:noProof/>
          </w:rPr>
          <w:delInstrText xml:space="preserve"> PAGEREF _Toc488278782 \h </w:delInstrText>
        </w:r>
        <w:r w:rsidDel="00C82D68">
          <w:rPr>
            <w:b w:val="0"/>
            <w:i w:val="0"/>
            <w:iCs w:val="0"/>
            <w:noProof/>
          </w:rPr>
        </w:r>
        <w:r w:rsidDel="00C82D68">
          <w:rPr>
            <w:b w:val="0"/>
            <w:i w:val="0"/>
            <w:iCs w:val="0"/>
            <w:noProof/>
          </w:rPr>
          <w:fldChar w:fldCharType="separate"/>
        </w:r>
        <w:r w:rsidDel="00C82D68">
          <w:rPr>
            <w:noProof/>
          </w:rPr>
          <w:delText>38</w:delText>
        </w:r>
        <w:r w:rsidDel="00C82D68">
          <w:rPr>
            <w:b w:val="0"/>
            <w:i w:val="0"/>
            <w:iCs w:val="0"/>
            <w:noProof/>
          </w:rPr>
          <w:fldChar w:fldCharType="end"/>
        </w:r>
      </w:del>
    </w:p>
    <w:p w14:paraId="10921BE1" w14:textId="1B3972C5" w:rsidR="00FC4C57" w:rsidDel="00C82D68" w:rsidRDefault="00FC4C57">
      <w:pPr>
        <w:pStyle w:val="TOC2"/>
        <w:tabs>
          <w:tab w:val="right" w:leader="dot" w:pos="10532"/>
        </w:tabs>
        <w:rPr>
          <w:del w:id="256" w:author="Raji Shanmugasundaram - C20616" w:date="2019-06-04T13:08:00Z"/>
          <w:rFonts w:asciiTheme="minorHAnsi" w:eastAsiaTheme="minorEastAsia" w:hAnsiTheme="minorHAnsi" w:cstheme="minorBidi"/>
          <w:b w:val="0"/>
          <w:i w:val="0"/>
          <w:iCs w:val="0"/>
          <w:noProof/>
          <w:sz w:val="22"/>
          <w:szCs w:val="22"/>
          <w:lang w:eastAsia="en-AU"/>
        </w:rPr>
      </w:pPr>
      <w:del w:id="257" w:author="Raji Shanmugasundaram - C20616" w:date="2019-06-04T13:08:00Z">
        <w:r w:rsidDel="00C82D68">
          <w:rPr>
            <w:noProof/>
            <w:lang w:eastAsia="en-AU"/>
          </w:rPr>
          <w:delText>Objectives</w:delText>
        </w:r>
        <w:r w:rsidDel="00C82D68">
          <w:rPr>
            <w:noProof/>
          </w:rPr>
          <w:tab/>
        </w:r>
        <w:r w:rsidDel="00C82D68">
          <w:rPr>
            <w:b w:val="0"/>
            <w:i w:val="0"/>
            <w:iCs w:val="0"/>
            <w:noProof/>
          </w:rPr>
          <w:fldChar w:fldCharType="begin"/>
        </w:r>
        <w:r w:rsidDel="00C82D68">
          <w:rPr>
            <w:noProof/>
          </w:rPr>
          <w:delInstrText xml:space="preserve"> PAGEREF _Toc488278783 \h </w:delInstrText>
        </w:r>
        <w:r w:rsidDel="00C82D68">
          <w:rPr>
            <w:b w:val="0"/>
            <w:i w:val="0"/>
            <w:iCs w:val="0"/>
            <w:noProof/>
          </w:rPr>
        </w:r>
        <w:r w:rsidDel="00C82D68">
          <w:rPr>
            <w:b w:val="0"/>
            <w:i w:val="0"/>
            <w:iCs w:val="0"/>
            <w:noProof/>
          </w:rPr>
          <w:fldChar w:fldCharType="separate"/>
        </w:r>
        <w:r w:rsidDel="00C82D68">
          <w:rPr>
            <w:noProof/>
          </w:rPr>
          <w:delText>39</w:delText>
        </w:r>
        <w:r w:rsidDel="00C82D68">
          <w:rPr>
            <w:b w:val="0"/>
            <w:i w:val="0"/>
            <w:iCs w:val="0"/>
            <w:noProof/>
          </w:rPr>
          <w:fldChar w:fldCharType="end"/>
        </w:r>
      </w:del>
    </w:p>
    <w:p w14:paraId="10921BE2" w14:textId="3147E264" w:rsidR="00FC4C57" w:rsidDel="00C82D68" w:rsidRDefault="00FC4C57">
      <w:pPr>
        <w:pStyle w:val="TOC2"/>
        <w:tabs>
          <w:tab w:val="right" w:leader="dot" w:pos="10532"/>
        </w:tabs>
        <w:rPr>
          <w:del w:id="258" w:author="Raji Shanmugasundaram - C20616" w:date="2019-06-04T13:08:00Z"/>
          <w:rFonts w:asciiTheme="minorHAnsi" w:eastAsiaTheme="minorEastAsia" w:hAnsiTheme="minorHAnsi" w:cstheme="minorBidi"/>
          <w:b w:val="0"/>
          <w:i w:val="0"/>
          <w:iCs w:val="0"/>
          <w:noProof/>
          <w:sz w:val="22"/>
          <w:szCs w:val="22"/>
          <w:lang w:eastAsia="en-AU"/>
        </w:rPr>
      </w:pPr>
      <w:del w:id="259" w:author="Raji Shanmugasundaram - C20616" w:date="2019-06-04T13:08:00Z">
        <w:r w:rsidDel="00C82D68">
          <w:rPr>
            <w:noProof/>
          </w:rPr>
          <w:delText>Lab Procedure</w:delText>
        </w:r>
        <w:r w:rsidDel="00C82D68">
          <w:rPr>
            <w:noProof/>
          </w:rPr>
          <w:tab/>
        </w:r>
        <w:r w:rsidDel="00C82D68">
          <w:rPr>
            <w:b w:val="0"/>
            <w:i w:val="0"/>
            <w:iCs w:val="0"/>
            <w:noProof/>
          </w:rPr>
          <w:fldChar w:fldCharType="begin"/>
        </w:r>
        <w:r w:rsidDel="00C82D68">
          <w:rPr>
            <w:noProof/>
          </w:rPr>
          <w:delInstrText xml:space="preserve"> PAGEREF _Toc488278784 \h </w:delInstrText>
        </w:r>
        <w:r w:rsidDel="00C82D68">
          <w:rPr>
            <w:b w:val="0"/>
            <w:i w:val="0"/>
            <w:iCs w:val="0"/>
            <w:noProof/>
          </w:rPr>
        </w:r>
        <w:r w:rsidDel="00C82D68">
          <w:rPr>
            <w:b w:val="0"/>
            <w:i w:val="0"/>
            <w:iCs w:val="0"/>
            <w:noProof/>
          </w:rPr>
          <w:fldChar w:fldCharType="separate"/>
        </w:r>
        <w:r w:rsidDel="00C82D68">
          <w:rPr>
            <w:noProof/>
          </w:rPr>
          <w:delText>39</w:delText>
        </w:r>
        <w:r w:rsidDel="00C82D68">
          <w:rPr>
            <w:b w:val="0"/>
            <w:i w:val="0"/>
            <w:iCs w:val="0"/>
            <w:noProof/>
          </w:rPr>
          <w:fldChar w:fldCharType="end"/>
        </w:r>
      </w:del>
    </w:p>
    <w:p w14:paraId="10921BE3" w14:textId="201D4A3D" w:rsidR="00FC4C57" w:rsidDel="00C82D68" w:rsidRDefault="00FC4C57">
      <w:pPr>
        <w:pStyle w:val="TOC3"/>
        <w:rPr>
          <w:del w:id="260" w:author="Raji Shanmugasundaram - C20616" w:date="2019-06-04T13:08:00Z"/>
          <w:rFonts w:asciiTheme="minorHAnsi" w:eastAsiaTheme="minorEastAsia" w:hAnsiTheme="minorHAnsi" w:cstheme="minorBidi"/>
          <w:noProof/>
          <w:sz w:val="22"/>
          <w:szCs w:val="22"/>
          <w:lang w:eastAsia="en-AU"/>
        </w:rPr>
      </w:pPr>
      <w:del w:id="261"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_Toc488278785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4" w14:textId="7B4C90AD" w:rsidR="00FC4C57" w:rsidDel="00C82D68" w:rsidRDefault="00FC4C57">
      <w:pPr>
        <w:pStyle w:val="TOC3"/>
        <w:rPr>
          <w:del w:id="262" w:author="Raji Shanmugasundaram - C20616" w:date="2019-06-04T13:08:00Z"/>
          <w:rFonts w:asciiTheme="minorHAnsi" w:eastAsiaTheme="minorEastAsia" w:hAnsiTheme="minorHAnsi" w:cstheme="minorBidi"/>
          <w:noProof/>
          <w:sz w:val="22"/>
          <w:szCs w:val="22"/>
          <w:lang w:eastAsia="en-AU"/>
        </w:rPr>
      </w:pPr>
      <w:del w:id="263" w:author="Raji Shanmugasundaram - C20616" w:date="2019-06-04T13:08:00Z">
        <w:r w:rsidDel="00C82D68">
          <w:rPr>
            <w:noProof/>
          </w:rPr>
          <w:delText>MHC Application Configuration</w:delText>
        </w:r>
        <w:r w:rsidDel="00C82D68">
          <w:rPr>
            <w:noProof/>
          </w:rPr>
          <w:tab/>
        </w:r>
        <w:r w:rsidDel="00C82D68">
          <w:rPr>
            <w:noProof/>
          </w:rPr>
          <w:fldChar w:fldCharType="begin"/>
        </w:r>
        <w:r w:rsidDel="00C82D68">
          <w:rPr>
            <w:noProof/>
          </w:rPr>
          <w:delInstrText xml:space="preserve"> PAGEREF _Toc488278786 \h </w:delInstrText>
        </w:r>
        <w:r w:rsidDel="00C82D68">
          <w:rPr>
            <w:noProof/>
          </w:rPr>
        </w:r>
        <w:r w:rsidDel="00C82D68">
          <w:rPr>
            <w:noProof/>
          </w:rPr>
          <w:fldChar w:fldCharType="separate"/>
        </w:r>
        <w:r w:rsidDel="00C82D68">
          <w:rPr>
            <w:noProof/>
          </w:rPr>
          <w:delText>41</w:delText>
        </w:r>
        <w:r w:rsidDel="00C82D68">
          <w:rPr>
            <w:noProof/>
          </w:rPr>
          <w:fldChar w:fldCharType="end"/>
        </w:r>
      </w:del>
    </w:p>
    <w:p w14:paraId="10921BE5" w14:textId="4A7B4F62" w:rsidR="00FC4C57" w:rsidDel="00C82D68" w:rsidRDefault="00FC4C57">
      <w:pPr>
        <w:pStyle w:val="TOC3"/>
        <w:rPr>
          <w:del w:id="264" w:author="Raji Shanmugasundaram - C20616" w:date="2019-06-04T13:08:00Z"/>
          <w:rFonts w:asciiTheme="minorHAnsi" w:eastAsiaTheme="minorEastAsia" w:hAnsiTheme="minorHAnsi" w:cstheme="minorBidi"/>
          <w:noProof/>
          <w:sz w:val="22"/>
          <w:szCs w:val="22"/>
          <w:lang w:eastAsia="en-AU"/>
        </w:rPr>
      </w:pPr>
      <w:del w:id="265" w:author="Raji Shanmugasundaram - C20616" w:date="2019-06-04T13:08:00Z">
        <w:r w:rsidDel="00C82D68">
          <w:rPr>
            <w:noProof/>
          </w:rPr>
          <w:delText>MHC: DHCP Server Configuration</w:delText>
        </w:r>
        <w:r w:rsidDel="00C82D68">
          <w:rPr>
            <w:noProof/>
          </w:rPr>
          <w:tab/>
        </w:r>
        <w:r w:rsidDel="00C82D68">
          <w:rPr>
            <w:noProof/>
          </w:rPr>
          <w:fldChar w:fldCharType="begin"/>
        </w:r>
        <w:r w:rsidDel="00C82D68">
          <w:rPr>
            <w:noProof/>
          </w:rPr>
          <w:delInstrText xml:space="preserve"> PAGEREF _Toc488278787 \h </w:delInstrText>
        </w:r>
        <w:r w:rsidDel="00C82D68">
          <w:rPr>
            <w:noProof/>
          </w:rPr>
        </w:r>
        <w:r w:rsidDel="00C82D68">
          <w:rPr>
            <w:noProof/>
          </w:rPr>
          <w:fldChar w:fldCharType="separate"/>
        </w:r>
        <w:r w:rsidDel="00C82D68">
          <w:rPr>
            <w:noProof/>
          </w:rPr>
          <w:delText>43</w:delText>
        </w:r>
        <w:r w:rsidDel="00C82D68">
          <w:rPr>
            <w:noProof/>
          </w:rPr>
          <w:fldChar w:fldCharType="end"/>
        </w:r>
      </w:del>
    </w:p>
    <w:p w14:paraId="10921BE6" w14:textId="2D3BC63E" w:rsidR="00FC4C57" w:rsidDel="00C82D68" w:rsidRDefault="00FC4C57">
      <w:pPr>
        <w:pStyle w:val="TOC3"/>
        <w:rPr>
          <w:del w:id="266" w:author="Raji Shanmugasundaram - C20616" w:date="2019-06-04T13:08:00Z"/>
          <w:rFonts w:asciiTheme="minorHAnsi" w:eastAsiaTheme="minorEastAsia" w:hAnsiTheme="minorHAnsi" w:cstheme="minorBidi"/>
          <w:noProof/>
          <w:sz w:val="22"/>
          <w:szCs w:val="22"/>
          <w:lang w:eastAsia="en-AU"/>
        </w:rPr>
      </w:pPr>
      <w:del w:id="267" w:author="Raji Shanmugasundaram - C20616" w:date="2019-06-04T13:08:00Z">
        <w:r w:rsidDel="00C82D68">
          <w:rPr>
            <w:noProof/>
          </w:rPr>
          <w:delText>MHC: Setting the Host Name</w:delText>
        </w:r>
        <w:r w:rsidDel="00C82D68">
          <w:rPr>
            <w:noProof/>
          </w:rPr>
          <w:tab/>
        </w:r>
        <w:r w:rsidDel="00C82D68">
          <w:rPr>
            <w:noProof/>
          </w:rPr>
          <w:fldChar w:fldCharType="begin"/>
        </w:r>
        <w:r w:rsidDel="00C82D68">
          <w:rPr>
            <w:noProof/>
          </w:rPr>
          <w:delInstrText xml:space="preserve"> PAGEREF _Toc488278788 \h </w:delInstrText>
        </w:r>
        <w:r w:rsidDel="00C82D68">
          <w:rPr>
            <w:noProof/>
          </w:rPr>
        </w:r>
        <w:r w:rsidDel="00C82D68">
          <w:rPr>
            <w:noProof/>
          </w:rPr>
          <w:fldChar w:fldCharType="separate"/>
        </w:r>
        <w:r w:rsidDel="00C82D68">
          <w:rPr>
            <w:noProof/>
          </w:rPr>
          <w:delText>44</w:delText>
        </w:r>
        <w:r w:rsidDel="00C82D68">
          <w:rPr>
            <w:noProof/>
          </w:rPr>
          <w:fldChar w:fldCharType="end"/>
        </w:r>
      </w:del>
    </w:p>
    <w:p w14:paraId="10921BE7" w14:textId="20558C3C" w:rsidR="00FC4C57" w:rsidDel="00C82D68" w:rsidRDefault="00FC4C57">
      <w:pPr>
        <w:pStyle w:val="TOC3"/>
        <w:rPr>
          <w:del w:id="268" w:author="Raji Shanmugasundaram - C20616" w:date="2019-06-04T13:08:00Z"/>
          <w:rFonts w:asciiTheme="minorHAnsi" w:eastAsiaTheme="minorEastAsia" w:hAnsiTheme="minorHAnsi" w:cstheme="minorBidi"/>
          <w:noProof/>
          <w:sz w:val="22"/>
          <w:szCs w:val="22"/>
          <w:lang w:eastAsia="en-AU"/>
        </w:rPr>
      </w:pPr>
      <w:del w:id="269" w:author="Raji Shanmugasundaram - C20616" w:date="2019-06-04T13:08:00Z">
        <w:r w:rsidDel="00C82D68">
          <w:rPr>
            <w:noProof/>
            <w:lang w:eastAsia="en-AU"/>
          </w:rPr>
          <w:delText>MHC: Project Generation</w:delText>
        </w:r>
        <w:r w:rsidDel="00C82D68">
          <w:rPr>
            <w:noProof/>
          </w:rPr>
          <w:tab/>
        </w:r>
        <w:r w:rsidDel="00C82D68">
          <w:rPr>
            <w:noProof/>
          </w:rPr>
          <w:fldChar w:fldCharType="begin"/>
        </w:r>
        <w:r w:rsidDel="00C82D68">
          <w:rPr>
            <w:noProof/>
          </w:rPr>
          <w:delInstrText xml:space="preserve"> PAGEREF _Toc488278789 \h </w:delInstrText>
        </w:r>
        <w:r w:rsidDel="00C82D68">
          <w:rPr>
            <w:noProof/>
          </w:rPr>
        </w:r>
        <w:r w:rsidDel="00C82D68">
          <w:rPr>
            <w:noProof/>
          </w:rPr>
          <w:fldChar w:fldCharType="separate"/>
        </w:r>
        <w:r w:rsidDel="00C82D68">
          <w:rPr>
            <w:noProof/>
          </w:rPr>
          <w:delText>45</w:delText>
        </w:r>
        <w:r w:rsidDel="00C82D68">
          <w:rPr>
            <w:noProof/>
          </w:rPr>
          <w:fldChar w:fldCharType="end"/>
        </w:r>
      </w:del>
    </w:p>
    <w:p w14:paraId="10921BE8" w14:textId="145EF462" w:rsidR="00FC4C57" w:rsidDel="00C82D68" w:rsidRDefault="00FC4C57">
      <w:pPr>
        <w:pStyle w:val="TOC3"/>
        <w:rPr>
          <w:del w:id="270" w:author="Raji Shanmugasundaram - C20616" w:date="2019-06-04T13:08:00Z"/>
          <w:rFonts w:asciiTheme="minorHAnsi" w:eastAsiaTheme="minorEastAsia" w:hAnsiTheme="minorHAnsi" w:cstheme="minorBidi"/>
          <w:noProof/>
          <w:sz w:val="22"/>
          <w:szCs w:val="22"/>
          <w:lang w:eastAsia="en-AU"/>
        </w:rPr>
      </w:pPr>
      <w:del w:id="271" w:author="Raji Shanmugasundaram - C20616" w:date="2019-06-04T13:08:00Z">
        <w:r w:rsidDel="00C82D68">
          <w:rPr>
            <w:noProof/>
          </w:rPr>
          <w:delText>Application Source and Header File Setup</w:delText>
        </w:r>
        <w:r w:rsidDel="00C82D68">
          <w:rPr>
            <w:noProof/>
          </w:rPr>
          <w:tab/>
        </w:r>
        <w:r w:rsidDel="00C82D68">
          <w:rPr>
            <w:noProof/>
          </w:rPr>
          <w:fldChar w:fldCharType="begin"/>
        </w:r>
        <w:r w:rsidDel="00C82D68">
          <w:rPr>
            <w:noProof/>
          </w:rPr>
          <w:delInstrText xml:space="preserve"> PAGEREF _Toc488278790 \h </w:delInstrText>
        </w:r>
        <w:r w:rsidDel="00C82D68">
          <w:rPr>
            <w:noProof/>
          </w:rPr>
        </w:r>
        <w:r w:rsidDel="00C82D68">
          <w:rPr>
            <w:noProof/>
          </w:rPr>
          <w:fldChar w:fldCharType="separate"/>
        </w:r>
        <w:r w:rsidDel="00C82D68">
          <w:rPr>
            <w:noProof/>
          </w:rPr>
          <w:delText>47</w:delText>
        </w:r>
        <w:r w:rsidDel="00C82D68">
          <w:rPr>
            <w:noProof/>
          </w:rPr>
          <w:fldChar w:fldCharType="end"/>
        </w:r>
      </w:del>
    </w:p>
    <w:p w14:paraId="10921BE9" w14:textId="31C648CC" w:rsidR="00FC4C57" w:rsidDel="00C82D68" w:rsidRDefault="00FC4C57">
      <w:pPr>
        <w:pStyle w:val="TOC3"/>
        <w:rPr>
          <w:del w:id="272" w:author="Raji Shanmugasundaram - C20616" w:date="2019-06-04T13:08:00Z"/>
          <w:rFonts w:asciiTheme="minorHAnsi" w:eastAsiaTheme="minorEastAsia" w:hAnsiTheme="minorHAnsi" w:cstheme="minorBidi"/>
          <w:noProof/>
          <w:sz w:val="22"/>
          <w:szCs w:val="22"/>
          <w:lang w:eastAsia="en-AU"/>
        </w:rPr>
      </w:pPr>
      <w:del w:id="273" w:author="Raji Shanmugasundaram - C20616" w:date="2019-06-04T13:08:00Z">
        <w:r w:rsidDel="00C82D68">
          <w:rPr>
            <w:noProof/>
          </w:rPr>
          <w:delText>Network Communications Controller Modification</w:delText>
        </w:r>
        <w:r w:rsidDel="00C82D68">
          <w:rPr>
            <w:noProof/>
          </w:rPr>
          <w:tab/>
        </w:r>
        <w:r w:rsidDel="00C82D68">
          <w:rPr>
            <w:noProof/>
          </w:rPr>
          <w:fldChar w:fldCharType="begin"/>
        </w:r>
        <w:r w:rsidDel="00C82D68">
          <w:rPr>
            <w:noProof/>
          </w:rPr>
          <w:delInstrText xml:space="preserve"> PAGEREF _Toc488278791 \h </w:delInstrText>
        </w:r>
        <w:r w:rsidDel="00C82D68">
          <w:rPr>
            <w:noProof/>
          </w:rPr>
        </w:r>
        <w:r w:rsidDel="00C82D68">
          <w:rPr>
            <w:noProof/>
          </w:rPr>
          <w:fldChar w:fldCharType="separate"/>
        </w:r>
        <w:r w:rsidDel="00C82D68">
          <w:rPr>
            <w:noProof/>
          </w:rPr>
          <w:delText>50</w:delText>
        </w:r>
        <w:r w:rsidDel="00C82D68">
          <w:rPr>
            <w:noProof/>
          </w:rPr>
          <w:fldChar w:fldCharType="end"/>
        </w:r>
      </w:del>
    </w:p>
    <w:p w14:paraId="10921BEA" w14:textId="760BE554" w:rsidR="00FC4C57" w:rsidDel="00C82D68" w:rsidRDefault="00FC4C57">
      <w:pPr>
        <w:pStyle w:val="TOC3"/>
        <w:rPr>
          <w:del w:id="274" w:author="Raji Shanmugasundaram - C20616" w:date="2019-06-04T13:08:00Z"/>
          <w:rFonts w:asciiTheme="minorHAnsi" w:eastAsiaTheme="minorEastAsia" w:hAnsiTheme="minorHAnsi" w:cstheme="minorBidi"/>
          <w:noProof/>
          <w:sz w:val="22"/>
          <w:szCs w:val="22"/>
          <w:lang w:eastAsia="en-AU"/>
        </w:rPr>
      </w:pPr>
      <w:del w:id="275" w:author="Raji Shanmugasundaram - C20616" w:date="2019-06-04T13:08:00Z">
        <w:r w:rsidDel="00C82D68">
          <w:rPr>
            <w:noProof/>
          </w:rPr>
          <w:delText>Project Build</w:delText>
        </w:r>
        <w:r w:rsidDel="00C82D68">
          <w:rPr>
            <w:noProof/>
          </w:rPr>
          <w:tab/>
        </w:r>
        <w:r w:rsidDel="00C82D68">
          <w:rPr>
            <w:noProof/>
          </w:rPr>
          <w:fldChar w:fldCharType="begin"/>
        </w:r>
        <w:r w:rsidDel="00C82D68">
          <w:rPr>
            <w:noProof/>
          </w:rPr>
          <w:delInstrText xml:space="preserve"> PAGEREF _Toc488278792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B" w14:textId="64D1610A" w:rsidR="00FC4C57" w:rsidDel="00C82D68" w:rsidRDefault="00FC4C57">
      <w:pPr>
        <w:pStyle w:val="TOC3"/>
        <w:rPr>
          <w:del w:id="276" w:author="Raji Shanmugasundaram - C20616" w:date="2019-06-04T13:08:00Z"/>
          <w:rFonts w:asciiTheme="minorHAnsi" w:eastAsiaTheme="minorEastAsia" w:hAnsiTheme="minorHAnsi" w:cstheme="minorBidi"/>
          <w:noProof/>
          <w:sz w:val="22"/>
          <w:szCs w:val="22"/>
          <w:lang w:eastAsia="en-AU"/>
        </w:rPr>
      </w:pPr>
      <w:del w:id="277" w:author="Raji Shanmugasundaram - C20616" w:date="2019-06-04T13:08:00Z">
        <w:r w:rsidDel="00C82D68">
          <w:rPr>
            <w:noProof/>
          </w:rPr>
          <w:delText>Programming</w:delText>
        </w:r>
        <w:r w:rsidDel="00C82D68">
          <w:rPr>
            <w:noProof/>
          </w:rPr>
          <w:tab/>
        </w:r>
        <w:r w:rsidDel="00C82D68">
          <w:rPr>
            <w:noProof/>
          </w:rPr>
          <w:fldChar w:fldCharType="begin"/>
        </w:r>
        <w:r w:rsidDel="00C82D68">
          <w:rPr>
            <w:noProof/>
          </w:rPr>
          <w:delInstrText xml:space="preserve"> PAGEREF _Toc488278793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C" w14:textId="3130A921" w:rsidR="00FC4C57" w:rsidDel="00C82D68" w:rsidRDefault="00FC4C57">
      <w:pPr>
        <w:pStyle w:val="TOC3"/>
        <w:rPr>
          <w:del w:id="278" w:author="Raji Shanmugasundaram - C20616" w:date="2019-06-04T13:08:00Z"/>
          <w:rFonts w:asciiTheme="minorHAnsi" w:eastAsiaTheme="minorEastAsia" w:hAnsiTheme="minorHAnsi" w:cstheme="minorBidi"/>
          <w:noProof/>
          <w:sz w:val="22"/>
          <w:szCs w:val="22"/>
          <w:lang w:eastAsia="en-AU"/>
        </w:rPr>
      </w:pPr>
      <w:del w:id="279" w:author="Raji Shanmugasundaram - C20616" w:date="2019-06-04T13:08:00Z">
        <w:r w:rsidDel="00C82D68">
          <w:rPr>
            <w:noProof/>
          </w:rPr>
          <w:delText>Application Testing</w:delText>
        </w:r>
        <w:r w:rsidDel="00C82D68">
          <w:rPr>
            <w:noProof/>
          </w:rPr>
          <w:tab/>
        </w:r>
        <w:r w:rsidDel="00C82D68">
          <w:rPr>
            <w:noProof/>
          </w:rPr>
          <w:fldChar w:fldCharType="begin"/>
        </w:r>
        <w:r w:rsidDel="00C82D68">
          <w:rPr>
            <w:noProof/>
          </w:rPr>
          <w:delInstrText xml:space="preserve"> PAGEREF _Toc488278794 \h </w:delInstrText>
        </w:r>
        <w:r w:rsidDel="00C82D68">
          <w:rPr>
            <w:noProof/>
          </w:rPr>
        </w:r>
        <w:r w:rsidDel="00C82D68">
          <w:rPr>
            <w:noProof/>
          </w:rPr>
          <w:fldChar w:fldCharType="separate"/>
        </w:r>
        <w:r w:rsidDel="00C82D68">
          <w:rPr>
            <w:noProof/>
          </w:rPr>
          <w:delText>55</w:delText>
        </w:r>
        <w:r w:rsidDel="00C82D68">
          <w:rPr>
            <w:noProof/>
          </w:rPr>
          <w:fldChar w:fldCharType="end"/>
        </w:r>
      </w:del>
    </w:p>
    <w:p w14:paraId="10921BED" w14:textId="453FB4A4" w:rsidR="00FC4C57" w:rsidDel="00C82D68" w:rsidRDefault="00FC4C57">
      <w:pPr>
        <w:pStyle w:val="TOC4"/>
        <w:tabs>
          <w:tab w:val="right" w:leader="dot" w:pos="10532"/>
        </w:tabs>
        <w:rPr>
          <w:del w:id="280" w:author="Raji Shanmugasundaram - C20616" w:date="2019-06-04T13:08:00Z"/>
          <w:rFonts w:asciiTheme="minorHAnsi" w:eastAsiaTheme="minorEastAsia" w:hAnsiTheme="minorHAnsi" w:cstheme="minorBidi"/>
          <w:noProof/>
          <w:sz w:val="22"/>
          <w:szCs w:val="22"/>
          <w:lang w:eastAsia="en-AU"/>
        </w:rPr>
      </w:pPr>
      <w:del w:id="28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_Toc488278795 \h </w:delInstrText>
        </w:r>
        <w:r w:rsidDel="00C82D68">
          <w:rPr>
            <w:noProof/>
          </w:rPr>
        </w:r>
        <w:r w:rsidDel="00C82D68">
          <w:rPr>
            <w:noProof/>
          </w:rPr>
          <w:fldChar w:fldCharType="separate"/>
        </w:r>
        <w:r w:rsidDel="00C82D68">
          <w:rPr>
            <w:noProof/>
          </w:rPr>
          <w:delText>56</w:delText>
        </w:r>
        <w:r w:rsidDel="00C82D68">
          <w:rPr>
            <w:noProof/>
          </w:rPr>
          <w:fldChar w:fldCharType="end"/>
        </w:r>
      </w:del>
    </w:p>
    <w:p w14:paraId="10921BEE" w14:textId="510D81E4" w:rsidR="00FC4C57" w:rsidDel="00C82D68" w:rsidRDefault="00FC4C57">
      <w:pPr>
        <w:pStyle w:val="TOC4"/>
        <w:tabs>
          <w:tab w:val="right" w:leader="dot" w:pos="10532"/>
        </w:tabs>
        <w:rPr>
          <w:del w:id="282" w:author="Raji Shanmugasundaram - C20616" w:date="2019-06-04T13:08:00Z"/>
          <w:rFonts w:asciiTheme="minorHAnsi" w:eastAsiaTheme="minorEastAsia" w:hAnsiTheme="minorHAnsi" w:cstheme="minorBidi"/>
          <w:noProof/>
          <w:sz w:val="22"/>
          <w:szCs w:val="22"/>
          <w:lang w:eastAsia="en-AU"/>
        </w:rPr>
      </w:pPr>
      <w:del w:id="283" w:author="Raji Shanmugasundaram - C20616" w:date="2019-06-04T13:08:00Z">
        <w:r w:rsidDel="00C82D68">
          <w:rPr>
            <w:noProof/>
          </w:rPr>
          <w:delText>UDP Server Testing</w:delText>
        </w:r>
        <w:r w:rsidDel="00C82D68">
          <w:rPr>
            <w:noProof/>
          </w:rPr>
          <w:tab/>
        </w:r>
        <w:r w:rsidDel="00C82D68">
          <w:rPr>
            <w:noProof/>
          </w:rPr>
          <w:fldChar w:fldCharType="begin"/>
        </w:r>
        <w:r w:rsidDel="00C82D68">
          <w:rPr>
            <w:noProof/>
          </w:rPr>
          <w:delInstrText xml:space="preserve"> PAGEREF _Toc488278796 \h </w:delInstrText>
        </w:r>
        <w:r w:rsidDel="00C82D68">
          <w:rPr>
            <w:noProof/>
          </w:rPr>
        </w:r>
        <w:r w:rsidDel="00C82D68">
          <w:rPr>
            <w:noProof/>
          </w:rPr>
          <w:fldChar w:fldCharType="separate"/>
        </w:r>
        <w:r w:rsidDel="00C82D68">
          <w:rPr>
            <w:noProof/>
          </w:rPr>
          <w:delText>59</w:delText>
        </w:r>
        <w:r w:rsidDel="00C82D68">
          <w:rPr>
            <w:noProof/>
          </w:rPr>
          <w:fldChar w:fldCharType="end"/>
        </w:r>
      </w:del>
    </w:p>
    <w:p w14:paraId="10921BEF" w14:textId="0624842C" w:rsidR="00FC4C57" w:rsidDel="00C82D68" w:rsidRDefault="00FC4C57">
      <w:pPr>
        <w:pStyle w:val="TOC4"/>
        <w:tabs>
          <w:tab w:val="right" w:leader="dot" w:pos="10532"/>
        </w:tabs>
        <w:rPr>
          <w:del w:id="284" w:author="Raji Shanmugasundaram - C20616" w:date="2019-06-04T13:08:00Z"/>
          <w:rFonts w:asciiTheme="minorHAnsi" w:eastAsiaTheme="minorEastAsia" w:hAnsiTheme="minorHAnsi" w:cstheme="minorBidi"/>
          <w:noProof/>
          <w:sz w:val="22"/>
          <w:szCs w:val="22"/>
          <w:lang w:eastAsia="en-AU"/>
        </w:rPr>
      </w:pPr>
      <w:del w:id="285" w:author="Raji Shanmugasundaram - C20616" w:date="2019-06-04T13:08:00Z">
        <w:r w:rsidDel="00C82D68">
          <w:rPr>
            <w:noProof/>
          </w:rPr>
          <w:delText>TCP Client Testing</w:delText>
        </w:r>
        <w:r w:rsidDel="00C82D68">
          <w:rPr>
            <w:noProof/>
          </w:rPr>
          <w:tab/>
        </w:r>
        <w:r w:rsidDel="00C82D68">
          <w:rPr>
            <w:noProof/>
          </w:rPr>
          <w:fldChar w:fldCharType="begin"/>
        </w:r>
        <w:r w:rsidDel="00C82D68">
          <w:rPr>
            <w:noProof/>
          </w:rPr>
          <w:delInstrText xml:space="preserve"> PAGEREF _Toc488278797 \h </w:delInstrText>
        </w:r>
        <w:r w:rsidDel="00C82D68">
          <w:rPr>
            <w:noProof/>
          </w:rPr>
        </w:r>
        <w:r w:rsidDel="00C82D68">
          <w:rPr>
            <w:noProof/>
          </w:rPr>
          <w:fldChar w:fldCharType="separate"/>
        </w:r>
        <w:r w:rsidDel="00C82D68">
          <w:rPr>
            <w:noProof/>
          </w:rPr>
          <w:delText>63</w:delText>
        </w:r>
        <w:r w:rsidDel="00C82D68">
          <w:rPr>
            <w:noProof/>
          </w:rPr>
          <w:fldChar w:fldCharType="end"/>
        </w:r>
      </w:del>
    </w:p>
    <w:p w14:paraId="10921BF0" w14:textId="71C087A6" w:rsidR="00FC4C57" w:rsidDel="00C82D68" w:rsidRDefault="00FC4C57">
      <w:pPr>
        <w:pStyle w:val="TOC3"/>
        <w:rPr>
          <w:del w:id="286" w:author="Raji Shanmugasundaram - C20616" w:date="2019-06-04T13:08:00Z"/>
          <w:rFonts w:asciiTheme="minorHAnsi" w:eastAsiaTheme="minorEastAsia" w:hAnsiTheme="minorHAnsi" w:cstheme="minorBidi"/>
          <w:noProof/>
          <w:sz w:val="22"/>
          <w:szCs w:val="22"/>
          <w:lang w:eastAsia="en-AU"/>
        </w:rPr>
      </w:pPr>
      <w:del w:id="287" w:author="Raji Shanmugasundaram - C20616" w:date="2019-06-04T13:08:00Z">
        <w:r w:rsidDel="00C82D68">
          <w:rPr>
            <w:noProof/>
          </w:rPr>
          <w:delText>ECS Testing</w:delText>
        </w:r>
        <w:r w:rsidDel="00C82D68">
          <w:rPr>
            <w:noProof/>
          </w:rPr>
          <w:tab/>
        </w:r>
        <w:r w:rsidDel="00C82D68">
          <w:rPr>
            <w:noProof/>
          </w:rPr>
          <w:fldChar w:fldCharType="begin"/>
        </w:r>
        <w:r w:rsidDel="00C82D68">
          <w:rPr>
            <w:noProof/>
          </w:rPr>
          <w:delInstrText xml:space="preserve"> PAGEREF _Toc488278798 \h </w:delInstrText>
        </w:r>
        <w:r w:rsidDel="00C82D68">
          <w:rPr>
            <w:noProof/>
          </w:rPr>
        </w:r>
        <w:r w:rsidDel="00C82D68">
          <w:rPr>
            <w:noProof/>
          </w:rPr>
          <w:fldChar w:fldCharType="separate"/>
        </w:r>
        <w:r w:rsidDel="00C82D68">
          <w:rPr>
            <w:noProof/>
          </w:rPr>
          <w:delText>73</w:delText>
        </w:r>
        <w:r w:rsidDel="00C82D68">
          <w:rPr>
            <w:noProof/>
          </w:rPr>
          <w:fldChar w:fldCharType="end"/>
        </w:r>
      </w:del>
    </w:p>
    <w:p w14:paraId="10921BF1" w14:textId="2E526C1E" w:rsidR="00FC4C57" w:rsidDel="00C82D68" w:rsidRDefault="00FC4C57">
      <w:pPr>
        <w:pStyle w:val="TOC3"/>
        <w:rPr>
          <w:del w:id="288" w:author="Raji Shanmugasundaram - C20616" w:date="2019-06-04T13:08:00Z"/>
          <w:rFonts w:asciiTheme="minorHAnsi" w:eastAsiaTheme="minorEastAsia" w:hAnsiTheme="minorHAnsi" w:cstheme="minorBidi"/>
          <w:noProof/>
          <w:sz w:val="22"/>
          <w:szCs w:val="22"/>
          <w:lang w:eastAsia="en-AU"/>
        </w:rPr>
      </w:pPr>
      <w:del w:id="289" w:author="Raji Shanmugasundaram - C20616" w:date="2019-06-04T13:08:00Z">
        <w:r w:rsidDel="00C82D68">
          <w:rPr>
            <w:noProof/>
          </w:rPr>
          <w:delText>Harmony TCP/IP API Subset For Lab 2</w:delText>
        </w:r>
        <w:r w:rsidDel="00C82D68">
          <w:rPr>
            <w:noProof/>
          </w:rPr>
          <w:tab/>
        </w:r>
        <w:r w:rsidDel="00C82D68">
          <w:rPr>
            <w:noProof/>
          </w:rPr>
          <w:fldChar w:fldCharType="begin"/>
        </w:r>
        <w:r w:rsidDel="00C82D68">
          <w:rPr>
            <w:noProof/>
          </w:rPr>
          <w:delInstrText xml:space="preserve"> PAGEREF _Toc488278799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2" w14:textId="438DB83E" w:rsidR="00FC4C57" w:rsidDel="00C82D68" w:rsidRDefault="00FC4C57">
      <w:pPr>
        <w:pStyle w:val="TOC3"/>
        <w:rPr>
          <w:del w:id="290" w:author="Raji Shanmugasundaram - C20616" w:date="2019-06-04T13:08:00Z"/>
          <w:rFonts w:asciiTheme="minorHAnsi" w:eastAsiaTheme="minorEastAsia" w:hAnsiTheme="minorHAnsi" w:cstheme="minorBidi"/>
          <w:noProof/>
          <w:sz w:val="22"/>
          <w:szCs w:val="22"/>
          <w:lang w:eastAsia="en-AU"/>
        </w:rPr>
      </w:pPr>
      <w:del w:id="291" w:author="Raji Shanmugasundaram - C20616" w:date="2019-06-04T13:08:00Z">
        <w:r w:rsidDel="00C82D68">
          <w:rPr>
            <w:noProof/>
          </w:rPr>
          <w:delText>TCP Socket Management Functions</w:delText>
        </w:r>
        <w:r w:rsidDel="00C82D68">
          <w:rPr>
            <w:noProof/>
          </w:rPr>
          <w:tab/>
        </w:r>
        <w:r w:rsidDel="00C82D68">
          <w:rPr>
            <w:noProof/>
          </w:rPr>
          <w:fldChar w:fldCharType="begin"/>
        </w:r>
        <w:r w:rsidDel="00C82D68">
          <w:rPr>
            <w:noProof/>
          </w:rPr>
          <w:delInstrText xml:space="preserve"> PAGEREF _Toc488278800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3" w14:textId="2035D20E" w:rsidR="00FC4C57" w:rsidDel="00C82D68" w:rsidRDefault="00FC4C57">
      <w:pPr>
        <w:pStyle w:val="TOC4"/>
        <w:tabs>
          <w:tab w:val="right" w:leader="dot" w:pos="10532"/>
        </w:tabs>
        <w:rPr>
          <w:del w:id="292" w:author="Raji Shanmugasundaram - C20616" w:date="2019-06-04T13:08:00Z"/>
          <w:rFonts w:asciiTheme="minorHAnsi" w:eastAsiaTheme="minorEastAsia" w:hAnsiTheme="minorHAnsi" w:cstheme="minorBidi"/>
          <w:noProof/>
          <w:sz w:val="22"/>
          <w:szCs w:val="22"/>
          <w:lang w:eastAsia="en-AU"/>
        </w:rPr>
      </w:pPr>
      <w:del w:id="293" w:author="Raji Shanmugasundaram - C20616" w:date="2019-06-04T13:08:00Z">
        <w:r w:rsidDel="00C82D68">
          <w:rPr>
            <w:noProof/>
          </w:rPr>
          <w:delText>TCPIP_TCP_ArrayGet Function</w:delText>
        </w:r>
        <w:r w:rsidDel="00C82D68">
          <w:rPr>
            <w:noProof/>
          </w:rPr>
          <w:tab/>
        </w:r>
        <w:r w:rsidDel="00C82D68">
          <w:rPr>
            <w:noProof/>
          </w:rPr>
          <w:fldChar w:fldCharType="begin"/>
        </w:r>
        <w:r w:rsidDel="00C82D68">
          <w:rPr>
            <w:noProof/>
          </w:rPr>
          <w:delInstrText xml:space="preserve"> PAGEREF _Toc488278801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4" w14:textId="5CA4BC86" w:rsidR="00FC4C57" w:rsidDel="00C82D68" w:rsidRDefault="00FC4C57">
      <w:pPr>
        <w:pStyle w:val="TOC4"/>
        <w:tabs>
          <w:tab w:val="right" w:leader="dot" w:pos="10532"/>
        </w:tabs>
        <w:rPr>
          <w:del w:id="294" w:author="Raji Shanmugasundaram - C20616" w:date="2019-06-04T13:08:00Z"/>
          <w:rFonts w:asciiTheme="minorHAnsi" w:eastAsiaTheme="minorEastAsia" w:hAnsiTheme="minorHAnsi" w:cstheme="minorBidi"/>
          <w:noProof/>
          <w:sz w:val="22"/>
          <w:szCs w:val="22"/>
          <w:lang w:eastAsia="en-AU"/>
        </w:rPr>
      </w:pPr>
      <w:del w:id="295" w:author="Raji Shanmugasundaram - C20616" w:date="2019-06-04T13:08:00Z">
        <w:r w:rsidDel="00C82D68">
          <w:rPr>
            <w:noProof/>
          </w:rPr>
          <w:delText>TCPIP_TCP_ClientOpen Function</w:delText>
        </w:r>
        <w:r w:rsidDel="00C82D68">
          <w:rPr>
            <w:noProof/>
          </w:rPr>
          <w:tab/>
        </w:r>
        <w:r w:rsidDel="00C82D68">
          <w:rPr>
            <w:noProof/>
          </w:rPr>
          <w:fldChar w:fldCharType="begin"/>
        </w:r>
        <w:r w:rsidDel="00C82D68">
          <w:rPr>
            <w:noProof/>
          </w:rPr>
          <w:delInstrText xml:space="preserve"> PAGEREF _Toc488278802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5" w14:textId="0FC7618F" w:rsidR="00FC4C57" w:rsidDel="00C82D68" w:rsidRDefault="00FC4C57">
      <w:pPr>
        <w:pStyle w:val="TOC4"/>
        <w:tabs>
          <w:tab w:val="right" w:leader="dot" w:pos="10532"/>
        </w:tabs>
        <w:rPr>
          <w:del w:id="296" w:author="Raji Shanmugasundaram - C20616" w:date="2019-06-04T13:08:00Z"/>
          <w:rFonts w:asciiTheme="minorHAnsi" w:eastAsiaTheme="minorEastAsia" w:hAnsiTheme="minorHAnsi" w:cstheme="minorBidi"/>
          <w:noProof/>
          <w:sz w:val="22"/>
          <w:szCs w:val="22"/>
          <w:lang w:eastAsia="en-AU"/>
        </w:rPr>
      </w:pPr>
      <w:del w:id="297" w:author="Raji Shanmugasundaram - C20616" w:date="2019-06-04T13:08:00Z">
        <w:r w:rsidDel="00C82D68">
          <w:rPr>
            <w:noProof/>
          </w:rPr>
          <w:delText>TCPIP_TCP_Close Function</w:delText>
        </w:r>
        <w:r w:rsidDel="00C82D68">
          <w:rPr>
            <w:noProof/>
          </w:rPr>
          <w:tab/>
        </w:r>
        <w:r w:rsidDel="00C82D68">
          <w:rPr>
            <w:noProof/>
          </w:rPr>
          <w:fldChar w:fldCharType="begin"/>
        </w:r>
        <w:r w:rsidDel="00C82D68">
          <w:rPr>
            <w:noProof/>
          </w:rPr>
          <w:delInstrText xml:space="preserve"> PAGEREF _Toc488278803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6" w14:textId="4A588CB3" w:rsidR="00FC4C57" w:rsidDel="00C82D68" w:rsidRDefault="00FC4C57">
      <w:pPr>
        <w:pStyle w:val="TOC4"/>
        <w:tabs>
          <w:tab w:val="right" w:leader="dot" w:pos="10532"/>
        </w:tabs>
        <w:rPr>
          <w:del w:id="298" w:author="Raji Shanmugasundaram - C20616" w:date="2019-06-04T13:08:00Z"/>
          <w:rFonts w:asciiTheme="minorHAnsi" w:eastAsiaTheme="minorEastAsia" w:hAnsiTheme="minorHAnsi" w:cstheme="minorBidi"/>
          <w:noProof/>
          <w:sz w:val="22"/>
          <w:szCs w:val="22"/>
          <w:lang w:eastAsia="en-AU"/>
        </w:rPr>
      </w:pPr>
      <w:del w:id="299" w:author="Raji Shanmugasundaram - C20616" w:date="2019-06-04T13:08:00Z">
        <w:r w:rsidDel="00C82D68">
          <w:rPr>
            <w:noProof/>
          </w:rPr>
          <w:delText>TCPIP_TCP_GetIsReady Function</w:delText>
        </w:r>
        <w:r w:rsidDel="00C82D68">
          <w:rPr>
            <w:noProof/>
          </w:rPr>
          <w:tab/>
        </w:r>
        <w:r w:rsidDel="00C82D68">
          <w:rPr>
            <w:noProof/>
          </w:rPr>
          <w:fldChar w:fldCharType="begin"/>
        </w:r>
        <w:r w:rsidDel="00C82D68">
          <w:rPr>
            <w:noProof/>
          </w:rPr>
          <w:delInstrText xml:space="preserve"> PAGEREF _Toc488278804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7" w14:textId="0BEA6A71" w:rsidR="00FC4C57" w:rsidDel="00C82D68" w:rsidRDefault="00FC4C57">
      <w:pPr>
        <w:pStyle w:val="TOC4"/>
        <w:tabs>
          <w:tab w:val="right" w:leader="dot" w:pos="10532"/>
        </w:tabs>
        <w:rPr>
          <w:del w:id="300" w:author="Raji Shanmugasundaram - C20616" w:date="2019-06-04T13:08:00Z"/>
          <w:rFonts w:asciiTheme="minorHAnsi" w:eastAsiaTheme="minorEastAsia" w:hAnsiTheme="minorHAnsi" w:cstheme="minorBidi"/>
          <w:noProof/>
          <w:sz w:val="22"/>
          <w:szCs w:val="22"/>
          <w:lang w:eastAsia="en-AU"/>
        </w:rPr>
      </w:pPr>
      <w:del w:id="301" w:author="Raji Shanmugasundaram - C20616" w:date="2019-06-04T13:08:00Z">
        <w:r w:rsidDel="00C82D68">
          <w:rPr>
            <w:noProof/>
          </w:rPr>
          <w:delText>TCPIP_TCP_IsConnected Function</w:delText>
        </w:r>
        <w:r w:rsidDel="00C82D68">
          <w:rPr>
            <w:noProof/>
          </w:rPr>
          <w:tab/>
        </w:r>
        <w:r w:rsidDel="00C82D68">
          <w:rPr>
            <w:noProof/>
          </w:rPr>
          <w:fldChar w:fldCharType="begin"/>
        </w:r>
        <w:r w:rsidDel="00C82D68">
          <w:rPr>
            <w:noProof/>
          </w:rPr>
          <w:delInstrText xml:space="preserve"> PAGEREF _Toc488278805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8" w14:textId="70245F3A" w:rsidR="00FC4C57" w:rsidDel="00C82D68" w:rsidRDefault="00FC4C57">
      <w:pPr>
        <w:pStyle w:val="TOC4"/>
        <w:tabs>
          <w:tab w:val="right" w:leader="dot" w:pos="10532"/>
        </w:tabs>
        <w:rPr>
          <w:del w:id="302" w:author="Raji Shanmugasundaram - C20616" w:date="2019-06-04T13:08:00Z"/>
          <w:rFonts w:asciiTheme="minorHAnsi" w:eastAsiaTheme="minorEastAsia" w:hAnsiTheme="minorHAnsi" w:cstheme="minorBidi"/>
          <w:noProof/>
          <w:sz w:val="22"/>
          <w:szCs w:val="22"/>
          <w:lang w:eastAsia="en-AU"/>
        </w:rPr>
      </w:pPr>
      <w:del w:id="303" w:author="Raji Shanmugasundaram - C20616" w:date="2019-06-04T13:08:00Z">
        <w:r w:rsidDel="00C82D68">
          <w:rPr>
            <w:noProof/>
          </w:rPr>
          <w:delText>TCPIP_TCP_PutIsReady Function</w:delText>
        </w:r>
        <w:r w:rsidDel="00C82D68">
          <w:rPr>
            <w:noProof/>
          </w:rPr>
          <w:tab/>
        </w:r>
        <w:r w:rsidDel="00C82D68">
          <w:rPr>
            <w:noProof/>
          </w:rPr>
          <w:fldChar w:fldCharType="begin"/>
        </w:r>
        <w:r w:rsidDel="00C82D68">
          <w:rPr>
            <w:noProof/>
          </w:rPr>
          <w:delInstrText xml:space="preserve"> PAGEREF _Toc488278806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9" w14:textId="1F8B5DB9" w:rsidR="00FC4C57" w:rsidDel="00C82D68" w:rsidRDefault="00FC4C57">
      <w:pPr>
        <w:pStyle w:val="TOC4"/>
        <w:tabs>
          <w:tab w:val="right" w:leader="dot" w:pos="10532"/>
        </w:tabs>
        <w:rPr>
          <w:del w:id="304" w:author="Raji Shanmugasundaram - C20616" w:date="2019-06-04T13:08:00Z"/>
          <w:rFonts w:asciiTheme="minorHAnsi" w:eastAsiaTheme="minorEastAsia" w:hAnsiTheme="minorHAnsi" w:cstheme="minorBidi"/>
          <w:noProof/>
          <w:sz w:val="22"/>
          <w:szCs w:val="22"/>
          <w:lang w:eastAsia="en-AU"/>
        </w:rPr>
      </w:pPr>
      <w:del w:id="305" w:author="Raji Shanmugasundaram - C20616" w:date="2019-06-04T13:08:00Z">
        <w:r w:rsidDel="00C82D68">
          <w:rPr>
            <w:noProof/>
          </w:rPr>
          <w:delText>TCPIP_TCP_StringPut Function</w:delText>
        </w:r>
        <w:r w:rsidDel="00C82D68">
          <w:rPr>
            <w:noProof/>
          </w:rPr>
          <w:tab/>
        </w:r>
        <w:r w:rsidDel="00C82D68">
          <w:rPr>
            <w:noProof/>
          </w:rPr>
          <w:fldChar w:fldCharType="begin"/>
        </w:r>
        <w:r w:rsidDel="00C82D68">
          <w:rPr>
            <w:noProof/>
          </w:rPr>
          <w:delInstrText xml:space="preserve"> PAGEREF _Toc488278807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A" w14:textId="7D59349B" w:rsidR="00FC4C57" w:rsidDel="00C82D68" w:rsidRDefault="00FC4C57">
      <w:pPr>
        <w:pStyle w:val="TOC4"/>
        <w:tabs>
          <w:tab w:val="right" w:leader="dot" w:pos="10532"/>
        </w:tabs>
        <w:rPr>
          <w:del w:id="306" w:author="Raji Shanmugasundaram - C20616" w:date="2019-06-04T13:08:00Z"/>
          <w:rFonts w:asciiTheme="minorHAnsi" w:eastAsiaTheme="minorEastAsia" w:hAnsiTheme="minorHAnsi" w:cstheme="minorBidi"/>
          <w:noProof/>
          <w:sz w:val="22"/>
          <w:szCs w:val="22"/>
          <w:lang w:eastAsia="en-AU"/>
        </w:rPr>
      </w:pPr>
      <w:del w:id="307" w:author="Raji Shanmugasundaram - C20616" w:date="2019-06-04T13:08:00Z">
        <w:r w:rsidDel="00C82D68">
          <w:rPr>
            <w:noProof/>
          </w:rPr>
          <w:delText>TCPIP_TCP_WasReset Function</w:delText>
        </w:r>
        <w:r w:rsidDel="00C82D68">
          <w:rPr>
            <w:noProof/>
          </w:rPr>
          <w:tab/>
        </w:r>
        <w:r w:rsidDel="00C82D68">
          <w:rPr>
            <w:noProof/>
          </w:rPr>
          <w:fldChar w:fldCharType="begin"/>
        </w:r>
        <w:r w:rsidDel="00C82D68">
          <w:rPr>
            <w:noProof/>
          </w:rPr>
          <w:delInstrText xml:space="preserve"> PAGEREF _Toc488278808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B" w14:textId="017FFF74" w:rsidR="00FC4C57" w:rsidDel="00C82D68" w:rsidRDefault="00FC4C57">
      <w:pPr>
        <w:pStyle w:val="TOC3"/>
        <w:rPr>
          <w:del w:id="308" w:author="Raji Shanmugasundaram - C20616" w:date="2019-06-04T13:08:00Z"/>
          <w:rFonts w:asciiTheme="minorHAnsi" w:eastAsiaTheme="minorEastAsia" w:hAnsiTheme="minorHAnsi" w:cstheme="minorBidi"/>
          <w:noProof/>
          <w:sz w:val="22"/>
          <w:szCs w:val="22"/>
          <w:lang w:eastAsia="en-AU"/>
        </w:rPr>
      </w:pPr>
      <w:del w:id="309" w:author="Raji Shanmugasundaram - C20616" w:date="2019-06-04T13:08:00Z">
        <w:r w:rsidDel="00C82D68">
          <w:rPr>
            <w:noProof/>
          </w:rPr>
          <w:delText>UDP Socket Management Functions</w:delText>
        </w:r>
        <w:r w:rsidDel="00C82D68">
          <w:rPr>
            <w:noProof/>
          </w:rPr>
          <w:tab/>
        </w:r>
        <w:r w:rsidDel="00C82D68">
          <w:rPr>
            <w:noProof/>
          </w:rPr>
          <w:fldChar w:fldCharType="begin"/>
        </w:r>
        <w:r w:rsidDel="00C82D68">
          <w:rPr>
            <w:noProof/>
          </w:rPr>
          <w:delInstrText xml:space="preserve"> PAGEREF _Toc488278809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C" w14:textId="63A8EFF8" w:rsidR="00FC4C57" w:rsidDel="00C82D68" w:rsidRDefault="00FC4C57">
      <w:pPr>
        <w:pStyle w:val="TOC4"/>
        <w:tabs>
          <w:tab w:val="right" w:leader="dot" w:pos="10532"/>
        </w:tabs>
        <w:rPr>
          <w:del w:id="310" w:author="Raji Shanmugasundaram - C20616" w:date="2019-06-04T13:08:00Z"/>
          <w:rFonts w:asciiTheme="minorHAnsi" w:eastAsiaTheme="minorEastAsia" w:hAnsiTheme="minorHAnsi" w:cstheme="minorBidi"/>
          <w:noProof/>
          <w:sz w:val="22"/>
          <w:szCs w:val="22"/>
          <w:lang w:eastAsia="en-AU"/>
        </w:rPr>
      </w:pPr>
      <w:del w:id="311" w:author="Raji Shanmugasundaram - C20616" w:date="2019-06-04T13:08:00Z">
        <w:r w:rsidDel="00C82D68">
          <w:rPr>
            <w:noProof/>
          </w:rPr>
          <w:delText>TCPIP_UDP_ArrayGet Function</w:delText>
        </w:r>
        <w:r w:rsidDel="00C82D68">
          <w:rPr>
            <w:noProof/>
          </w:rPr>
          <w:tab/>
        </w:r>
        <w:r w:rsidDel="00C82D68">
          <w:rPr>
            <w:noProof/>
          </w:rPr>
          <w:fldChar w:fldCharType="begin"/>
        </w:r>
        <w:r w:rsidDel="00C82D68">
          <w:rPr>
            <w:noProof/>
          </w:rPr>
          <w:delInstrText xml:space="preserve"> PAGEREF _Toc488278810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D" w14:textId="27645BB7" w:rsidR="00FC4C57" w:rsidDel="00C82D68" w:rsidRDefault="00FC4C57">
      <w:pPr>
        <w:pStyle w:val="TOC4"/>
        <w:tabs>
          <w:tab w:val="right" w:leader="dot" w:pos="10532"/>
        </w:tabs>
        <w:rPr>
          <w:del w:id="312" w:author="Raji Shanmugasundaram - C20616" w:date="2019-06-04T13:08:00Z"/>
          <w:rFonts w:asciiTheme="minorHAnsi" w:eastAsiaTheme="minorEastAsia" w:hAnsiTheme="minorHAnsi" w:cstheme="minorBidi"/>
          <w:noProof/>
          <w:sz w:val="22"/>
          <w:szCs w:val="22"/>
          <w:lang w:eastAsia="en-AU"/>
        </w:rPr>
      </w:pPr>
      <w:del w:id="313" w:author="Raji Shanmugasundaram - C20616" w:date="2019-06-04T13:08:00Z">
        <w:r w:rsidDel="00C82D68">
          <w:rPr>
            <w:noProof/>
          </w:rPr>
          <w:delText>TCPIP_UDP_Close Function</w:delText>
        </w:r>
        <w:r w:rsidDel="00C82D68">
          <w:rPr>
            <w:noProof/>
          </w:rPr>
          <w:tab/>
        </w:r>
        <w:r w:rsidDel="00C82D68">
          <w:rPr>
            <w:noProof/>
          </w:rPr>
          <w:fldChar w:fldCharType="begin"/>
        </w:r>
        <w:r w:rsidDel="00C82D68">
          <w:rPr>
            <w:noProof/>
          </w:rPr>
          <w:delInstrText xml:space="preserve"> PAGEREF _Toc488278811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E" w14:textId="57E5A9E5" w:rsidR="00FC4C57" w:rsidDel="00C82D68" w:rsidRDefault="00FC4C57">
      <w:pPr>
        <w:pStyle w:val="TOC4"/>
        <w:tabs>
          <w:tab w:val="right" w:leader="dot" w:pos="10532"/>
        </w:tabs>
        <w:rPr>
          <w:del w:id="314" w:author="Raji Shanmugasundaram - C20616" w:date="2019-06-04T13:08:00Z"/>
          <w:rFonts w:asciiTheme="minorHAnsi" w:eastAsiaTheme="minorEastAsia" w:hAnsiTheme="minorHAnsi" w:cstheme="minorBidi"/>
          <w:noProof/>
          <w:sz w:val="22"/>
          <w:szCs w:val="22"/>
          <w:lang w:eastAsia="en-AU"/>
        </w:rPr>
      </w:pPr>
      <w:del w:id="315" w:author="Raji Shanmugasundaram - C20616" w:date="2019-06-04T13:08:00Z">
        <w:r w:rsidDel="00C82D68">
          <w:rPr>
            <w:noProof/>
          </w:rPr>
          <w:delText>TCPIP_UDP_GetIsReady Function</w:delText>
        </w:r>
        <w:r w:rsidDel="00C82D68">
          <w:rPr>
            <w:noProof/>
          </w:rPr>
          <w:tab/>
        </w:r>
        <w:r w:rsidDel="00C82D68">
          <w:rPr>
            <w:noProof/>
          </w:rPr>
          <w:fldChar w:fldCharType="begin"/>
        </w:r>
        <w:r w:rsidDel="00C82D68">
          <w:rPr>
            <w:noProof/>
          </w:rPr>
          <w:delInstrText xml:space="preserve"> PAGEREF _Toc488278812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F" w14:textId="4D889D7E" w:rsidR="00FC4C57" w:rsidDel="00C82D68" w:rsidRDefault="00FC4C57">
      <w:pPr>
        <w:pStyle w:val="TOC4"/>
        <w:tabs>
          <w:tab w:val="right" w:leader="dot" w:pos="10532"/>
        </w:tabs>
        <w:rPr>
          <w:del w:id="316" w:author="Raji Shanmugasundaram - C20616" w:date="2019-06-04T13:08:00Z"/>
          <w:rFonts w:asciiTheme="minorHAnsi" w:eastAsiaTheme="minorEastAsia" w:hAnsiTheme="minorHAnsi" w:cstheme="minorBidi"/>
          <w:noProof/>
          <w:sz w:val="22"/>
          <w:szCs w:val="22"/>
          <w:lang w:eastAsia="en-AU"/>
        </w:rPr>
      </w:pPr>
      <w:del w:id="317" w:author="Raji Shanmugasundaram - C20616" w:date="2019-06-04T13:08:00Z">
        <w:r w:rsidDel="00C82D68">
          <w:rPr>
            <w:noProof/>
          </w:rPr>
          <w:delText>TCPIP_UDP_ServerOpen Function</w:delText>
        </w:r>
        <w:r w:rsidDel="00C82D68">
          <w:rPr>
            <w:noProof/>
          </w:rPr>
          <w:tab/>
        </w:r>
        <w:r w:rsidDel="00C82D68">
          <w:rPr>
            <w:noProof/>
          </w:rPr>
          <w:fldChar w:fldCharType="begin"/>
        </w:r>
        <w:r w:rsidDel="00C82D68">
          <w:rPr>
            <w:noProof/>
          </w:rPr>
          <w:delInstrText xml:space="preserve"> PAGEREF _Toc488278813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0" w14:textId="3880D281" w:rsidR="00FC4C57" w:rsidDel="00C82D68" w:rsidRDefault="00FC4C57">
      <w:pPr>
        <w:pStyle w:val="TOC4"/>
        <w:tabs>
          <w:tab w:val="right" w:leader="dot" w:pos="10532"/>
        </w:tabs>
        <w:rPr>
          <w:del w:id="318" w:author="Raji Shanmugasundaram - C20616" w:date="2019-06-04T13:08:00Z"/>
          <w:rFonts w:asciiTheme="minorHAnsi" w:eastAsiaTheme="minorEastAsia" w:hAnsiTheme="minorHAnsi" w:cstheme="minorBidi"/>
          <w:noProof/>
          <w:sz w:val="22"/>
          <w:szCs w:val="22"/>
          <w:lang w:eastAsia="en-AU"/>
        </w:rPr>
      </w:pPr>
      <w:del w:id="319" w:author="Raji Shanmugasundaram - C20616" w:date="2019-06-04T13:08:00Z">
        <w:r w:rsidDel="00C82D68">
          <w:rPr>
            <w:noProof/>
          </w:rPr>
          <w:delText>TCPIP_UDP_SocketInfoGet Function</w:delText>
        </w:r>
        <w:r w:rsidDel="00C82D68">
          <w:rPr>
            <w:noProof/>
          </w:rPr>
          <w:tab/>
        </w:r>
        <w:r w:rsidDel="00C82D68">
          <w:rPr>
            <w:noProof/>
          </w:rPr>
          <w:fldChar w:fldCharType="begin"/>
        </w:r>
        <w:r w:rsidDel="00C82D68">
          <w:rPr>
            <w:noProof/>
          </w:rPr>
          <w:delInstrText xml:space="preserve"> PAGEREF _Toc488278814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1" w14:textId="66AE30D2" w:rsidR="00FC4C57" w:rsidDel="00C82D68" w:rsidRDefault="00FC4C57">
      <w:pPr>
        <w:pStyle w:val="TOC4"/>
        <w:tabs>
          <w:tab w:val="right" w:leader="dot" w:pos="10532"/>
        </w:tabs>
        <w:rPr>
          <w:del w:id="320" w:author="Raji Shanmugasundaram - C20616" w:date="2019-06-04T13:08:00Z"/>
          <w:rFonts w:asciiTheme="minorHAnsi" w:eastAsiaTheme="minorEastAsia" w:hAnsiTheme="minorHAnsi" w:cstheme="minorBidi"/>
          <w:noProof/>
          <w:sz w:val="22"/>
          <w:szCs w:val="22"/>
          <w:lang w:eastAsia="en-AU"/>
        </w:rPr>
      </w:pPr>
      <w:del w:id="321" w:author="Raji Shanmugasundaram - C20616" w:date="2019-06-04T13:08:00Z">
        <w:r w:rsidDel="00C82D68">
          <w:rPr>
            <w:noProof/>
            <w:lang w:eastAsia="en-AU"/>
          </w:rPr>
          <w:delText>UDP_SOCKET_INFO Structure</w:delText>
        </w:r>
        <w:r w:rsidDel="00C82D68">
          <w:rPr>
            <w:noProof/>
          </w:rPr>
          <w:tab/>
        </w:r>
        <w:r w:rsidDel="00C82D68">
          <w:rPr>
            <w:noProof/>
          </w:rPr>
          <w:fldChar w:fldCharType="begin"/>
        </w:r>
        <w:r w:rsidDel="00C82D68">
          <w:rPr>
            <w:noProof/>
          </w:rPr>
          <w:delInstrText xml:space="preserve"> PAGEREF _Toc488278815 \h </w:delInstrText>
        </w:r>
        <w:r w:rsidDel="00C82D68">
          <w:rPr>
            <w:noProof/>
          </w:rPr>
        </w:r>
        <w:r w:rsidDel="00C82D68">
          <w:rPr>
            <w:noProof/>
          </w:rPr>
          <w:fldChar w:fldCharType="separate"/>
        </w:r>
        <w:r w:rsidDel="00C82D68">
          <w:rPr>
            <w:noProof/>
          </w:rPr>
          <w:delText>85</w:delText>
        </w:r>
        <w:r w:rsidDel="00C82D68">
          <w:rPr>
            <w:noProof/>
          </w:rPr>
          <w:fldChar w:fldCharType="end"/>
        </w:r>
      </w:del>
    </w:p>
    <w:p w14:paraId="10921C02" w14:textId="1FF57A5B" w:rsidR="00FC4C57" w:rsidDel="00C82D68" w:rsidRDefault="00FC4C57">
      <w:pPr>
        <w:pStyle w:val="TOC2"/>
        <w:tabs>
          <w:tab w:val="right" w:leader="dot" w:pos="10532"/>
        </w:tabs>
        <w:rPr>
          <w:del w:id="322" w:author="Raji Shanmugasundaram - C20616" w:date="2019-06-04T13:08:00Z"/>
          <w:rFonts w:asciiTheme="minorHAnsi" w:eastAsiaTheme="minorEastAsia" w:hAnsiTheme="minorHAnsi" w:cstheme="minorBidi"/>
          <w:b w:val="0"/>
          <w:i w:val="0"/>
          <w:iCs w:val="0"/>
          <w:noProof/>
          <w:sz w:val="22"/>
          <w:szCs w:val="22"/>
          <w:lang w:eastAsia="en-AU"/>
        </w:rPr>
      </w:pPr>
      <w:del w:id="323" w:author="Raji Shanmugasundaram - C20616" w:date="2019-06-04T13:08:00Z">
        <w:r w:rsidDel="00C82D68">
          <w:rPr>
            <w:noProof/>
          </w:rPr>
          <w:delText>Network Communications Controller Application  Code Modification Solutions</w:delText>
        </w:r>
        <w:r w:rsidDel="00C82D68">
          <w:rPr>
            <w:noProof/>
          </w:rPr>
          <w:tab/>
        </w:r>
        <w:r w:rsidDel="00C82D68">
          <w:rPr>
            <w:b w:val="0"/>
            <w:i w:val="0"/>
            <w:iCs w:val="0"/>
            <w:noProof/>
          </w:rPr>
          <w:fldChar w:fldCharType="begin"/>
        </w:r>
        <w:r w:rsidDel="00C82D68">
          <w:rPr>
            <w:noProof/>
          </w:rPr>
          <w:delInstrText xml:space="preserve"> PAGEREF _Toc488278816 \h </w:delInstrText>
        </w:r>
        <w:r w:rsidDel="00C82D68">
          <w:rPr>
            <w:b w:val="0"/>
            <w:i w:val="0"/>
            <w:iCs w:val="0"/>
            <w:noProof/>
          </w:rPr>
        </w:r>
        <w:r w:rsidDel="00C82D68">
          <w:rPr>
            <w:b w:val="0"/>
            <w:i w:val="0"/>
            <w:iCs w:val="0"/>
            <w:noProof/>
          </w:rPr>
          <w:fldChar w:fldCharType="separate"/>
        </w:r>
        <w:r w:rsidDel="00C82D68">
          <w:rPr>
            <w:noProof/>
          </w:rPr>
          <w:delText>86</w:delText>
        </w:r>
        <w:r w:rsidDel="00C82D68">
          <w:rPr>
            <w:b w:val="0"/>
            <w:i w:val="0"/>
            <w:iCs w:val="0"/>
            <w:noProof/>
          </w:rPr>
          <w:fldChar w:fldCharType="end"/>
        </w:r>
      </w:del>
    </w:p>
    <w:p w14:paraId="10921C03" w14:textId="68B564EE" w:rsidR="00FC4C57" w:rsidDel="00C82D68" w:rsidRDefault="00FC4C57">
      <w:pPr>
        <w:pStyle w:val="TOC2"/>
        <w:tabs>
          <w:tab w:val="right" w:leader="dot" w:pos="10532"/>
        </w:tabs>
        <w:rPr>
          <w:del w:id="324" w:author="Raji Shanmugasundaram - C20616" w:date="2019-06-04T13:08:00Z"/>
          <w:rFonts w:asciiTheme="minorHAnsi" w:eastAsiaTheme="minorEastAsia" w:hAnsiTheme="minorHAnsi" w:cstheme="minorBidi"/>
          <w:b w:val="0"/>
          <w:i w:val="0"/>
          <w:iCs w:val="0"/>
          <w:noProof/>
          <w:sz w:val="22"/>
          <w:szCs w:val="22"/>
          <w:lang w:eastAsia="en-AU"/>
        </w:rPr>
      </w:pPr>
      <w:del w:id="325" w:author="Raji Shanmugasundaram - C20616" w:date="2019-06-04T13:08:00Z">
        <w:r w:rsidDel="00C82D68">
          <w:rPr>
            <w:noProof/>
          </w:rPr>
          <w:delText>TCP Module API Function List</w:delText>
        </w:r>
        <w:r w:rsidDel="00C82D68">
          <w:rPr>
            <w:noProof/>
          </w:rPr>
          <w:tab/>
        </w:r>
        <w:r w:rsidDel="00C82D68">
          <w:rPr>
            <w:b w:val="0"/>
            <w:i w:val="0"/>
            <w:iCs w:val="0"/>
            <w:noProof/>
          </w:rPr>
          <w:fldChar w:fldCharType="begin"/>
        </w:r>
        <w:r w:rsidDel="00C82D68">
          <w:rPr>
            <w:noProof/>
          </w:rPr>
          <w:delInstrText xml:space="preserve"> PAGEREF _Toc488278817 \h </w:delInstrText>
        </w:r>
        <w:r w:rsidDel="00C82D68">
          <w:rPr>
            <w:b w:val="0"/>
            <w:i w:val="0"/>
            <w:iCs w:val="0"/>
            <w:noProof/>
          </w:rPr>
        </w:r>
        <w:r w:rsidDel="00C82D68">
          <w:rPr>
            <w:b w:val="0"/>
            <w:i w:val="0"/>
            <w:iCs w:val="0"/>
            <w:noProof/>
          </w:rPr>
          <w:fldChar w:fldCharType="separate"/>
        </w:r>
        <w:r w:rsidDel="00C82D68">
          <w:rPr>
            <w:noProof/>
          </w:rPr>
          <w:delText>87</w:delText>
        </w:r>
        <w:r w:rsidDel="00C82D68">
          <w:rPr>
            <w:b w:val="0"/>
            <w:i w:val="0"/>
            <w:iCs w:val="0"/>
            <w:noProof/>
          </w:rPr>
          <w:fldChar w:fldCharType="end"/>
        </w:r>
      </w:del>
    </w:p>
    <w:p w14:paraId="10921C04" w14:textId="57738280" w:rsidR="00FC4C57" w:rsidDel="00C82D68" w:rsidRDefault="00FC4C57">
      <w:pPr>
        <w:pStyle w:val="TOC3"/>
        <w:rPr>
          <w:del w:id="326" w:author="Raji Shanmugasundaram - C20616" w:date="2019-06-04T13:08:00Z"/>
          <w:rFonts w:asciiTheme="minorHAnsi" w:eastAsiaTheme="minorEastAsia" w:hAnsiTheme="minorHAnsi" w:cstheme="minorBidi"/>
          <w:noProof/>
          <w:sz w:val="22"/>
          <w:szCs w:val="22"/>
          <w:lang w:eastAsia="en-AU"/>
        </w:rPr>
      </w:pPr>
      <w:del w:id="327"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_Toc488278818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5" w14:textId="0E221A9F" w:rsidR="00FC4C57" w:rsidDel="00C82D68" w:rsidRDefault="00FC4C57">
      <w:pPr>
        <w:pStyle w:val="TOC3"/>
        <w:rPr>
          <w:del w:id="328" w:author="Raji Shanmugasundaram - C20616" w:date="2019-06-04T13:08:00Z"/>
          <w:rFonts w:asciiTheme="minorHAnsi" w:eastAsiaTheme="minorEastAsia" w:hAnsiTheme="minorHAnsi" w:cstheme="minorBidi"/>
          <w:noProof/>
          <w:sz w:val="22"/>
          <w:szCs w:val="22"/>
          <w:lang w:eastAsia="en-AU"/>
        </w:rPr>
      </w:pPr>
      <w:del w:id="329"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_Toc488278819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6" w14:textId="4515557D" w:rsidR="00FC4C57" w:rsidDel="00C82D68" w:rsidRDefault="00FC4C57">
      <w:pPr>
        <w:pStyle w:val="TOC3"/>
        <w:rPr>
          <w:del w:id="330" w:author="Raji Shanmugasundaram - C20616" w:date="2019-06-04T13:08:00Z"/>
          <w:rFonts w:asciiTheme="minorHAnsi" w:eastAsiaTheme="minorEastAsia" w:hAnsiTheme="minorHAnsi" w:cstheme="minorBidi"/>
          <w:noProof/>
          <w:sz w:val="22"/>
          <w:szCs w:val="22"/>
          <w:lang w:eastAsia="en-AU"/>
        </w:rPr>
      </w:pPr>
      <w:del w:id="331"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_Toc488278820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7" w14:textId="0CC1375A" w:rsidR="00402612" w:rsidDel="00C82D68" w:rsidRDefault="00D653CC" w:rsidP="00402612">
      <w:pPr>
        <w:rPr>
          <w:del w:id="332" w:author="Raji Shanmugasundaram - C20616" w:date="2019-06-04T13:08:00Z"/>
          <w:lang w:eastAsia="en-AU"/>
        </w:rPr>
      </w:pPr>
      <w:del w:id="333" w:author="Raji Shanmugasundaram - C20616" w:date="2019-06-04T13:08:00Z">
        <w:r w:rsidDel="00C82D68">
          <w:rPr>
            <w:b/>
            <w:bCs/>
            <w:smallCaps/>
            <w:color w:val="4472C4"/>
            <w:szCs w:val="20"/>
            <w:lang w:eastAsia="en-AU"/>
          </w:rPr>
          <w:fldChar w:fldCharType="end"/>
        </w:r>
      </w:del>
    </w:p>
    <w:p w14:paraId="10921C08" w14:textId="06E6C11A" w:rsidR="00402612" w:rsidDel="00C82D68"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334" w:author="Raji Shanmugasundaram - C20616" w:date="2019-06-04T13:08:00Z"/>
          <w:lang w:eastAsia="en-AU"/>
        </w:rPr>
      </w:pPr>
      <w:del w:id="335" w:author="Raji Shanmugasundaram - C20616" w:date="2019-06-04T13:08:00Z">
        <w:r w:rsidDel="00C82D68">
          <w:rPr>
            <w:lang w:eastAsia="en-AU"/>
          </w:rPr>
          <w:br w:type="page"/>
        </w:r>
      </w:del>
    </w:p>
    <w:p w14:paraId="10921C09" w14:textId="33F60355" w:rsidR="00C12AF3" w:rsidDel="00C82D68" w:rsidRDefault="00C12AF3" w:rsidP="00402612">
      <w:pPr>
        <w:pStyle w:val="Heading1"/>
        <w:rPr>
          <w:del w:id="336" w:author="Raji Shanmugasundaram - C20616" w:date="2019-06-04T13:08:00Z"/>
          <w:lang w:eastAsia="en-AU"/>
        </w:rPr>
      </w:pPr>
      <w:bookmarkStart w:id="337" w:name="_Toc488278750"/>
      <w:del w:id="338" w:author="Raji Shanmugasundaram - C20616" w:date="2019-06-04T13:08:00Z">
        <w:r w:rsidDel="00C82D68">
          <w:rPr>
            <w:lang w:eastAsia="en-AU"/>
          </w:rPr>
          <w:delText>Introduction</w:delText>
        </w:r>
        <w:bookmarkEnd w:id="337"/>
      </w:del>
    </w:p>
    <w:p w14:paraId="10921C0A" w14:textId="37727980" w:rsidR="00C12AF3" w:rsidRPr="00C12AF3" w:rsidDel="00C82D68" w:rsidRDefault="00C12AF3" w:rsidP="00C12AF3">
      <w:pPr>
        <w:rPr>
          <w:del w:id="339" w:author="Raji Shanmugasundaram - C20616" w:date="2019-06-04T13:08:00Z"/>
          <w:lang w:eastAsia="en-AU"/>
        </w:rPr>
      </w:pPr>
      <w:del w:id="340" w:author="Raji Shanmugasundaram - C20616" w:date="2019-06-04T13:08:00Z">
        <w:r w:rsidDel="00C82D68">
          <w:rPr>
            <w:lang w:eastAsia="en-AU"/>
          </w:rPr>
          <w:delText xml:space="preserve">This Lab Manual </w:delText>
        </w:r>
        <w:r w:rsidR="006B4EAF" w:rsidDel="00C82D68">
          <w:rPr>
            <w:lang w:eastAsia="en-AU"/>
          </w:rPr>
          <w:delText>provides</w:delText>
        </w:r>
        <w:r w:rsidDel="00C82D68">
          <w:rPr>
            <w:lang w:eastAsia="en-AU"/>
          </w:rPr>
          <w:delText xml:space="preserve"> the step by step procedure </w:delText>
        </w:r>
        <w:r w:rsidR="00821420" w:rsidDel="00C82D68">
          <w:rPr>
            <w:lang w:eastAsia="en-AU"/>
          </w:rPr>
          <w:delText xml:space="preserve">to complete </w:delText>
        </w:r>
        <w:r w:rsidDel="00C82D68">
          <w:rPr>
            <w:lang w:eastAsia="en-AU"/>
          </w:rPr>
          <w:delText xml:space="preserve">two labs </w:delText>
        </w:r>
        <w:r w:rsidR="006B4EAF" w:rsidDel="00C82D68">
          <w:rPr>
            <w:lang w:eastAsia="en-AU"/>
          </w:rPr>
          <w:delText>in</w:delText>
        </w:r>
        <w:r w:rsidR="000E57FB" w:rsidDel="00C82D68">
          <w:rPr>
            <w:lang w:eastAsia="en-AU"/>
          </w:rPr>
          <w:delText xml:space="preserve"> the MASTER</w:delText>
        </w:r>
        <w:r w:rsidDel="00C82D68">
          <w:rPr>
            <w:lang w:eastAsia="en-AU"/>
          </w:rPr>
          <w:delText>s</w:delText>
        </w:r>
        <w:r w:rsidR="000E57FB" w:rsidDel="00C82D68">
          <w:rPr>
            <w:lang w:eastAsia="en-AU"/>
          </w:rPr>
          <w:delText xml:space="preserve"> </w:delText>
        </w:r>
        <w:r w:rsidR="00821420" w:rsidDel="00C82D68">
          <w:rPr>
            <w:lang w:eastAsia="en-AU"/>
          </w:rPr>
          <w:delText>21</w:delText>
        </w:r>
        <w:r w:rsidDel="00C82D68">
          <w:rPr>
            <w:lang w:eastAsia="en-AU"/>
          </w:rPr>
          <w:delText>0</w:delText>
        </w:r>
        <w:r w:rsidR="00821420" w:rsidDel="00C82D68">
          <w:rPr>
            <w:lang w:eastAsia="en-AU"/>
          </w:rPr>
          <w:delText>7</w:delText>
        </w:r>
        <w:r w:rsidDel="00C82D68">
          <w:rPr>
            <w:lang w:eastAsia="en-AU"/>
          </w:rPr>
          <w:delText>0 NET</w:delText>
        </w:r>
        <w:r w:rsidR="00821420" w:rsidDel="00C82D68">
          <w:rPr>
            <w:lang w:eastAsia="en-AU"/>
          </w:rPr>
          <w:delText>1</w:delText>
        </w:r>
        <w:r w:rsidDel="00C82D68">
          <w:rPr>
            <w:lang w:eastAsia="en-AU"/>
          </w:rPr>
          <w:delText xml:space="preserve"> Class. In Lab 1 you will configure the MPLAB Harmony TCPIP/IP Stack and test basic network connectivity and in Lab 2 you will </w:delText>
        </w:r>
        <w:r w:rsidR="00F721CA" w:rsidDel="00C82D68">
          <w:rPr>
            <w:lang w:eastAsia="en-AU"/>
          </w:rPr>
          <w:delText xml:space="preserve">learn how to implement and test </w:delText>
        </w:r>
        <w:r w:rsidDel="00C82D68">
          <w:rPr>
            <w:lang w:eastAsia="en-AU"/>
          </w:rPr>
          <w:delText>a network application which will utilise a TCP Client and UDP Server in a real world application. Both Labs have specific hardware and software requirements.</w:delText>
        </w:r>
      </w:del>
    </w:p>
    <w:p w14:paraId="10921C0B" w14:textId="5687C5DC" w:rsidR="00C12AF3" w:rsidDel="00C82D68" w:rsidRDefault="00C12AF3" w:rsidP="00C12AF3">
      <w:pPr>
        <w:pStyle w:val="Heading1"/>
        <w:rPr>
          <w:del w:id="341" w:author="Raji Shanmugasundaram - C20616" w:date="2019-06-04T13:08:00Z"/>
          <w:lang w:eastAsia="en-AU"/>
        </w:rPr>
      </w:pPr>
      <w:bookmarkStart w:id="342" w:name="_Toc488278751"/>
      <w:del w:id="343" w:author="Raji Shanmugasundaram - C20616" w:date="2019-06-04T13:08:00Z">
        <w:r w:rsidDel="00C82D68">
          <w:rPr>
            <w:lang w:eastAsia="en-AU"/>
          </w:rPr>
          <w:delText>Hardware Requirements</w:delText>
        </w:r>
        <w:bookmarkEnd w:id="342"/>
      </w:del>
    </w:p>
    <w:p w14:paraId="10921C0C" w14:textId="405814C8" w:rsidR="006B4EAF" w:rsidDel="00C82D68" w:rsidRDefault="002C1B73" w:rsidP="006B4EAF">
      <w:pPr>
        <w:rPr>
          <w:del w:id="344" w:author="Raji Shanmugasundaram - C20616" w:date="2019-06-04T13:08:00Z"/>
          <w:lang w:eastAsia="en-AU"/>
        </w:rPr>
      </w:pPr>
      <w:del w:id="345" w:author="Raji Shanmugasundaram - C20616" w:date="2019-06-04T13:08:00Z">
        <w:r w:rsidDel="00C82D68">
          <w:rPr>
            <w:lang w:eastAsia="en-AU"/>
          </w:rPr>
          <w:delText>The following hardware is required</w:delText>
        </w:r>
        <w:r w:rsidR="006B4EAF" w:rsidDel="00C82D68">
          <w:rPr>
            <w:lang w:eastAsia="en-AU"/>
          </w:rPr>
          <w:delText>:</w:delText>
        </w:r>
      </w:del>
    </w:p>
    <w:p w14:paraId="10921C0D" w14:textId="40D42F30" w:rsidR="006B4EAF" w:rsidRPr="00DE4201" w:rsidDel="00C82D68" w:rsidRDefault="006B4EAF" w:rsidP="00275C72">
      <w:pPr>
        <w:pStyle w:val="ListParagraph"/>
        <w:numPr>
          <w:ilvl w:val="0"/>
          <w:numId w:val="15"/>
        </w:numPr>
        <w:rPr>
          <w:del w:id="346" w:author="Raji Shanmugasundaram - C20616" w:date="2019-06-04T13:08:00Z"/>
          <w:lang w:eastAsia="en-AU"/>
        </w:rPr>
      </w:pPr>
      <w:del w:id="347" w:author="Raji Shanmugasundaram - C20616" w:date="2019-06-04T13:08:00Z">
        <w:r w:rsidRPr="00DE4201" w:rsidDel="00C82D68">
          <w:rPr>
            <w:b/>
            <w:lang w:eastAsia="en-AU"/>
          </w:rPr>
          <w:delText>PIC32MZ Embedded Connectivity with FPU(EF) Starter Kit</w:delText>
        </w:r>
      </w:del>
      <w:ins w:id="348" w:author="Mark Atchison - C21558" w:date="2019-05-06T16:51:00Z">
        <w:del w:id="349" w:author="Raji Shanmugasundaram - C20616" w:date="2019-06-04T13:08:00Z">
          <w:r w:rsidR="00064A8E" w:rsidDel="00C82D68">
            <w:rPr>
              <w:b/>
              <w:lang w:eastAsia="en-AU"/>
            </w:rPr>
            <w:delText>SAM E70 Xpained Ultra</w:delText>
          </w:r>
        </w:del>
      </w:ins>
      <w:del w:id="350" w:author="Raji Shanmugasundaram - C20616" w:date="2019-06-04T13:08:00Z">
        <w:r w:rsidRPr="00DE4201" w:rsidDel="00C82D68">
          <w:rPr>
            <w:b/>
            <w:lang w:eastAsia="en-AU"/>
          </w:rPr>
          <w:delText xml:space="preserve"> </w:delText>
        </w:r>
        <w:r w:rsidRPr="00DE4201" w:rsidDel="00C82D68">
          <w:rPr>
            <w:lang w:eastAsia="en-AU"/>
          </w:rPr>
          <w:delText>(Microchip Part Number: DM320007</w:delText>
        </w:r>
      </w:del>
      <w:ins w:id="351" w:author="Mark Atchison - C21558" w:date="2019-05-06T16:51:00Z">
        <w:del w:id="352" w:author="Raji Shanmugasundaram - C20616" w:date="2019-06-04T13:08:00Z">
          <w:r w:rsidR="00064A8E" w:rsidRPr="00DE4201" w:rsidDel="00C82D68">
            <w:rPr>
              <w:lang w:eastAsia="en-AU"/>
            </w:rPr>
            <w:delText>DM320</w:delText>
          </w:r>
          <w:r w:rsidR="00064A8E" w:rsidDel="00C82D68">
            <w:rPr>
              <w:lang w:eastAsia="en-AU"/>
            </w:rPr>
            <w:delText>113</w:delText>
          </w:r>
        </w:del>
      </w:ins>
      <w:del w:id="353" w:author="Raji Shanmugasundaram - C20616" w:date="2019-06-04T13:08:00Z">
        <w:r w:rsidRPr="00DE4201" w:rsidDel="00C82D68">
          <w:rPr>
            <w:lang w:eastAsia="en-AU"/>
          </w:rPr>
          <w:delText>)</w:delText>
        </w:r>
      </w:del>
    </w:p>
    <w:p w14:paraId="10921C0E" w14:textId="201CBA27" w:rsidR="006B4EAF" w:rsidRPr="00DE4201" w:rsidDel="00C82D68" w:rsidRDefault="004B1E39" w:rsidP="00275C72">
      <w:pPr>
        <w:pStyle w:val="ListParagraph"/>
        <w:numPr>
          <w:ilvl w:val="1"/>
          <w:numId w:val="15"/>
        </w:numPr>
        <w:rPr>
          <w:del w:id="354" w:author="Raji Shanmugasundaram - C20616" w:date="2019-06-04T13:08:00Z"/>
          <w:lang w:eastAsia="en-AU"/>
        </w:rPr>
      </w:pPr>
      <w:del w:id="355" w:author="Raji Shanmugasundaram - C20616" w:date="2019-06-04T13:08:00Z">
        <w:r w:rsidDel="00C82D68">
          <w:fldChar w:fldCharType="begin"/>
        </w:r>
        <w:r w:rsidDel="00C82D68">
          <w:delInstrText xml:space="preserve"> HYPERLINK "http://www.microchip.com/DevelopmentTools/ProductDetails.aspx?PartNO=dm320007" </w:delInstrText>
        </w:r>
        <w:r w:rsidDel="00C82D68">
          <w:fldChar w:fldCharType="separate"/>
        </w:r>
        <w:r w:rsidR="006B4EAF" w:rsidRPr="00DE4201" w:rsidDel="00C82D68">
          <w:rPr>
            <w:rStyle w:val="Hyperlink"/>
            <w:lang w:eastAsia="en-AU"/>
          </w:rPr>
          <w:delText>http://www.microchip.com/DevelopmentTools/ProductDetails.aspx?PartNO=dm320007</w:delText>
        </w:r>
        <w:r w:rsidDel="00C82D68">
          <w:rPr>
            <w:rStyle w:val="Hyperlink"/>
            <w:lang w:eastAsia="en-AU"/>
          </w:rPr>
          <w:fldChar w:fldCharType="end"/>
        </w:r>
      </w:del>
      <w:ins w:id="356" w:author="Mark Atchison - C21558" w:date="2019-05-06T16:52:00Z">
        <w:del w:id="357" w:author="Raji Shanmugasundaram - C20616" w:date="2019-06-04T13:08:00Z">
          <w:r w:rsidR="00064A8E" w:rsidDel="00C82D68">
            <w:fldChar w:fldCharType="begin"/>
          </w:r>
          <w:r w:rsidR="00064A8E" w:rsidDel="00C82D68">
            <w:delInstrText xml:space="preserve"> HYPERLINK "http://www.microchip.com/DevelopmentTools/ProductDetails.aspx?PartNO=dm320007" </w:delInstrText>
          </w:r>
          <w:r w:rsidR="00064A8E" w:rsidDel="00C82D68">
            <w:fldChar w:fldCharType="separate"/>
          </w:r>
          <w:r w:rsidR="00064A8E" w:rsidRPr="00DE4201" w:rsidDel="00C82D68">
            <w:rPr>
              <w:rStyle w:val="Hyperlink"/>
              <w:lang w:eastAsia="en-AU"/>
            </w:rPr>
            <w:delText>http://www.microchip.com/DevelopmentTools/ProductDetails.aspx?PartNO=dm320</w:delText>
          </w:r>
          <w:r w:rsidR="00064A8E" w:rsidDel="00C82D68">
            <w:rPr>
              <w:rStyle w:val="Hyperlink"/>
              <w:lang w:eastAsia="en-AU"/>
            </w:rPr>
            <w:delText>113</w:delText>
          </w:r>
          <w:r w:rsidR="00064A8E" w:rsidDel="00C82D68">
            <w:rPr>
              <w:rStyle w:val="Hyperlink"/>
              <w:lang w:eastAsia="en-AU"/>
            </w:rPr>
            <w:fldChar w:fldCharType="end"/>
          </w:r>
        </w:del>
      </w:ins>
    </w:p>
    <w:p w14:paraId="22CEB2D1" w14:textId="63C2F058" w:rsidR="00064A8E" w:rsidRPr="00064A8E" w:rsidDel="00C82D68" w:rsidRDefault="00064A8E" w:rsidP="00275C72">
      <w:pPr>
        <w:pStyle w:val="ListParagraph"/>
        <w:numPr>
          <w:ilvl w:val="0"/>
          <w:numId w:val="15"/>
        </w:numPr>
        <w:rPr>
          <w:ins w:id="358" w:author="Mark Atchison - C21558" w:date="2019-05-06T16:53:00Z"/>
          <w:del w:id="359" w:author="Raji Shanmugasundaram - C20616" w:date="2019-06-04T13:08:00Z"/>
          <w:lang w:eastAsia="en-AU"/>
          <w:rPrChange w:id="360" w:author="Mark Atchison - C21558" w:date="2019-05-06T16:53:00Z">
            <w:rPr>
              <w:ins w:id="361" w:author="Mark Atchison - C21558" w:date="2019-05-06T16:53:00Z"/>
              <w:del w:id="362" w:author="Raji Shanmugasundaram - C20616" w:date="2019-06-04T13:08:00Z"/>
              <w:b/>
              <w:lang w:eastAsia="en-AU"/>
            </w:rPr>
          </w:rPrChange>
        </w:rPr>
      </w:pPr>
      <w:ins w:id="363" w:author="Mark Atchison - C21558" w:date="2019-05-06T16:53:00Z">
        <w:del w:id="364" w:author="Raji Shanmugasundaram - C20616" w:date="2019-06-04T13:08:00Z">
          <w:r w:rsidDel="00C82D68">
            <w:rPr>
              <w:lang w:eastAsia="en-AU"/>
            </w:rPr>
            <w:delText>OLED1 Xplained Pro extension kit (Microchip Part Number: ATOLED1-XPRO)</w:delText>
          </w:r>
        </w:del>
      </w:ins>
    </w:p>
    <w:p w14:paraId="10921C0F" w14:textId="5113D167" w:rsidR="006B4EAF" w:rsidRPr="00DE4201" w:rsidDel="00C82D68" w:rsidRDefault="006B4EAF" w:rsidP="00275C72">
      <w:pPr>
        <w:pStyle w:val="ListParagraph"/>
        <w:numPr>
          <w:ilvl w:val="0"/>
          <w:numId w:val="15"/>
        </w:numPr>
        <w:rPr>
          <w:del w:id="365" w:author="Raji Shanmugasundaram - C20616" w:date="2019-06-04T13:08:00Z"/>
          <w:lang w:eastAsia="en-AU"/>
        </w:rPr>
      </w:pPr>
      <w:del w:id="366" w:author="Raji Shanmugasundaram - C20616" w:date="2019-06-04T13:08:00Z">
        <w:r w:rsidRPr="00DE4201" w:rsidDel="00C82D68">
          <w:rPr>
            <w:b/>
            <w:lang w:eastAsia="en-AU"/>
          </w:rPr>
          <w:delText xml:space="preserve">Cat 5 Ethernet </w:delText>
        </w:r>
        <w:r w:rsidR="000F0852" w:rsidRPr="00DE4201" w:rsidDel="00C82D68">
          <w:rPr>
            <w:b/>
            <w:lang w:eastAsia="en-AU"/>
          </w:rPr>
          <w:delText xml:space="preserve">Patch </w:delText>
        </w:r>
        <w:r w:rsidRPr="00DE4201" w:rsidDel="00C82D68">
          <w:rPr>
            <w:b/>
            <w:lang w:eastAsia="en-AU"/>
          </w:rPr>
          <w:delText>Cable</w:delText>
        </w:r>
        <w:r w:rsidRPr="00DE4201" w:rsidDel="00C82D68">
          <w:rPr>
            <w:lang w:eastAsia="en-AU"/>
          </w:rPr>
          <w:delText xml:space="preserve"> (supplied in DM320007)</w:delText>
        </w:r>
      </w:del>
    </w:p>
    <w:p w14:paraId="10921C10" w14:textId="0FDBF0C9" w:rsidR="006B4EAF" w:rsidRPr="00DE4201" w:rsidDel="00C82D68" w:rsidRDefault="000F0852" w:rsidP="00275C72">
      <w:pPr>
        <w:pStyle w:val="ListParagraph"/>
        <w:numPr>
          <w:ilvl w:val="0"/>
          <w:numId w:val="15"/>
        </w:numPr>
        <w:rPr>
          <w:del w:id="367" w:author="Raji Shanmugasundaram - C20616" w:date="2019-06-04T13:08:00Z"/>
          <w:lang w:eastAsia="en-AU"/>
        </w:rPr>
      </w:pPr>
      <w:del w:id="368" w:author="Raji Shanmugasundaram - C20616" w:date="2019-06-04T13:08:00Z">
        <w:r w:rsidRPr="00DE4201" w:rsidDel="00C82D68">
          <w:rPr>
            <w:b/>
            <w:lang w:eastAsia="en-AU"/>
          </w:rPr>
          <w:delText>USB Male A</w:delText>
        </w:r>
        <w:r w:rsidR="006B4EAF" w:rsidRPr="00DE4201" w:rsidDel="00C82D68">
          <w:rPr>
            <w:b/>
            <w:lang w:eastAsia="en-AU"/>
          </w:rPr>
          <w:delText xml:space="preserve"> to USB </w:delText>
        </w:r>
        <w:r w:rsidRPr="00DE4201" w:rsidDel="00C82D68">
          <w:rPr>
            <w:b/>
            <w:lang w:eastAsia="en-AU"/>
          </w:rPr>
          <w:delText xml:space="preserve">Male </w:delText>
        </w:r>
        <w:r w:rsidR="00DE4201" w:rsidRPr="00DE4201" w:rsidDel="00C82D68">
          <w:rPr>
            <w:b/>
            <w:lang w:eastAsia="en-AU"/>
          </w:rPr>
          <w:delText>B Mini Cable</w:delText>
        </w:r>
        <w:r w:rsidR="00DE4201" w:rsidDel="00C82D68">
          <w:rPr>
            <w:lang w:eastAsia="en-AU"/>
          </w:rPr>
          <w:delText xml:space="preserve"> (supplied with</w:delText>
        </w:r>
        <w:r w:rsidR="006B4EAF" w:rsidRPr="00DE4201" w:rsidDel="00C82D68">
          <w:rPr>
            <w:lang w:eastAsia="en-AU"/>
          </w:rPr>
          <w:delText xml:space="preserve"> DM320007)</w:delText>
        </w:r>
      </w:del>
    </w:p>
    <w:p w14:paraId="10921C11" w14:textId="09918E8B" w:rsidR="00DE4201" w:rsidRPr="00DE4201" w:rsidDel="00C82D68" w:rsidRDefault="00DE4201" w:rsidP="00DE4201">
      <w:pPr>
        <w:pStyle w:val="ListParagraph"/>
        <w:numPr>
          <w:ilvl w:val="0"/>
          <w:numId w:val="15"/>
        </w:numPr>
        <w:rPr>
          <w:del w:id="369" w:author="Raji Shanmugasundaram - C20616" w:date="2019-06-04T13:08:00Z"/>
          <w:lang w:eastAsia="en-AU"/>
        </w:rPr>
      </w:pPr>
      <w:del w:id="370" w:author="Raji Shanmugasundaram - C20616" w:date="2019-06-04T13:08:00Z">
        <w:r w:rsidRPr="00DE4201" w:rsidDel="00C82D68">
          <w:rPr>
            <w:b/>
            <w:lang w:eastAsia="en-AU"/>
          </w:rPr>
          <w:delText>USB Male A to USB Male B Micro Cable</w:delText>
        </w:r>
        <w:r w:rsidDel="00C82D68">
          <w:rPr>
            <w:lang w:eastAsia="en-AU"/>
          </w:rPr>
          <w:delText xml:space="preserve"> (supplied with</w:delText>
        </w:r>
        <w:r w:rsidRPr="00DE4201" w:rsidDel="00C82D68">
          <w:rPr>
            <w:lang w:eastAsia="en-AU"/>
          </w:rPr>
          <w:delText xml:space="preserve"> DM320007)</w:delText>
        </w:r>
      </w:del>
    </w:p>
    <w:p w14:paraId="10921C12" w14:textId="5ADF12C2" w:rsidR="00821420" w:rsidDel="00C82D68" w:rsidRDefault="00821420" w:rsidP="00821420">
      <w:pPr>
        <w:rPr>
          <w:del w:id="371" w:author="Raji Shanmugasundaram - C20616" w:date="2019-06-04T13:08:00Z"/>
          <w:lang w:eastAsia="en-AU"/>
        </w:rPr>
      </w:pPr>
      <w:del w:id="372" w:author="Raji Shanmugasundaram - C20616" w:date="2019-06-04T13:08:00Z">
        <w:r w:rsidRPr="00821420" w:rsidDel="00C82D68">
          <w:rPr>
            <w:lang w:eastAsia="en-AU"/>
          </w:rPr>
          <w:delText>The following hardware is optional:</w:delText>
        </w:r>
      </w:del>
    </w:p>
    <w:p w14:paraId="10921C13" w14:textId="55005336" w:rsidR="00821420" w:rsidDel="00C82D68" w:rsidRDefault="00821420" w:rsidP="00821420">
      <w:pPr>
        <w:pStyle w:val="ListParagraph"/>
        <w:numPr>
          <w:ilvl w:val="0"/>
          <w:numId w:val="15"/>
        </w:numPr>
        <w:rPr>
          <w:del w:id="373" w:author="Raji Shanmugasundaram - C20616" w:date="2019-06-04T13:08:00Z"/>
          <w:b/>
          <w:lang w:eastAsia="en-AU"/>
        </w:rPr>
      </w:pPr>
      <w:del w:id="374" w:author="Raji Shanmugasundaram - C20616" w:date="2019-06-04T13:08:00Z">
        <w:r w:rsidDel="00C82D68">
          <w:rPr>
            <w:b/>
            <w:lang w:eastAsia="en-AU"/>
          </w:rPr>
          <w:delText xml:space="preserve">Multimedia Expansion Board II </w:delText>
        </w:r>
        <w:r w:rsidRPr="00DE4201" w:rsidDel="00C82D68">
          <w:rPr>
            <w:lang w:eastAsia="en-AU"/>
          </w:rPr>
          <w:delText>(Microchip Part Number: DM320005-2)</w:delText>
        </w:r>
      </w:del>
    </w:p>
    <w:p w14:paraId="10921C14" w14:textId="5E64E5D2" w:rsidR="00821420" w:rsidRPr="00821420" w:rsidDel="00C82D68" w:rsidRDefault="00C633B8" w:rsidP="00821420">
      <w:pPr>
        <w:pStyle w:val="ListParagraph"/>
        <w:numPr>
          <w:ilvl w:val="1"/>
          <w:numId w:val="15"/>
        </w:numPr>
        <w:rPr>
          <w:del w:id="375" w:author="Raji Shanmugasundaram - C20616" w:date="2019-06-04T13:08:00Z"/>
          <w:lang w:eastAsia="en-AU"/>
        </w:rPr>
      </w:pPr>
      <w:del w:id="376" w:author="Raji Shanmugasundaram - C20616" w:date="2019-06-04T13:08:00Z">
        <w:r w:rsidDel="00C82D68">
          <w:fldChar w:fldCharType="begin"/>
        </w:r>
        <w:r w:rsidDel="00C82D68">
          <w:delInstrText xml:space="preserve"> HYPERLINK "http://www.microchip.com/DevelopmentTools/ProductDetails.aspx?PartNO=dm320005-2" </w:delInstrText>
        </w:r>
        <w:r w:rsidDel="00C82D68">
          <w:fldChar w:fldCharType="separate"/>
        </w:r>
        <w:r w:rsidR="00821420" w:rsidRPr="00821420" w:rsidDel="00C82D68">
          <w:rPr>
            <w:rStyle w:val="Hyperlink"/>
            <w:lang w:eastAsia="en-AU"/>
          </w:rPr>
          <w:delText>http://www.microchip.com/DevelopmentTools/ProductDetails.aspx?PartNO=dm320005-2</w:delText>
        </w:r>
        <w:r w:rsidDel="00C82D68">
          <w:rPr>
            <w:rStyle w:val="Hyperlink"/>
            <w:lang w:eastAsia="en-AU"/>
          </w:rPr>
          <w:fldChar w:fldCharType="end"/>
        </w:r>
      </w:del>
    </w:p>
    <w:p w14:paraId="10921C15" w14:textId="52BAADD4" w:rsidR="00821420" w:rsidDel="00C82D68" w:rsidRDefault="00821420" w:rsidP="00275C72">
      <w:pPr>
        <w:pStyle w:val="ListParagraph"/>
        <w:numPr>
          <w:ilvl w:val="0"/>
          <w:numId w:val="15"/>
        </w:numPr>
        <w:rPr>
          <w:del w:id="377" w:author="Raji Shanmugasundaram - C20616" w:date="2019-06-04T13:08:00Z"/>
          <w:b/>
          <w:lang w:eastAsia="en-AU"/>
        </w:rPr>
      </w:pPr>
      <w:del w:id="378" w:author="Raji Shanmugasundaram - C20616" w:date="2019-06-04T13:08:00Z">
        <w:r w:rsidDel="00C82D68">
          <w:rPr>
            <w:b/>
            <w:lang w:eastAsia="en-AU"/>
          </w:rPr>
          <w:delText xml:space="preserve">MPLAB ICD3 In-Circuit Debugger </w:delText>
        </w:r>
        <w:r w:rsidRPr="00DE4201" w:rsidDel="00C82D68">
          <w:rPr>
            <w:lang w:eastAsia="en-AU"/>
          </w:rPr>
          <w:delText>(Microchip Part Number: DV164035)</w:delText>
        </w:r>
      </w:del>
    </w:p>
    <w:p w14:paraId="10921C16" w14:textId="3D6DEA73" w:rsidR="00821420" w:rsidRPr="00821420" w:rsidDel="00C82D68" w:rsidRDefault="00C633B8" w:rsidP="00821420">
      <w:pPr>
        <w:pStyle w:val="ListParagraph"/>
        <w:numPr>
          <w:ilvl w:val="1"/>
          <w:numId w:val="15"/>
        </w:numPr>
        <w:rPr>
          <w:del w:id="379" w:author="Raji Shanmugasundaram - C20616" w:date="2019-06-04T13:08:00Z"/>
          <w:lang w:eastAsia="en-AU"/>
        </w:rPr>
      </w:pPr>
      <w:del w:id="380" w:author="Raji Shanmugasundaram - C20616" w:date="2019-06-04T13:08:00Z">
        <w:r w:rsidDel="00C82D68">
          <w:fldChar w:fldCharType="begin"/>
        </w:r>
        <w:r w:rsidDel="00C82D68">
          <w:delInstrText xml:space="preserve"> HYPERLINK "http://www.microchip.com/DevelopmentTools/ProductDetails.aspx?PartNO=dv164035" </w:delInstrText>
        </w:r>
        <w:r w:rsidDel="00C82D68">
          <w:fldChar w:fldCharType="separate"/>
        </w:r>
        <w:r w:rsidR="00821420" w:rsidRPr="00B5533B" w:rsidDel="00C82D68">
          <w:rPr>
            <w:rStyle w:val="Hyperlink"/>
            <w:lang w:eastAsia="en-AU"/>
          </w:rPr>
          <w:delText>http://www.microchip.com/DevelopmentTools/ProductDetails.aspx?PartNO=dv164035</w:delText>
        </w:r>
        <w:r w:rsidDel="00C82D68">
          <w:rPr>
            <w:rStyle w:val="Hyperlink"/>
            <w:lang w:eastAsia="en-AU"/>
          </w:rPr>
          <w:fldChar w:fldCharType="end"/>
        </w:r>
      </w:del>
    </w:p>
    <w:p w14:paraId="10921C17" w14:textId="6EE71ED5" w:rsidR="00DE4201" w:rsidDel="00C82D68" w:rsidRDefault="00DE4201" w:rsidP="00DE4201">
      <w:pPr>
        <w:pStyle w:val="ListParagraph"/>
        <w:numPr>
          <w:ilvl w:val="0"/>
          <w:numId w:val="15"/>
        </w:numPr>
        <w:rPr>
          <w:del w:id="381" w:author="Raji Shanmugasundaram - C20616" w:date="2019-06-04T13:08:00Z"/>
          <w:b/>
          <w:lang w:eastAsia="en-AU"/>
        </w:rPr>
      </w:pPr>
      <w:del w:id="382" w:author="Raji Shanmugasundaram - C20616" w:date="2019-06-04T13:08:00Z">
        <w:r w:rsidDel="00C82D68">
          <w:rPr>
            <w:b/>
            <w:lang w:eastAsia="en-AU"/>
          </w:rPr>
          <w:delText>USB Male A</w:delText>
        </w:r>
        <w:r w:rsidRPr="006B4EAF" w:rsidDel="00C82D68">
          <w:rPr>
            <w:b/>
            <w:lang w:eastAsia="en-AU"/>
          </w:rPr>
          <w:delText xml:space="preserve"> to USB </w:delText>
        </w:r>
        <w:r w:rsidDel="00C82D68">
          <w:rPr>
            <w:b/>
            <w:lang w:eastAsia="en-AU"/>
          </w:rPr>
          <w:delText xml:space="preserve">Male </w:delText>
        </w:r>
        <w:r w:rsidRPr="006B4EAF" w:rsidDel="00C82D68">
          <w:rPr>
            <w:b/>
            <w:lang w:eastAsia="en-AU"/>
          </w:rPr>
          <w:delText xml:space="preserve">B </w:delText>
        </w:r>
        <w:r w:rsidDel="00C82D68">
          <w:rPr>
            <w:b/>
            <w:lang w:eastAsia="en-AU"/>
          </w:rPr>
          <w:delText xml:space="preserve">Cable </w:delText>
        </w:r>
        <w:r w:rsidDel="00C82D68">
          <w:rPr>
            <w:lang w:eastAsia="en-AU"/>
          </w:rPr>
          <w:delText>(supplied with</w:delText>
        </w:r>
        <w:r w:rsidRPr="00DE4201" w:rsidDel="00C82D68">
          <w:rPr>
            <w:lang w:eastAsia="en-AU"/>
          </w:rPr>
          <w:delText xml:space="preserve"> DV164035)</w:delText>
        </w:r>
      </w:del>
    </w:p>
    <w:p w14:paraId="10921C18" w14:textId="3EE269A6" w:rsidR="00DE4201" w:rsidRPr="00DE4201" w:rsidDel="00C82D68" w:rsidRDefault="00DE4201" w:rsidP="00DE4201">
      <w:pPr>
        <w:pStyle w:val="ListParagraph"/>
        <w:numPr>
          <w:ilvl w:val="0"/>
          <w:numId w:val="15"/>
        </w:numPr>
        <w:rPr>
          <w:del w:id="383" w:author="Raji Shanmugasundaram - C20616" w:date="2019-06-04T13:08:00Z"/>
          <w:b/>
          <w:lang w:eastAsia="en-AU"/>
        </w:rPr>
      </w:pPr>
      <w:del w:id="384" w:author="Raji Shanmugasundaram - C20616" w:date="2019-06-04T13:08:00Z">
        <w:r w:rsidDel="00C82D68">
          <w:rPr>
            <w:b/>
            <w:lang w:eastAsia="en-AU"/>
          </w:rPr>
          <w:delText xml:space="preserve">6 Core Modular Cable with RJ11 Connectors </w:delText>
        </w:r>
        <w:r w:rsidRPr="00DE4201" w:rsidDel="00C82D68">
          <w:rPr>
            <w:lang w:eastAsia="en-AU"/>
          </w:rPr>
          <w:delText>(supplied with DV164035)</w:delText>
        </w:r>
      </w:del>
    </w:p>
    <w:p w14:paraId="10921C19" w14:textId="50428B9F" w:rsidR="00821420" w:rsidRPr="00821420" w:rsidDel="00C82D68" w:rsidRDefault="00821420" w:rsidP="00821420">
      <w:pPr>
        <w:pStyle w:val="ListParagraph"/>
        <w:numPr>
          <w:ilvl w:val="0"/>
          <w:numId w:val="15"/>
        </w:numPr>
        <w:rPr>
          <w:del w:id="385" w:author="Raji Shanmugasundaram - C20616" w:date="2019-06-04T13:08:00Z"/>
          <w:b/>
          <w:lang w:eastAsia="en-AU"/>
        </w:rPr>
      </w:pPr>
      <w:del w:id="386" w:author="Raji Shanmugasundaram - C20616" w:date="2019-06-04T13:08:00Z">
        <w:r w:rsidRPr="00821420" w:rsidDel="00C82D68">
          <w:rPr>
            <w:b/>
            <w:lang w:eastAsia="en-AU"/>
          </w:rPr>
          <w:delText>9V, 500mA Power Supply</w:delText>
        </w:r>
        <w:r w:rsidDel="00C82D68">
          <w:rPr>
            <w:b/>
            <w:lang w:eastAsia="en-AU"/>
          </w:rPr>
          <w:delText xml:space="preserve"> with 2.5mm Plug</w:delText>
        </w:r>
      </w:del>
    </w:p>
    <w:p w14:paraId="10921C1A" w14:textId="3509AEBE" w:rsidR="00C12AF3" w:rsidRPr="00C12AF3" w:rsidDel="00C82D68" w:rsidRDefault="00C12AF3" w:rsidP="00C12AF3">
      <w:pPr>
        <w:pStyle w:val="Heading1"/>
        <w:rPr>
          <w:del w:id="387" w:author="Raji Shanmugasundaram - C20616" w:date="2019-06-04T13:08:00Z"/>
          <w:lang w:eastAsia="en-AU"/>
        </w:rPr>
      </w:pPr>
      <w:bookmarkStart w:id="388" w:name="_Toc488278752"/>
      <w:del w:id="389" w:author="Raji Shanmugasundaram - C20616" w:date="2019-06-04T13:08:00Z">
        <w:r w:rsidDel="00C82D68">
          <w:rPr>
            <w:lang w:eastAsia="en-AU"/>
          </w:rPr>
          <w:delText>Software Requirements</w:delText>
        </w:r>
        <w:bookmarkEnd w:id="388"/>
      </w:del>
    </w:p>
    <w:p w14:paraId="10921C1B" w14:textId="254350A5" w:rsidR="00C12AF3" w:rsidDel="00C82D68" w:rsidRDefault="00C12AF3" w:rsidP="00C12AF3">
      <w:pPr>
        <w:rPr>
          <w:del w:id="390" w:author="Raji Shanmugasundaram - C20616" w:date="2019-06-04T13:08:00Z"/>
          <w:lang w:eastAsia="en-AU"/>
        </w:rPr>
      </w:pPr>
      <w:del w:id="391" w:author="Raji Shanmugasundaram - C20616" w:date="2019-06-04T13:08:00Z">
        <w:r w:rsidDel="00C82D68">
          <w:rPr>
            <w:lang w:eastAsia="en-AU"/>
          </w:rPr>
          <w:delText xml:space="preserve">The </w:delText>
        </w:r>
        <w:r w:rsidR="00821420" w:rsidDel="00C82D68">
          <w:rPr>
            <w:lang w:eastAsia="en-AU"/>
          </w:rPr>
          <w:delText>following software is required:</w:delText>
        </w:r>
      </w:del>
    </w:p>
    <w:p w14:paraId="10921C1C" w14:textId="52458430" w:rsidR="00C12AF3" w:rsidRPr="006B4EAF" w:rsidDel="00C82D68" w:rsidRDefault="00C12AF3" w:rsidP="00275C72">
      <w:pPr>
        <w:pStyle w:val="ListParagraph"/>
        <w:numPr>
          <w:ilvl w:val="0"/>
          <w:numId w:val="12"/>
        </w:numPr>
        <w:rPr>
          <w:del w:id="392" w:author="Raji Shanmugasundaram - C20616" w:date="2019-06-04T13:08:00Z"/>
          <w:b/>
          <w:lang w:eastAsia="en-AU"/>
        </w:rPr>
      </w:pPr>
      <w:del w:id="393" w:author="Raji Shanmugasundaram - C20616" w:date="2019-06-04T13:08:00Z">
        <w:r w:rsidRPr="006B4EAF" w:rsidDel="00C82D68">
          <w:rPr>
            <w:b/>
            <w:lang w:eastAsia="en-AU"/>
          </w:rPr>
          <w:delText>Microchip MPLAB</w:delText>
        </w:r>
        <w:r w:rsidR="00970E1D" w:rsidDel="00C82D68">
          <w:rPr>
            <w:b/>
            <w:lang w:eastAsia="en-AU"/>
          </w:rPr>
          <w:delText xml:space="preserve"> </w:delText>
        </w:r>
        <w:r w:rsidRPr="006B4EAF" w:rsidDel="00C82D68">
          <w:rPr>
            <w:b/>
            <w:lang w:eastAsia="en-AU"/>
          </w:rPr>
          <w:delText>X IDE v3.</w:delText>
        </w:r>
        <w:r w:rsidR="00821420" w:rsidDel="00C82D68">
          <w:rPr>
            <w:b/>
            <w:lang w:eastAsia="en-AU"/>
          </w:rPr>
          <w:delText>6</w:delText>
        </w:r>
        <w:r w:rsidR="00DC2A3D" w:rsidDel="00C82D68">
          <w:rPr>
            <w:b/>
            <w:lang w:eastAsia="en-AU"/>
          </w:rPr>
          <w:delText>1</w:delText>
        </w:r>
      </w:del>
      <w:ins w:id="394" w:author="Mark Atchison - C21558" w:date="2019-05-06T16:46:00Z">
        <w:del w:id="395" w:author="Raji Shanmugasundaram - C20616" w:date="2019-06-04T13:08:00Z">
          <w:r w:rsidR="00A97FAA" w:rsidDel="00C82D68">
            <w:rPr>
              <w:b/>
              <w:lang w:eastAsia="en-AU"/>
            </w:rPr>
            <w:delText>v5.20.04</w:delText>
          </w:r>
        </w:del>
      </w:ins>
    </w:p>
    <w:p w14:paraId="10921C1D" w14:textId="29B32AD1" w:rsidR="00C12AF3" w:rsidDel="00C82D68" w:rsidRDefault="00C633B8" w:rsidP="00275C72">
      <w:pPr>
        <w:pStyle w:val="ListParagraph"/>
        <w:numPr>
          <w:ilvl w:val="1"/>
          <w:numId w:val="12"/>
        </w:numPr>
        <w:rPr>
          <w:del w:id="396" w:author="Raji Shanmugasundaram - C20616" w:date="2019-06-04T13:08:00Z"/>
          <w:lang w:eastAsia="en-AU"/>
        </w:rPr>
      </w:pPr>
      <w:del w:id="397" w:author="Raji Shanmugasundaram - C20616" w:date="2019-06-04T13:08:00Z">
        <w:r w:rsidDel="00C82D68">
          <w:fldChar w:fldCharType="begin"/>
        </w:r>
        <w:r w:rsidDel="00C82D68">
          <w:delInstrText xml:space="preserve"> HYPERLINK "http://www.microchip.com/mplab" </w:delInstrText>
        </w:r>
        <w:r w:rsidDel="00C82D68">
          <w:fldChar w:fldCharType="separate"/>
        </w:r>
        <w:r w:rsidR="00C12AF3" w:rsidRPr="00E56DE0" w:rsidDel="00C82D68">
          <w:rPr>
            <w:rStyle w:val="Hyperlink"/>
            <w:lang w:eastAsia="en-AU"/>
          </w:rPr>
          <w:delText>http://www.microchip.com/mplab</w:delText>
        </w:r>
        <w:r w:rsidDel="00C82D68">
          <w:rPr>
            <w:rStyle w:val="Hyperlink"/>
            <w:lang w:eastAsia="en-AU"/>
          </w:rPr>
          <w:fldChar w:fldCharType="end"/>
        </w:r>
        <w:r w:rsidR="00C12AF3" w:rsidDel="00C82D68">
          <w:rPr>
            <w:lang w:eastAsia="en-AU"/>
          </w:rPr>
          <w:tab/>
        </w:r>
      </w:del>
    </w:p>
    <w:p w14:paraId="10921C1E" w14:textId="05AF6C81" w:rsidR="00C12AF3" w:rsidRPr="006B4EAF" w:rsidDel="00C82D68" w:rsidRDefault="00C12AF3" w:rsidP="00275C72">
      <w:pPr>
        <w:pStyle w:val="ListParagraph"/>
        <w:numPr>
          <w:ilvl w:val="0"/>
          <w:numId w:val="12"/>
        </w:numPr>
        <w:rPr>
          <w:del w:id="398" w:author="Raji Shanmugasundaram - C20616" w:date="2019-06-04T13:08:00Z"/>
          <w:b/>
          <w:lang w:eastAsia="en-AU"/>
        </w:rPr>
      </w:pPr>
      <w:del w:id="399" w:author="Raji Shanmugasundaram - C20616" w:date="2019-06-04T13:08:00Z">
        <w:r w:rsidRPr="006B4EAF" w:rsidDel="00C82D68">
          <w:rPr>
            <w:b/>
            <w:lang w:eastAsia="en-AU"/>
          </w:rPr>
          <w:delText>Microchip MPLAB XC32 Compiler v1.4</w:delText>
        </w:r>
        <w:r w:rsidR="00821420" w:rsidDel="00C82D68">
          <w:rPr>
            <w:b/>
            <w:lang w:eastAsia="en-AU"/>
          </w:rPr>
          <w:delText>3</w:delText>
        </w:r>
      </w:del>
      <w:ins w:id="400" w:author="Mark Atchison - C21558" w:date="2019-05-10T15:23:00Z">
        <w:del w:id="401" w:author="Raji Shanmugasundaram - C20616" w:date="2019-06-04T13:08:00Z">
          <w:r w:rsidR="000A4467" w:rsidDel="00C82D68">
            <w:rPr>
              <w:b/>
              <w:lang w:eastAsia="en-AU"/>
            </w:rPr>
            <w:delText>v2.20</w:delText>
          </w:r>
        </w:del>
      </w:ins>
    </w:p>
    <w:p w14:paraId="10921C1F" w14:textId="4EEAA25C" w:rsidR="00C12AF3" w:rsidDel="00C82D68" w:rsidRDefault="00C633B8" w:rsidP="00275C72">
      <w:pPr>
        <w:pStyle w:val="ListParagraph"/>
        <w:numPr>
          <w:ilvl w:val="1"/>
          <w:numId w:val="12"/>
        </w:numPr>
        <w:rPr>
          <w:del w:id="402" w:author="Raji Shanmugasundaram - C20616" w:date="2019-06-04T13:08:00Z"/>
          <w:lang w:eastAsia="en-AU"/>
        </w:rPr>
      </w:pPr>
      <w:del w:id="403" w:author="Raji Shanmugasundaram - C20616" w:date="2019-06-04T13:08:00Z">
        <w:r w:rsidDel="00C82D68">
          <w:fldChar w:fldCharType="begin"/>
        </w:r>
        <w:r w:rsidDel="00C82D68">
          <w:delInstrText xml:space="preserve"> HYPERLINK "http://www.microchip.com/mplab/compilers" </w:delInstrText>
        </w:r>
        <w:r w:rsidDel="00C82D68">
          <w:fldChar w:fldCharType="separate"/>
        </w:r>
        <w:r w:rsidR="00C12AF3" w:rsidRPr="00E56DE0" w:rsidDel="00C82D68">
          <w:rPr>
            <w:rStyle w:val="Hyperlink"/>
            <w:lang w:eastAsia="en-AU"/>
          </w:rPr>
          <w:delText>http://www.microchip.com/mplab/compilers</w:delText>
        </w:r>
        <w:r w:rsidDel="00C82D68">
          <w:rPr>
            <w:rStyle w:val="Hyperlink"/>
            <w:lang w:eastAsia="en-AU"/>
          </w:rPr>
          <w:fldChar w:fldCharType="end"/>
        </w:r>
        <w:r w:rsidR="00C12AF3" w:rsidDel="00C82D68">
          <w:rPr>
            <w:lang w:eastAsia="en-AU"/>
          </w:rPr>
          <w:tab/>
        </w:r>
      </w:del>
    </w:p>
    <w:p w14:paraId="10921C20" w14:textId="74E34F5B" w:rsidR="00C12AF3" w:rsidRPr="006B4EAF" w:rsidDel="00C82D68" w:rsidRDefault="00821420" w:rsidP="00275C72">
      <w:pPr>
        <w:pStyle w:val="ListParagraph"/>
        <w:numPr>
          <w:ilvl w:val="0"/>
          <w:numId w:val="12"/>
        </w:numPr>
        <w:rPr>
          <w:del w:id="404" w:author="Raji Shanmugasundaram - C20616" w:date="2019-06-04T13:08:00Z"/>
          <w:b/>
          <w:lang w:eastAsia="en-AU"/>
        </w:rPr>
      </w:pPr>
      <w:del w:id="405" w:author="Raji Shanmugasundaram - C20616" w:date="2019-06-04T13:08:00Z">
        <w:r w:rsidDel="00C82D68">
          <w:rPr>
            <w:b/>
            <w:lang w:eastAsia="en-AU"/>
          </w:rPr>
          <w:delText>Microchip MPLAB Harmony v2.03B</w:delText>
        </w:r>
      </w:del>
    </w:p>
    <w:p w14:paraId="10921C21" w14:textId="4CF686A4" w:rsidR="00C12AF3" w:rsidDel="00C82D68" w:rsidRDefault="00C633B8" w:rsidP="00275C72">
      <w:pPr>
        <w:pStyle w:val="ListParagraph"/>
        <w:numPr>
          <w:ilvl w:val="1"/>
          <w:numId w:val="12"/>
        </w:numPr>
        <w:rPr>
          <w:del w:id="406" w:author="Raji Shanmugasundaram - C20616" w:date="2019-06-04T13:08:00Z"/>
          <w:lang w:eastAsia="en-AU"/>
        </w:rPr>
      </w:pPr>
      <w:del w:id="407" w:author="Raji Shanmugasundaram - C20616" w:date="2019-06-04T13:08:00Z">
        <w:r w:rsidDel="00C82D68">
          <w:fldChar w:fldCharType="begin"/>
        </w:r>
        <w:r w:rsidDel="00C82D68">
          <w:delInstrText xml:space="preserve"> HYPERLINK "http://www.microchip.com/mplab/mplab-harmony" </w:delInstrText>
        </w:r>
        <w:r w:rsidDel="00C82D68">
          <w:fldChar w:fldCharType="separate"/>
        </w:r>
        <w:r w:rsidR="00C12AF3" w:rsidRPr="00E56DE0" w:rsidDel="00C82D68">
          <w:rPr>
            <w:rStyle w:val="Hyperlink"/>
            <w:lang w:eastAsia="en-AU"/>
          </w:rPr>
          <w:delText>http://www.microchip.com/mplab/mplab-harmony</w:delText>
        </w:r>
        <w:r w:rsidDel="00C82D68">
          <w:rPr>
            <w:rStyle w:val="Hyperlink"/>
            <w:lang w:eastAsia="en-AU"/>
          </w:rPr>
          <w:fldChar w:fldCharType="end"/>
        </w:r>
        <w:r w:rsidR="00C12AF3" w:rsidDel="00C82D68">
          <w:rPr>
            <w:lang w:eastAsia="en-AU"/>
          </w:rPr>
          <w:tab/>
        </w:r>
      </w:del>
    </w:p>
    <w:p w14:paraId="10921C22" w14:textId="1D7A1A98" w:rsidR="00C12AF3" w:rsidRPr="006B4EAF" w:rsidDel="00C82D68" w:rsidRDefault="00C12AF3" w:rsidP="00275C72">
      <w:pPr>
        <w:pStyle w:val="ListParagraph"/>
        <w:numPr>
          <w:ilvl w:val="0"/>
          <w:numId w:val="12"/>
        </w:numPr>
        <w:rPr>
          <w:del w:id="408" w:author="Raji Shanmugasundaram - C20616" w:date="2019-06-04T13:08:00Z"/>
          <w:b/>
          <w:lang w:eastAsia="en-AU"/>
        </w:rPr>
      </w:pPr>
      <w:del w:id="409" w:author="Raji Shanmugasundaram - C20616" w:date="2019-06-04T13:08:00Z">
        <w:r w:rsidRPr="006B4EAF" w:rsidDel="00C82D68">
          <w:rPr>
            <w:b/>
            <w:lang w:eastAsia="en-AU"/>
          </w:rPr>
          <w:delText>Microchip MPLAB Harmony</w:delText>
        </w:r>
        <w:r w:rsidR="006B4EAF" w:rsidRPr="006B4EAF" w:rsidDel="00C82D68">
          <w:rPr>
            <w:b/>
            <w:lang w:eastAsia="en-AU"/>
          </w:rPr>
          <w:delText xml:space="preserve"> Configuration (MHC) Tool</w:delText>
        </w:r>
        <w:r w:rsidRPr="006B4EAF" w:rsidDel="00C82D68">
          <w:rPr>
            <w:b/>
            <w:lang w:eastAsia="en-AU"/>
          </w:rPr>
          <w:delText xml:space="preserve"> Plugin v</w:delText>
        </w:r>
        <w:r w:rsidR="00821420" w:rsidDel="00C82D68">
          <w:rPr>
            <w:b/>
            <w:lang w:eastAsia="en-AU"/>
          </w:rPr>
          <w:delText>2.0.3.5</w:delText>
        </w:r>
      </w:del>
    </w:p>
    <w:p w14:paraId="10921C23" w14:textId="7F7DFDB6" w:rsidR="00C12AF3" w:rsidDel="00C82D68" w:rsidRDefault="00151F0E" w:rsidP="00275C72">
      <w:pPr>
        <w:pStyle w:val="ListParagraph"/>
        <w:numPr>
          <w:ilvl w:val="1"/>
          <w:numId w:val="12"/>
        </w:numPr>
        <w:rPr>
          <w:del w:id="410" w:author="Raji Shanmugasundaram - C20616" w:date="2019-06-04T13:08:00Z"/>
          <w:lang w:eastAsia="en-AU"/>
        </w:rPr>
      </w:pPr>
      <w:del w:id="411" w:author="Raji Shanmugasundaram - C20616" w:date="2019-06-04T13:08:00Z">
        <w:r w:rsidRPr="00151F0E" w:rsidDel="00C82D68">
          <w:delText>MPLAB</w:delText>
        </w:r>
        <w:r w:rsidR="00970E1D" w:rsidDel="00C82D68">
          <w:delText xml:space="preserve"> </w:delText>
        </w:r>
        <w:r w:rsidRPr="00151F0E" w:rsidDel="00C82D68">
          <w:delText xml:space="preserve">X Plugin </w:delText>
        </w:r>
        <w:r w:rsidR="00DD5B37" w:rsidDel="00C82D68">
          <w:delText>“</w:delText>
        </w:r>
        <w:r w:rsidR="006B4EAF" w:rsidRPr="00DD5B37" w:rsidDel="00C82D68">
          <w:rPr>
            <w:i/>
          </w:rPr>
          <w:delText>com-microchip-mplab-modules-mhc.nbm</w:delText>
        </w:r>
        <w:r w:rsidR="00DD5B37" w:rsidDel="00C82D68">
          <w:rPr>
            <w:i/>
          </w:rPr>
          <w:delText>”</w:delText>
        </w:r>
        <w:r w:rsidR="006B4EAF" w:rsidRPr="006B4EAF" w:rsidDel="00C82D68">
          <w:rPr>
            <w:lang w:eastAsia="en-AU"/>
          </w:rPr>
          <w:delText xml:space="preserve"> </w:delText>
        </w:r>
        <w:r w:rsidR="006B4EAF" w:rsidDel="00C82D68">
          <w:rPr>
            <w:lang w:eastAsia="en-AU"/>
          </w:rPr>
          <w:delText>is b</w:delText>
        </w:r>
        <w:r w:rsidR="00C12AF3" w:rsidDel="00C82D68">
          <w:rPr>
            <w:lang w:eastAsia="en-AU"/>
          </w:rPr>
          <w:delText>undled with MPLAB Harmony under</w:delText>
        </w:r>
        <w:r w:rsidR="006B4EAF" w:rsidDel="00C82D68">
          <w:rPr>
            <w:lang w:eastAsia="en-AU"/>
          </w:rPr>
          <w:delText xml:space="preserve"> the </w:delText>
        </w:r>
        <w:r w:rsidR="00821420" w:rsidDel="00C82D68">
          <w:rPr>
            <w:rStyle w:val="FilePath"/>
          </w:rPr>
          <w:delText>microchip\v2</w:delText>
        </w:r>
        <w:r w:rsidR="006B4EAF" w:rsidRPr="00151F0E" w:rsidDel="00C82D68">
          <w:rPr>
            <w:rStyle w:val="FilePath"/>
          </w:rPr>
          <w:delText>_</w:delText>
        </w:r>
        <w:r w:rsidR="00821420" w:rsidDel="00C82D68">
          <w:rPr>
            <w:rStyle w:val="FilePath"/>
          </w:rPr>
          <w:delText>03b</w:delText>
        </w:r>
        <w:r w:rsidR="006B4EAF" w:rsidRPr="00151F0E" w:rsidDel="00C82D68">
          <w:rPr>
            <w:rStyle w:val="FilePath"/>
          </w:rPr>
          <w:delText>\utilities\mhc</w:delText>
        </w:r>
        <w:r w:rsidR="006B4EAF" w:rsidRPr="00151F0E" w:rsidDel="00C82D68">
          <w:delText xml:space="preserve"> folder</w:delText>
        </w:r>
      </w:del>
    </w:p>
    <w:p w14:paraId="10921C24" w14:textId="4A2CD850" w:rsidR="00073E52" w:rsidRPr="00590742" w:rsidDel="00C82D68" w:rsidRDefault="00073E52" w:rsidP="00073E52">
      <w:pPr>
        <w:pStyle w:val="ListParagraph"/>
        <w:numPr>
          <w:ilvl w:val="0"/>
          <w:numId w:val="12"/>
        </w:numPr>
        <w:rPr>
          <w:del w:id="412" w:author="Raji Shanmugasundaram - C20616" w:date="2019-06-04T13:08:00Z"/>
          <w:b/>
        </w:rPr>
      </w:pPr>
      <w:del w:id="413" w:author="Raji Shanmugasundaram - C20616" w:date="2019-06-04T13:08:00Z">
        <w:r w:rsidRPr="00590742" w:rsidDel="00C82D68">
          <w:rPr>
            <w:b/>
          </w:rPr>
          <w:delText xml:space="preserve">Tera Term </w:delText>
        </w:r>
        <w:r w:rsidDel="00C82D68">
          <w:rPr>
            <w:b/>
          </w:rPr>
          <w:delText>v4.95</w:delText>
        </w:r>
      </w:del>
    </w:p>
    <w:p w14:paraId="10921C25" w14:textId="6FC07009" w:rsidR="00073E52" w:rsidDel="00C82D68" w:rsidRDefault="00C633B8" w:rsidP="00073E52">
      <w:pPr>
        <w:pStyle w:val="ListParagraph"/>
        <w:numPr>
          <w:ilvl w:val="1"/>
          <w:numId w:val="12"/>
        </w:numPr>
        <w:rPr>
          <w:del w:id="414" w:author="Raji Shanmugasundaram - C20616" w:date="2019-06-04T13:08:00Z"/>
          <w:lang w:eastAsia="en-AU"/>
        </w:rPr>
      </w:pPr>
      <w:del w:id="415" w:author="Raji Shanmugasundaram - C20616" w:date="2019-06-04T13:08:00Z">
        <w:r w:rsidDel="00C82D68">
          <w:fldChar w:fldCharType="begin"/>
        </w:r>
        <w:r w:rsidDel="00C82D68">
          <w:delInstrText xml:space="preserve"> HYPERLINK "https://ttssh2.osdn.jp/index.html.en" </w:delInstrText>
        </w:r>
        <w:r w:rsidDel="00C82D68">
          <w:fldChar w:fldCharType="separate"/>
        </w:r>
        <w:r w:rsidR="00073E52" w:rsidRPr="0010390B" w:rsidDel="00C82D68">
          <w:rPr>
            <w:rStyle w:val="Hyperlink"/>
            <w:lang w:eastAsia="en-AU"/>
          </w:rPr>
          <w:delText>https://ttssh2.osdn.jp/index.html.en</w:delText>
        </w:r>
        <w:r w:rsidDel="00C82D68">
          <w:rPr>
            <w:rStyle w:val="Hyperlink"/>
            <w:lang w:eastAsia="en-AU"/>
          </w:rPr>
          <w:fldChar w:fldCharType="end"/>
        </w:r>
      </w:del>
    </w:p>
    <w:p w14:paraId="10921C26" w14:textId="18290DA3" w:rsidR="00C12AF3" w:rsidRPr="00456C54" w:rsidDel="00C82D68" w:rsidRDefault="00C12AF3" w:rsidP="00456C54">
      <w:pPr>
        <w:pStyle w:val="ListParagraph"/>
        <w:numPr>
          <w:ilvl w:val="0"/>
          <w:numId w:val="12"/>
        </w:numPr>
        <w:rPr>
          <w:del w:id="416" w:author="Raji Shanmugasundaram - C20616" w:date="2019-06-04T13:08:00Z"/>
          <w:b/>
          <w:lang w:eastAsia="en-AU"/>
        </w:rPr>
      </w:pPr>
      <w:del w:id="417" w:author="Raji Shanmugasundaram - C20616" w:date="2019-06-04T13:08:00Z">
        <w:r w:rsidRPr="006B4EAF" w:rsidDel="00C82D68">
          <w:rPr>
            <w:b/>
            <w:lang w:eastAsia="en-AU"/>
          </w:rPr>
          <w:delText>Packet Sender</w:delText>
        </w:r>
        <w:r w:rsidR="000E57FB" w:rsidDel="00C82D68">
          <w:rPr>
            <w:b/>
            <w:lang w:eastAsia="en-AU"/>
          </w:rPr>
          <w:delText xml:space="preserve"> v5.</w:delText>
        </w:r>
        <w:r w:rsidR="00456C54" w:rsidDel="00C82D68">
          <w:rPr>
            <w:b/>
            <w:lang w:eastAsia="en-AU"/>
          </w:rPr>
          <w:delText>1</w:delText>
        </w:r>
        <w:r w:rsidRPr="00456C54" w:rsidDel="00C82D68">
          <w:rPr>
            <w:b/>
            <w:lang w:eastAsia="en-AU"/>
          </w:rPr>
          <w:delText xml:space="preserve"> (lab 2 only)</w:delText>
        </w:r>
      </w:del>
    </w:p>
    <w:p w14:paraId="10921C27" w14:textId="32236D26" w:rsidR="00C12AF3" w:rsidRPr="00590742" w:rsidDel="00C82D68" w:rsidRDefault="00C633B8" w:rsidP="00275C72">
      <w:pPr>
        <w:pStyle w:val="ListParagraph"/>
        <w:numPr>
          <w:ilvl w:val="1"/>
          <w:numId w:val="12"/>
        </w:numPr>
        <w:rPr>
          <w:del w:id="418" w:author="Raji Shanmugasundaram - C20616" w:date="2019-06-04T13:08:00Z"/>
          <w:rStyle w:val="Hyperlink"/>
          <w:color w:val="auto"/>
          <w:u w:val="none"/>
          <w:lang w:eastAsia="en-AU"/>
        </w:rPr>
      </w:pPr>
      <w:del w:id="419" w:author="Raji Shanmugasundaram - C20616" w:date="2019-06-04T13:08:00Z">
        <w:r w:rsidDel="00C82D68">
          <w:fldChar w:fldCharType="begin"/>
        </w:r>
        <w:r w:rsidDel="00C82D68">
          <w:delInstrText xml:space="preserve"> HYPERLINK "https://packetsender.com/" </w:delInstrText>
        </w:r>
        <w:r w:rsidDel="00C82D68">
          <w:fldChar w:fldCharType="separate"/>
        </w:r>
        <w:r w:rsidR="00C12AF3" w:rsidRPr="00E56DE0" w:rsidDel="00C82D68">
          <w:rPr>
            <w:rStyle w:val="Hyperlink"/>
            <w:lang w:eastAsia="en-AU"/>
          </w:rPr>
          <w:delText>https://packetsender.com</w:delText>
        </w:r>
        <w:r w:rsidDel="00C82D68">
          <w:rPr>
            <w:rStyle w:val="Hyperlink"/>
            <w:lang w:eastAsia="en-AU"/>
          </w:rPr>
          <w:fldChar w:fldCharType="end"/>
        </w:r>
      </w:del>
    </w:p>
    <w:p w14:paraId="10921C28" w14:textId="05EB0C5D" w:rsidR="00C12AF3" w:rsidRPr="006B4EAF" w:rsidDel="00C82D68" w:rsidRDefault="00C12AF3" w:rsidP="00275C72">
      <w:pPr>
        <w:pStyle w:val="ListParagraph"/>
        <w:numPr>
          <w:ilvl w:val="0"/>
          <w:numId w:val="12"/>
        </w:numPr>
        <w:rPr>
          <w:del w:id="420" w:author="Raji Shanmugasundaram - C20616" w:date="2019-06-04T13:08:00Z"/>
          <w:b/>
          <w:lang w:eastAsia="en-AU"/>
        </w:rPr>
      </w:pPr>
      <w:del w:id="421" w:author="Raji Shanmugasundaram - C20616" w:date="2019-06-04T13:08:00Z">
        <w:r w:rsidRPr="006B4EAF" w:rsidDel="00C82D68">
          <w:rPr>
            <w:b/>
            <w:lang w:eastAsia="en-AU"/>
          </w:rPr>
          <w:delText>JSMN JSON Parser (lab 2 only)</w:delText>
        </w:r>
      </w:del>
    </w:p>
    <w:p w14:paraId="10921C29" w14:textId="53D9D4C0" w:rsidR="00C12AF3" w:rsidDel="00C82D68" w:rsidRDefault="00C633B8" w:rsidP="00275C72">
      <w:pPr>
        <w:pStyle w:val="ListParagraph"/>
        <w:numPr>
          <w:ilvl w:val="1"/>
          <w:numId w:val="12"/>
        </w:numPr>
        <w:rPr>
          <w:del w:id="422" w:author="Raji Shanmugasundaram - C20616" w:date="2019-06-04T13:08:00Z"/>
          <w:lang w:eastAsia="en-AU"/>
        </w:rPr>
      </w:pPr>
      <w:del w:id="423" w:author="Raji Shanmugasundaram - C20616" w:date="2019-06-04T13:08:00Z">
        <w:r w:rsidDel="00C82D68">
          <w:fldChar w:fldCharType="begin"/>
        </w:r>
        <w:r w:rsidDel="00C82D68">
          <w:delInstrText xml:space="preserve"> HYPERLINK "http://www.zserge.com/jsmn.html" </w:delInstrText>
        </w:r>
        <w:r w:rsidDel="00C82D68">
          <w:fldChar w:fldCharType="separate"/>
        </w:r>
        <w:r w:rsidR="006B4EAF" w:rsidRPr="00E56DE0" w:rsidDel="00C82D68">
          <w:rPr>
            <w:rStyle w:val="Hyperlink"/>
          </w:rPr>
          <w:delText>http://www.zserge.com/</w:delText>
        </w:r>
        <w:r w:rsidR="006B4EAF" w:rsidRPr="006B4EAF" w:rsidDel="00C82D68">
          <w:rPr>
            <w:rStyle w:val="Hyperlink"/>
            <w:bCs/>
          </w:rPr>
          <w:delText>jsmn</w:delText>
        </w:r>
        <w:r w:rsidR="006B4EAF" w:rsidRPr="006B4EAF" w:rsidDel="00C82D68">
          <w:rPr>
            <w:rStyle w:val="Hyperlink"/>
          </w:rPr>
          <w:delText>.html</w:delText>
        </w:r>
        <w:r w:rsidDel="00C82D68">
          <w:rPr>
            <w:rStyle w:val="Hyperlink"/>
          </w:rPr>
          <w:fldChar w:fldCharType="end"/>
        </w:r>
      </w:del>
    </w:p>
    <w:p w14:paraId="10921C2A" w14:textId="66C3A563" w:rsidR="005169A8" w:rsidDel="00C82D68" w:rsidRDefault="005169A8" w:rsidP="005169A8">
      <w:pPr>
        <w:pStyle w:val="Title"/>
        <w:rPr>
          <w:del w:id="424" w:author="Raji Shanmugasundaram - C20616" w:date="2019-06-04T13:08:00Z"/>
          <w:lang w:eastAsia="en-AU"/>
        </w:rPr>
      </w:pPr>
      <w:bookmarkStart w:id="425" w:name="_Toc488278753"/>
      <w:bookmarkEnd w:id="425"/>
    </w:p>
    <w:p w14:paraId="10921C2B" w14:textId="32113F78" w:rsidR="00A70D8F" w:rsidDel="00C82D68" w:rsidRDefault="00A70D8F" w:rsidP="00121D6B">
      <w:pPr>
        <w:pStyle w:val="Heading1"/>
        <w:rPr>
          <w:del w:id="426" w:author="Raji Shanmugasundaram - C20616" w:date="2019-06-04T13:08:00Z"/>
          <w:lang w:eastAsia="en-AU"/>
        </w:rPr>
      </w:pPr>
      <w:bookmarkStart w:id="427" w:name="_Toc488278754"/>
      <w:del w:id="428" w:author="Raji Shanmugasundaram - C20616" w:date="2019-06-04T13:08:00Z">
        <w:r w:rsidDel="00C82D68">
          <w:rPr>
            <w:lang w:eastAsia="en-AU"/>
          </w:rPr>
          <w:delText>Introduction</w:delText>
        </w:r>
        <w:bookmarkEnd w:id="427"/>
      </w:del>
    </w:p>
    <w:p w14:paraId="10921C2C" w14:textId="4D21FF8C" w:rsidR="00A70D8F" w:rsidDel="00C82D68" w:rsidRDefault="00A70D8F" w:rsidP="001F328C">
      <w:pPr>
        <w:jc w:val="both"/>
        <w:rPr>
          <w:del w:id="429" w:author="Raji Shanmugasundaram - C20616" w:date="2019-06-04T13:08:00Z"/>
          <w:lang w:eastAsia="en-AU"/>
        </w:rPr>
      </w:pPr>
      <w:del w:id="430" w:author="Raji Shanmugasundaram - C20616" w:date="2019-06-04T13:08:00Z">
        <w:r w:rsidDel="00C82D68">
          <w:rPr>
            <w:lang w:eastAsia="en-AU"/>
          </w:rPr>
          <w:delText xml:space="preserve">Lab 1 will show you how to create a new </w:delText>
        </w:r>
        <w:r w:rsidR="00B971A6" w:rsidDel="00C82D68">
          <w:rPr>
            <w:lang w:eastAsia="en-AU"/>
          </w:rPr>
          <w:delText>TCP/IP</w:delText>
        </w:r>
        <w:r w:rsidDel="00C82D68">
          <w:rPr>
            <w:lang w:eastAsia="en-AU"/>
          </w:rPr>
          <w:delText xml:space="preserve"> MPLAB Harmony Project from scratch using the MPLAB Harmony Configuration (MHC) Tool. The project will incorporate basic TCP/IP functionality to allow the PIC32MZ</w:delText>
        </w:r>
        <w:r w:rsidR="002A42A6" w:rsidDel="00C82D68">
          <w:rPr>
            <w:lang w:eastAsia="en-AU"/>
          </w:rPr>
          <w:delText xml:space="preserve"> </w:delText>
        </w:r>
        <w:r w:rsidDel="00C82D68">
          <w:rPr>
            <w:lang w:eastAsia="en-AU"/>
          </w:rPr>
          <w:delText>EF Starter kit</w:delText>
        </w:r>
      </w:del>
      <w:ins w:id="431" w:author="Mark Atchison - C21558" w:date="2019-05-06T16:48:00Z">
        <w:del w:id="432" w:author="Raji Shanmugasundaram - C20616" w:date="2019-06-04T13:08:00Z">
          <w:r w:rsidR="00064A8E" w:rsidDel="00C82D68">
            <w:rPr>
              <w:lang w:eastAsia="en-AU"/>
            </w:rPr>
            <w:delText>SAM E70 Xplained Ultra</w:delText>
          </w:r>
        </w:del>
      </w:ins>
      <w:del w:id="433" w:author="Raji Shanmugasundaram - C20616" w:date="2019-06-04T13:08:00Z">
        <w:r w:rsidDel="00C82D68">
          <w:rPr>
            <w:lang w:eastAsia="en-AU"/>
          </w:rPr>
          <w:delText xml:space="preserve"> to connect to a</w:delText>
        </w:r>
        <w:r w:rsidR="00121D6B" w:rsidDel="00C82D68">
          <w:rPr>
            <w:lang w:eastAsia="en-AU"/>
          </w:rPr>
          <w:delText>n</w:delText>
        </w:r>
        <w:r w:rsidDel="00C82D68">
          <w:rPr>
            <w:lang w:eastAsia="en-AU"/>
          </w:rPr>
          <w:delText xml:space="preserve"> Ethernet Network, along with a simple application to flash a </w:delText>
        </w:r>
        <w:r w:rsidR="00B971A6" w:rsidDel="00C82D68">
          <w:rPr>
            <w:lang w:eastAsia="en-AU"/>
          </w:rPr>
          <w:delText>“</w:delText>
        </w:r>
        <w:r w:rsidDel="00C82D68">
          <w:rPr>
            <w:lang w:eastAsia="en-AU"/>
          </w:rPr>
          <w:delText>Heartbeat</w:delText>
        </w:r>
        <w:r w:rsidR="00B971A6" w:rsidDel="00C82D68">
          <w:rPr>
            <w:lang w:eastAsia="en-AU"/>
          </w:rPr>
          <w:delText>”</w:delText>
        </w:r>
        <w:r w:rsidDel="00C82D68">
          <w:rPr>
            <w:lang w:eastAsia="en-AU"/>
          </w:rPr>
          <w:delText xml:space="preserve"> LED</w:delText>
        </w:r>
        <w:r w:rsidR="00B971A6" w:rsidDel="00C82D68">
          <w:rPr>
            <w:lang w:eastAsia="en-AU"/>
          </w:rPr>
          <w:delText xml:space="preserve"> every </w:delText>
        </w:r>
        <w:r w:rsidDel="00C82D68">
          <w:rPr>
            <w:lang w:eastAsia="en-AU"/>
          </w:rPr>
          <w:delText>500ms</w:delText>
        </w:r>
        <w:r w:rsidR="00B971A6" w:rsidDel="00C82D68">
          <w:rPr>
            <w:lang w:eastAsia="en-AU"/>
          </w:rPr>
          <w:delText>.</w:delText>
        </w:r>
        <w:r w:rsidDel="00C82D68">
          <w:rPr>
            <w:lang w:eastAsia="en-AU"/>
          </w:rPr>
          <w:delText xml:space="preserve"> Once the project is generated and programmed onto the development kit, you will use a number of techniques to validate that the PIC is connected to a network and determine its IP Address. The concepts that will </w:delText>
        </w:r>
        <w:r w:rsidR="00121D6B" w:rsidDel="00C82D68">
          <w:rPr>
            <w:lang w:eastAsia="en-AU"/>
          </w:rPr>
          <w:delText>be covered in this lab include:</w:delText>
        </w:r>
      </w:del>
    </w:p>
    <w:p w14:paraId="10921C2D" w14:textId="7C9B0F2F" w:rsidR="00A70D8F" w:rsidDel="00C82D68" w:rsidRDefault="00A70D8F" w:rsidP="00275C72">
      <w:pPr>
        <w:pStyle w:val="ListParagraph"/>
        <w:numPr>
          <w:ilvl w:val="0"/>
          <w:numId w:val="11"/>
        </w:numPr>
        <w:jc w:val="both"/>
        <w:rPr>
          <w:del w:id="434" w:author="Raji Shanmugasundaram - C20616" w:date="2019-06-04T13:08:00Z"/>
          <w:lang w:eastAsia="en-AU"/>
        </w:rPr>
      </w:pPr>
      <w:del w:id="435" w:author="Raji Shanmugasundaram - C20616" w:date="2019-06-04T13:08:00Z">
        <w:r w:rsidDel="00C82D68">
          <w:rPr>
            <w:lang w:eastAsia="en-AU"/>
          </w:rPr>
          <w:delText>Creating a new PIC32</w:delText>
        </w:r>
      </w:del>
      <w:ins w:id="436" w:author="Mark Atchison - C21558" w:date="2019-05-10T15:28:00Z">
        <w:del w:id="437" w:author="Raji Shanmugasundaram - C20616" w:date="2019-06-04T13:08:00Z">
          <w:r w:rsidR="00A56E17" w:rsidDel="00C82D68">
            <w:rPr>
              <w:lang w:eastAsia="en-AU"/>
            </w:rPr>
            <w:delText>SAM E70</w:delText>
          </w:r>
        </w:del>
      </w:ins>
      <w:del w:id="438" w:author="Raji Shanmugasundaram - C20616" w:date="2019-06-04T13:08:00Z">
        <w:r w:rsidDel="00C82D68">
          <w:rPr>
            <w:lang w:eastAsia="en-AU"/>
          </w:rPr>
          <w:delText xml:space="preserve"> MPLAB</w:delText>
        </w:r>
        <w:r w:rsidR="00970E1D" w:rsidDel="00C82D68">
          <w:rPr>
            <w:lang w:eastAsia="en-AU"/>
          </w:rPr>
          <w:delText xml:space="preserve"> </w:delText>
        </w:r>
        <w:r w:rsidDel="00C82D68">
          <w:rPr>
            <w:lang w:eastAsia="en-AU"/>
          </w:rPr>
          <w:delText>X Project</w:delText>
        </w:r>
      </w:del>
    </w:p>
    <w:p w14:paraId="10921C2E" w14:textId="696097BB" w:rsidR="00A70D8F" w:rsidDel="00C82D68" w:rsidRDefault="00A70D8F" w:rsidP="00275C72">
      <w:pPr>
        <w:pStyle w:val="ListParagraph"/>
        <w:numPr>
          <w:ilvl w:val="0"/>
          <w:numId w:val="11"/>
        </w:numPr>
        <w:rPr>
          <w:del w:id="439" w:author="Raji Shanmugasundaram - C20616" w:date="2019-06-04T13:08:00Z"/>
          <w:lang w:eastAsia="en-AU"/>
        </w:rPr>
      </w:pPr>
      <w:del w:id="440" w:author="Raji Shanmugasundaram - C20616" w:date="2019-06-04T13:08:00Z">
        <w:r w:rsidDel="00C82D68">
          <w:rPr>
            <w:lang w:eastAsia="en-AU"/>
          </w:rPr>
          <w:delText>Configuring the MPLAB Harmony path, project name and target device</w:delText>
        </w:r>
      </w:del>
    </w:p>
    <w:p w14:paraId="10921C2F" w14:textId="42D048AD" w:rsidR="00A70D8F" w:rsidDel="00C82D68" w:rsidRDefault="00A70D8F" w:rsidP="00275C72">
      <w:pPr>
        <w:pStyle w:val="ListParagraph"/>
        <w:numPr>
          <w:ilvl w:val="0"/>
          <w:numId w:val="11"/>
        </w:numPr>
        <w:rPr>
          <w:del w:id="441" w:author="Raji Shanmugasundaram - C20616" w:date="2019-06-04T13:08:00Z"/>
          <w:lang w:eastAsia="en-AU"/>
        </w:rPr>
      </w:pPr>
      <w:del w:id="442" w:author="Raji Shanmugasundaram - C20616" w:date="2019-06-04T13:08:00Z">
        <w:r w:rsidDel="00C82D68">
          <w:rPr>
            <w:lang w:eastAsia="en-AU"/>
          </w:rPr>
          <w:delText xml:space="preserve">Selecting a Board Support Package (BSP) </w:delText>
        </w:r>
      </w:del>
    </w:p>
    <w:p w14:paraId="10921C30" w14:textId="14E8AE6B" w:rsidR="00A70D8F" w:rsidDel="00C82D68" w:rsidRDefault="00A70D8F" w:rsidP="00275C72">
      <w:pPr>
        <w:pStyle w:val="ListParagraph"/>
        <w:numPr>
          <w:ilvl w:val="0"/>
          <w:numId w:val="11"/>
        </w:numPr>
        <w:rPr>
          <w:del w:id="443" w:author="Raji Shanmugasundaram - C20616" w:date="2019-06-04T13:08:00Z"/>
          <w:lang w:eastAsia="en-AU"/>
        </w:rPr>
      </w:pPr>
      <w:del w:id="444" w:author="Raji Shanmugasundaram - C20616" w:date="2019-06-04T13:08:00Z">
        <w:r w:rsidDel="00C82D68">
          <w:rPr>
            <w:lang w:eastAsia="en-AU"/>
          </w:rPr>
          <w:delText>Enabling the TCP/IP Stack</w:delText>
        </w:r>
      </w:del>
    </w:p>
    <w:p w14:paraId="10921C31" w14:textId="77558273" w:rsidR="00A70D8F" w:rsidDel="00C82D68" w:rsidRDefault="00A70D8F" w:rsidP="00275C72">
      <w:pPr>
        <w:pStyle w:val="ListParagraph"/>
        <w:numPr>
          <w:ilvl w:val="0"/>
          <w:numId w:val="11"/>
        </w:numPr>
        <w:rPr>
          <w:del w:id="445" w:author="Raji Shanmugasundaram - C20616" w:date="2019-06-04T13:08:00Z"/>
          <w:lang w:eastAsia="en-AU"/>
        </w:rPr>
      </w:pPr>
      <w:del w:id="446" w:author="Raji Shanmugasundaram - C20616" w:date="2019-06-04T13:08:00Z">
        <w:r w:rsidDel="00C82D68">
          <w:rPr>
            <w:lang w:eastAsia="en-AU"/>
          </w:rPr>
          <w:delText>Configuring the TCP/IP Stack options</w:delText>
        </w:r>
        <w:r w:rsidR="00FC014A" w:rsidDel="00C82D68">
          <w:rPr>
            <w:lang w:eastAsia="en-AU"/>
          </w:rPr>
          <w:delText>, including</w:delText>
        </w:r>
        <w:r w:rsidR="006336DD" w:rsidDel="00C82D68">
          <w:rPr>
            <w:lang w:eastAsia="en-AU"/>
          </w:rPr>
          <w:delText>:</w:delText>
        </w:r>
      </w:del>
    </w:p>
    <w:p w14:paraId="10921C32" w14:textId="372BD333" w:rsidR="00A70D8F" w:rsidDel="00C82D68" w:rsidRDefault="00A70D8F" w:rsidP="00FC014A">
      <w:pPr>
        <w:pStyle w:val="ListParagraph"/>
        <w:numPr>
          <w:ilvl w:val="1"/>
          <w:numId w:val="11"/>
        </w:numPr>
        <w:rPr>
          <w:del w:id="447" w:author="Raji Shanmugasundaram - C20616" w:date="2019-06-04T13:08:00Z"/>
          <w:lang w:eastAsia="en-AU"/>
        </w:rPr>
      </w:pPr>
      <w:del w:id="448" w:author="Raji Shanmugasundaram - C20616" w:date="2019-06-04T13:08:00Z">
        <w:r w:rsidDel="00C82D68">
          <w:rPr>
            <w:lang w:eastAsia="en-AU"/>
          </w:rPr>
          <w:delText>Network Configuration</w:delText>
        </w:r>
        <w:r w:rsidR="00FC014A" w:rsidDel="00C82D68">
          <w:rPr>
            <w:lang w:eastAsia="en-AU"/>
          </w:rPr>
          <w:delText xml:space="preserve"> (I</w:delText>
        </w:r>
        <w:r w:rsidDel="00C82D68">
          <w:rPr>
            <w:lang w:eastAsia="en-AU"/>
          </w:rPr>
          <w:delText>nterface Type</w:delText>
        </w:r>
        <w:r w:rsidR="00FC014A" w:rsidDel="00C82D68">
          <w:rPr>
            <w:lang w:eastAsia="en-AU"/>
          </w:rPr>
          <w:delText xml:space="preserve">, </w:delText>
        </w:r>
        <w:r w:rsidDel="00C82D68">
          <w:rPr>
            <w:lang w:eastAsia="en-AU"/>
          </w:rPr>
          <w:delText>Host Name</w:delText>
        </w:r>
        <w:r w:rsidR="00FC014A" w:rsidDel="00C82D68">
          <w:rPr>
            <w:lang w:eastAsia="en-AU"/>
          </w:rPr>
          <w:delText>)</w:delText>
        </w:r>
      </w:del>
    </w:p>
    <w:p w14:paraId="10921C33" w14:textId="72F128BA" w:rsidR="00A70D8F" w:rsidDel="00C82D68" w:rsidRDefault="00B971A6" w:rsidP="00FC014A">
      <w:pPr>
        <w:pStyle w:val="ListParagraph"/>
        <w:numPr>
          <w:ilvl w:val="1"/>
          <w:numId w:val="11"/>
        </w:numPr>
        <w:rPr>
          <w:del w:id="449" w:author="Raji Shanmugasundaram - C20616" w:date="2019-06-04T13:08:00Z"/>
          <w:lang w:eastAsia="en-AU"/>
        </w:rPr>
      </w:pPr>
      <w:del w:id="450" w:author="Raji Shanmugasundaram - C20616" w:date="2019-06-04T13:08:00Z">
        <w:r w:rsidDel="00C82D68">
          <w:rPr>
            <w:lang w:eastAsia="en-AU"/>
          </w:rPr>
          <w:delText>TCP/IP</w:delText>
        </w:r>
        <w:r w:rsidR="006336DD" w:rsidDel="00C82D68">
          <w:rPr>
            <w:lang w:eastAsia="en-AU"/>
          </w:rPr>
          <w:delText xml:space="preserve"> Services including </w:delText>
        </w:r>
        <w:r w:rsidR="00A70D8F" w:rsidRPr="00331502" w:rsidDel="00C82D68">
          <w:rPr>
            <w:lang w:eastAsia="en-AU"/>
          </w:rPr>
          <w:delText>Dynamic Host Configuration Protocol Client</w:delText>
        </w:r>
        <w:r w:rsidR="00FC014A" w:rsidDel="00C82D68">
          <w:rPr>
            <w:lang w:eastAsia="en-AU"/>
          </w:rPr>
          <w:delText xml:space="preserve">, </w:delText>
        </w:r>
        <w:r w:rsidR="00A70D8F" w:rsidDel="00C82D68">
          <w:rPr>
            <w:lang w:eastAsia="en-AU"/>
          </w:rPr>
          <w:delText>ICMPv4 Server (for Ping testing)</w:delText>
        </w:r>
        <w:r w:rsidR="00FC014A" w:rsidDel="00C82D68">
          <w:rPr>
            <w:lang w:eastAsia="en-AU"/>
          </w:rPr>
          <w:delText xml:space="preserve"> &amp; </w:delText>
        </w:r>
        <w:r w:rsidR="00A70D8F" w:rsidDel="00C82D68">
          <w:rPr>
            <w:lang w:eastAsia="en-AU"/>
          </w:rPr>
          <w:delText>Announce Discovery Tool</w:delText>
        </w:r>
      </w:del>
    </w:p>
    <w:p w14:paraId="10921C34" w14:textId="4FFDEC8B" w:rsidR="00121D6B" w:rsidDel="00C82D68" w:rsidRDefault="00A70D8F" w:rsidP="00275C72">
      <w:pPr>
        <w:pStyle w:val="ListParagraph"/>
        <w:numPr>
          <w:ilvl w:val="0"/>
          <w:numId w:val="11"/>
        </w:numPr>
        <w:rPr>
          <w:del w:id="451" w:author="Raji Shanmugasundaram - C20616" w:date="2019-06-04T13:08:00Z"/>
          <w:lang w:eastAsia="en-AU"/>
        </w:rPr>
      </w:pPr>
      <w:del w:id="452" w:author="Raji Shanmugasundaram - C20616" w:date="2019-06-04T13:08:00Z">
        <w:r w:rsidDel="00C82D68">
          <w:rPr>
            <w:lang w:eastAsia="en-AU"/>
          </w:rPr>
          <w:delText>Configuring Network Interface Drivers</w:delText>
        </w:r>
        <w:r w:rsidR="006336DD" w:rsidDel="00C82D68">
          <w:rPr>
            <w:lang w:eastAsia="en-AU"/>
          </w:rPr>
          <w:delText>:</w:delText>
        </w:r>
      </w:del>
    </w:p>
    <w:p w14:paraId="10921C35" w14:textId="1210DACE" w:rsidR="00A70D8F" w:rsidDel="00C82D68" w:rsidRDefault="00A70D8F" w:rsidP="00275C72">
      <w:pPr>
        <w:pStyle w:val="ListParagraph"/>
        <w:numPr>
          <w:ilvl w:val="1"/>
          <w:numId w:val="11"/>
        </w:numPr>
        <w:rPr>
          <w:del w:id="453" w:author="Raji Shanmugasundaram - C20616" w:date="2019-06-04T13:08:00Z"/>
          <w:lang w:eastAsia="en-AU"/>
        </w:rPr>
      </w:pPr>
      <w:del w:id="454" w:author="Raji Shanmugasundaram - C20616" w:date="2019-06-04T13:08:00Z">
        <w:r w:rsidDel="00C82D68">
          <w:rPr>
            <w:lang w:eastAsia="en-AU"/>
          </w:rPr>
          <w:delText>Enabling t</w:delText>
        </w:r>
        <w:r w:rsidR="00121D6B" w:rsidDel="00C82D68">
          <w:rPr>
            <w:lang w:eastAsia="en-AU"/>
          </w:rPr>
          <w:delText>he Internal Ethernet MAC Driver</w:delText>
        </w:r>
      </w:del>
    </w:p>
    <w:p w14:paraId="10921C36" w14:textId="37392912" w:rsidR="00A70D8F" w:rsidDel="00C82D68" w:rsidRDefault="00121D6B" w:rsidP="00275C72">
      <w:pPr>
        <w:pStyle w:val="ListParagraph"/>
        <w:numPr>
          <w:ilvl w:val="1"/>
          <w:numId w:val="11"/>
        </w:numPr>
        <w:rPr>
          <w:del w:id="455" w:author="Raji Shanmugasundaram - C20616" w:date="2019-06-04T13:08:00Z"/>
          <w:lang w:eastAsia="en-AU"/>
        </w:rPr>
      </w:pPr>
      <w:del w:id="456" w:author="Raji Shanmugasundaram - C20616" w:date="2019-06-04T13:08:00Z">
        <w:r w:rsidDel="00C82D68">
          <w:rPr>
            <w:lang w:eastAsia="en-AU"/>
          </w:rPr>
          <w:delText>Selection of External PHY Type</w:delText>
        </w:r>
      </w:del>
    </w:p>
    <w:p w14:paraId="10921C37" w14:textId="6622373A" w:rsidR="00A70D8F" w:rsidDel="00C82D68" w:rsidRDefault="00A70D8F" w:rsidP="00275C72">
      <w:pPr>
        <w:pStyle w:val="ListParagraph"/>
        <w:numPr>
          <w:ilvl w:val="1"/>
          <w:numId w:val="11"/>
        </w:numPr>
        <w:rPr>
          <w:del w:id="457" w:author="Raji Shanmugasundaram - C20616" w:date="2019-06-04T13:08:00Z"/>
          <w:lang w:eastAsia="en-AU"/>
        </w:rPr>
      </w:pPr>
      <w:del w:id="458" w:author="Raji Shanmugasundaram - C20616" w:date="2019-06-04T13:08:00Z">
        <w:r w:rsidRPr="00331502" w:rsidDel="00C82D68">
          <w:rPr>
            <w:lang w:eastAsia="en-AU"/>
          </w:rPr>
          <w:delText>Configuration of MAC and PHY Options</w:delText>
        </w:r>
      </w:del>
    </w:p>
    <w:p w14:paraId="10921C38" w14:textId="38A62626" w:rsidR="00036504" w:rsidDel="00C82D68" w:rsidRDefault="00036504" w:rsidP="00036504">
      <w:pPr>
        <w:pStyle w:val="ListParagraph"/>
        <w:numPr>
          <w:ilvl w:val="0"/>
          <w:numId w:val="11"/>
        </w:numPr>
        <w:rPr>
          <w:del w:id="459" w:author="Raji Shanmugasundaram - C20616" w:date="2019-06-04T13:08:00Z"/>
          <w:lang w:eastAsia="en-AU"/>
        </w:rPr>
      </w:pPr>
      <w:del w:id="460" w:author="Raji Shanmugasundaram - C20616" w:date="2019-06-04T13:08:00Z">
        <w:r w:rsidDel="00C82D68">
          <w:rPr>
            <w:lang w:eastAsia="en-AU"/>
          </w:rPr>
          <w:delText xml:space="preserve">Configuring the Harmony Console and Command Service </w:delText>
        </w:r>
        <w:r w:rsidR="006336DD" w:rsidDel="00C82D68">
          <w:rPr>
            <w:lang w:eastAsia="en-AU"/>
          </w:rPr>
          <w:delText>f</w:delText>
        </w:r>
        <w:r w:rsidDel="00C82D68">
          <w:rPr>
            <w:lang w:eastAsia="en-AU"/>
          </w:rPr>
          <w:delText>or monitoring and control</w:delText>
        </w:r>
        <w:r w:rsidR="006336DD" w:rsidDel="00C82D68">
          <w:rPr>
            <w:lang w:eastAsia="en-AU"/>
          </w:rPr>
          <w:delText xml:space="preserve"> of the TCP/IP stack</w:delText>
        </w:r>
        <w:r w:rsidDel="00C82D68">
          <w:rPr>
            <w:lang w:eastAsia="en-AU"/>
          </w:rPr>
          <w:delText xml:space="preserve"> via a Terminal Client running on a USB CDC Interface (Emulated RS232 COM Port).</w:delText>
        </w:r>
      </w:del>
    </w:p>
    <w:p w14:paraId="10921C39" w14:textId="03EF3ECB" w:rsidR="00036504" w:rsidRPr="00331502" w:rsidDel="00C82D68" w:rsidRDefault="00036504" w:rsidP="00036504">
      <w:pPr>
        <w:pStyle w:val="ListParagraph"/>
        <w:numPr>
          <w:ilvl w:val="0"/>
          <w:numId w:val="11"/>
        </w:numPr>
        <w:rPr>
          <w:del w:id="461" w:author="Raji Shanmugasundaram - C20616" w:date="2019-06-04T13:08:00Z"/>
          <w:lang w:eastAsia="en-AU"/>
        </w:rPr>
      </w:pPr>
      <w:del w:id="462" w:author="Raji Shanmugasundaram - C20616" w:date="2019-06-04T13:08:00Z">
        <w:r w:rsidDel="00C82D68">
          <w:rPr>
            <w:lang w:eastAsia="en-AU"/>
          </w:rPr>
          <w:delText xml:space="preserve">Configuring </w:delText>
        </w:r>
        <w:r w:rsidR="006336DD" w:rsidDel="00C82D68">
          <w:rPr>
            <w:lang w:eastAsia="en-AU"/>
          </w:rPr>
          <w:delText xml:space="preserve">the </w:delText>
        </w:r>
        <w:r w:rsidDel="00C82D68">
          <w:rPr>
            <w:lang w:eastAsia="en-AU"/>
          </w:rPr>
          <w:delText>USB</w:delText>
        </w:r>
        <w:r w:rsidR="006336DD" w:rsidDel="00C82D68">
          <w:rPr>
            <w:lang w:eastAsia="en-AU"/>
          </w:rPr>
          <w:delText xml:space="preserve"> Device Driver</w:delText>
        </w:r>
        <w:r w:rsidDel="00C82D68">
          <w:rPr>
            <w:lang w:eastAsia="en-AU"/>
          </w:rPr>
          <w:delText xml:space="preserve"> for a CDC Interface</w:delText>
        </w:r>
      </w:del>
    </w:p>
    <w:p w14:paraId="10921C3A" w14:textId="5CFF9937" w:rsidR="00A70D8F" w:rsidDel="00C82D68" w:rsidRDefault="00A70D8F" w:rsidP="00275C72">
      <w:pPr>
        <w:pStyle w:val="ListParagraph"/>
        <w:numPr>
          <w:ilvl w:val="0"/>
          <w:numId w:val="11"/>
        </w:numPr>
        <w:rPr>
          <w:del w:id="463" w:author="Raji Shanmugasundaram - C20616" w:date="2019-06-04T13:08:00Z"/>
          <w:lang w:eastAsia="en-AU"/>
        </w:rPr>
      </w:pPr>
      <w:del w:id="464" w:author="Raji Shanmugasundaram - C20616" w:date="2019-06-04T13:08:00Z">
        <w:r w:rsidDel="00C82D68">
          <w:rPr>
            <w:lang w:eastAsia="en-AU"/>
          </w:rPr>
          <w:delText>Application Configuration</w:delText>
        </w:r>
        <w:r w:rsidR="00121D6B" w:rsidDel="00C82D68">
          <w:rPr>
            <w:lang w:eastAsia="en-AU"/>
          </w:rPr>
          <w:delText xml:space="preserve">: </w:delText>
        </w:r>
        <w:r w:rsidDel="00C82D68">
          <w:rPr>
            <w:lang w:eastAsia="en-AU"/>
          </w:rPr>
          <w:delText>Changing the default application name</w:delText>
        </w:r>
      </w:del>
    </w:p>
    <w:p w14:paraId="10921C3B" w14:textId="3D5CBC00" w:rsidR="00A70D8F" w:rsidDel="00C82D68" w:rsidRDefault="00A70D8F" w:rsidP="00275C72">
      <w:pPr>
        <w:pStyle w:val="ListParagraph"/>
        <w:numPr>
          <w:ilvl w:val="0"/>
          <w:numId w:val="11"/>
        </w:numPr>
        <w:rPr>
          <w:del w:id="465" w:author="Raji Shanmugasundaram - C20616" w:date="2019-06-04T13:08:00Z"/>
          <w:lang w:eastAsia="en-AU"/>
        </w:rPr>
      </w:pPr>
      <w:del w:id="466" w:author="Raji Shanmugasundaram - C20616" w:date="2019-06-04T13:08:00Z">
        <w:r w:rsidDel="00C82D68">
          <w:rPr>
            <w:lang w:eastAsia="en-AU"/>
          </w:rPr>
          <w:delText>Implementing a simple LED flasher using the System T</w:delText>
        </w:r>
        <w:r w:rsidR="00B971A6" w:rsidDel="00C82D68">
          <w:rPr>
            <w:lang w:eastAsia="en-AU"/>
          </w:rPr>
          <w:delText>imer Service as the timing base</w:delText>
        </w:r>
      </w:del>
    </w:p>
    <w:p w14:paraId="10921C3C" w14:textId="274DE551" w:rsidR="00121D6B" w:rsidDel="00C82D68" w:rsidRDefault="00A70D8F" w:rsidP="00B971A6">
      <w:pPr>
        <w:pStyle w:val="ListParagraph"/>
        <w:numPr>
          <w:ilvl w:val="1"/>
          <w:numId w:val="11"/>
        </w:numPr>
        <w:rPr>
          <w:del w:id="467" w:author="Raji Shanmugasundaram - C20616" w:date="2019-06-04T13:08:00Z"/>
          <w:lang w:eastAsia="en-AU"/>
        </w:rPr>
      </w:pPr>
      <w:del w:id="468" w:author="Raji Shanmugasundaram - C20616" w:date="2019-06-04T13:08:00Z">
        <w:r w:rsidDel="00C82D68">
          <w:rPr>
            <w:lang w:eastAsia="en-AU"/>
          </w:rPr>
          <w:delText>Adding a System Timer Service Handle variable in the application data structure</w:delText>
        </w:r>
      </w:del>
    </w:p>
    <w:p w14:paraId="10921C3D" w14:textId="5C7DB73A" w:rsidR="00121D6B" w:rsidDel="00C82D68" w:rsidRDefault="00A70D8F" w:rsidP="00B971A6">
      <w:pPr>
        <w:pStyle w:val="ListParagraph"/>
        <w:numPr>
          <w:ilvl w:val="1"/>
          <w:numId w:val="11"/>
        </w:numPr>
        <w:rPr>
          <w:del w:id="469" w:author="Raji Shanmugasundaram - C20616" w:date="2019-06-04T13:08:00Z"/>
          <w:lang w:eastAsia="en-AU"/>
        </w:rPr>
      </w:pPr>
      <w:del w:id="470" w:author="Raji Shanmugasundaram - C20616" w:date="2019-06-04T13:08:00Z">
        <w:r w:rsidDel="00C82D68">
          <w:rPr>
            <w:lang w:eastAsia="en-AU"/>
          </w:rPr>
          <w:delText>Checking if the System Timer Service is ready for use</w:delText>
        </w:r>
      </w:del>
    </w:p>
    <w:p w14:paraId="10921C3E" w14:textId="201192E2" w:rsidR="00121D6B" w:rsidDel="00C82D68" w:rsidRDefault="00906549" w:rsidP="00B971A6">
      <w:pPr>
        <w:pStyle w:val="ListParagraph"/>
        <w:numPr>
          <w:ilvl w:val="1"/>
          <w:numId w:val="11"/>
        </w:numPr>
        <w:rPr>
          <w:del w:id="471" w:author="Raji Shanmugasundaram - C20616" w:date="2019-06-04T13:08:00Z"/>
          <w:lang w:eastAsia="en-AU"/>
        </w:rPr>
      </w:pPr>
      <w:del w:id="472" w:author="Raji Shanmugasundaram - C20616" w:date="2019-06-04T13:08:00Z">
        <w:r w:rsidDel="00C82D68">
          <w:rPr>
            <w:lang w:eastAsia="en-AU"/>
          </w:rPr>
          <w:delText>Setting up a non-</w:delText>
        </w:r>
        <w:r w:rsidR="00A70D8F" w:rsidDel="00C82D68">
          <w:rPr>
            <w:lang w:eastAsia="en-AU"/>
          </w:rPr>
          <w:delText>blocking 500ms Delay</w:delText>
        </w:r>
      </w:del>
    </w:p>
    <w:p w14:paraId="10921C3F" w14:textId="2CAFDC93" w:rsidR="00121D6B" w:rsidDel="00C82D68" w:rsidRDefault="00A70D8F" w:rsidP="00B971A6">
      <w:pPr>
        <w:pStyle w:val="ListParagraph"/>
        <w:numPr>
          <w:ilvl w:val="1"/>
          <w:numId w:val="11"/>
        </w:numPr>
        <w:rPr>
          <w:del w:id="473" w:author="Raji Shanmugasundaram - C20616" w:date="2019-06-04T13:08:00Z"/>
          <w:lang w:eastAsia="en-AU"/>
        </w:rPr>
      </w:pPr>
      <w:del w:id="474" w:author="Raji Shanmugasundaram - C20616" w:date="2019-06-04T13:08:00Z">
        <w:r w:rsidDel="00C82D68">
          <w:rPr>
            <w:lang w:eastAsia="en-AU"/>
          </w:rPr>
          <w:delText xml:space="preserve">Polling the System Timer Service to determine if the </w:delText>
        </w:r>
        <w:r w:rsidR="00FC014A" w:rsidDel="00C82D68">
          <w:rPr>
            <w:lang w:eastAsia="en-AU"/>
          </w:rPr>
          <w:delText xml:space="preserve">delay period </w:delText>
        </w:r>
        <w:r w:rsidDel="00C82D68">
          <w:rPr>
            <w:lang w:eastAsia="en-AU"/>
          </w:rPr>
          <w:delText>has elapsed</w:delText>
        </w:r>
      </w:del>
    </w:p>
    <w:p w14:paraId="10921C40" w14:textId="2E9A0F65" w:rsidR="00A70D8F" w:rsidDel="00C82D68" w:rsidRDefault="00A70D8F" w:rsidP="00B971A6">
      <w:pPr>
        <w:pStyle w:val="ListParagraph"/>
        <w:numPr>
          <w:ilvl w:val="1"/>
          <w:numId w:val="11"/>
        </w:numPr>
        <w:rPr>
          <w:del w:id="475" w:author="Raji Shanmugasundaram - C20616" w:date="2019-06-04T13:08:00Z"/>
          <w:lang w:eastAsia="en-AU"/>
        </w:rPr>
      </w:pPr>
      <w:del w:id="476" w:author="Raji Shanmugasundaram - C20616" w:date="2019-06-04T13:08:00Z">
        <w:r w:rsidDel="00C82D68">
          <w:rPr>
            <w:lang w:eastAsia="en-AU"/>
          </w:rPr>
          <w:delText>Rearming the 500ms Delay</w:delText>
        </w:r>
      </w:del>
    </w:p>
    <w:p w14:paraId="10921C41" w14:textId="10EA306F" w:rsidR="00121D6B" w:rsidDel="00C82D68" w:rsidRDefault="00A70D8F" w:rsidP="00275C72">
      <w:pPr>
        <w:pStyle w:val="ListParagraph"/>
        <w:numPr>
          <w:ilvl w:val="0"/>
          <w:numId w:val="11"/>
        </w:numPr>
        <w:rPr>
          <w:del w:id="477" w:author="Raji Shanmugasundaram - C20616" w:date="2019-06-04T13:08:00Z"/>
          <w:lang w:eastAsia="en-AU"/>
        </w:rPr>
      </w:pPr>
      <w:del w:id="478" w:author="Raji Shanmugasundaram - C20616" w:date="2019-06-04T13:08:00Z">
        <w:r w:rsidDel="00C82D68">
          <w:rPr>
            <w:lang w:eastAsia="en-AU"/>
          </w:rPr>
          <w:delText>Toggling the IO Pin that drives LED</w:delText>
        </w:r>
        <w:r w:rsidR="00B971A6" w:rsidDel="00C82D68">
          <w:rPr>
            <w:lang w:eastAsia="en-AU"/>
          </w:rPr>
          <w:delText>3</w:delText>
        </w:r>
        <w:r w:rsidDel="00C82D68">
          <w:rPr>
            <w:lang w:eastAsia="en-AU"/>
          </w:rPr>
          <w:delText xml:space="preserve"> on the PIC32MZ </w:delText>
        </w:r>
        <w:r w:rsidR="00B971A6" w:rsidDel="00C82D68">
          <w:rPr>
            <w:lang w:eastAsia="en-AU"/>
          </w:rPr>
          <w:delText xml:space="preserve">EF </w:delText>
        </w:r>
        <w:r w:rsidDel="00C82D68">
          <w:rPr>
            <w:lang w:eastAsia="en-AU"/>
          </w:rPr>
          <w:delText>Starter Kit</w:delText>
        </w:r>
      </w:del>
      <w:ins w:id="479" w:author="Mark Atchison - C21558" w:date="2019-05-06T16:48:00Z">
        <w:del w:id="480" w:author="Raji Shanmugasundaram - C20616" w:date="2019-06-04T13:08:00Z">
          <w:r w:rsidR="00064A8E" w:rsidDel="00C82D68">
            <w:rPr>
              <w:lang w:eastAsia="en-AU"/>
            </w:rPr>
            <w:delText>SAM E70 Xplained Ultra</w:delText>
          </w:r>
        </w:del>
      </w:ins>
      <w:ins w:id="481" w:author="Mark Atchison - C21558" w:date="2019-05-06T16:47:00Z">
        <w:del w:id="482" w:author="Raji Shanmugasundaram - C20616" w:date="2019-06-04T13:08:00Z">
          <w:r w:rsidR="00064A8E" w:rsidDel="00C82D68">
            <w:rPr>
              <w:lang w:eastAsia="en-AU"/>
            </w:rPr>
            <w:delText>SAM E70 Xplained Ultra</w:delText>
          </w:r>
        </w:del>
      </w:ins>
    </w:p>
    <w:p w14:paraId="10921C42" w14:textId="54A5F6D0" w:rsidR="00121D6B" w:rsidDel="00C82D68" w:rsidRDefault="00A70D8F" w:rsidP="00275C72">
      <w:pPr>
        <w:pStyle w:val="ListParagraph"/>
        <w:numPr>
          <w:ilvl w:val="0"/>
          <w:numId w:val="11"/>
        </w:numPr>
        <w:rPr>
          <w:del w:id="483" w:author="Raji Shanmugasundaram - C20616" w:date="2019-06-04T13:08:00Z"/>
          <w:lang w:eastAsia="en-AU"/>
        </w:rPr>
      </w:pPr>
      <w:del w:id="484" w:author="Raji Shanmugasundaram - C20616" w:date="2019-06-04T13:08:00Z">
        <w:r w:rsidDel="00C82D68">
          <w:rPr>
            <w:lang w:eastAsia="en-AU"/>
          </w:rPr>
          <w:delText>Using the Windows Command Line Ping Tool and the Micr</w:delText>
        </w:r>
        <w:r w:rsidR="00082456" w:rsidDel="00C82D68">
          <w:rPr>
            <w:lang w:eastAsia="en-AU"/>
          </w:rPr>
          <w:delText xml:space="preserve">ochip TCP/IP Discovery tools to </w:delText>
        </w:r>
        <w:r w:rsidDel="00C82D68">
          <w:rPr>
            <w:lang w:eastAsia="en-AU"/>
          </w:rPr>
          <w:delText>test connectivit</w:delText>
        </w:r>
        <w:r w:rsidR="00036504" w:rsidDel="00C82D68">
          <w:rPr>
            <w:lang w:eastAsia="en-AU"/>
          </w:rPr>
          <w:delText xml:space="preserve">y of your </w:delText>
        </w:r>
        <w:r w:rsidR="006336DD" w:rsidDel="00C82D68">
          <w:rPr>
            <w:lang w:eastAsia="en-AU"/>
          </w:rPr>
          <w:delText>PIC32MZ EF Starter Kit</w:delText>
        </w:r>
      </w:del>
      <w:ins w:id="485" w:author="Mark Atchison - C21558" w:date="2019-05-06T16:48:00Z">
        <w:del w:id="486" w:author="Raji Shanmugasundaram - C20616" w:date="2019-06-04T13:08:00Z">
          <w:r w:rsidR="00064A8E" w:rsidDel="00C82D68">
            <w:rPr>
              <w:lang w:eastAsia="en-AU"/>
            </w:rPr>
            <w:delText>SAM E70 Xplained Ultra</w:delText>
          </w:r>
        </w:del>
      </w:ins>
      <w:ins w:id="487" w:author="Mark Atchison - C21558" w:date="2019-05-06T16:47:00Z">
        <w:del w:id="488" w:author="Raji Shanmugasundaram - C20616" w:date="2019-06-04T13:08:00Z">
          <w:r w:rsidR="00064A8E" w:rsidDel="00C82D68">
            <w:rPr>
              <w:lang w:eastAsia="en-AU"/>
            </w:rPr>
            <w:delText>SAM E70 Xplained Ultra</w:delText>
          </w:r>
        </w:del>
      </w:ins>
      <w:del w:id="489" w:author="Raji Shanmugasundaram - C20616" w:date="2019-06-04T13:08:00Z">
        <w:r w:rsidR="00036504" w:rsidDel="00C82D68">
          <w:rPr>
            <w:lang w:eastAsia="en-AU"/>
          </w:rPr>
          <w:delText xml:space="preserve"> on the network</w:delText>
        </w:r>
      </w:del>
    </w:p>
    <w:p w14:paraId="10921C43" w14:textId="2D79B1C8" w:rsidR="00036504" w:rsidDel="00C82D68" w:rsidRDefault="00036504" w:rsidP="00275C72">
      <w:pPr>
        <w:pStyle w:val="ListParagraph"/>
        <w:numPr>
          <w:ilvl w:val="0"/>
          <w:numId w:val="11"/>
        </w:numPr>
        <w:rPr>
          <w:del w:id="490" w:author="Raji Shanmugasundaram - C20616" w:date="2019-06-04T13:08:00Z"/>
          <w:lang w:eastAsia="en-AU"/>
        </w:rPr>
      </w:pPr>
      <w:del w:id="491" w:author="Raji Shanmugasundaram - C20616" w:date="2019-06-04T13:08:00Z">
        <w:r w:rsidDel="00C82D68">
          <w:rPr>
            <w:lang w:eastAsia="en-AU"/>
          </w:rPr>
          <w:delText>Use the Console and Command System to get help on available TCPIP Commands and execute a command to get information about the network configuration.</w:delText>
        </w:r>
      </w:del>
    </w:p>
    <w:p w14:paraId="10921C44" w14:textId="70B135B1" w:rsidR="00FC014A" w:rsidRPr="001458B3" w:rsidDel="00C82D68" w:rsidRDefault="00FC014A">
      <w:pPr>
        <w:tabs>
          <w:tab w:val="clear" w:pos="284"/>
          <w:tab w:val="clear" w:pos="567"/>
          <w:tab w:val="clear" w:pos="851"/>
          <w:tab w:val="clear" w:pos="1134"/>
          <w:tab w:val="clear" w:pos="1418"/>
          <w:tab w:val="clear" w:pos="1701"/>
          <w:tab w:val="clear" w:pos="1985"/>
          <w:tab w:val="clear" w:pos="2268"/>
        </w:tabs>
        <w:spacing w:after="160" w:line="259" w:lineRule="auto"/>
        <w:rPr>
          <w:del w:id="492" w:author="Raji Shanmugasundaram - C20616" w:date="2019-06-04T13:08:00Z"/>
          <w:rFonts w:ascii="Arial" w:eastAsia="Times New Roman" w:hAnsi="Arial"/>
          <w:b/>
          <w:color w:val="2E74B5"/>
          <w:sz w:val="32"/>
          <w:szCs w:val="32"/>
          <w:lang w:eastAsia="en-AU"/>
        </w:rPr>
      </w:pPr>
      <w:del w:id="493" w:author="Raji Shanmugasundaram - C20616" w:date="2019-06-04T13:08:00Z">
        <w:r w:rsidDel="00C82D68">
          <w:rPr>
            <w:lang w:eastAsia="en-AU"/>
          </w:rPr>
          <w:br w:type="page"/>
        </w:r>
      </w:del>
    </w:p>
    <w:p w14:paraId="10921C45" w14:textId="41341A2D" w:rsidR="002718C7" w:rsidDel="00C82D68" w:rsidRDefault="005169A8" w:rsidP="00DD62CB">
      <w:pPr>
        <w:pStyle w:val="Heading1"/>
        <w:rPr>
          <w:del w:id="494" w:author="Raji Shanmugasundaram - C20616" w:date="2019-06-04T13:08:00Z"/>
          <w:lang w:eastAsia="en-AU"/>
        </w:rPr>
      </w:pPr>
      <w:bookmarkStart w:id="495" w:name="_Toc488278755"/>
      <w:del w:id="496" w:author="Raji Shanmugasundaram - C20616" w:date="2019-06-04T13:08:00Z">
        <w:r w:rsidDel="00C82D68">
          <w:rPr>
            <w:lang w:eastAsia="en-AU"/>
          </w:rPr>
          <w:delText>Lab Procedure</w:delText>
        </w:r>
        <w:bookmarkEnd w:id="495"/>
      </w:del>
    </w:p>
    <w:p w14:paraId="10921C46" w14:textId="2FD8E663" w:rsidR="005169A8" w:rsidRPr="005169A8" w:rsidDel="00C82D68" w:rsidRDefault="005169A8" w:rsidP="00DD62CB">
      <w:pPr>
        <w:pStyle w:val="Heading2"/>
        <w:rPr>
          <w:del w:id="497" w:author="Raji Shanmugasundaram - C20616" w:date="2019-06-04T13:08:00Z"/>
          <w:lang w:eastAsia="en-AU"/>
        </w:rPr>
      </w:pPr>
      <w:bookmarkStart w:id="498" w:name="_Toc488278756"/>
      <w:del w:id="499" w:author="Raji Shanmugasundaram - C20616" w:date="2019-06-04T13:08:00Z">
        <w:r w:rsidDel="00C82D68">
          <w:rPr>
            <w:lang w:eastAsia="en-AU"/>
          </w:rPr>
          <w:delText>Starting MPLAB</w:delText>
        </w:r>
        <w:r w:rsidR="00DE4201" w:rsidDel="00C82D68">
          <w:rPr>
            <w:lang w:eastAsia="en-AU"/>
          </w:rPr>
          <w:delText xml:space="preserve"> </w:delText>
        </w:r>
        <w:r w:rsidDel="00C82D68">
          <w:rPr>
            <w:lang w:eastAsia="en-AU"/>
          </w:rPr>
          <w:delText>X</w:delText>
        </w:r>
        <w:r w:rsidR="00DE4201" w:rsidDel="00C82D68">
          <w:rPr>
            <w:lang w:eastAsia="en-AU"/>
          </w:rPr>
          <w:delText xml:space="preserve"> IDE</w:delText>
        </w:r>
        <w:bookmarkEnd w:id="498"/>
      </w:del>
    </w:p>
    <w:p w14:paraId="10921C47" w14:textId="04CF129C" w:rsidR="002718C7" w:rsidDel="00C82D68" w:rsidRDefault="0038709F" w:rsidP="00C858E8">
      <w:pPr>
        <w:pStyle w:val="NumberedList"/>
        <w:rPr>
          <w:del w:id="500" w:author="Raji Shanmugasundaram - C20616" w:date="2019-06-04T13:08:00Z"/>
        </w:rPr>
      </w:pPr>
      <w:del w:id="501" w:author="Raji Shanmugasundaram - C20616" w:date="2019-06-04T13:08:00Z">
        <w:r w:rsidDel="00C82D68">
          <w:delText>Start MPLAB X IDE by double clicking on the MPLAB X IDE v3.</w:delText>
        </w:r>
        <w:r w:rsidR="00DE4201" w:rsidDel="00C82D68">
          <w:delText>6</w:delText>
        </w:r>
        <w:r w:rsidDel="00C82D68">
          <w:delText>0</w:delText>
        </w:r>
      </w:del>
      <w:ins w:id="502" w:author="Mark Atchison - C21558" w:date="2019-05-06T16:57:00Z">
        <w:del w:id="503" w:author="Raji Shanmugasundaram - C20616" w:date="2019-06-04T13:08:00Z">
          <w:r w:rsidR="00064A8E" w:rsidDel="00C82D68">
            <w:delText>vv5.20.04</w:delText>
          </w:r>
        </w:del>
      </w:ins>
      <w:del w:id="504" w:author="Raji Shanmugasundaram - C20616" w:date="2019-06-04T13:08:00Z">
        <w:r w:rsidDel="00C82D68">
          <w:delText xml:space="preserve"> icon found on the Windows desktop.</w:delText>
        </w:r>
      </w:del>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rsidDel="00C82D68" w14:paraId="10921C49" w14:textId="07D9D38A" w:rsidTr="001458B3">
        <w:trPr>
          <w:del w:id="505" w:author="Raji Shanmugasundaram - C20616" w:date="2019-06-04T13:08:00Z"/>
        </w:trPr>
        <w:tc>
          <w:tcPr>
            <w:tcW w:w="5000" w:type="pct"/>
            <w:shd w:val="clear" w:color="auto" w:fill="auto"/>
            <w:vAlign w:val="center"/>
          </w:tcPr>
          <w:p w14:paraId="10921C48" w14:textId="4382B155" w:rsidR="0038709F" w:rsidRPr="001458B3" w:rsidDel="00C82D68" w:rsidRDefault="00CF13A7" w:rsidP="00B64AD3">
            <w:pPr>
              <w:pStyle w:val="NumberedList"/>
              <w:numPr>
                <w:ilvl w:val="0"/>
                <w:numId w:val="0"/>
              </w:numPr>
              <w:rPr>
                <w:del w:id="506" w:author="Raji Shanmugasundaram - C20616" w:date="2019-06-04T13:08:00Z"/>
              </w:rPr>
            </w:pPr>
            <w:del w:id="507" w:author="Raji Shanmugasundaram - C20616" w:date="2019-06-04T13:08:00Z">
              <w:r w:rsidDel="00C82D68">
                <w:rPr>
                  <w:noProof/>
                </w:rPr>
                <w:drawing>
                  <wp:inline distT="0" distB="0" distL="0" distR="0" wp14:anchorId="10922239" wp14:editId="3E1CC7EB">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22">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508" w:author="Mark Atchison - C21558" w:date="2019-05-06T16:56:00Z">
              <w:del w:id="509" w:author="Raji Shanmugasundaram - C20616" w:date="2019-06-04T13:08:00Z">
                <w:r w:rsidR="00064A8E" w:rsidDel="00C82D68">
                  <w:rPr>
                    <w:noProof/>
                  </w:rPr>
                  <w:delText xml:space="preserve"> </w:delText>
                </w:r>
                <w:r w:rsidR="00064A8E" w:rsidDel="00C82D68">
                  <w:rPr>
                    <w:noProof/>
                  </w:rPr>
                  <w:drawing>
                    <wp:inline distT="0" distB="0" distL="0" distR="0" wp14:anchorId="66CB7641" wp14:editId="712E45F4">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9204" cy="823031"/>
                              </a:xfrm>
                              <a:prstGeom prst="rect">
                                <a:avLst/>
                              </a:prstGeom>
                            </pic:spPr>
                          </pic:pic>
                        </a:graphicData>
                      </a:graphic>
                    </wp:inline>
                  </w:drawing>
                </w:r>
              </w:del>
            </w:ins>
          </w:p>
        </w:tc>
      </w:tr>
      <w:tr w:rsidR="00B971A6" w:rsidRPr="001458B3" w:rsidDel="00C82D68" w14:paraId="10921C4B" w14:textId="6AC2AEC9" w:rsidTr="001458B3">
        <w:trPr>
          <w:del w:id="510" w:author="Raji Shanmugasundaram - C20616" w:date="2019-06-04T13:08:00Z"/>
        </w:trPr>
        <w:tc>
          <w:tcPr>
            <w:tcW w:w="5000" w:type="pct"/>
            <w:shd w:val="clear" w:color="auto" w:fill="auto"/>
            <w:vAlign w:val="center"/>
          </w:tcPr>
          <w:p w14:paraId="42602646" w14:textId="4A4293BE" w:rsidR="00B971A6" w:rsidDel="00C82D68" w:rsidRDefault="0020477B" w:rsidP="001458B3">
            <w:pPr>
              <w:pStyle w:val="NumberedList"/>
              <w:numPr>
                <w:ilvl w:val="0"/>
                <w:numId w:val="0"/>
              </w:numPr>
              <w:jc w:val="center"/>
              <w:rPr>
                <w:ins w:id="511" w:author="Mark Atchison - C21558" w:date="2019-05-06T16:58:00Z"/>
                <w:del w:id="512" w:author="Raji Shanmugasundaram - C20616" w:date="2019-06-04T13:08:00Z"/>
              </w:rPr>
            </w:pPr>
            <w:del w:id="513" w:author="Raji Shanmugasundaram - C20616" w:date="2019-06-04T13:08:00Z">
              <w:r w:rsidDel="00C82D68">
                <w:rPr>
                  <w:noProof/>
                </w:rPr>
                <w:drawing>
                  <wp:inline distT="0" distB="0" distL="0" distR="0" wp14:anchorId="1092223B" wp14:editId="173E9BB4">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3E8E0E2D" w:rsidR="00064A8E" w:rsidRPr="001458B3" w:rsidDel="00C82D68" w:rsidRDefault="00064A8E" w:rsidP="001458B3">
            <w:pPr>
              <w:pStyle w:val="NumberedList"/>
              <w:numPr>
                <w:ilvl w:val="0"/>
                <w:numId w:val="0"/>
              </w:numPr>
              <w:jc w:val="center"/>
              <w:rPr>
                <w:del w:id="514" w:author="Raji Shanmugasundaram - C20616" w:date="2019-06-04T13:08:00Z"/>
              </w:rPr>
            </w:pPr>
            <w:ins w:id="515" w:author="Mark Atchison - C21558" w:date="2019-05-06T16:58:00Z">
              <w:del w:id="516" w:author="Raji Shanmugasundaram - C20616" w:date="2019-06-04T13:08:00Z">
                <w:r w:rsidDel="00C82D68">
                  <w:rPr>
                    <w:noProof/>
                  </w:rPr>
                  <w:drawing>
                    <wp:inline distT="0" distB="0" distL="0" distR="0" wp14:anchorId="32431773" wp14:editId="57E7F7D2">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94170" cy="4153535"/>
                              </a:xfrm>
                              <a:prstGeom prst="rect">
                                <a:avLst/>
                              </a:prstGeom>
                            </pic:spPr>
                          </pic:pic>
                        </a:graphicData>
                      </a:graphic>
                    </wp:inline>
                  </w:drawing>
                </w:r>
              </w:del>
            </w:ins>
          </w:p>
        </w:tc>
      </w:tr>
    </w:tbl>
    <w:p w14:paraId="10921C4C" w14:textId="49B83813" w:rsidR="0009302F" w:rsidDel="00C82D68" w:rsidRDefault="0009302F" w:rsidP="005D27D3">
      <w:pPr>
        <w:rPr>
          <w:del w:id="517" w:author="Raji Shanmugasundaram - C20616" w:date="2019-06-04T13:08:00Z"/>
        </w:rPr>
      </w:pPr>
    </w:p>
    <w:p w14:paraId="10921C4D" w14:textId="7002A428"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518" w:author="Raji Shanmugasundaram - C20616" w:date="2019-06-04T13:08:00Z"/>
          <w:rFonts w:ascii="Arial" w:eastAsia="Times New Roman" w:hAnsi="Arial"/>
          <w:b/>
          <w:color w:val="2E74B5"/>
          <w:sz w:val="28"/>
          <w:szCs w:val="26"/>
        </w:rPr>
      </w:pPr>
      <w:del w:id="519" w:author="Raji Shanmugasundaram - C20616" w:date="2019-06-04T13:08:00Z">
        <w:r w:rsidDel="00C82D68">
          <w:br w:type="page"/>
        </w:r>
      </w:del>
    </w:p>
    <w:p w14:paraId="10921C4E" w14:textId="6EC6540F" w:rsidR="0002075E" w:rsidDel="00C82D68" w:rsidRDefault="0002075E" w:rsidP="00DD62CB">
      <w:pPr>
        <w:pStyle w:val="Heading2"/>
        <w:rPr>
          <w:del w:id="520" w:author="Raji Shanmugasundaram - C20616" w:date="2019-06-04T13:08:00Z"/>
        </w:rPr>
      </w:pPr>
      <w:bookmarkStart w:id="521" w:name="_Toc488278757"/>
      <w:del w:id="522" w:author="Raji Shanmugasundaram - C20616" w:date="2019-06-04T13:08:00Z">
        <w:r w:rsidDel="00C82D68">
          <w:delText>Project Setup</w:delText>
        </w:r>
        <w:bookmarkEnd w:id="521"/>
      </w:del>
    </w:p>
    <w:p w14:paraId="10921C4F" w14:textId="567518D4" w:rsidR="002718C7" w:rsidDel="00C82D68" w:rsidRDefault="001F6F04" w:rsidP="008D44FA">
      <w:pPr>
        <w:pStyle w:val="NumberedList"/>
        <w:rPr>
          <w:del w:id="523" w:author="Raji Shanmugasundaram - C20616" w:date="2019-06-04T13:08:00Z"/>
        </w:rPr>
      </w:pPr>
      <w:del w:id="524" w:author="Raji Shanmugasundaram - C20616" w:date="2019-06-04T13:08:00Z">
        <w:r w:rsidDel="00C82D68">
          <w:delText>O</w:delText>
        </w:r>
        <w:r w:rsidR="00AD7FDC" w:rsidDel="00C82D68">
          <w:delText xml:space="preserve">pen the New Project Wizard by choosing </w:delText>
        </w:r>
        <w:r w:rsidR="002718C7" w:rsidRPr="00A811FA" w:rsidDel="00C82D68">
          <w:rPr>
            <w:rStyle w:val="MenuPath"/>
          </w:rPr>
          <w:delText>File</w:delText>
        </w:r>
        <w:r w:rsidR="0038709F" w:rsidRPr="00A811FA" w:rsidDel="00C82D68">
          <w:rPr>
            <w:rStyle w:val="MenuPath"/>
          </w:rPr>
          <w:sym w:font="Wingdings 3" w:char="F086"/>
        </w:r>
        <w:r w:rsidR="002718C7" w:rsidRPr="00A811FA" w:rsidDel="00C82D68">
          <w:rPr>
            <w:rStyle w:val="MenuPath"/>
          </w:rPr>
          <w:delText>New Project</w:delText>
        </w:r>
        <w:r w:rsidR="00A811FA" w:rsidDel="00C82D68">
          <w:rPr>
            <w:rStyle w:val="MenuPath"/>
          </w:rPr>
          <w:delText>…</w:delText>
        </w:r>
        <w:r w:rsidR="00AD7FDC" w:rsidRPr="00AD7FDC" w:rsidDel="00C82D68">
          <w:delText xml:space="preserve"> from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51" w14:textId="02576822" w:rsidTr="001458B3">
        <w:trPr>
          <w:del w:id="525" w:author="Raji Shanmugasundaram - C20616" w:date="2019-06-04T13:08:00Z"/>
        </w:trPr>
        <w:tc>
          <w:tcPr>
            <w:tcW w:w="9016" w:type="dxa"/>
            <w:shd w:val="clear" w:color="auto" w:fill="auto"/>
            <w:vAlign w:val="center"/>
          </w:tcPr>
          <w:p w14:paraId="0F07C61C" w14:textId="7A3D762D" w:rsidR="00B759CA" w:rsidDel="00C82D68" w:rsidRDefault="005B3261" w:rsidP="00FA394D">
            <w:pPr>
              <w:pStyle w:val="NoSpacing"/>
              <w:rPr>
                <w:ins w:id="526" w:author="Mark Atchison - C21558" w:date="2019-05-10T15:55:00Z"/>
                <w:del w:id="527" w:author="Raji Shanmugasundaram - C20616" w:date="2019-06-04T13:08:00Z"/>
              </w:rPr>
            </w:pPr>
            <w:del w:id="528" w:author="Raji Shanmugasundaram - C20616" w:date="2019-06-04T13:08:00Z">
              <w:r w:rsidDel="00C82D68">
                <w:rPr>
                  <w:noProof/>
                  <w:lang w:eastAsia="en-AU"/>
                </w:rPr>
                <mc:AlternateContent>
                  <mc:Choice Requires="wps">
                    <w:drawing>
                      <wp:anchor distT="0" distB="0" distL="114300" distR="114300" simplePos="0" relativeHeight="251637248" behindDoc="0" locked="0" layoutInCell="1" allowOverlap="1" wp14:anchorId="1092223D" wp14:editId="791B0C4D">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B95309" id="Rounded Rectangle 19" o:spid="_x0000_s1026" style="position:absolute;margin-left:-5pt;margin-top:17.9pt;width:190.4pt;height:3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3F" wp14:editId="1DB3DE16">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7DE62CF3" w:rsidR="002E774D" w:rsidRPr="001458B3" w:rsidDel="00C82D68" w:rsidRDefault="002E774D" w:rsidP="00FA394D">
            <w:pPr>
              <w:pStyle w:val="NoSpacing"/>
              <w:rPr>
                <w:del w:id="529" w:author="Raji Shanmugasundaram - C20616" w:date="2019-06-04T13:08:00Z"/>
              </w:rPr>
            </w:pPr>
            <w:ins w:id="530" w:author="Mark Atchison - C21558" w:date="2019-05-10T15:55:00Z">
              <w:del w:id="531" w:author="Raji Shanmugasundaram - C20616" w:date="2019-06-04T13:08:00Z">
                <w:r w:rsidDel="00C82D68">
                  <w:rPr>
                    <w:noProof/>
                  </w:rPr>
                  <w:drawing>
                    <wp:inline distT="0" distB="0" distL="0" distR="0" wp14:anchorId="6D383F9E" wp14:editId="185BAC10">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9602" cy="769687"/>
                              </a:xfrm>
                              <a:prstGeom prst="rect">
                                <a:avLst/>
                              </a:prstGeom>
                            </pic:spPr>
                          </pic:pic>
                        </a:graphicData>
                      </a:graphic>
                    </wp:inline>
                  </w:drawing>
                </w:r>
              </w:del>
            </w:ins>
          </w:p>
        </w:tc>
      </w:tr>
    </w:tbl>
    <w:p w14:paraId="10921C52" w14:textId="3C1C15E3" w:rsidR="002718C7" w:rsidDel="00C82D68" w:rsidRDefault="00AD7FDC" w:rsidP="00EC7889">
      <w:pPr>
        <w:pStyle w:val="NumberedList"/>
        <w:numPr>
          <w:ilvl w:val="0"/>
          <w:numId w:val="0"/>
        </w:numPr>
        <w:rPr>
          <w:del w:id="532" w:author="Raji Shanmugasundaram - C20616" w:date="2019-06-04T13:08:00Z"/>
        </w:rPr>
      </w:pPr>
      <w:del w:id="533" w:author="Raji Shanmugasundaram - C20616" w:date="2019-06-04T13:08:00Z">
        <w:r w:rsidDel="00C82D68">
          <w:delText xml:space="preserve">There are two </w:delText>
        </w:r>
        <w:r w:rsidR="00E9277C" w:rsidDel="00C82D68">
          <w:delText>s</w:delText>
        </w:r>
        <w:r w:rsidDel="00C82D68">
          <w:delText>teps to create a new</w:delText>
        </w:r>
        <w:r w:rsidR="00A91EB6" w:rsidDel="00C82D68">
          <w:delText xml:space="preserve"> MPLAB Harmony</w:delText>
        </w:r>
        <w:r w:rsidDel="00C82D68">
          <w:delText xml:space="preserve"> project. In the </w:delText>
        </w:r>
        <w:r w:rsidRPr="00AD7FDC" w:rsidDel="00C82D68">
          <w:rPr>
            <w:rStyle w:val="WindowOrDialogName"/>
          </w:rPr>
          <w:delText>Choose Project</w:delText>
        </w:r>
        <w:r w:rsidDel="00C82D68">
          <w:delText xml:space="preserve"> step</w:delText>
        </w:r>
        <w:r w:rsidR="00E9277C" w:rsidDel="00C82D68">
          <w:delText>,</w:delText>
        </w:r>
        <w:r w:rsidDel="00C82D68">
          <w:delText xml:space="preserve"> </w:delText>
        </w:r>
        <w:r w:rsidR="002718C7" w:rsidDel="00C82D68">
          <w:delText>set the following options:</w:delText>
        </w:r>
      </w:del>
    </w:p>
    <w:p w14:paraId="10921C53" w14:textId="71702097" w:rsidR="0038709F" w:rsidDel="00C82D68" w:rsidRDefault="0038709F" w:rsidP="0038709F">
      <w:pPr>
        <w:pStyle w:val="NumberedList"/>
        <w:rPr>
          <w:del w:id="534" w:author="Raji Shanmugasundaram - C20616" w:date="2019-06-04T13:08:00Z"/>
        </w:rPr>
      </w:pPr>
      <w:del w:id="535" w:author="Raji Shanmugasundaram - C20616" w:date="2019-06-04T13:08:00Z">
        <w:r w:rsidDel="00C82D68">
          <w:delText xml:space="preserve">Under </w:delText>
        </w:r>
        <w:r w:rsidR="00A811FA" w:rsidDel="00C82D68">
          <w:rPr>
            <w:rStyle w:val="FieldName"/>
          </w:rPr>
          <w:delText>Ca</w:delText>
        </w:r>
        <w:r w:rsidRPr="00A811FA" w:rsidDel="00C82D68">
          <w:rPr>
            <w:rStyle w:val="FieldName"/>
          </w:rPr>
          <w:delText>tegories</w:delText>
        </w:r>
        <w:r w:rsidDel="00C82D68">
          <w:delText xml:space="preserve"> select </w:delText>
        </w:r>
        <w:r w:rsidRPr="003B48DE" w:rsidDel="00C82D68">
          <w:rPr>
            <w:rStyle w:val="EnteredValue"/>
          </w:rPr>
          <w:delText>Microchip Embedded</w:delText>
        </w:r>
        <w:r w:rsidDel="00C82D68">
          <w:delText>.</w:delText>
        </w:r>
      </w:del>
    </w:p>
    <w:p w14:paraId="10921C54" w14:textId="450A0E39" w:rsidR="0038709F" w:rsidDel="00C82D68" w:rsidRDefault="0038709F" w:rsidP="0038709F">
      <w:pPr>
        <w:pStyle w:val="NumberedList"/>
        <w:rPr>
          <w:del w:id="536" w:author="Raji Shanmugasundaram - C20616" w:date="2019-06-04T13:08:00Z"/>
        </w:rPr>
      </w:pPr>
      <w:del w:id="537" w:author="Raji Shanmugasundaram - C20616" w:date="2019-06-04T13:08:00Z">
        <w:r w:rsidDel="00C82D68">
          <w:delText xml:space="preserve">Under </w:delText>
        </w:r>
        <w:r w:rsidR="00A811FA" w:rsidDel="00C82D68">
          <w:rPr>
            <w:rStyle w:val="FieldName"/>
          </w:rPr>
          <w:delText>P</w:delText>
        </w:r>
        <w:r w:rsidRPr="00A811FA" w:rsidDel="00C82D68">
          <w:rPr>
            <w:rStyle w:val="FieldName"/>
          </w:rPr>
          <w:delText>rojects</w:delText>
        </w:r>
        <w:r w:rsidDel="00C82D68">
          <w:delText xml:space="preserve"> select </w:delText>
        </w:r>
        <w:r w:rsidRPr="003B48DE" w:rsidDel="00C82D68">
          <w:rPr>
            <w:rStyle w:val="EnteredValue"/>
          </w:rPr>
          <w:delText xml:space="preserve">32-bit </w:delText>
        </w:r>
        <w:r w:rsidR="00AA4179" w:rsidDel="00C82D68">
          <w:rPr>
            <w:rStyle w:val="EnteredValue"/>
          </w:rPr>
          <w:delText xml:space="preserve">MPLAB </w:delText>
        </w:r>
        <w:r w:rsidRPr="003B48DE" w:rsidDel="00C82D68">
          <w:rPr>
            <w:rStyle w:val="EnteredValue"/>
          </w:rPr>
          <w:delText xml:space="preserve">Harmony </w:delText>
        </w:r>
      </w:del>
      <w:ins w:id="538" w:author="Mark Atchison - C21558" w:date="2019-05-10T15:56:00Z">
        <w:del w:id="539" w:author="Raji Shanmugasundaram - C20616" w:date="2019-06-04T13:08:00Z">
          <w:r w:rsidR="002E774D" w:rsidDel="00C82D68">
            <w:rPr>
              <w:rStyle w:val="EnteredValue"/>
            </w:rPr>
            <w:delText xml:space="preserve">3 </w:delText>
          </w:r>
        </w:del>
      </w:ins>
      <w:del w:id="540" w:author="Raji Shanmugasundaram - C20616" w:date="2019-06-04T13:08:00Z">
        <w:r w:rsidRPr="003B48DE" w:rsidDel="00C82D68">
          <w:rPr>
            <w:rStyle w:val="EnteredValue"/>
          </w:rPr>
          <w:delText>Project</w:delText>
        </w:r>
        <w:r w:rsidDel="00C82D68">
          <w:delText>.</w:delText>
        </w:r>
        <w:r w:rsidR="007B4F3B" w:rsidRPr="007B4F3B" w:rsidDel="00C82D68">
          <w:rPr>
            <w:noProof/>
          </w:rPr>
          <w:delText xml:space="preserve"> </w:delText>
        </w:r>
      </w:del>
    </w:p>
    <w:p w14:paraId="10921C55" w14:textId="7CC8F503" w:rsidR="0038709F" w:rsidDel="00C82D68" w:rsidRDefault="0038709F" w:rsidP="0038709F">
      <w:pPr>
        <w:pStyle w:val="NumberedList"/>
        <w:rPr>
          <w:del w:id="541" w:author="Raji Shanmugasundaram - C20616" w:date="2019-06-04T13:08:00Z"/>
        </w:rPr>
      </w:pPr>
      <w:del w:id="542" w:author="Raji Shanmugasundaram - C20616" w:date="2019-06-04T13:08:00Z">
        <w:r w:rsidDel="00C82D68">
          <w:delText xml:space="preserve">Click on </w:delText>
        </w:r>
        <w:r w:rsidRPr="00EC7889" w:rsidDel="00C82D68">
          <w:rPr>
            <w:rStyle w:val="DialogButton"/>
          </w:rPr>
          <w:delText>Next&gt;</w:delText>
        </w:r>
        <w:r w:rsidDel="00C82D68">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rsidDel="00C82D68" w14:paraId="10921C57" w14:textId="6D28FF85" w:rsidTr="001458B3">
        <w:trPr>
          <w:del w:id="543" w:author="Raji Shanmugasundaram - C20616" w:date="2019-06-04T13:08:00Z"/>
        </w:trPr>
        <w:tc>
          <w:tcPr>
            <w:tcW w:w="9016" w:type="dxa"/>
            <w:shd w:val="clear" w:color="auto" w:fill="auto"/>
            <w:vAlign w:val="center"/>
          </w:tcPr>
          <w:p w14:paraId="0BFFC0AB" w14:textId="4979EB9B" w:rsidR="00EC7889" w:rsidDel="00C82D68" w:rsidRDefault="005B3261" w:rsidP="00FA394D">
            <w:pPr>
              <w:pStyle w:val="NoSpacing"/>
              <w:rPr>
                <w:ins w:id="544" w:author="Mark Atchison - C21558" w:date="2019-05-10T16:03:00Z"/>
                <w:del w:id="545" w:author="Raji Shanmugasundaram - C20616" w:date="2019-06-04T13:08:00Z"/>
                <w:lang w:eastAsia="en-AU"/>
              </w:rPr>
            </w:pPr>
            <w:del w:id="546" w:author="Raji Shanmugasundaram - C20616" w:date="2019-06-04T13:08:00Z">
              <w:r w:rsidRPr="000A5197" w:rsidDel="00C82D68">
                <w:rPr>
                  <w:noProof/>
                  <w:lang w:eastAsia="en-AU"/>
                </w:rPr>
                <w:drawing>
                  <wp:inline distT="0" distB="0" distL="0" distR="0" wp14:anchorId="10922247" wp14:editId="0FE4B2E3">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3B5A5196" w:rsidR="002F7DAA" w:rsidDel="00C82D68" w:rsidRDefault="002F7DAA" w:rsidP="00FA394D">
            <w:pPr>
              <w:pStyle w:val="NoSpacing"/>
              <w:rPr>
                <w:ins w:id="547" w:author="Mark Atchison - C21558" w:date="2019-05-06T17:03:00Z"/>
                <w:del w:id="548" w:author="Raji Shanmugasundaram - C20616" w:date="2019-06-04T13:08:00Z"/>
                <w:lang w:eastAsia="en-AU"/>
              </w:rPr>
            </w:pPr>
            <w:ins w:id="549" w:author="Mark Atchison - C21558" w:date="2019-05-10T16:03:00Z">
              <w:del w:id="550" w:author="Raji Shanmugasundaram - C20616" w:date="2019-06-04T13:08:00Z">
                <w:r w:rsidDel="00C82D68">
                  <w:rPr>
                    <w:noProof/>
                  </w:rPr>
                  <w:drawing>
                    <wp:inline distT="0" distB="0" distL="0" distR="0" wp14:anchorId="68E43840" wp14:editId="53AF7678">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94170" cy="4567555"/>
                              </a:xfrm>
                              <a:prstGeom prst="rect">
                                <a:avLst/>
                              </a:prstGeom>
                            </pic:spPr>
                          </pic:pic>
                        </a:graphicData>
                      </a:graphic>
                    </wp:inline>
                  </w:drawing>
                </w:r>
              </w:del>
            </w:ins>
          </w:p>
          <w:p w14:paraId="10921C56" w14:textId="12F8C84D" w:rsidR="00064A8E" w:rsidRPr="001458B3" w:rsidDel="00C82D68" w:rsidRDefault="00064A8E" w:rsidP="00FA394D">
            <w:pPr>
              <w:pStyle w:val="NoSpacing"/>
              <w:rPr>
                <w:del w:id="551" w:author="Raji Shanmugasundaram - C20616" w:date="2019-06-04T13:08:00Z"/>
                <w:lang w:eastAsia="en-AU"/>
              </w:rPr>
            </w:pPr>
          </w:p>
        </w:tc>
      </w:tr>
    </w:tbl>
    <w:p w14:paraId="10921C58" w14:textId="40212207" w:rsidR="002718C7" w:rsidDel="00C82D68"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rPr>
          <w:del w:id="552" w:author="Raji Shanmugasundaram - C20616" w:date="2019-06-04T13:08:00Z"/>
        </w:rPr>
      </w:pPr>
      <w:del w:id="553" w:author="Raji Shanmugasundaram - C20616" w:date="2019-06-04T13:08:00Z">
        <w:r w:rsidDel="00C82D68">
          <w:rPr>
            <w:noProof/>
            <w:lang w:eastAsia="en-AU"/>
          </w:rPr>
          <mc:AlternateContent>
            <mc:Choice Requires="wps">
              <w:drawing>
                <wp:anchor distT="0" distB="0" distL="114300" distR="114300" simplePos="0" relativeHeight="251611648" behindDoc="0" locked="0" layoutInCell="1" allowOverlap="1" wp14:anchorId="10922243" wp14:editId="0D60C8CA">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30300" id="Rounded Rectangle 59" o:spid="_x0000_s1026" style="position:absolute;margin-left:328.95pt;margin-top:-320.85pt;width:171.8pt;height:25.3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10624" behindDoc="0" locked="0" layoutInCell="1" allowOverlap="1" wp14:anchorId="10922241" wp14:editId="5503B623">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A831B" id="Rounded Rectangle 51" o:spid="_x0000_s1026" style="position:absolute;margin-left:148.95pt;margin-top:-320.5pt;width:110.4pt;height:25.3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09600" behindDoc="0" locked="0" layoutInCell="1" allowOverlap="1" wp14:anchorId="10922245" wp14:editId="0A6F44DE">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F804DB" id="Rounded Rectangle 40" o:spid="_x0000_s1026" style="position:absolute;margin-left:377.7pt;margin-top:-50.1pt;width:46.35pt;height:21.4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Del="00C82D68">
          <w:delText xml:space="preserve">For the </w:delText>
        </w:r>
        <w:r w:rsidR="002718C7" w:rsidRPr="00AD7FDC" w:rsidDel="00C82D68">
          <w:rPr>
            <w:rStyle w:val="WindowOrDialogName"/>
          </w:rPr>
          <w:delText>Name and Location</w:delText>
        </w:r>
        <w:r w:rsidR="002718C7" w:rsidRPr="00AA4179" w:rsidDel="00C82D68">
          <w:delText xml:space="preserve"> step</w:delText>
        </w:r>
        <w:r w:rsidR="00E9277C" w:rsidRPr="00E9277C" w:rsidDel="00C82D68">
          <w:delText>,</w:delText>
        </w:r>
        <w:r w:rsidR="002718C7" w:rsidDel="00C82D68">
          <w:delText xml:space="preserve"> set the following options:</w:delText>
        </w:r>
      </w:del>
    </w:p>
    <w:p w14:paraId="10921C59" w14:textId="1525775D" w:rsidR="0029256B" w:rsidDel="00C82D68" w:rsidRDefault="00AD7FDC" w:rsidP="0029256B">
      <w:pPr>
        <w:pStyle w:val="NumberedList"/>
        <w:rPr>
          <w:del w:id="554" w:author="Raji Shanmugasundaram - C20616" w:date="2019-06-04T13:08:00Z"/>
        </w:rPr>
      </w:pPr>
      <w:commentRangeStart w:id="555"/>
      <w:del w:id="556" w:author="Raji Shanmugasundaram - C20616" w:date="2019-06-04T13:08:00Z">
        <w:r w:rsidDel="00C82D68">
          <w:delText>Verify</w:delText>
        </w:r>
        <w:commentRangeEnd w:id="555"/>
        <w:r w:rsidR="00041CFA" w:rsidDel="00C82D68">
          <w:rPr>
            <w:rStyle w:val="CommentReference"/>
            <w:rFonts w:eastAsia="Calibri"/>
            <w:lang w:eastAsia="en-US"/>
          </w:rPr>
          <w:commentReference w:id="555"/>
        </w:r>
        <w:r w:rsidDel="00C82D68">
          <w:delText xml:space="preserve"> that</w:delText>
        </w:r>
        <w:r w:rsidR="0029256B" w:rsidDel="00C82D68">
          <w:delText xml:space="preserve"> the </w:delText>
        </w:r>
        <w:r w:rsidR="0029256B" w:rsidRPr="005354D7" w:rsidDel="00C82D68">
          <w:rPr>
            <w:rStyle w:val="FieldName"/>
          </w:rPr>
          <w:delText>Harmony Path</w:delText>
        </w:r>
        <w:r w:rsidR="0029256B" w:rsidDel="00C82D68">
          <w:delText xml:space="preserve"> is </w:delText>
        </w:r>
        <w:r w:rsidR="00F31BC8" w:rsidRPr="0098010B" w:rsidDel="00C82D68">
          <w:rPr>
            <w:rStyle w:val="EnteredValue"/>
          </w:rPr>
          <w:delText>C</w:delText>
        </w:r>
        <w:r w:rsidR="0029256B" w:rsidRPr="0098010B" w:rsidDel="00C82D68">
          <w:rPr>
            <w:rStyle w:val="EnteredValue"/>
          </w:rPr>
          <w:delText>:\microchip\harmony\v</w:delText>
        </w:r>
        <w:r w:rsidR="00DE4201" w:rsidDel="00C82D68">
          <w:rPr>
            <w:rStyle w:val="EnteredValue"/>
          </w:rPr>
          <w:delText>2</w:delText>
        </w:r>
        <w:r w:rsidR="0029256B" w:rsidRPr="0098010B" w:rsidDel="00C82D68">
          <w:rPr>
            <w:rStyle w:val="EnteredValue"/>
          </w:rPr>
          <w:delText>_0</w:delText>
        </w:r>
        <w:r w:rsidR="00DE4201" w:rsidDel="00C82D68">
          <w:rPr>
            <w:rStyle w:val="EnteredValue"/>
          </w:rPr>
          <w:delText>3b</w:delText>
        </w:r>
      </w:del>
      <w:ins w:id="557" w:author="Mark Atchison - C21558" w:date="2019-05-10T16:06:00Z">
        <w:del w:id="558" w:author="Raji Shanmugasundaram - C20616" w:date="2019-06-04T13:08:00Z">
          <w:r w:rsidR="002F7DAA" w:rsidDel="00C82D68">
            <w:rPr>
              <w:rStyle w:val="EnteredValue"/>
            </w:rPr>
            <w:delText>Users\MASTERs\HarmonyFramework</w:delText>
          </w:r>
        </w:del>
      </w:ins>
      <w:del w:id="559" w:author="Raji Shanmugasundaram - C20616" w:date="2019-06-04T13:08:00Z">
        <w:r w:rsidR="0029256B" w:rsidDel="00C82D68">
          <w:delText xml:space="preserve"> </w:delText>
        </w:r>
      </w:del>
      <w:ins w:id="560" w:author="Mark Atchison - C21558" w:date="2019-05-10T16:32:00Z">
        <w:del w:id="561" w:author="Raji Shanmugasundaram - C20616" w:date="2019-06-04T13:08:00Z">
          <w:r w:rsidR="00FC0D50" w:rsidDel="00C82D68">
            <w:rPr>
              <w:rStyle w:val="EnteredValue"/>
            </w:rPr>
            <w:delText>C: \Microchip\harmony\v3</w:delText>
          </w:r>
        </w:del>
      </w:ins>
      <w:del w:id="562" w:author="Raji Shanmugasundaram - C20616" w:date="2019-06-04T13:08:00Z">
        <w:r w:rsidR="0029256B" w:rsidDel="00C82D68">
          <w:delText xml:space="preserve">where </w:delText>
        </w:r>
        <w:r w:rsidR="0029256B" w:rsidRPr="0098010B" w:rsidDel="00C82D68">
          <w:rPr>
            <w:rStyle w:val="EnteredValue"/>
          </w:rPr>
          <w:delText>c</w:delText>
        </w:r>
        <w:r w:rsidR="0029256B" w:rsidDel="00C82D68">
          <w:delText xml:space="preserve"> is the logical hard drive where MPLAB Harmony </w:delText>
        </w:r>
        <w:r w:rsidR="006336DD" w:rsidDel="00C82D68">
          <w:delText>has been</w:delText>
        </w:r>
        <w:r w:rsidR="0029256B" w:rsidDel="00C82D68">
          <w:delText xml:space="preserve"> installed.</w:delText>
        </w:r>
      </w:del>
    </w:p>
    <w:p w14:paraId="10921C5A" w14:textId="05A1B119" w:rsidR="0029256B" w:rsidDel="00C82D68" w:rsidRDefault="0029256B" w:rsidP="0029256B">
      <w:pPr>
        <w:pStyle w:val="NumberedList"/>
        <w:rPr>
          <w:del w:id="563" w:author="Raji Shanmugasundaram - C20616" w:date="2019-06-04T13:08:00Z"/>
        </w:rPr>
      </w:pPr>
      <w:del w:id="564" w:author="Raji Shanmugasundaram - C20616" w:date="2019-06-04T13:08:00Z">
        <w:r w:rsidDel="00C82D68">
          <w:delText xml:space="preserve">Set the </w:delText>
        </w:r>
        <w:r w:rsidR="0098010B" w:rsidDel="00C82D68">
          <w:rPr>
            <w:rStyle w:val="FieldName"/>
          </w:rPr>
          <w:delText>P</w:delText>
        </w:r>
        <w:r w:rsidRPr="0098010B" w:rsidDel="00C82D68">
          <w:rPr>
            <w:rStyle w:val="FieldName"/>
          </w:rPr>
          <w:delText>roject Location</w:delText>
        </w:r>
        <w:r w:rsidDel="00C82D68">
          <w:delText xml:space="preserve"> to </w:delText>
        </w:r>
        <w:r w:rsidR="00F31BC8" w:rsidRPr="00275E4E" w:rsidDel="00C82D68">
          <w:rPr>
            <w:rStyle w:val="TypedInValue"/>
          </w:rPr>
          <w:delText>C</w:delText>
        </w:r>
        <w:r w:rsidRPr="00275E4E" w:rsidDel="00C82D68">
          <w:rPr>
            <w:rStyle w:val="TypedInValue"/>
          </w:rPr>
          <w:delText>:\MASTER</w:delText>
        </w:r>
        <w:r w:rsidR="008909EC" w:rsidRPr="00275E4E" w:rsidDel="00C82D68">
          <w:rPr>
            <w:rStyle w:val="TypedInValue"/>
          </w:rPr>
          <w:delText>s</w:delText>
        </w:r>
        <w:r w:rsidRPr="00275E4E" w:rsidDel="00C82D68">
          <w:rPr>
            <w:rStyle w:val="TypedInValue"/>
          </w:rPr>
          <w:delText>\2</w:delText>
        </w:r>
        <w:r w:rsidR="00DE4201" w:rsidDel="00C82D68">
          <w:rPr>
            <w:rStyle w:val="TypedInValue"/>
          </w:rPr>
          <w:delText>1</w:delText>
        </w:r>
        <w:r w:rsidRPr="00275E4E" w:rsidDel="00C82D68">
          <w:rPr>
            <w:rStyle w:val="TypedInValue"/>
          </w:rPr>
          <w:delText>0</w:delText>
        </w:r>
        <w:r w:rsidR="00DE4201" w:rsidDel="00C82D68">
          <w:rPr>
            <w:rStyle w:val="TypedInValue"/>
          </w:rPr>
          <w:delText>7</w:delText>
        </w:r>
        <w:r w:rsidRPr="00275E4E" w:rsidDel="00C82D68">
          <w:rPr>
            <w:rStyle w:val="TypedInValue"/>
          </w:rPr>
          <w:delText>0</w:delText>
        </w:r>
      </w:del>
      <w:ins w:id="565" w:author="Mark Atchison - C21558" w:date="2019-05-06T16:59:00Z">
        <w:del w:id="566" w:author="Raji Shanmugasundaram - C20616" w:date="2019-06-04T13:08:00Z">
          <w:r w:rsidR="00064A8E" w:rsidDel="00C82D68">
            <w:rPr>
              <w:rStyle w:val="TypedInValue"/>
            </w:rPr>
            <w:delText>23075</w:delText>
          </w:r>
        </w:del>
      </w:ins>
    </w:p>
    <w:p w14:paraId="10921C5B" w14:textId="7679E797" w:rsidR="0029256B" w:rsidDel="00C82D68" w:rsidRDefault="0029256B" w:rsidP="0029256B">
      <w:pPr>
        <w:pStyle w:val="NumberedList"/>
        <w:rPr>
          <w:del w:id="567" w:author="Raji Shanmugasundaram - C20616" w:date="2019-06-04T13:08:00Z"/>
        </w:rPr>
      </w:pPr>
      <w:del w:id="568" w:author="Raji Shanmugasundaram - C20616" w:date="2019-06-04T13:08:00Z">
        <w:r w:rsidDel="00C82D68">
          <w:delText xml:space="preserve">Enter </w:delText>
        </w:r>
        <w:r w:rsidR="00F43E3A" w:rsidDel="00C82D68">
          <w:rPr>
            <w:rStyle w:val="TypedInValue"/>
          </w:rPr>
          <w:delText>net1l</w:delText>
        </w:r>
        <w:r w:rsidRPr="001A3455" w:rsidDel="00C82D68">
          <w:rPr>
            <w:rStyle w:val="TypedInValue"/>
          </w:rPr>
          <w:delText>ab1</w:delText>
        </w:r>
        <w:r w:rsidDel="00C82D68">
          <w:delText xml:space="preserve"> for the </w:delText>
        </w:r>
        <w:r w:rsidR="0098010B" w:rsidRPr="0098010B" w:rsidDel="00C82D68">
          <w:rPr>
            <w:rStyle w:val="FieldName"/>
          </w:rPr>
          <w:delText>P</w:delText>
        </w:r>
        <w:r w:rsidRPr="0098010B" w:rsidDel="00C82D68">
          <w:rPr>
            <w:rStyle w:val="FieldName"/>
          </w:rPr>
          <w:delText>roject Name</w:delText>
        </w:r>
        <w:r w:rsidDel="00C82D68">
          <w:delText>.</w:delText>
        </w:r>
      </w:del>
    </w:p>
    <w:p w14:paraId="10921C5C" w14:textId="5FCC1DF4" w:rsidR="00381477" w:rsidDel="00C82D68" w:rsidRDefault="00381477" w:rsidP="0029256B">
      <w:pPr>
        <w:pStyle w:val="NumberedList"/>
        <w:rPr>
          <w:del w:id="569" w:author="Raji Shanmugasundaram - C20616" w:date="2019-06-04T13:08:00Z"/>
        </w:rPr>
      </w:pPr>
      <w:del w:id="570" w:author="Raji Shanmugasundaram - C20616" w:date="2019-06-04T13:08:00Z">
        <w:r w:rsidDel="00C82D68">
          <w:delText xml:space="preserve">Set the </w:delText>
        </w:r>
        <w:r w:rsidRPr="00381477" w:rsidDel="00C82D68">
          <w:rPr>
            <w:rStyle w:val="FieldName"/>
          </w:rPr>
          <w:delText>Device Family</w:delText>
        </w:r>
        <w:r w:rsidDel="00C82D68">
          <w:delText xml:space="preserve"> to </w:delText>
        </w:r>
        <w:r w:rsidRPr="00381477" w:rsidDel="00C82D68">
          <w:rPr>
            <w:rStyle w:val="EnteredValue"/>
          </w:rPr>
          <w:delText>PIC32MZ</w:delText>
        </w:r>
      </w:del>
    </w:p>
    <w:p w14:paraId="10921C5D" w14:textId="25D9DCA6" w:rsidR="0029256B" w:rsidDel="00C82D68" w:rsidRDefault="006D6BFF" w:rsidP="0029256B">
      <w:pPr>
        <w:pStyle w:val="NumberedList"/>
        <w:rPr>
          <w:del w:id="571" w:author="Raji Shanmugasundaram - C20616" w:date="2019-06-04T13:08:00Z"/>
        </w:rPr>
      </w:pPr>
      <w:del w:id="572" w:author="Raji Shanmugasundaram - C20616" w:date="2019-06-04T13:08:00Z">
        <w:r w:rsidDel="00C82D68">
          <w:delText>S</w:delText>
        </w:r>
        <w:r w:rsidR="0029256B" w:rsidDel="00C82D68">
          <w:delText xml:space="preserve">et the </w:delText>
        </w:r>
        <w:r w:rsidR="0029256B" w:rsidRPr="005354D7" w:rsidDel="00C82D68">
          <w:rPr>
            <w:rStyle w:val="FieldName"/>
          </w:rPr>
          <w:delText>Target Device</w:delText>
        </w:r>
        <w:r w:rsidR="0029256B" w:rsidDel="00C82D68">
          <w:delText xml:space="preserve"> to:</w:delText>
        </w:r>
      </w:del>
    </w:p>
    <w:p w14:paraId="10921C5E" w14:textId="7CD62482" w:rsidR="0029256B" w:rsidDel="00C82D68" w:rsidRDefault="0029256B" w:rsidP="00E9277C">
      <w:pPr>
        <w:pStyle w:val="ListParagraph"/>
        <w:numPr>
          <w:ilvl w:val="0"/>
          <w:numId w:val="20"/>
        </w:numPr>
        <w:rPr>
          <w:del w:id="573" w:author="Raji Shanmugasundaram - C20616" w:date="2019-06-04T13:08:00Z"/>
          <w:lang w:eastAsia="en-AU"/>
        </w:rPr>
      </w:pPr>
      <w:del w:id="574" w:author="Raji Shanmugasundaram - C20616" w:date="2019-06-04T13:08:00Z">
        <w:r w:rsidRPr="00C8417F" w:rsidDel="00C82D68">
          <w:rPr>
            <w:rStyle w:val="EnteredValue"/>
          </w:rPr>
          <w:delText>PIC32MZ2048EF</w:delText>
        </w:r>
        <w:r w:rsidRPr="00AA4179" w:rsidDel="00C82D68">
          <w:rPr>
            <w:rStyle w:val="EnteredValue"/>
            <w:u w:val="single"/>
          </w:rPr>
          <w:delText>H</w:delText>
        </w:r>
        <w:r w:rsidRPr="00C8417F" w:rsidDel="00C82D68">
          <w:rPr>
            <w:rStyle w:val="EnteredValue"/>
          </w:rPr>
          <w:delText>144</w:delText>
        </w:r>
        <w:r w:rsidR="00AD7FDC" w:rsidDel="00C82D68">
          <w:rPr>
            <w:rStyle w:val="EnteredValue"/>
          </w:rPr>
          <w:delText xml:space="preserve"> </w:delText>
        </w:r>
        <w:r w:rsidR="002C1B73" w:rsidDel="00C82D68">
          <w:rPr>
            <w:lang w:eastAsia="en-AU"/>
          </w:rPr>
          <w:delText>(without Crypto Engine, DM320007)</w:delText>
        </w:r>
      </w:del>
      <w:ins w:id="575" w:author="Mark Atchison - C21558" w:date="2019-05-10T15:30:00Z">
        <w:del w:id="576" w:author="Raji Shanmugasundaram - C20616" w:date="2019-06-04T13:08:00Z">
          <w:r w:rsidR="00A56E17" w:rsidDel="00C82D68">
            <w:rPr>
              <w:rStyle w:val="EnteredValue"/>
            </w:rPr>
            <w:delText>AT</w:delText>
          </w:r>
        </w:del>
      </w:ins>
      <w:ins w:id="577" w:author="Mark Atchison - C21558" w:date="2019-05-10T15:31:00Z">
        <w:del w:id="578" w:author="Raji Shanmugasundaram - C20616" w:date="2019-06-04T13:08:00Z">
          <w:r w:rsidR="00A56E17" w:rsidDel="00C82D68">
            <w:rPr>
              <w:rStyle w:val="EnteredValue"/>
            </w:rPr>
            <w:delText>SMAE70Q21B</w:delText>
          </w:r>
        </w:del>
      </w:ins>
    </w:p>
    <w:p w14:paraId="10921C5F" w14:textId="5C5A26A8" w:rsidR="00381477" w:rsidDel="00C82D68" w:rsidRDefault="00381477" w:rsidP="0029256B">
      <w:pPr>
        <w:pStyle w:val="NumberedList"/>
        <w:rPr>
          <w:del w:id="579" w:author="Raji Shanmugasundaram - C20616" w:date="2019-06-04T13:08:00Z"/>
        </w:rPr>
      </w:pPr>
      <w:del w:id="580" w:author="Raji Shanmugasundaram - C20616" w:date="2019-06-04T13:08:00Z">
        <w:r w:rsidDel="00C82D68">
          <w:delText xml:space="preserve">Leave the </w:delText>
        </w:r>
        <w:r w:rsidRPr="00381477" w:rsidDel="00C82D68">
          <w:rPr>
            <w:rStyle w:val="FieldName"/>
          </w:rPr>
          <w:delText>Target Board</w:delText>
        </w:r>
        <w:r w:rsidDel="00C82D68">
          <w:delText xml:space="preserve"> blank.</w:delText>
        </w:r>
      </w:del>
    </w:p>
    <w:p w14:paraId="10921C60" w14:textId="6FC6956D" w:rsidR="0029256B" w:rsidDel="00C82D68" w:rsidRDefault="0029256B" w:rsidP="0029256B">
      <w:pPr>
        <w:pStyle w:val="NumberedList"/>
        <w:rPr>
          <w:del w:id="581" w:author="Raji Shanmugasundaram - C20616" w:date="2019-06-04T13:08:00Z"/>
        </w:rPr>
      </w:pPr>
      <w:del w:id="582" w:author="Raji Shanmugasundaram - C20616" w:date="2019-06-04T13:08:00Z">
        <w:r w:rsidDel="00C82D68">
          <w:delText xml:space="preserve">Click on </w:delText>
        </w:r>
        <w:r w:rsidRPr="00EC7889" w:rsidDel="00C82D68">
          <w:rPr>
            <w:rStyle w:val="DialogButton"/>
          </w:rPr>
          <w:delText>Finish</w:delText>
        </w:r>
        <w:r w:rsidDel="00C82D68">
          <w:delText xml:space="preserve"> to co</w:delText>
        </w:r>
        <w:r w:rsidR="00E9277C" w:rsidDel="00C82D68">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rsidDel="00C82D68" w14:paraId="10921C62" w14:textId="366B2379" w:rsidTr="001458B3">
        <w:trPr>
          <w:del w:id="583" w:author="Raji Shanmugasundaram - C20616" w:date="2019-06-04T13:08:00Z"/>
        </w:trPr>
        <w:tc>
          <w:tcPr>
            <w:tcW w:w="9016" w:type="dxa"/>
            <w:shd w:val="clear" w:color="auto" w:fill="auto"/>
            <w:vAlign w:val="center"/>
          </w:tcPr>
          <w:p w14:paraId="10921C61" w14:textId="66A08069" w:rsidR="00EC7889" w:rsidRPr="001458B3" w:rsidDel="00C82D68" w:rsidRDefault="00381477" w:rsidP="001458B3">
            <w:pPr>
              <w:jc w:val="center"/>
              <w:rPr>
                <w:del w:id="584" w:author="Raji Shanmugasundaram - C20616" w:date="2019-06-04T13:08:00Z"/>
              </w:rPr>
            </w:pPr>
            <w:del w:id="585" w:author="Raji Shanmugasundaram - C20616" w:date="2019-06-04T13:08:00Z">
              <w:r w:rsidDel="00C82D68">
                <w:rPr>
                  <w:noProof/>
                  <w:lang w:eastAsia="en-AU"/>
                </w:rPr>
                <mc:AlternateContent>
                  <mc:Choice Requires="wps">
                    <w:drawing>
                      <wp:anchor distT="0" distB="0" distL="114300" distR="114300" simplePos="0" relativeHeight="251614720" behindDoc="0" locked="0" layoutInCell="1" allowOverlap="1" wp14:anchorId="10922249" wp14:editId="69B1BE8E">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41395" id="Rounded Rectangle 79" o:spid="_x0000_s1026" style="position:absolute;margin-left:340.55pt;margin-top:211.85pt;width:38.1pt;height:17.2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12672" behindDoc="0" locked="0" layoutInCell="1" allowOverlap="1" wp14:anchorId="1092224B" wp14:editId="62E8397B">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FC3E68B" id="Rounded Rectangle 65" o:spid="_x0000_s1026" style="position:absolute;margin-left:100.25pt;margin-top:53.6pt;width:116.6pt;height:29.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00736" behindDoc="0" locked="0" layoutInCell="1" allowOverlap="1" wp14:anchorId="1092224D" wp14:editId="01F2131B">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296B8" id="Rounded Rectangle 78" o:spid="_x0000_s1026" style="position:absolute;margin-left:252.6pt;margin-top:122.6pt;width:170.15pt;height:19.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98688" behindDoc="0" locked="0" layoutInCell="1" allowOverlap="1" wp14:anchorId="1092224F" wp14:editId="3ED3AA1B">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AF10F" id="Rounded Rectangle 78" o:spid="_x0000_s1026" style="position:absolute;margin-left:100.75pt;margin-top:122.6pt;width:123.7pt;height:19.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1" wp14:editId="5931A999">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7D87553C" w:rsidR="00E9277C" w:rsidDel="00C82D68" w:rsidRDefault="006336DD" w:rsidP="009530A1">
      <w:pPr>
        <w:ind w:left="567"/>
        <w:rPr>
          <w:del w:id="586" w:author="Raji Shanmugasundaram - C20616" w:date="2019-06-04T13:08:00Z"/>
        </w:rPr>
      </w:pPr>
      <w:del w:id="587" w:author="Raji Shanmugasundaram - C20616" w:date="2019-06-04T13:08:00Z">
        <w:r w:rsidDel="00C82D68">
          <w:delText>At this point, t</w:delText>
        </w:r>
        <w:r w:rsidR="00E9277C" w:rsidDel="00C82D68">
          <w:delText>he Microchip Harmony Configuration (MHC) Tool will automatically open.</w:delText>
        </w:r>
        <w:r w:rsidR="00937C55" w:rsidRPr="00937C55" w:rsidDel="00C82D68">
          <w:rPr>
            <w:noProof/>
            <w:lang w:eastAsia="en-AU"/>
          </w:rPr>
          <w:delText xml:space="preserve"> </w:delText>
        </w:r>
        <w:r w:rsidR="00937C55" w:rsidDel="00C82D6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rsidDel="00C82D68" w14:paraId="10921C65" w14:textId="7DCF35BF" w:rsidTr="001458B3">
        <w:trPr>
          <w:del w:id="588" w:author="Raji Shanmugasundaram - C20616" w:date="2019-06-04T13:08:00Z"/>
        </w:trPr>
        <w:tc>
          <w:tcPr>
            <w:tcW w:w="9026" w:type="dxa"/>
            <w:shd w:val="clear" w:color="auto" w:fill="auto"/>
            <w:vAlign w:val="center"/>
          </w:tcPr>
          <w:p w14:paraId="10921C64" w14:textId="4490B07B" w:rsidR="00AA4179" w:rsidRPr="001458B3" w:rsidDel="00C82D68" w:rsidRDefault="00937C55" w:rsidP="001458B3">
            <w:pPr>
              <w:jc w:val="center"/>
              <w:rPr>
                <w:del w:id="589" w:author="Raji Shanmugasundaram - C20616" w:date="2019-06-04T13:08:00Z"/>
              </w:rPr>
            </w:pPr>
            <w:del w:id="590" w:author="Raji Shanmugasundaram - C20616" w:date="2019-06-04T13:08:00Z">
              <w:r w:rsidDel="00C82D68">
                <w:rPr>
                  <w:noProof/>
                  <w:lang w:eastAsia="en-AU"/>
                </w:rPr>
                <mc:AlternateContent>
                  <mc:Choice Requires="wps">
                    <w:drawing>
                      <wp:anchor distT="0" distB="0" distL="114300" distR="114300" simplePos="0" relativeHeight="251724288" behindDoc="0" locked="0" layoutInCell="1" allowOverlap="1" wp14:anchorId="10922253" wp14:editId="6144309E">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430FC" id="Rounded Rectangle 79" o:spid="_x0000_s1026" style="position:absolute;margin-left:120.35pt;margin-top:19.2pt;width:157.2pt;height:188.6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5" wp14:editId="1009F5AB">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6C22D99F" w:rsidR="00A32AE3" w:rsidDel="00C82D68" w:rsidRDefault="005169A8" w:rsidP="00DD62CB">
      <w:pPr>
        <w:pStyle w:val="Heading2"/>
        <w:rPr>
          <w:del w:id="591" w:author="Raji Shanmugasundaram - C20616" w:date="2019-06-04T13:08:00Z"/>
          <w:lang w:eastAsia="en-AU"/>
        </w:rPr>
      </w:pPr>
      <w:bookmarkStart w:id="592" w:name="_Toc488278758"/>
      <w:del w:id="593" w:author="Raji Shanmugasundaram - C20616" w:date="2019-06-04T13:08:00Z">
        <w:r w:rsidDel="00C82D68">
          <w:rPr>
            <w:lang w:eastAsia="en-AU"/>
          </w:rPr>
          <w:delText xml:space="preserve">MHC: </w:delText>
        </w:r>
        <w:r w:rsidR="00A32AE3" w:rsidDel="00C82D68">
          <w:rPr>
            <w:lang w:eastAsia="en-AU"/>
          </w:rPr>
          <w:delText>BSP Selection</w:delText>
        </w:r>
        <w:bookmarkEnd w:id="592"/>
      </w:del>
    </w:p>
    <w:p w14:paraId="10921C67" w14:textId="6B303CE9" w:rsidR="00A32AE3" w:rsidDel="00C82D68" w:rsidRDefault="00A32AE3" w:rsidP="00A32AE3">
      <w:pPr>
        <w:rPr>
          <w:del w:id="594" w:author="Raji Shanmugasundaram - C20616" w:date="2019-06-04T13:08:00Z"/>
        </w:rPr>
      </w:pPr>
      <w:del w:id="595" w:author="Raji Shanmugasundaram - C20616" w:date="2019-06-04T13:08:00Z">
        <w:r w:rsidDel="00C82D68">
          <w:delText xml:space="preserve">The first step in the </w:delText>
        </w:r>
        <w:r w:rsidR="00E9277C" w:rsidDel="00C82D68">
          <w:delText xml:space="preserve">MHC setup </w:delText>
        </w:r>
        <w:r w:rsidDel="00C82D68">
          <w:delText xml:space="preserve">process is to enable a Board Support Package for your targeted hardware platform. The </w:delText>
        </w:r>
        <w:r w:rsidR="00E9277C" w:rsidDel="00C82D68">
          <w:delText>B</w:delText>
        </w:r>
        <w:r w:rsidDel="00C82D68">
          <w:delText xml:space="preserve">oard </w:delText>
        </w:r>
        <w:r w:rsidR="00E9277C" w:rsidDel="00C82D68">
          <w:delText>S</w:delText>
        </w:r>
        <w:r w:rsidDel="00C82D68">
          <w:delText xml:space="preserve">upport </w:delText>
        </w:r>
        <w:r w:rsidR="00E9277C" w:rsidDel="00C82D68">
          <w:delText>P</w:delText>
        </w:r>
        <w:r w:rsidDel="00C82D68">
          <w:delText>ackage</w:delText>
        </w:r>
        <w:r w:rsidR="00E9277C" w:rsidDel="00C82D68">
          <w:delText xml:space="preserve"> (BSP)</w:delText>
        </w:r>
        <w:r w:rsidDel="00C82D68">
          <w:delText xml:space="preserve"> will </w:delText>
        </w:r>
        <w:r w:rsidR="00E9277C" w:rsidDel="00C82D68">
          <w:delText xml:space="preserve">assign </w:delText>
        </w:r>
        <w:r w:rsidDel="00C82D68">
          <w:delText>the configuration bits, clock settings, and I/O pins for external peripheral</w:delText>
        </w:r>
        <w:r w:rsidR="00E9277C" w:rsidDel="00C82D68">
          <w:delText>s</w:delText>
        </w:r>
        <w:r w:rsidDel="00C82D68">
          <w:delText xml:space="preserve"> that are defined in the BSP. For example</w:delText>
        </w:r>
        <w:r w:rsidR="00E50105" w:rsidDel="00C82D68">
          <w:delText>,</w:delText>
        </w:r>
        <w:r w:rsidDel="00C82D68">
          <w:delText xml:space="preserve"> on the PIC32MZ</w:delText>
        </w:r>
        <w:r w:rsidR="00E9277C" w:rsidDel="00C82D68">
          <w:delText xml:space="preserve"> </w:delText>
        </w:r>
        <w:r w:rsidDel="00C82D68">
          <w:delText>EF Starter Kit</w:delText>
        </w:r>
      </w:del>
      <w:ins w:id="596" w:author="Mark Atchison - C21558" w:date="2019-05-06T16:48:00Z">
        <w:del w:id="597" w:author="Raji Shanmugasundaram - C20616" w:date="2019-06-04T13:08:00Z">
          <w:r w:rsidR="00064A8E" w:rsidDel="00C82D68">
            <w:delText>SAM E70 Xplained Ultra</w:delText>
          </w:r>
        </w:del>
      </w:ins>
      <w:ins w:id="598" w:author="Mark Atchison - C21558" w:date="2019-05-06T16:47:00Z">
        <w:del w:id="599" w:author="Raji Shanmugasundaram - C20616" w:date="2019-06-04T13:08:00Z">
          <w:r w:rsidR="00064A8E" w:rsidDel="00C82D68">
            <w:delText>SAM E70 Xplained Ultra</w:delText>
          </w:r>
        </w:del>
      </w:ins>
      <w:del w:id="600" w:author="Raji Shanmugasundaram - C20616" w:date="2019-06-04T13:08:00Z">
        <w:r w:rsidDel="00C82D68">
          <w:delText>, the BSP wi</w:delText>
        </w:r>
        <w:r w:rsidR="009530A1" w:rsidDel="00C82D68">
          <w:delText xml:space="preserve">ll setup the I/O pins for the </w:delText>
        </w:r>
        <w:r w:rsidDel="00C82D68">
          <w:delText>Push Buttons (Digital Inputs with Pull</w:delText>
        </w:r>
        <w:r w:rsidR="00A359BC" w:rsidDel="00C82D68">
          <w:delText>-</w:delText>
        </w:r>
        <w:r w:rsidR="00E50105" w:rsidDel="00C82D68">
          <w:delText>ups)</w:delText>
        </w:r>
        <w:r w:rsidR="009530A1" w:rsidDel="00C82D68">
          <w:delText xml:space="preserve"> and </w:delText>
        </w:r>
        <w:r w:rsidDel="00C82D68">
          <w:delText>LEDS (Digital Outputs with the initial state of Logic Low).</w:delText>
        </w:r>
      </w:del>
    </w:p>
    <w:p w14:paraId="10921C68" w14:textId="349DAB9C" w:rsidR="00BA0738" w:rsidDel="00C82D68" w:rsidRDefault="00BA0738" w:rsidP="00A32AE3">
      <w:pPr>
        <w:rPr>
          <w:del w:id="601" w:author="Raji Shanmugasundaram - C20616" w:date="2019-06-04T13:08:00Z"/>
        </w:rPr>
      </w:pPr>
    </w:p>
    <w:p w14:paraId="10921C69" w14:textId="681883A0" w:rsidR="00545470" w:rsidDel="00C82D68" w:rsidRDefault="002718C7" w:rsidP="00D31E6E">
      <w:pPr>
        <w:pStyle w:val="NumberedList"/>
        <w:rPr>
          <w:del w:id="602" w:author="Raji Shanmugasundaram - C20616" w:date="2019-06-04T13:08:00Z"/>
        </w:rPr>
      </w:pPr>
      <w:del w:id="603" w:author="Raji Shanmugasundaram - C20616" w:date="2019-06-04T13:08:00Z">
        <w:r w:rsidDel="00C82D68">
          <w:delText xml:space="preserve">Expand the </w:delText>
        </w:r>
        <w:r w:rsidRPr="00C8417F" w:rsidDel="00C82D68">
          <w:rPr>
            <w:rStyle w:val="MHCTree"/>
          </w:rPr>
          <w:delText>BSP Configuration</w:delText>
        </w:r>
        <w:r w:rsidDel="00C82D68">
          <w:delText xml:space="preserve"> tree by </w:delText>
        </w:r>
        <w:r w:rsidR="006336DD" w:rsidDel="00C82D68">
          <w:delText xml:space="preserve">left </w:delText>
        </w:r>
        <w:r w:rsidDel="00C82D68">
          <w:delText>clicking on the plus-sign</w:delText>
        </w:r>
        <w:r w:rsidR="00C8417F" w:rsidDel="00C82D68">
          <w:delText xml:space="preserve"> </w:delText>
        </w:r>
        <w:r w:rsidR="005B3261" w:rsidRPr="000A5197" w:rsidDel="00C82D68">
          <w:rPr>
            <w:noProof/>
          </w:rPr>
          <w:drawing>
            <wp:inline distT="0" distB="0" distL="0" distR="0" wp14:anchorId="10922257" wp14:editId="6922538C">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C82D68">
          <w:delText xml:space="preserve"> </w:delText>
        </w:r>
        <w:r w:rsidDel="00C82D68">
          <w:delText>button</w:delText>
        </w:r>
        <w:r w:rsidR="00545470" w:rsidDel="00C82D68">
          <w:delText>.</w:delText>
        </w:r>
      </w:del>
    </w:p>
    <w:p w14:paraId="10921C6A" w14:textId="5CC7045F" w:rsidR="002718C7" w:rsidDel="00C82D68" w:rsidRDefault="00545470" w:rsidP="00D31E6E">
      <w:pPr>
        <w:pStyle w:val="NumberedList"/>
        <w:rPr>
          <w:del w:id="604" w:author="Raji Shanmugasundaram - C20616" w:date="2019-06-04T13:08:00Z"/>
        </w:rPr>
      </w:pPr>
      <w:del w:id="605" w:author="Raji Shanmugasundaram - C20616" w:date="2019-06-04T13:08:00Z">
        <w:r w:rsidDel="00C82D68">
          <w:delText>C</w:delText>
        </w:r>
        <w:r w:rsidR="00987D1D" w:rsidDel="00C82D68">
          <w:delText xml:space="preserve">heck the </w:delText>
        </w:r>
        <w:r w:rsidR="00987D1D" w:rsidRPr="005354D7" w:rsidDel="00C82D68">
          <w:rPr>
            <w:rStyle w:val="MHCOption"/>
          </w:rPr>
          <w:delText>Use BSP?</w:delText>
        </w:r>
        <w:r w:rsidR="00987D1D" w:rsidDel="00C82D68">
          <w:delText xml:space="preserve"> Option. When the option is </w:delText>
        </w:r>
        <w:r w:rsidR="002718C7" w:rsidDel="00C82D68">
          <w:delText>checked you will see a tick</w:delText>
        </w:r>
        <w:r w:rsidR="00C8417F" w:rsidDel="00C82D68">
          <w:delText xml:space="preserve"> </w:delText>
        </w:r>
        <w:r w:rsidR="005B3261" w:rsidRPr="000A5197" w:rsidDel="00C82D68">
          <w:rPr>
            <w:noProof/>
          </w:rPr>
          <w:drawing>
            <wp:inline distT="0" distB="0" distL="0" distR="0" wp14:anchorId="10922259" wp14:editId="64EC0510">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C82D68">
          <w:delText xml:space="preserve"> inside the check box.</w:delText>
        </w:r>
      </w:del>
    </w:p>
    <w:p w14:paraId="10921C6B" w14:textId="297A3360" w:rsidR="00545470" w:rsidDel="00C82D68" w:rsidRDefault="00BB4A9A" w:rsidP="00BB4A9A">
      <w:pPr>
        <w:pStyle w:val="NumberedList"/>
        <w:rPr>
          <w:del w:id="606" w:author="Raji Shanmugasundaram - C20616" w:date="2019-06-04T13:08:00Z"/>
        </w:rPr>
      </w:pPr>
      <w:bookmarkStart w:id="607" w:name="_Ref456177392"/>
      <w:del w:id="608" w:author="Raji Shanmugasundaram - C20616" w:date="2019-06-04T13:08:00Z">
        <w:r w:rsidDel="00C82D68">
          <w:delText xml:space="preserve">Expand the </w:delText>
        </w:r>
        <w:r w:rsidRPr="00B759CA" w:rsidDel="00C82D68">
          <w:rPr>
            <w:rStyle w:val="MHCTree"/>
          </w:rPr>
          <w:delText>Select BSP To Use for PIC32MZ2048EFH144 Device</w:delText>
        </w:r>
        <w:r w:rsidDel="00C82D68">
          <w:delText xml:space="preserve"> tree</w:delText>
        </w:r>
        <w:r w:rsidR="00545470" w:rsidDel="00C82D68">
          <w:delText>.</w:delText>
        </w:r>
      </w:del>
    </w:p>
    <w:p w14:paraId="10921C6C" w14:textId="5F607BCB" w:rsidR="00BB4A9A" w:rsidDel="00C82D68" w:rsidRDefault="00545470" w:rsidP="00BB4A9A">
      <w:pPr>
        <w:pStyle w:val="NumberedList"/>
        <w:rPr>
          <w:del w:id="609" w:author="Raji Shanmugasundaram - C20616" w:date="2019-06-04T13:08:00Z"/>
        </w:rPr>
      </w:pPr>
      <w:del w:id="610" w:author="Raji Shanmugasundaram - C20616" w:date="2019-06-04T13:08:00Z">
        <w:r w:rsidDel="00C82D68">
          <w:delText>C</w:delText>
        </w:r>
        <w:r w:rsidR="00BB4A9A" w:rsidDel="00C82D68">
          <w:delText xml:space="preserve">heck the </w:delText>
        </w:r>
        <w:r w:rsidR="00BB4A9A" w:rsidRPr="005354D7" w:rsidDel="00C82D68">
          <w:rPr>
            <w:rStyle w:val="MHCOption"/>
          </w:rPr>
          <w:delText>PIC32MZ EF Starter Kit</w:delText>
        </w:r>
      </w:del>
      <w:ins w:id="611" w:author="Mark Atchison - C21558" w:date="2019-05-06T16:48:00Z">
        <w:del w:id="612" w:author="Raji Shanmugasundaram - C20616" w:date="2019-06-04T13:08:00Z">
          <w:r w:rsidR="00064A8E" w:rsidDel="00C82D68">
            <w:rPr>
              <w:rStyle w:val="MHCOption"/>
            </w:rPr>
            <w:delText>SAM E70 Xplained UltraSAM E70 Xplained Ultra</w:delText>
          </w:r>
        </w:del>
      </w:ins>
      <w:del w:id="613" w:author="Raji Shanmugasundaram - C20616" w:date="2019-06-04T13:08:00Z">
        <w:r w:rsidR="00BB4A9A" w:rsidDel="00C82D68">
          <w:delText xml:space="preserve"> option.</w:delText>
        </w:r>
        <w:bookmarkEnd w:id="607"/>
        <w:r w:rsidR="009530A1" w:rsidRPr="009530A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6E" w14:textId="0F1916AC" w:rsidTr="001458B3">
        <w:trPr>
          <w:del w:id="614" w:author="Raji Shanmugasundaram - C20616" w:date="2019-06-04T13:08:00Z"/>
        </w:trPr>
        <w:tc>
          <w:tcPr>
            <w:tcW w:w="9016" w:type="dxa"/>
            <w:shd w:val="clear" w:color="auto" w:fill="auto"/>
            <w:vAlign w:val="center"/>
          </w:tcPr>
          <w:p w14:paraId="10921C6D" w14:textId="0514EEC8" w:rsidR="00B759CA" w:rsidRPr="001458B3" w:rsidDel="00C82D68" w:rsidRDefault="006D6BFF" w:rsidP="006C41BD">
            <w:pPr>
              <w:rPr>
                <w:del w:id="615" w:author="Raji Shanmugasundaram - C20616" w:date="2019-06-04T13:08:00Z"/>
              </w:rPr>
            </w:pPr>
            <w:del w:id="616" w:author="Raji Shanmugasundaram - C20616" w:date="2019-06-04T13:08:00Z">
              <w:r w:rsidDel="00C82D68">
                <w:rPr>
                  <w:noProof/>
                  <w:lang w:eastAsia="en-AU"/>
                </w:rPr>
                <mc:AlternateContent>
                  <mc:Choice Requires="wps">
                    <w:drawing>
                      <wp:anchor distT="0" distB="0" distL="114300" distR="114300" simplePos="0" relativeHeight="251615744" behindDoc="0" locked="0" layoutInCell="1" allowOverlap="1" wp14:anchorId="1092225B" wp14:editId="4D8B2388">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09FB0" id="Rounded Rectangle 85" o:spid="_x0000_s1026" style="position:absolute;margin-left:9.35pt;margin-top:47.55pt;width:64.65pt;height:16.8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C82D68">
                <w:rPr>
                  <w:noProof/>
                  <w:lang w:eastAsia="en-AU"/>
                </w:rPr>
                <mc:AlternateContent>
                  <mc:Choice Requires="wps">
                    <w:drawing>
                      <wp:anchor distT="0" distB="0" distL="114300" distR="114300" simplePos="0" relativeHeight="251616768" behindDoc="0" locked="0" layoutInCell="1" allowOverlap="1" wp14:anchorId="1092225D" wp14:editId="6DDF07BF">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90D81F" id="Rounded Rectangle 86" o:spid="_x0000_s1026" style="position:absolute;margin-left:35.85pt;margin-top:108.95pt;width:105.95pt;height:19.9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F" wp14:editId="20392772">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508777CF" w:rsidR="000A5B6B" w:rsidDel="00C82D68" w:rsidRDefault="000A5B6B" w:rsidP="009F02BD">
      <w:pPr>
        <w:jc w:val="both"/>
        <w:rPr>
          <w:del w:id="617" w:author="Raji Shanmugasundaram - C20616" w:date="2019-06-04T13:08:00Z"/>
          <w:lang w:eastAsia="en-AU"/>
        </w:rPr>
      </w:pPr>
    </w:p>
    <w:p w14:paraId="10921C70" w14:textId="2D47520C" w:rsidR="00B759CA" w:rsidDel="00C82D68" w:rsidRDefault="00380C26" w:rsidP="000A5B6B">
      <w:pPr>
        <w:ind w:left="567"/>
        <w:jc w:val="both"/>
        <w:rPr>
          <w:del w:id="618" w:author="Raji Shanmugasundaram - C20616" w:date="2019-06-04T13:08:00Z"/>
          <w:lang w:eastAsia="en-AU"/>
        </w:rPr>
      </w:pPr>
      <w:del w:id="619" w:author="Raji Shanmugasundaram - C20616" w:date="2019-06-04T13:08:00Z">
        <w:r w:rsidDel="00C82D68">
          <w:rPr>
            <w:lang w:eastAsia="en-AU"/>
          </w:rPr>
          <w:delText xml:space="preserve">The </w:delText>
        </w:r>
        <w:r w:rsidR="00B759CA" w:rsidDel="00C82D68">
          <w:rPr>
            <w:lang w:eastAsia="en-AU"/>
          </w:rPr>
          <w:delText>Harmony BSP you have just selected already contains basic configuration bit and clock settings for the PIC32MZ</w:delText>
        </w:r>
        <w:r w:rsidR="007B4F3B" w:rsidDel="00C82D68">
          <w:rPr>
            <w:lang w:eastAsia="en-AU"/>
          </w:rPr>
          <w:delText xml:space="preserve"> </w:delText>
        </w:r>
        <w:r w:rsidR="00090E10" w:rsidDel="00C82D68">
          <w:rPr>
            <w:lang w:eastAsia="en-AU"/>
          </w:rPr>
          <w:delText>EF</w:delText>
        </w:r>
        <w:r w:rsidR="007B4F3B" w:rsidDel="00C82D68">
          <w:rPr>
            <w:lang w:eastAsia="en-AU"/>
          </w:rPr>
          <w:delText xml:space="preserve"> Starter Kit</w:delText>
        </w:r>
      </w:del>
      <w:ins w:id="620" w:author="Mark Atchison - C21558" w:date="2019-05-06T16:48:00Z">
        <w:del w:id="621" w:author="Raji Shanmugasundaram - C20616" w:date="2019-06-04T13:08:00Z">
          <w:r w:rsidR="00064A8E" w:rsidDel="00C82D68">
            <w:rPr>
              <w:lang w:eastAsia="en-AU"/>
            </w:rPr>
            <w:delText>SAM E70 Xplained UltraSAM E70 Xplained Ultra</w:delText>
          </w:r>
        </w:del>
      </w:ins>
      <w:del w:id="622" w:author="Raji Shanmugasundaram - C20616" w:date="2019-06-04T13:08:00Z">
        <w:r w:rsidR="006308AB" w:rsidDel="00C82D68">
          <w:rPr>
            <w:lang w:eastAsia="en-AU"/>
          </w:rPr>
          <w:delText>. Therefore</w:delText>
        </w:r>
        <w:r w:rsidR="006336DD" w:rsidDel="00C82D68">
          <w:rPr>
            <w:lang w:eastAsia="en-AU"/>
          </w:rPr>
          <w:delText>,</w:delText>
        </w:r>
        <w:r w:rsidR="007B4F3B" w:rsidDel="00C82D68">
          <w:rPr>
            <w:lang w:eastAsia="en-AU"/>
          </w:rPr>
          <w:delText xml:space="preserve"> </w:delText>
        </w:r>
        <w:r w:rsidR="00B759CA" w:rsidDel="00C82D68">
          <w:rPr>
            <w:lang w:eastAsia="en-AU"/>
          </w:rPr>
          <w:delText xml:space="preserve">it is not necessary to change any options under </w:delText>
        </w:r>
        <w:r w:rsidR="006308AB" w:rsidDel="00C82D68">
          <w:rPr>
            <w:lang w:eastAsia="en-AU"/>
          </w:rPr>
          <w:delText xml:space="preserve">the </w:delText>
        </w:r>
        <w:r w:rsidR="00B759CA" w:rsidRPr="006308AB" w:rsidDel="00C82D68">
          <w:rPr>
            <w:rStyle w:val="MHCTree"/>
          </w:rPr>
          <w:delText>Device &amp; Project Configuration</w:delText>
        </w:r>
        <w:r w:rsidR="006308AB" w:rsidDel="00C82D68">
          <w:rPr>
            <w:lang w:eastAsia="en-AU"/>
          </w:rPr>
          <w:delText xml:space="preserve"> tree</w:delText>
        </w:r>
        <w:r w:rsidR="00B759CA" w:rsidDel="00C82D68">
          <w:rPr>
            <w:lang w:eastAsia="en-AU"/>
          </w:rPr>
          <w:delText xml:space="preserve"> for this Lab.</w:delText>
        </w:r>
      </w:del>
    </w:p>
    <w:p w14:paraId="10921C71" w14:textId="24235573" w:rsidR="006A66B6" w:rsidDel="00C82D68" w:rsidRDefault="006A66B6" w:rsidP="000A5B6B">
      <w:pPr>
        <w:ind w:left="567"/>
        <w:jc w:val="both"/>
        <w:rPr>
          <w:del w:id="623" w:author="Raji Shanmugasundaram - C20616" w:date="2019-06-04T13:08:00Z"/>
          <w:lang w:eastAsia="en-AU"/>
        </w:rPr>
      </w:pPr>
    </w:p>
    <w:p w14:paraId="10921C72" w14:textId="4C58A0F3" w:rsidR="007A4730" w:rsidDel="00C82D68" w:rsidRDefault="007A4730">
      <w:pPr>
        <w:tabs>
          <w:tab w:val="clear" w:pos="284"/>
          <w:tab w:val="clear" w:pos="567"/>
          <w:tab w:val="clear" w:pos="851"/>
          <w:tab w:val="clear" w:pos="1134"/>
          <w:tab w:val="clear" w:pos="1418"/>
          <w:tab w:val="clear" w:pos="1701"/>
          <w:tab w:val="clear" w:pos="1985"/>
          <w:tab w:val="clear" w:pos="2268"/>
        </w:tabs>
        <w:spacing w:line="240" w:lineRule="auto"/>
        <w:rPr>
          <w:del w:id="624" w:author="Raji Shanmugasundaram - C20616" w:date="2019-06-04T13:08:00Z"/>
          <w:rFonts w:ascii="Arial" w:eastAsia="Times New Roman" w:hAnsi="Arial"/>
          <w:b/>
          <w:color w:val="2E74B5"/>
          <w:sz w:val="28"/>
          <w:szCs w:val="26"/>
        </w:rPr>
      </w:pPr>
      <w:del w:id="625" w:author="Raji Shanmugasundaram - C20616" w:date="2019-06-04T13:08:00Z">
        <w:r w:rsidDel="00C82D68">
          <w:br w:type="page"/>
        </w:r>
      </w:del>
    </w:p>
    <w:p w14:paraId="10921C73" w14:textId="6D8E7DC3" w:rsidR="006D6BFF" w:rsidDel="00C82D68" w:rsidRDefault="005169A8" w:rsidP="00DD62CB">
      <w:pPr>
        <w:pStyle w:val="Heading2"/>
        <w:rPr>
          <w:del w:id="626" w:author="Raji Shanmugasundaram - C20616" w:date="2019-06-04T13:08:00Z"/>
        </w:rPr>
      </w:pPr>
      <w:bookmarkStart w:id="627" w:name="_Toc488278759"/>
      <w:del w:id="628" w:author="Raji Shanmugasundaram - C20616" w:date="2019-06-04T13:08:00Z">
        <w:r w:rsidDel="00C82D68">
          <w:delText>MHC</w:delText>
        </w:r>
        <w:r w:rsidR="0077342C" w:rsidDel="00C82D68">
          <w:delText>: Ethernet I/O Pin Configuration</w:delText>
        </w:r>
        <w:bookmarkEnd w:id="627"/>
      </w:del>
    </w:p>
    <w:p w14:paraId="10921C74" w14:textId="4134F1CE" w:rsidR="00C50B4C" w:rsidDel="00C82D68" w:rsidRDefault="00A1424B" w:rsidP="00A1424B">
      <w:pPr>
        <w:rPr>
          <w:del w:id="629" w:author="Raji Shanmugasundaram - C20616" w:date="2019-06-04T13:08:00Z"/>
        </w:rPr>
      </w:pPr>
      <w:del w:id="630" w:author="Raji Shanmugasundaram - C20616" w:date="2019-06-04T13:08:00Z">
        <w:r w:rsidDel="00C82D68">
          <w:delText xml:space="preserve">The PIC32MZEF Starter Kit has a PHY Daughter Board with a Microchip LAN8740 Ethernet Physical Layer Transceiver. The </w:delText>
        </w:r>
        <w:r w:rsidR="00C557AB" w:rsidDel="00C82D68">
          <w:delText>J6 connector</w:delText>
        </w:r>
        <w:r w:rsidR="007A4730" w:rsidDel="00C82D68">
          <w:delText>s</w:delText>
        </w:r>
        <w:r w:rsidR="00C557AB" w:rsidDel="00C82D68">
          <w:delText xml:space="preserve"> </w:delText>
        </w:r>
        <w:r w:rsidR="00C50B4C" w:rsidDel="00C82D68">
          <w:delText>on the S</w:delText>
        </w:r>
        <w:r w:rsidR="00C557AB" w:rsidDel="00C82D68">
          <w:delText xml:space="preserve">tarter </w:delText>
        </w:r>
        <w:r w:rsidR="00C50B4C" w:rsidDel="00C82D68">
          <w:delText>K</w:delText>
        </w:r>
        <w:r w:rsidR="00C557AB" w:rsidDel="00C82D68">
          <w:delText xml:space="preserve">it is used for the </w:delText>
        </w:r>
        <w:r w:rsidR="00C50B4C" w:rsidDel="00C82D68">
          <w:delText xml:space="preserve">interfacing the PHY Daughter Board. </w:delText>
        </w:r>
        <w:r w:rsidR="00937C55" w:rsidDel="00C82D68">
          <w:delText>Lines on t</w:delText>
        </w:r>
        <w:r w:rsidR="00C50B4C" w:rsidDel="00C82D68">
          <w:delText>h</w:delText>
        </w:r>
        <w:r w:rsidR="007A4730" w:rsidDel="00C82D68">
          <w:delText>e</w:delText>
        </w:r>
        <w:r w:rsidR="00C50B4C" w:rsidDel="00C82D68">
          <w:delText xml:space="preserve"> </w:delText>
        </w:r>
        <w:r w:rsidR="00937C55" w:rsidDel="00C82D68">
          <w:delText xml:space="preserve">J6 connector </w:delText>
        </w:r>
        <w:r w:rsidR="007A4730" w:rsidDel="00C82D68">
          <w:delText>are</w:delText>
        </w:r>
        <w:r w:rsidDel="00C82D68">
          <w:delText xml:space="preserve"> hardwired to specific </w:delText>
        </w:r>
        <w:r w:rsidR="00C557AB" w:rsidDel="00C82D68">
          <w:delText xml:space="preserve">I/O pins on the PIC32MZEF2048EFH144 </w:delText>
        </w:r>
        <w:r w:rsidR="007A4730" w:rsidDel="00C82D68">
          <w:delText>that</w:delText>
        </w:r>
        <w:r w:rsidR="00C557AB" w:rsidDel="00C82D68">
          <w:delText xml:space="preserve"> have Ethernet functions.</w:delText>
        </w:r>
      </w:del>
    </w:p>
    <w:p w14:paraId="10921C75" w14:textId="272D3F15" w:rsidR="00C50B4C" w:rsidDel="00C82D68" w:rsidRDefault="00C50B4C" w:rsidP="00A1424B">
      <w:pPr>
        <w:rPr>
          <w:del w:id="631" w:author="Raji Shanmugasundaram - C20616" w:date="2019-06-04T13:08:00Z"/>
        </w:rPr>
      </w:pPr>
    </w:p>
    <w:p w14:paraId="10921C76" w14:textId="32E8030C" w:rsidR="0077342C" w:rsidDel="00C82D68" w:rsidRDefault="00C50B4C" w:rsidP="00A1424B">
      <w:pPr>
        <w:rPr>
          <w:del w:id="632" w:author="Raji Shanmugasundaram - C20616" w:date="2019-06-04T13:08:00Z"/>
        </w:rPr>
      </w:pPr>
      <w:del w:id="633" w:author="Raji Shanmugasundaram - C20616" w:date="2019-06-04T13:08:00Z">
        <w:r w:rsidDel="00C82D68">
          <w:delText>The PIC32 has two sets of Ethernet I/O pins that can be used for interfacing to a PHY, they are called Default and Alternative.</w:delText>
        </w:r>
        <w:r w:rsidR="0077342C" w:rsidDel="00C82D68">
          <w:delText xml:space="preserve"> </w:delText>
        </w:r>
        <w:r w:rsidDel="00C82D68">
          <w:delText>The PIC32 supports two types of MAC to PHY inter</w:delText>
        </w:r>
        <w:r w:rsidR="00937C55" w:rsidDel="00C82D68">
          <w:delText>faces:</w:delText>
        </w:r>
        <w:r w:rsidDel="00C82D68">
          <w:delText xml:space="preserve"> Media Independent Interface (MII), which requires 18 I/O lines, and the Reduced Media Independent Interface (RMII)</w:delText>
        </w:r>
        <w:r w:rsidR="0077342C" w:rsidDel="00C82D68">
          <w:delText>,</w:delText>
        </w:r>
        <w:r w:rsidDel="00C82D68">
          <w:delText xml:space="preserve"> which only requires </w:delText>
        </w:r>
        <w:r w:rsidR="0077342C" w:rsidDel="00C82D68">
          <w:delText>10 I/O lines.</w:delText>
        </w:r>
        <w:r w:rsidR="00937C55" w:rsidDel="00C82D68">
          <w:delText xml:space="preserve"> The PIC32MZ EF Starter Kit</w:delText>
        </w:r>
      </w:del>
      <w:ins w:id="634" w:author="Mark Atchison - C21558" w:date="2019-05-06T16:48:00Z">
        <w:del w:id="635" w:author="Raji Shanmugasundaram - C20616" w:date="2019-06-04T13:08:00Z">
          <w:r w:rsidR="00064A8E" w:rsidDel="00C82D68">
            <w:delText>SAM E70 Xplained UltraSAM E70 Xplained Ultra</w:delText>
          </w:r>
        </w:del>
      </w:ins>
      <w:del w:id="636" w:author="Raji Shanmugasundaram - C20616" w:date="2019-06-04T13:08:00Z">
        <w:r w:rsidR="00937C55" w:rsidDel="00C82D68">
          <w:delText xml:space="preserve"> uses the Default Ethernet I/O pins with RMII.</w:delText>
        </w:r>
      </w:del>
    </w:p>
    <w:p w14:paraId="10921C77" w14:textId="09C9BC4E" w:rsidR="0077342C" w:rsidDel="00C82D68" w:rsidRDefault="0077342C" w:rsidP="00A1424B">
      <w:pPr>
        <w:rPr>
          <w:del w:id="637" w:author="Raji Shanmugasundaram - C20616" w:date="2019-06-04T13:08:00Z"/>
        </w:rPr>
      </w:pPr>
    </w:p>
    <w:p w14:paraId="10921C78" w14:textId="32A40907" w:rsidR="00A1424B" w:rsidDel="00C82D68" w:rsidRDefault="00C557AB" w:rsidP="00A1424B">
      <w:pPr>
        <w:rPr>
          <w:del w:id="638" w:author="Raji Shanmugasundaram - C20616" w:date="2019-06-04T13:08:00Z"/>
        </w:rPr>
      </w:pPr>
      <w:del w:id="639" w:author="Raji Shanmugasundaram - C20616" w:date="2019-06-04T13:08:00Z">
        <w:r w:rsidDel="00C82D68">
          <w:delText xml:space="preserve">A number of </w:delText>
        </w:r>
        <w:r w:rsidR="0077342C" w:rsidDel="00C82D68">
          <w:delText>the Ethernet I/O lines on the PIC32</w:delText>
        </w:r>
        <w:r w:rsidR="00937C55" w:rsidDel="00C82D68">
          <w:delText>MZEF part</w:delText>
        </w:r>
        <w:r w:rsidR="0077342C" w:rsidDel="00C82D68">
          <w:delText xml:space="preserve"> are shared</w:delText>
        </w:r>
        <w:r w:rsidDel="00C82D68">
          <w:delText xml:space="preserve"> with</w:delText>
        </w:r>
        <w:r w:rsidR="0077342C" w:rsidDel="00C82D68">
          <w:delText xml:space="preserve"> an</w:delText>
        </w:r>
        <w:r w:rsidDel="00C82D68">
          <w:delText xml:space="preserve"> </w:delText>
        </w:r>
        <w:r w:rsidR="0077342C" w:rsidDel="00C82D68">
          <w:delText>Analogue Input</w:delText>
        </w:r>
        <w:r w:rsidR="0089476F" w:rsidDel="00C82D68">
          <w:delText xml:space="preserve">, and therefore it is necessary to configure these pins to Digital mode </w:delText>
        </w:r>
        <w:r w:rsidR="0077342C" w:rsidDel="00C82D68">
          <w:delText xml:space="preserve">using </w:delText>
        </w:r>
        <w:r w:rsidDel="00C82D68">
          <w:delText xml:space="preserve">the </w:delText>
        </w:r>
        <w:r w:rsidR="0077342C" w:rsidDel="00C82D68">
          <w:delText>MHC</w:delText>
        </w:r>
        <w:r w:rsidDel="00C82D68">
          <w:delText xml:space="preserve"> Pin Manage</w:delText>
        </w:r>
        <w:r w:rsidR="0089476F" w:rsidDel="00C82D68">
          <w:delText>r.</w:delText>
        </w:r>
        <w:r w:rsidR="00E24D06" w:rsidDel="00C82D68">
          <w:delText xml:space="preserve"> The table shown below lists all Ethernet I/O pins which are used on the Starter Kit.</w:delText>
        </w:r>
      </w:del>
    </w:p>
    <w:p w14:paraId="10921C79" w14:textId="59FB2F80" w:rsidR="001546D6" w:rsidDel="00C82D68" w:rsidRDefault="001546D6" w:rsidP="00A1424B">
      <w:pPr>
        <w:rPr>
          <w:del w:id="640" w:author="Raji Shanmugasundaram - C20616" w:date="2019-06-04T13:08:00Z"/>
        </w:rPr>
      </w:pPr>
    </w:p>
    <w:tbl>
      <w:tblPr>
        <w:tblStyle w:val="GridTable4-Accent5"/>
        <w:tblW w:w="0" w:type="auto"/>
        <w:jc w:val="center"/>
        <w:tblLook w:val="04A0" w:firstRow="1" w:lastRow="0" w:firstColumn="1" w:lastColumn="0" w:noHBand="0" w:noVBand="1"/>
      </w:tblPr>
      <w:tblGrid>
        <w:gridCol w:w="1819"/>
        <w:gridCol w:w="1951"/>
        <w:gridCol w:w="2204"/>
        <w:gridCol w:w="1728"/>
      </w:tblGrid>
      <w:tr w:rsidR="001546D6" w:rsidDel="00C82D68" w14:paraId="10921C7E" w14:textId="2C73A1AD" w:rsidTr="001546D6">
        <w:trPr>
          <w:cnfStyle w:val="100000000000" w:firstRow="1" w:lastRow="0" w:firstColumn="0" w:lastColumn="0" w:oddVBand="0" w:evenVBand="0" w:oddHBand="0" w:evenHBand="0" w:firstRowFirstColumn="0" w:firstRowLastColumn="0" w:lastRowFirstColumn="0" w:lastRowLastColumn="0"/>
          <w:jc w:val="center"/>
          <w:del w:id="64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44FB6CE" w:rsidR="001546D6" w:rsidDel="00C82D68" w:rsidRDefault="001546D6" w:rsidP="00EC4028">
            <w:pPr>
              <w:rPr>
                <w:del w:id="642" w:author="Raji Shanmugasundaram - C20616" w:date="2019-06-04T13:08:00Z"/>
              </w:rPr>
            </w:pPr>
            <w:del w:id="643" w:author="Raji Shanmugasundaram - C20616" w:date="2019-06-04T13:08:00Z">
              <w:r w:rsidDel="00C82D68">
                <w:delText>PIC32 Pin Number</w:delText>
              </w:r>
            </w:del>
          </w:p>
        </w:tc>
        <w:tc>
          <w:tcPr>
            <w:tcW w:w="1951" w:type="dxa"/>
          </w:tcPr>
          <w:p w14:paraId="10921C7B" w14:textId="5EA56D00"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4" w:author="Raji Shanmugasundaram - C20616" w:date="2019-06-04T13:08:00Z"/>
              </w:rPr>
            </w:pPr>
            <w:del w:id="645" w:author="Raji Shanmugasundaram - C20616" w:date="2019-06-04T13:08:00Z">
              <w:r w:rsidDel="00C82D68">
                <w:delText>PIC32 I/O Pin Name</w:delText>
              </w:r>
            </w:del>
          </w:p>
        </w:tc>
        <w:tc>
          <w:tcPr>
            <w:tcW w:w="2204" w:type="dxa"/>
          </w:tcPr>
          <w:p w14:paraId="10921C7C" w14:textId="1BF92D50" w:rsidR="001546D6" w:rsidDel="00C82D68" w:rsidRDefault="001546D6" w:rsidP="00EC4028">
            <w:pPr>
              <w:jc w:val="center"/>
              <w:cnfStyle w:val="100000000000" w:firstRow="1" w:lastRow="0" w:firstColumn="0" w:lastColumn="0" w:oddVBand="0" w:evenVBand="0" w:oddHBand="0" w:evenHBand="0" w:firstRowFirstColumn="0" w:firstRowLastColumn="0" w:lastRowFirstColumn="0" w:lastRowLastColumn="0"/>
              <w:rPr>
                <w:del w:id="646" w:author="Raji Shanmugasundaram - C20616" w:date="2019-06-04T13:08:00Z"/>
              </w:rPr>
            </w:pPr>
            <w:del w:id="647" w:author="Raji Shanmugasundaram - C20616" w:date="2019-06-04T13:08:00Z">
              <w:r w:rsidDel="00C82D68">
                <w:delText>Description</w:delText>
              </w:r>
            </w:del>
          </w:p>
        </w:tc>
        <w:tc>
          <w:tcPr>
            <w:tcW w:w="1728" w:type="dxa"/>
          </w:tcPr>
          <w:p w14:paraId="10921C7D" w14:textId="20A31BF1"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8" w:author="Raji Shanmugasundaram - C20616" w:date="2019-06-04T13:08:00Z"/>
              </w:rPr>
            </w:pPr>
            <w:del w:id="649" w:author="Raji Shanmugasundaram - C20616" w:date="2019-06-04T13:08:00Z">
              <w:r w:rsidDel="00C82D68">
                <w:delText>Shared Analogue</w:delText>
              </w:r>
            </w:del>
          </w:p>
        </w:tc>
      </w:tr>
      <w:tr w:rsidR="001546D6" w:rsidDel="00C82D68" w14:paraId="10921C83" w14:textId="0E1CF2B6" w:rsidTr="001546D6">
        <w:trPr>
          <w:cnfStyle w:val="000000100000" w:firstRow="0" w:lastRow="0" w:firstColumn="0" w:lastColumn="0" w:oddVBand="0" w:evenVBand="0" w:oddHBand="1" w:evenHBand="0" w:firstRowFirstColumn="0" w:firstRowLastColumn="0" w:lastRowFirstColumn="0" w:lastRowLastColumn="0"/>
          <w:jc w:val="center"/>
          <w:del w:id="65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1C0876F8" w:rsidR="001546D6" w:rsidDel="00C82D68" w:rsidRDefault="001546D6" w:rsidP="00EC4028">
            <w:pPr>
              <w:rPr>
                <w:del w:id="651" w:author="Raji Shanmugasundaram - C20616" w:date="2019-06-04T13:08:00Z"/>
                <w:rFonts w:cs="Calibri"/>
                <w:color w:val="000000"/>
                <w:szCs w:val="20"/>
              </w:rPr>
            </w:pPr>
            <w:del w:id="652" w:author="Raji Shanmugasundaram - C20616" w:date="2019-06-04T13:08:00Z">
              <w:r w:rsidDel="00C82D68">
                <w:rPr>
                  <w:rFonts w:cs="Calibri"/>
                  <w:color w:val="000000"/>
                  <w:szCs w:val="20"/>
                </w:rPr>
                <w:delText>7</w:delText>
              </w:r>
            </w:del>
          </w:p>
        </w:tc>
        <w:tc>
          <w:tcPr>
            <w:tcW w:w="1951" w:type="dxa"/>
          </w:tcPr>
          <w:p w14:paraId="10921C80" w14:textId="2E52276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3" w:author="Raji Shanmugasundaram - C20616" w:date="2019-06-04T13:08:00Z"/>
                <w:rFonts w:cs="Calibri"/>
                <w:color w:val="000000"/>
                <w:szCs w:val="20"/>
              </w:rPr>
            </w:pPr>
            <w:del w:id="654" w:author="Raji Shanmugasundaram - C20616" w:date="2019-06-04T13:08:00Z">
              <w:r w:rsidDel="00C82D68">
                <w:rPr>
                  <w:rFonts w:cs="Calibri"/>
                  <w:color w:val="000000"/>
                  <w:szCs w:val="20"/>
                </w:rPr>
                <w:delText>RJ8/ETXD0</w:delText>
              </w:r>
            </w:del>
          </w:p>
        </w:tc>
        <w:tc>
          <w:tcPr>
            <w:tcW w:w="2204" w:type="dxa"/>
          </w:tcPr>
          <w:p w14:paraId="10921C81" w14:textId="43DB2C88"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5" w:author="Raji Shanmugasundaram - C20616" w:date="2019-06-04T13:08:00Z"/>
                <w:rFonts w:cs="Calibri"/>
                <w:color w:val="000000"/>
                <w:szCs w:val="20"/>
              </w:rPr>
            </w:pPr>
            <w:del w:id="656" w:author="Raji Shanmugasundaram - C20616" w:date="2019-06-04T13:08:00Z">
              <w:r w:rsidDel="00C82D68">
                <w:rPr>
                  <w:rFonts w:cs="Calibri"/>
                  <w:color w:val="000000"/>
                  <w:szCs w:val="20"/>
                </w:rPr>
                <w:delText>Data Transmit 0</w:delText>
              </w:r>
            </w:del>
          </w:p>
        </w:tc>
        <w:tc>
          <w:tcPr>
            <w:tcW w:w="1728" w:type="dxa"/>
          </w:tcPr>
          <w:p w14:paraId="10921C82" w14:textId="4D99534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7" w:author="Raji Shanmugasundaram - C20616" w:date="2019-06-04T13:08:00Z"/>
                <w:rFonts w:cs="Calibri"/>
                <w:color w:val="000000"/>
                <w:szCs w:val="20"/>
              </w:rPr>
            </w:pPr>
            <w:del w:id="658" w:author="Raji Shanmugasundaram - C20616" w:date="2019-06-04T13:08:00Z">
              <w:r w:rsidDel="00C82D68">
                <w:rPr>
                  <w:rFonts w:cs="Calibri"/>
                  <w:color w:val="000000"/>
                  <w:szCs w:val="20"/>
                </w:rPr>
                <w:delText>Y</w:delText>
              </w:r>
            </w:del>
          </w:p>
        </w:tc>
      </w:tr>
      <w:tr w:rsidR="001546D6" w:rsidDel="00C82D68" w14:paraId="10921C88" w14:textId="26FCEEE6" w:rsidTr="001546D6">
        <w:trPr>
          <w:jc w:val="center"/>
          <w:del w:id="65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69566C23" w:rsidR="001546D6" w:rsidDel="00C82D68" w:rsidRDefault="001546D6" w:rsidP="00EC4028">
            <w:pPr>
              <w:rPr>
                <w:del w:id="660" w:author="Raji Shanmugasundaram - C20616" w:date="2019-06-04T13:08:00Z"/>
                <w:rFonts w:cs="Calibri"/>
                <w:color w:val="000000"/>
                <w:szCs w:val="20"/>
              </w:rPr>
            </w:pPr>
            <w:del w:id="661" w:author="Raji Shanmugasundaram - C20616" w:date="2019-06-04T13:08:00Z">
              <w:r w:rsidDel="00C82D68">
                <w:rPr>
                  <w:rFonts w:cs="Calibri"/>
                  <w:color w:val="000000"/>
                  <w:szCs w:val="20"/>
                </w:rPr>
                <w:delText>8</w:delText>
              </w:r>
            </w:del>
          </w:p>
        </w:tc>
        <w:tc>
          <w:tcPr>
            <w:tcW w:w="1951" w:type="dxa"/>
          </w:tcPr>
          <w:p w14:paraId="10921C85" w14:textId="3BE0837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2" w:author="Raji Shanmugasundaram - C20616" w:date="2019-06-04T13:08:00Z"/>
                <w:rFonts w:cs="Calibri"/>
                <w:color w:val="000000"/>
                <w:szCs w:val="20"/>
              </w:rPr>
            </w:pPr>
            <w:del w:id="663" w:author="Raji Shanmugasundaram - C20616" w:date="2019-06-04T13:08:00Z">
              <w:r w:rsidDel="00C82D68">
                <w:rPr>
                  <w:rFonts w:cs="Calibri"/>
                  <w:color w:val="000000"/>
                  <w:szCs w:val="20"/>
                </w:rPr>
                <w:delText>RJ9/ETXD1</w:delText>
              </w:r>
            </w:del>
          </w:p>
        </w:tc>
        <w:tc>
          <w:tcPr>
            <w:tcW w:w="2204" w:type="dxa"/>
          </w:tcPr>
          <w:p w14:paraId="10921C86" w14:textId="6D02DD02"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4" w:author="Raji Shanmugasundaram - C20616" w:date="2019-06-04T13:08:00Z"/>
                <w:rFonts w:cs="Calibri"/>
                <w:color w:val="000000"/>
                <w:szCs w:val="20"/>
              </w:rPr>
            </w:pPr>
            <w:del w:id="665" w:author="Raji Shanmugasundaram - C20616" w:date="2019-06-04T13:08:00Z">
              <w:r w:rsidDel="00C82D68">
                <w:rPr>
                  <w:rFonts w:cs="Calibri"/>
                  <w:color w:val="000000"/>
                  <w:szCs w:val="20"/>
                </w:rPr>
                <w:delText>Data Transmit 1</w:delText>
              </w:r>
            </w:del>
          </w:p>
        </w:tc>
        <w:tc>
          <w:tcPr>
            <w:tcW w:w="1728" w:type="dxa"/>
          </w:tcPr>
          <w:p w14:paraId="10921C87" w14:textId="7D6857CA"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6" w:author="Raji Shanmugasundaram - C20616" w:date="2019-06-04T13:08:00Z"/>
                <w:rFonts w:cs="Calibri"/>
                <w:color w:val="000000"/>
                <w:szCs w:val="20"/>
              </w:rPr>
            </w:pPr>
            <w:del w:id="667" w:author="Raji Shanmugasundaram - C20616" w:date="2019-06-04T13:08:00Z">
              <w:r w:rsidDel="00C82D68">
                <w:rPr>
                  <w:rFonts w:cs="Calibri"/>
                  <w:color w:val="000000"/>
                  <w:szCs w:val="20"/>
                </w:rPr>
                <w:delText>Y</w:delText>
              </w:r>
            </w:del>
          </w:p>
        </w:tc>
      </w:tr>
      <w:tr w:rsidR="001546D6" w:rsidDel="00C82D68" w14:paraId="10921C8D" w14:textId="04396BE5" w:rsidTr="001546D6">
        <w:trPr>
          <w:cnfStyle w:val="000000100000" w:firstRow="0" w:lastRow="0" w:firstColumn="0" w:lastColumn="0" w:oddVBand="0" w:evenVBand="0" w:oddHBand="1" w:evenHBand="0" w:firstRowFirstColumn="0" w:firstRowLastColumn="0" w:lastRowFirstColumn="0" w:lastRowLastColumn="0"/>
          <w:jc w:val="center"/>
          <w:del w:id="668"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68A86181" w:rsidR="001546D6" w:rsidDel="00C82D68" w:rsidRDefault="001546D6" w:rsidP="00EC4028">
            <w:pPr>
              <w:rPr>
                <w:del w:id="669" w:author="Raji Shanmugasundaram - C20616" w:date="2019-06-04T13:08:00Z"/>
                <w:rFonts w:cs="Calibri"/>
                <w:color w:val="000000"/>
                <w:szCs w:val="20"/>
              </w:rPr>
            </w:pPr>
            <w:del w:id="670" w:author="Raji Shanmugasundaram - C20616" w:date="2019-06-04T13:08:00Z">
              <w:r w:rsidDel="00C82D68">
                <w:rPr>
                  <w:rFonts w:cs="Calibri"/>
                  <w:color w:val="000000"/>
                  <w:szCs w:val="20"/>
                </w:rPr>
                <w:delText>27</w:delText>
              </w:r>
            </w:del>
          </w:p>
        </w:tc>
        <w:tc>
          <w:tcPr>
            <w:tcW w:w="1951" w:type="dxa"/>
          </w:tcPr>
          <w:p w14:paraId="10921C8A" w14:textId="197D530C"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1" w:author="Raji Shanmugasundaram - C20616" w:date="2019-06-04T13:08:00Z"/>
                <w:rFonts w:cs="Calibri"/>
                <w:color w:val="000000"/>
                <w:szCs w:val="20"/>
              </w:rPr>
            </w:pPr>
            <w:del w:id="672" w:author="Raji Shanmugasundaram - C20616" w:date="2019-06-04T13:08:00Z">
              <w:r w:rsidDel="00C82D68">
                <w:rPr>
                  <w:rFonts w:cs="Calibri"/>
                  <w:color w:val="000000"/>
                  <w:szCs w:val="20"/>
                </w:rPr>
                <w:delText>RJ11/EREF_CLK</w:delText>
              </w:r>
            </w:del>
          </w:p>
        </w:tc>
        <w:tc>
          <w:tcPr>
            <w:tcW w:w="2204" w:type="dxa"/>
          </w:tcPr>
          <w:p w14:paraId="10921C8B" w14:textId="5DD8687B"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3" w:author="Raji Shanmugasundaram - C20616" w:date="2019-06-04T13:08:00Z"/>
                <w:rFonts w:cs="Calibri"/>
                <w:color w:val="000000"/>
                <w:szCs w:val="20"/>
              </w:rPr>
            </w:pPr>
            <w:del w:id="674" w:author="Raji Shanmugasundaram - C20616" w:date="2019-06-04T13:08:00Z">
              <w:r w:rsidDel="00C82D68">
                <w:rPr>
                  <w:rFonts w:cs="Calibri"/>
                  <w:color w:val="000000"/>
                  <w:szCs w:val="20"/>
                </w:rPr>
                <w:delText>RMII Reference Clock</w:delText>
              </w:r>
            </w:del>
          </w:p>
        </w:tc>
        <w:tc>
          <w:tcPr>
            <w:tcW w:w="1728" w:type="dxa"/>
          </w:tcPr>
          <w:p w14:paraId="10921C8C" w14:textId="28273C1A"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5" w:author="Raji Shanmugasundaram - C20616" w:date="2019-06-04T13:08:00Z"/>
                <w:rFonts w:cs="Calibri"/>
                <w:color w:val="000000"/>
                <w:szCs w:val="20"/>
              </w:rPr>
            </w:pPr>
            <w:del w:id="676" w:author="Raji Shanmugasundaram - C20616" w:date="2019-06-04T13:08:00Z">
              <w:r w:rsidDel="00C82D68">
                <w:rPr>
                  <w:rFonts w:cs="Calibri"/>
                  <w:color w:val="000000"/>
                  <w:szCs w:val="20"/>
                </w:rPr>
                <w:delText>Y</w:delText>
              </w:r>
            </w:del>
          </w:p>
        </w:tc>
      </w:tr>
      <w:tr w:rsidR="001546D6" w:rsidDel="00C82D68" w14:paraId="10921C92" w14:textId="3474471B" w:rsidTr="001546D6">
        <w:trPr>
          <w:jc w:val="center"/>
          <w:del w:id="677"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7E0F7E00" w:rsidR="001546D6" w:rsidDel="00C82D68" w:rsidRDefault="001546D6" w:rsidP="00EC4028">
            <w:pPr>
              <w:rPr>
                <w:del w:id="678" w:author="Raji Shanmugasundaram - C20616" w:date="2019-06-04T13:08:00Z"/>
                <w:rFonts w:cs="Calibri"/>
                <w:color w:val="000000"/>
                <w:szCs w:val="20"/>
              </w:rPr>
            </w:pPr>
            <w:del w:id="679" w:author="Raji Shanmugasundaram - C20616" w:date="2019-06-04T13:08:00Z">
              <w:r w:rsidDel="00C82D68">
                <w:rPr>
                  <w:rFonts w:cs="Calibri"/>
                  <w:color w:val="000000"/>
                  <w:szCs w:val="20"/>
                </w:rPr>
                <w:delText>65</w:delText>
              </w:r>
            </w:del>
          </w:p>
        </w:tc>
        <w:tc>
          <w:tcPr>
            <w:tcW w:w="1951" w:type="dxa"/>
          </w:tcPr>
          <w:p w14:paraId="10921C8F" w14:textId="46B8E4C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0" w:author="Raji Shanmugasundaram - C20616" w:date="2019-06-04T13:08:00Z"/>
                <w:rFonts w:cs="Calibri"/>
                <w:color w:val="000000"/>
                <w:szCs w:val="20"/>
              </w:rPr>
            </w:pPr>
            <w:del w:id="681" w:author="Raji Shanmugasundaram - C20616" w:date="2019-06-04T13:08:00Z">
              <w:r w:rsidDel="00C82D68">
                <w:rPr>
                  <w:rFonts w:cs="Calibri"/>
                  <w:color w:val="000000"/>
                  <w:szCs w:val="20"/>
                </w:rPr>
                <w:delText>RH4/ERXERR</w:delText>
              </w:r>
            </w:del>
          </w:p>
        </w:tc>
        <w:tc>
          <w:tcPr>
            <w:tcW w:w="2204" w:type="dxa"/>
          </w:tcPr>
          <w:p w14:paraId="10921C90" w14:textId="5AD9DB8C"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2" w:author="Raji Shanmugasundaram - C20616" w:date="2019-06-04T13:08:00Z"/>
                <w:rFonts w:cs="Calibri"/>
                <w:color w:val="000000"/>
                <w:szCs w:val="20"/>
              </w:rPr>
            </w:pPr>
            <w:del w:id="683" w:author="Raji Shanmugasundaram - C20616" w:date="2019-06-04T13:08:00Z">
              <w:r w:rsidDel="00C82D68">
                <w:rPr>
                  <w:rFonts w:cs="Calibri"/>
                  <w:color w:val="000000"/>
                  <w:szCs w:val="20"/>
                </w:rPr>
                <w:delText>Receive Error</w:delText>
              </w:r>
            </w:del>
          </w:p>
        </w:tc>
        <w:tc>
          <w:tcPr>
            <w:tcW w:w="1728" w:type="dxa"/>
          </w:tcPr>
          <w:p w14:paraId="10921C91" w14:textId="0DB6AF6B"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4" w:author="Raji Shanmugasundaram - C20616" w:date="2019-06-04T13:08:00Z"/>
                <w:rFonts w:cs="Calibri"/>
                <w:color w:val="000000"/>
                <w:szCs w:val="20"/>
              </w:rPr>
            </w:pPr>
            <w:del w:id="685" w:author="Raji Shanmugasundaram - C20616" w:date="2019-06-04T13:08:00Z">
              <w:r w:rsidDel="00C82D68">
                <w:rPr>
                  <w:rFonts w:cs="Calibri"/>
                  <w:color w:val="000000"/>
                  <w:szCs w:val="20"/>
                </w:rPr>
                <w:delText>Y</w:delText>
              </w:r>
            </w:del>
          </w:p>
        </w:tc>
      </w:tr>
      <w:tr w:rsidR="001546D6" w:rsidDel="00C82D68" w14:paraId="10921C97" w14:textId="71A211E5" w:rsidTr="001546D6">
        <w:trPr>
          <w:cnfStyle w:val="000000100000" w:firstRow="0" w:lastRow="0" w:firstColumn="0" w:lastColumn="0" w:oddVBand="0" w:evenVBand="0" w:oddHBand="1" w:evenHBand="0" w:firstRowFirstColumn="0" w:firstRowLastColumn="0" w:lastRowFirstColumn="0" w:lastRowLastColumn="0"/>
          <w:jc w:val="center"/>
          <w:del w:id="686"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71E10EC7" w:rsidR="001546D6" w:rsidDel="00C82D68" w:rsidRDefault="001546D6" w:rsidP="00EC4028">
            <w:pPr>
              <w:rPr>
                <w:del w:id="687" w:author="Raji Shanmugasundaram - C20616" w:date="2019-06-04T13:08:00Z"/>
                <w:rFonts w:cs="Calibri"/>
                <w:color w:val="000000"/>
                <w:szCs w:val="20"/>
              </w:rPr>
            </w:pPr>
            <w:del w:id="688" w:author="Raji Shanmugasundaram - C20616" w:date="2019-06-04T13:08:00Z">
              <w:r w:rsidDel="00C82D68">
                <w:rPr>
                  <w:rFonts w:cs="Calibri"/>
                  <w:color w:val="000000"/>
                  <w:szCs w:val="20"/>
                </w:rPr>
                <w:delText>66</w:delText>
              </w:r>
            </w:del>
          </w:p>
        </w:tc>
        <w:tc>
          <w:tcPr>
            <w:tcW w:w="1951" w:type="dxa"/>
          </w:tcPr>
          <w:p w14:paraId="10921C94" w14:textId="55BC3AB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89" w:author="Raji Shanmugasundaram - C20616" w:date="2019-06-04T13:08:00Z"/>
                <w:rFonts w:cs="Calibri"/>
                <w:color w:val="000000"/>
                <w:szCs w:val="20"/>
              </w:rPr>
            </w:pPr>
            <w:del w:id="690" w:author="Raji Shanmugasundaram - C20616" w:date="2019-06-04T13:08:00Z">
              <w:r w:rsidDel="00C82D68">
                <w:rPr>
                  <w:rFonts w:cs="Calibri"/>
                  <w:color w:val="000000"/>
                  <w:szCs w:val="20"/>
                </w:rPr>
                <w:delText>RH5/ERXD1</w:delText>
              </w:r>
            </w:del>
          </w:p>
        </w:tc>
        <w:tc>
          <w:tcPr>
            <w:tcW w:w="2204" w:type="dxa"/>
          </w:tcPr>
          <w:p w14:paraId="10921C95" w14:textId="7F8C410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1" w:author="Raji Shanmugasundaram - C20616" w:date="2019-06-04T13:08:00Z"/>
                <w:rFonts w:cs="Calibri"/>
                <w:color w:val="000000"/>
                <w:szCs w:val="20"/>
              </w:rPr>
            </w:pPr>
            <w:del w:id="692" w:author="Raji Shanmugasundaram - C20616" w:date="2019-06-04T13:08:00Z">
              <w:r w:rsidDel="00C82D68">
                <w:rPr>
                  <w:rFonts w:cs="Calibri"/>
                  <w:color w:val="000000"/>
                  <w:szCs w:val="20"/>
                </w:rPr>
                <w:delText>Data Receive 1</w:delText>
              </w:r>
            </w:del>
          </w:p>
        </w:tc>
        <w:tc>
          <w:tcPr>
            <w:tcW w:w="1728" w:type="dxa"/>
          </w:tcPr>
          <w:p w14:paraId="10921C96" w14:textId="42311FE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3" w:author="Raji Shanmugasundaram - C20616" w:date="2019-06-04T13:08:00Z"/>
                <w:rFonts w:cs="Calibri"/>
                <w:color w:val="000000"/>
                <w:szCs w:val="20"/>
              </w:rPr>
            </w:pPr>
            <w:del w:id="694" w:author="Raji Shanmugasundaram - C20616" w:date="2019-06-04T13:08:00Z">
              <w:r w:rsidDel="00C82D68">
                <w:rPr>
                  <w:rFonts w:cs="Calibri"/>
                  <w:color w:val="000000"/>
                  <w:szCs w:val="20"/>
                </w:rPr>
                <w:delText>Y</w:delText>
              </w:r>
            </w:del>
          </w:p>
        </w:tc>
      </w:tr>
      <w:tr w:rsidR="001546D6" w:rsidDel="00C82D68" w14:paraId="10921C9C" w14:textId="2BD01F54" w:rsidTr="001546D6">
        <w:trPr>
          <w:jc w:val="center"/>
          <w:del w:id="695"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0F52781D" w:rsidR="001546D6" w:rsidRPr="001546D6" w:rsidDel="00C82D68" w:rsidRDefault="001546D6" w:rsidP="00EC4028">
            <w:pPr>
              <w:rPr>
                <w:del w:id="696" w:author="Raji Shanmugasundaram - C20616" w:date="2019-06-04T13:08:00Z"/>
                <w:rFonts w:cs="Calibri"/>
                <w:szCs w:val="20"/>
              </w:rPr>
            </w:pPr>
            <w:del w:id="697" w:author="Raji Shanmugasundaram - C20616" w:date="2019-06-04T13:08:00Z">
              <w:r w:rsidRPr="001546D6" w:rsidDel="00C82D68">
                <w:rPr>
                  <w:rFonts w:cs="Calibri"/>
                  <w:szCs w:val="20"/>
                </w:rPr>
                <w:delText>81</w:delText>
              </w:r>
            </w:del>
          </w:p>
        </w:tc>
        <w:tc>
          <w:tcPr>
            <w:tcW w:w="1951" w:type="dxa"/>
          </w:tcPr>
          <w:p w14:paraId="10921C99" w14:textId="6BBD88F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98" w:author="Raji Shanmugasundaram - C20616" w:date="2019-06-04T13:08:00Z"/>
                <w:rFonts w:cs="Calibri"/>
                <w:szCs w:val="20"/>
              </w:rPr>
            </w:pPr>
            <w:del w:id="699" w:author="Raji Shanmugasundaram - C20616" w:date="2019-06-04T13:08:00Z">
              <w:r w:rsidRPr="001546D6" w:rsidDel="00C82D68">
                <w:rPr>
                  <w:rFonts w:cs="Calibri"/>
                  <w:szCs w:val="20"/>
                </w:rPr>
                <w:delText>RH8/ERXD0</w:delText>
              </w:r>
            </w:del>
          </w:p>
        </w:tc>
        <w:tc>
          <w:tcPr>
            <w:tcW w:w="2204" w:type="dxa"/>
          </w:tcPr>
          <w:p w14:paraId="10921C9A" w14:textId="7C580078"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0" w:author="Raji Shanmugasundaram - C20616" w:date="2019-06-04T13:08:00Z"/>
                <w:rFonts w:cs="Calibri"/>
                <w:szCs w:val="20"/>
              </w:rPr>
            </w:pPr>
            <w:del w:id="701" w:author="Raji Shanmugasundaram - C20616" w:date="2019-06-04T13:08:00Z">
              <w:r w:rsidRPr="001546D6" w:rsidDel="00C82D68">
                <w:rPr>
                  <w:rFonts w:cs="Calibri"/>
                  <w:szCs w:val="20"/>
                </w:rPr>
                <w:delText>Data Receive 0</w:delText>
              </w:r>
            </w:del>
          </w:p>
        </w:tc>
        <w:tc>
          <w:tcPr>
            <w:tcW w:w="1728" w:type="dxa"/>
          </w:tcPr>
          <w:p w14:paraId="10921C9B" w14:textId="25904C69"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2" w:author="Raji Shanmugasundaram - C20616" w:date="2019-06-04T13:08:00Z"/>
                <w:rFonts w:cs="Calibri"/>
                <w:szCs w:val="20"/>
              </w:rPr>
            </w:pPr>
            <w:del w:id="703" w:author="Raji Shanmugasundaram - C20616" w:date="2019-06-04T13:08:00Z">
              <w:r w:rsidRPr="001546D6" w:rsidDel="00C82D68">
                <w:rPr>
                  <w:rFonts w:cs="Calibri"/>
                  <w:szCs w:val="20"/>
                </w:rPr>
                <w:delText>N</w:delText>
              </w:r>
            </w:del>
          </w:p>
        </w:tc>
      </w:tr>
      <w:tr w:rsidR="001546D6" w:rsidDel="00C82D68" w14:paraId="10921CA1" w14:textId="0E7E7A59" w:rsidTr="001546D6">
        <w:trPr>
          <w:cnfStyle w:val="000000100000" w:firstRow="0" w:lastRow="0" w:firstColumn="0" w:lastColumn="0" w:oddVBand="0" w:evenVBand="0" w:oddHBand="1" w:evenHBand="0" w:firstRowFirstColumn="0" w:firstRowLastColumn="0" w:lastRowFirstColumn="0" w:lastRowLastColumn="0"/>
          <w:jc w:val="center"/>
          <w:del w:id="704"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65B9D8F5" w:rsidR="001546D6" w:rsidRPr="001546D6" w:rsidDel="00C82D68" w:rsidRDefault="001546D6" w:rsidP="00EC4028">
            <w:pPr>
              <w:rPr>
                <w:del w:id="705" w:author="Raji Shanmugasundaram - C20616" w:date="2019-06-04T13:08:00Z"/>
                <w:rFonts w:cs="Calibri"/>
                <w:szCs w:val="20"/>
              </w:rPr>
            </w:pPr>
            <w:del w:id="706" w:author="Raji Shanmugasundaram - C20616" w:date="2019-06-04T13:08:00Z">
              <w:r w:rsidRPr="001546D6" w:rsidDel="00C82D68">
                <w:rPr>
                  <w:rFonts w:cs="Calibri"/>
                  <w:szCs w:val="20"/>
                </w:rPr>
                <w:delText>84</w:delText>
              </w:r>
            </w:del>
          </w:p>
        </w:tc>
        <w:tc>
          <w:tcPr>
            <w:tcW w:w="1951" w:type="dxa"/>
          </w:tcPr>
          <w:p w14:paraId="10921C9E" w14:textId="1478068E"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7" w:author="Raji Shanmugasundaram - C20616" w:date="2019-06-04T13:08:00Z"/>
                <w:rFonts w:cs="Calibri"/>
                <w:szCs w:val="20"/>
              </w:rPr>
            </w:pPr>
            <w:del w:id="708" w:author="Raji Shanmugasundaram - C20616" w:date="2019-06-04T13:08:00Z">
              <w:r w:rsidRPr="001546D6" w:rsidDel="00C82D68">
                <w:rPr>
                  <w:rFonts w:cs="Calibri"/>
                  <w:szCs w:val="20"/>
                </w:rPr>
                <w:delText>RH11</w:delText>
              </w:r>
            </w:del>
          </w:p>
        </w:tc>
        <w:tc>
          <w:tcPr>
            <w:tcW w:w="2204" w:type="dxa"/>
          </w:tcPr>
          <w:p w14:paraId="10921C9F" w14:textId="2C81C366"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9" w:author="Raji Shanmugasundaram - C20616" w:date="2019-06-04T13:08:00Z"/>
                <w:rFonts w:cs="Calibri"/>
                <w:szCs w:val="20"/>
              </w:rPr>
            </w:pPr>
            <w:del w:id="710" w:author="Raji Shanmugasundaram - C20616" w:date="2019-06-04T13:08:00Z">
              <w:r w:rsidRPr="001546D6" w:rsidDel="00C82D68">
                <w:rPr>
                  <w:rFonts w:cs="Calibri"/>
                  <w:szCs w:val="20"/>
                </w:rPr>
                <w:delText>PHY Hardware Reset</w:delText>
              </w:r>
            </w:del>
          </w:p>
        </w:tc>
        <w:tc>
          <w:tcPr>
            <w:tcW w:w="1728" w:type="dxa"/>
          </w:tcPr>
          <w:p w14:paraId="10921CA0" w14:textId="58675040"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11" w:author="Raji Shanmugasundaram - C20616" w:date="2019-06-04T13:08:00Z"/>
                <w:rFonts w:cs="Calibri"/>
                <w:szCs w:val="20"/>
              </w:rPr>
            </w:pPr>
            <w:del w:id="712" w:author="Raji Shanmugasundaram - C20616" w:date="2019-06-04T13:08:00Z">
              <w:r w:rsidRPr="001546D6" w:rsidDel="00C82D68">
                <w:rPr>
                  <w:rFonts w:cs="Calibri"/>
                  <w:szCs w:val="20"/>
                </w:rPr>
                <w:delText>N</w:delText>
              </w:r>
            </w:del>
          </w:p>
        </w:tc>
      </w:tr>
      <w:tr w:rsidR="001546D6" w:rsidDel="00C82D68" w14:paraId="10921CA6" w14:textId="0E397B5F" w:rsidTr="001546D6">
        <w:trPr>
          <w:jc w:val="center"/>
          <w:del w:id="713"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1ADDA8C6" w:rsidR="001546D6" w:rsidRPr="001546D6" w:rsidDel="00C82D68" w:rsidRDefault="001546D6" w:rsidP="00EC4028">
            <w:pPr>
              <w:rPr>
                <w:del w:id="714" w:author="Raji Shanmugasundaram - C20616" w:date="2019-06-04T13:08:00Z"/>
                <w:rFonts w:cs="Calibri"/>
                <w:szCs w:val="20"/>
              </w:rPr>
            </w:pPr>
            <w:del w:id="715" w:author="Raji Shanmugasundaram - C20616" w:date="2019-06-04T13:08:00Z">
              <w:r w:rsidRPr="001546D6" w:rsidDel="00C82D68">
                <w:rPr>
                  <w:rFonts w:cs="Calibri"/>
                  <w:szCs w:val="20"/>
                </w:rPr>
                <w:delText>99</w:delText>
              </w:r>
            </w:del>
          </w:p>
        </w:tc>
        <w:tc>
          <w:tcPr>
            <w:tcW w:w="1951" w:type="dxa"/>
          </w:tcPr>
          <w:p w14:paraId="10921CA3" w14:textId="5D603C44"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6" w:author="Raji Shanmugasundaram - C20616" w:date="2019-06-04T13:08:00Z"/>
                <w:rFonts w:cs="Calibri"/>
                <w:szCs w:val="20"/>
              </w:rPr>
            </w:pPr>
            <w:del w:id="717" w:author="Raji Shanmugasundaram - C20616" w:date="2019-06-04T13:08:00Z">
              <w:r w:rsidRPr="001546D6" w:rsidDel="00C82D68">
                <w:rPr>
                  <w:rFonts w:cs="Calibri"/>
                  <w:szCs w:val="20"/>
                </w:rPr>
                <w:delText>RD11/EMDC</w:delText>
              </w:r>
            </w:del>
          </w:p>
        </w:tc>
        <w:tc>
          <w:tcPr>
            <w:tcW w:w="2204" w:type="dxa"/>
          </w:tcPr>
          <w:p w14:paraId="10921CA4" w14:textId="6B24123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8" w:author="Raji Shanmugasundaram - C20616" w:date="2019-06-04T13:08:00Z"/>
                <w:rFonts w:cs="Calibri"/>
                <w:szCs w:val="20"/>
              </w:rPr>
            </w:pPr>
            <w:del w:id="719" w:author="Raji Shanmugasundaram - C20616" w:date="2019-06-04T13:08:00Z">
              <w:r w:rsidRPr="001546D6" w:rsidDel="00C82D68">
                <w:rPr>
                  <w:rFonts w:cs="Calibri"/>
                  <w:szCs w:val="20"/>
                </w:rPr>
                <w:delText>MII Management Clock</w:delText>
              </w:r>
            </w:del>
          </w:p>
        </w:tc>
        <w:tc>
          <w:tcPr>
            <w:tcW w:w="1728" w:type="dxa"/>
          </w:tcPr>
          <w:p w14:paraId="10921CA5" w14:textId="3F85E1F0"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20" w:author="Raji Shanmugasundaram - C20616" w:date="2019-06-04T13:08:00Z"/>
                <w:rFonts w:cs="Calibri"/>
                <w:szCs w:val="20"/>
              </w:rPr>
            </w:pPr>
            <w:del w:id="721" w:author="Raji Shanmugasundaram - C20616" w:date="2019-06-04T13:08:00Z">
              <w:r w:rsidRPr="001546D6" w:rsidDel="00C82D68">
                <w:rPr>
                  <w:rFonts w:cs="Calibri"/>
                  <w:szCs w:val="20"/>
                </w:rPr>
                <w:delText>N</w:delText>
              </w:r>
            </w:del>
          </w:p>
        </w:tc>
      </w:tr>
      <w:tr w:rsidR="001546D6" w:rsidDel="00C82D68" w14:paraId="10921CAB" w14:textId="1A52D397" w:rsidTr="001546D6">
        <w:trPr>
          <w:cnfStyle w:val="000000100000" w:firstRow="0" w:lastRow="0" w:firstColumn="0" w:lastColumn="0" w:oddVBand="0" w:evenVBand="0" w:oddHBand="1" w:evenHBand="0" w:firstRowFirstColumn="0" w:firstRowLastColumn="0" w:lastRowFirstColumn="0" w:lastRowLastColumn="0"/>
          <w:jc w:val="center"/>
          <w:del w:id="722"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569C3C98" w:rsidR="001546D6" w:rsidRPr="001546D6" w:rsidDel="00C82D68" w:rsidRDefault="001546D6" w:rsidP="00EC4028">
            <w:pPr>
              <w:rPr>
                <w:del w:id="723" w:author="Raji Shanmugasundaram - C20616" w:date="2019-06-04T13:08:00Z"/>
                <w:rFonts w:cs="Calibri"/>
                <w:szCs w:val="20"/>
              </w:rPr>
            </w:pPr>
            <w:del w:id="724" w:author="Raji Shanmugasundaram - C20616" w:date="2019-06-04T13:08:00Z">
              <w:r w:rsidRPr="001546D6" w:rsidDel="00C82D68">
                <w:rPr>
                  <w:rFonts w:cs="Calibri"/>
                  <w:szCs w:val="20"/>
                </w:rPr>
                <w:delText>101</w:delText>
              </w:r>
            </w:del>
          </w:p>
        </w:tc>
        <w:tc>
          <w:tcPr>
            <w:tcW w:w="1951" w:type="dxa"/>
          </w:tcPr>
          <w:p w14:paraId="10921CA8" w14:textId="5F649888"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5" w:author="Raji Shanmugasundaram - C20616" w:date="2019-06-04T13:08:00Z"/>
                <w:rFonts w:cs="Calibri"/>
                <w:szCs w:val="20"/>
              </w:rPr>
            </w:pPr>
            <w:del w:id="726" w:author="Raji Shanmugasundaram - C20616" w:date="2019-06-04T13:08:00Z">
              <w:r w:rsidRPr="001546D6" w:rsidDel="00C82D68">
                <w:rPr>
                  <w:rFonts w:cs="Calibri"/>
                  <w:szCs w:val="20"/>
                </w:rPr>
                <w:delText>RH13/ECRS</w:delText>
              </w:r>
            </w:del>
          </w:p>
        </w:tc>
        <w:tc>
          <w:tcPr>
            <w:tcW w:w="2204" w:type="dxa"/>
          </w:tcPr>
          <w:p w14:paraId="10921CA9" w14:textId="794BB077"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7" w:author="Raji Shanmugasundaram - C20616" w:date="2019-06-04T13:08:00Z"/>
                <w:rFonts w:cs="Calibri"/>
                <w:szCs w:val="20"/>
              </w:rPr>
            </w:pPr>
            <w:del w:id="728" w:author="Raji Shanmugasundaram - C20616" w:date="2019-06-04T13:08:00Z">
              <w:r w:rsidRPr="001546D6" w:rsidDel="00C82D68">
                <w:rPr>
                  <w:rFonts w:cs="Calibri"/>
                  <w:szCs w:val="20"/>
                </w:rPr>
                <w:delText>RMII Carrier Sense</w:delText>
              </w:r>
            </w:del>
          </w:p>
        </w:tc>
        <w:tc>
          <w:tcPr>
            <w:tcW w:w="1728" w:type="dxa"/>
          </w:tcPr>
          <w:p w14:paraId="10921CAA" w14:textId="77267B3D"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9" w:author="Raji Shanmugasundaram - C20616" w:date="2019-06-04T13:08:00Z"/>
                <w:rFonts w:cs="Calibri"/>
                <w:szCs w:val="20"/>
              </w:rPr>
            </w:pPr>
            <w:del w:id="730" w:author="Raji Shanmugasundaram - C20616" w:date="2019-06-04T13:08:00Z">
              <w:r w:rsidRPr="001546D6" w:rsidDel="00C82D68">
                <w:rPr>
                  <w:rFonts w:cs="Calibri"/>
                  <w:szCs w:val="20"/>
                </w:rPr>
                <w:delText>N</w:delText>
              </w:r>
            </w:del>
          </w:p>
        </w:tc>
      </w:tr>
      <w:tr w:rsidR="001546D6" w:rsidDel="00C82D68" w14:paraId="10921CB0" w14:textId="60AAB552" w:rsidTr="001546D6">
        <w:trPr>
          <w:jc w:val="center"/>
          <w:del w:id="73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524274E" w:rsidR="001546D6" w:rsidRPr="001546D6" w:rsidDel="00C82D68" w:rsidRDefault="001546D6" w:rsidP="00EC4028">
            <w:pPr>
              <w:rPr>
                <w:del w:id="732" w:author="Raji Shanmugasundaram - C20616" w:date="2019-06-04T13:08:00Z"/>
                <w:rFonts w:cs="Calibri"/>
                <w:szCs w:val="20"/>
              </w:rPr>
            </w:pPr>
            <w:del w:id="733" w:author="Raji Shanmugasundaram - C20616" w:date="2019-06-04T13:08:00Z">
              <w:r w:rsidRPr="001546D6" w:rsidDel="00C82D68">
                <w:rPr>
                  <w:rFonts w:cs="Calibri"/>
                  <w:szCs w:val="20"/>
                </w:rPr>
                <w:delText>105</w:delText>
              </w:r>
            </w:del>
          </w:p>
        </w:tc>
        <w:tc>
          <w:tcPr>
            <w:tcW w:w="1951" w:type="dxa"/>
          </w:tcPr>
          <w:p w14:paraId="10921CAD" w14:textId="5D9E2EF3"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4" w:author="Raji Shanmugasundaram - C20616" w:date="2019-06-04T13:08:00Z"/>
                <w:rFonts w:cs="Calibri"/>
                <w:szCs w:val="20"/>
              </w:rPr>
            </w:pPr>
            <w:del w:id="735" w:author="Raji Shanmugasundaram - C20616" w:date="2019-06-04T13:08:00Z">
              <w:r w:rsidRPr="001546D6" w:rsidDel="00C82D68">
                <w:rPr>
                  <w:rFonts w:cs="Calibri"/>
                  <w:szCs w:val="20"/>
                </w:rPr>
                <w:delText>RC13</w:delText>
              </w:r>
            </w:del>
          </w:p>
        </w:tc>
        <w:tc>
          <w:tcPr>
            <w:tcW w:w="2204" w:type="dxa"/>
          </w:tcPr>
          <w:p w14:paraId="10921CAE" w14:textId="6BE00CE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6" w:author="Raji Shanmugasundaram - C20616" w:date="2019-06-04T13:08:00Z"/>
                <w:rFonts w:cs="Calibri"/>
                <w:szCs w:val="20"/>
              </w:rPr>
            </w:pPr>
            <w:del w:id="737" w:author="Raji Shanmugasundaram - C20616" w:date="2019-06-04T13:08:00Z">
              <w:r w:rsidRPr="001546D6" w:rsidDel="00C82D68">
                <w:rPr>
                  <w:rFonts w:cs="Calibri"/>
                  <w:szCs w:val="20"/>
                </w:rPr>
                <w:delText>PHY Interrupt</w:delText>
              </w:r>
            </w:del>
          </w:p>
        </w:tc>
        <w:tc>
          <w:tcPr>
            <w:tcW w:w="1728" w:type="dxa"/>
          </w:tcPr>
          <w:p w14:paraId="10921CAF" w14:textId="1370925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8" w:author="Raji Shanmugasundaram - C20616" w:date="2019-06-04T13:08:00Z"/>
                <w:rFonts w:cs="Calibri"/>
                <w:szCs w:val="20"/>
              </w:rPr>
            </w:pPr>
            <w:del w:id="739" w:author="Raji Shanmugasundaram - C20616" w:date="2019-06-04T13:08:00Z">
              <w:r w:rsidRPr="001546D6" w:rsidDel="00C82D68">
                <w:rPr>
                  <w:rFonts w:cs="Calibri"/>
                  <w:szCs w:val="20"/>
                </w:rPr>
                <w:delText>N</w:delText>
              </w:r>
            </w:del>
          </w:p>
        </w:tc>
      </w:tr>
      <w:tr w:rsidR="001546D6" w:rsidDel="00C82D68" w14:paraId="10921CB5" w14:textId="0A967AFF" w:rsidTr="001546D6">
        <w:trPr>
          <w:cnfStyle w:val="000000100000" w:firstRow="0" w:lastRow="0" w:firstColumn="0" w:lastColumn="0" w:oddVBand="0" w:evenVBand="0" w:oddHBand="1" w:evenHBand="0" w:firstRowFirstColumn="0" w:firstRowLastColumn="0" w:lastRowFirstColumn="0" w:lastRowLastColumn="0"/>
          <w:jc w:val="center"/>
          <w:del w:id="74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2B605547" w:rsidR="001546D6" w:rsidRPr="00F20DE6" w:rsidDel="00C82D68" w:rsidRDefault="001546D6" w:rsidP="00EC4028">
            <w:pPr>
              <w:rPr>
                <w:del w:id="741" w:author="Raji Shanmugasundaram - C20616" w:date="2019-06-04T13:08:00Z"/>
                <w:rFonts w:cs="Calibri"/>
                <w:szCs w:val="20"/>
              </w:rPr>
            </w:pPr>
            <w:del w:id="742" w:author="Raji Shanmugasundaram - C20616" w:date="2019-06-04T13:08:00Z">
              <w:r w:rsidRPr="00F20DE6" w:rsidDel="00C82D68">
                <w:rPr>
                  <w:rFonts w:cs="Calibri"/>
                  <w:szCs w:val="20"/>
                </w:rPr>
                <w:delText>115</w:delText>
              </w:r>
            </w:del>
          </w:p>
        </w:tc>
        <w:tc>
          <w:tcPr>
            <w:tcW w:w="1951" w:type="dxa"/>
          </w:tcPr>
          <w:p w14:paraId="10921CB2" w14:textId="0412E765"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3" w:author="Raji Shanmugasundaram - C20616" w:date="2019-06-04T13:08:00Z"/>
                <w:rFonts w:cs="Calibri"/>
                <w:szCs w:val="20"/>
              </w:rPr>
            </w:pPr>
            <w:del w:id="744" w:author="Raji Shanmugasundaram - C20616" w:date="2019-06-04T13:08:00Z">
              <w:r w:rsidRPr="001546D6" w:rsidDel="00C82D68">
                <w:rPr>
                  <w:rFonts w:cs="Calibri"/>
                  <w:szCs w:val="20"/>
                </w:rPr>
                <w:delText>RJ1/EMDIO</w:delText>
              </w:r>
            </w:del>
          </w:p>
        </w:tc>
        <w:tc>
          <w:tcPr>
            <w:tcW w:w="2204" w:type="dxa"/>
          </w:tcPr>
          <w:p w14:paraId="10921CB3" w14:textId="655EE65A"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5" w:author="Raji Shanmugasundaram - C20616" w:date="2019-06-04T13:08:00Z"/>
                <w:rFonts w:cs="Calibri"/>
                <w:szCs w:val="20"/>
              </w:rPr>
            </w:pPr>
            <w:del w:id="746" w:author="Raji Shanmugasundaram - C20616" w:date="2019-06-04T13:08:00Z">
              <w:r w:rsidRPr="001546D6" w:rsidDel="00C82D68">
                <w:rPr>
                  <w:rFonts w:cs="Calibri"/>
                  <w:szCs w:val="20"/>
                </w:rPr>
                <w:delText>MII Management IO</w:delText>
              </w:r>
            </w:del>
          </w:p>
        </w:tc>
        <w:tc>
          <w:tcPr>
            <w:tcW w:w="1728" w:type="dxa"/>
          </w:tcPr>
          <w:p w14:paraId="10921CB4" w14:textId="1FE0B542"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7" w:author="Raji Shanmugasundaram - C20616" w:date="2019-06-04T13:08:00Z"/>
                <w:rFonts w:cs="Calibri"/>
                <w:szCs w:val="20"/>
              </w:rPr>
            </w:pPr>
            <w:del w:id="748" w:author="Raji Shanmugasundaram - C20616" w:date="2019-06-04T13:08:00Z">
              <w:r w:rsidRPr="001546D6" w:rsidDel="00C82D68">
                <w:rPr>
                  <w:rFonts w:cs="Calibri"/>
                  <w:szCs w:val="20"/>
                </w:rPr>
                <w:delText>N</w:delText>
              </w:r>
            </w:del>
          </w:p>
        </w:tc>
      </w:tr>
      <w:tr w:rsidR="001546D6" w:rsidDel="00C82D68" w14:paraId="10921CBA" w14:textId="713DDF62" w:rsidTr="001546D6">
        <w:trPr>
          <w:jc w:val="center"/>
          <w:del w:id="74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7C86538B" w:rsidR="001546D6" w:rsidRPr="00F20DE6" w:rsidDel="00C82D68" w:rsidRDefault="001546D6" w:rsidP="00EC4028">
            <w:pPr>
              <w:rPr>
                <w:del w:id="750" w:author="Raji Shanmugasundaram - C20616" w:date="2019-06-04T13:08:00Z"/>
                <w:rFonts w:cs="Calibri"/>
                <w:bCs w:val="0"/>
                <w:szCs w:val="20"/>
              </w:rPr>
            </w:pPr>
            <w:del w:id="751" w:author="Raji Shanmugasundaram - C20616" w:date="2019-06-04T13:08:00Z">
              <w:r w:rsidRPr="00F20DE6" w:rsidDel="00C82D68">
                <w:rPr>
                  <w:rFonts w:cs="Calibri"/>
                  <w:bCs w:val="0"/>
                  <w:szCs w:val="20"/>
                </w:rPr>
                <w:delText>120</w:delText>
              </w:r>
            </w:del>
          </w:p>
        </w:tc>
        <w:tc>
          <w:tcPr>
            <w:tcW w:w="1951" w:type="dxa"/>
          </w:tcPr>
          <w:p w14:paraId="10921CB7" w14:textId="5ACD0695"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2" w:author="Raji Shanmugasundaram - C20616" w:date="2019-06-04T13:08:00Z"/>
                <w:rFonts w:cs="Calibri"/>
                <w:bCs/>
                <w:szCs w:val="20"/>
              </w:rPr>
            </w:pPr>
            <w:del w:id="753" w:author="Raji Shanmugasundaram - C20616" w:date="2019-06-04T13:08:00Z">
              <w:r w:rsidRPr="001546D6" w:rsidDel="00C82D68">
                <w:rPr>
                  <w:rFonts w:cs="Calibri"/>
                  <w:bCs/>
                  <w:szCs w:val="20"/>
                </w:rPr>
                <w:delText>RD6/ETXEN</w:delText>
              </w:r>
            </w:del>
          </w:p>
        </w:tc>
        <w:tc>
          <w:tcPr>
            <w:tcW w:w="2204" w:type="dxa"/>
          </w:tcPr>
          <w:p w14:paraId="10921CB8" w14:textId="53485CA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4" w:author="Raji Shanmugasundaram - C20616" w:date="2019-06-04T13:08:00Z"/>
                <w:rFonts w:cs="Calibri"/>
                <w:bCs/>
                <w:szCs w:val="20"/>
              </w:rPr>
            </w:pPr>
            <w:del w:id="755" w:author="Raji Shanmugasundaram - C20616" w:date="2019-06-04T13:08:00Z">
              <w:r w:rsidRPr="001546D6" w:rsidDel="00C82D68">
                <w:rPr>
                  <w:rFonts w:cs="Calibri"/>
                  <w:bCs/>
                  <w:szCs w:val="20"/>
                </w:rPr>
                <w:delText>Transmit Enable</w:delText>
              </w:r>
            </w:del>
          </w:p>
        </w:tc>
        <w:tc>
          <w:tcPr>
            <w:tcW w:w="1728" w:type="dxa"/>
          </w:tcPr>
          <w:p w14:paraId="10921CB9" w14:textId="2378ED8C"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6" w:author="Raji Shanmugasundaram - C20616" w:date="2019-06-04T13:08:00Z"/>
                <w:rFonts w:cs="Calibri"/>
                <w:bCs/>
                <w:szCs w:val="20"/>
              </w:rPr>
            </w:pPr>
            <w:del w:id="757" w:author="Raji Shanmugasundaram - C20616" w:date="2019-06-04T13:08:00Z">
              <w:r w:rsidRPr="001546D6" w:rsidDel="00C82D68">
                <w:rPr>
                  <w:rFonts w:cs="Calibri"/>
                  <w:bCs/>
                  <w:szCs w:val="20"/>
                </w:rPr>
                <w:delText>N</w:delText>
              </w:r>
            </w:del>
          </w:p>
        </w:tc>
      </w:tr>
    </w:tbl>
    <w:p w14:paraId="10921CBB" w14:textId="6DAFB666" w:rsidR="00594EFF" w:rsidDel="00C82D68" w:rsidRDefault="00594EFF" w:rsidP="00A1424B">
      <w:pPr>
        <w:rPr>
          <w:del w:id="758" w:author="Raji Shanmugasundaram - C20616" w:date="2019-06-04T13:08:00Z"/>
        </w:rPr>
      </w:pPr>
    </w:p>
    <w:p w14:paraId="10921CBC" w14:textId="1334000E" w:rsidR="00594EFF" w:rsidDel="00C82D68" w:rsidRDefault="00DB70F8" w:rsidP="00594EFF">
      <w:pPr>
        <w:pStyle w:val="NumberedList"/>
        <w:rPr>
          <w:del w:id="759" w:author="Raji Shanmugasundaram - C20616" w:date="2019-06-04T13:08:00Z"/>
        </w:rPr>
      </w:pPr>
      <w:del w:id="760" w:author="Raji Shanmugasundaram - C20616" w:date="2019-06-04T13:08:00Z">
        <w:r w:rsidDel="00C82D68">
          <w:delText xml:space="preserve">Click on the </w:delText>
        </w:r>
        <w:r w:rsidRPr="00DB70F8" w:rsidDel="00C82D68">
          <w:rPr>
            <w:rStyle w:val="FieldName"/>
          </w:rPr>
          <w:delText>Pin Settings</w:delText>
        </w:r>
        <w:r w:rsidDel="00C82D68">
          <w:delText xml:space="preserve"> tab in the </w:delText>
        </w:r>
        <w:r w:rsidRPr="00DB70F8" w:rsidDel="00C82D68">
          <w:rPr>
            <w:rStyle w:val="FieldName"/>
          </w:rPr>
          <w:delText>MPLAB Harmony Configurator</w:delText>
        </w:r>
        <w:r w:rsidDel="00C82D68">
          <w:delText>.</w:delText>
        </w:r>
      </w:del>
    </w:p>
    <w:tbl>
      <w:tblPr>
        <w:tblStyle w:val="GraphicBox"/>
        <w:tblW w:w="0" w:type="auto"/>
        <w:tblLook w:val="04A0" w:firstRow="1" w:lastRow="0" w:firstColumn="1" w:lastColumn="0" w:noHBand="0" w:noVBand="1"/>
      </w:tblPr>
      <w:tblGrid>
        <w:gridCol w:w="9975"/>
      </w:tblGrid>
      <w:tr w:rsidR="00DB70F8" w:rsidDel="00C82D68" w14:paraId="10921CBE" w14:textId="35A94C88" w:rsidTr="00DB70F8">
        <w:trPr>
          <w:del w:id="761" w:author="Raji Shanmugasundaram - C20616" w:date="2019-06-04T13:08:00Z"/>
        </w:trPr>
        <w:tc>
          <w:tcPr>
            <w:tcW w:w="10542" w:type="dxa"/>
          </w:tcPr>
          <w:p w14:paraId="10921CBD" w14:textId="39EC3490" w:rsidR="00DB70F8" w:rsidDel="00C82D68" w:rsidRDefault="00DB70F8" w:rsidP="00DB70F8">
            <w:pPr>
              <w:pStyle w:val="NumberedList"/>
              <w:numPr>
                <w:ilvl w:val="0"/>
                <w:numId w:val="0"/>
              </w:numPr>
              <w:jc w:val="left"/>
              <w:rPr>
                <w:del w:id="762" w:author="Raji Shanmugasundaram - C20616" w:date="2019-06-04T13:08:00Z"/>
              </w:rPr>
            </w:pPr>
            <w:del w:id="763" w:author="Raji Shanmugasundaram - C20616" w:date="2019-06-04T13:08:00Z">
              <w:r w:rsidDel="00C82D68">
                <w:rPr>
                  <w:noProof/>
                </w:rPr>
                <mc:AlternateContent>
                  <mc:Choice Requires="wps">
                    <w:drawing>
                      <wp:anchor distT="0" distB="0" distL="114300" distR="114300" simplePos="0" relativeHeight="251702784" behindDoc="0" locked="0" layoutInCell="1" allowOverlap="1" wp14:anchorId="10922261" wp14:editId="4BAAFA09">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A308A" id="Rounded Rectangle 86" o:spid="_x0000_s1026" style="position:absolute;margin-left:166.8pt;margin-top:29.85pt;width:68.5pt;height:19.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C82D68">
                <w:rPr>
                  <w:noProof/>
                </w:rPr>
                <w:drawing>
                  <wp:inline distT="0" distB="0" distL="0" distR="0" wp14:anchorId="10922263" wp14:editId="7946F8E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38">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3AE9DD8A" w:rsidR="00DB70F8" w:rsidDel="00C82D68" w:rsidRDefault="00DB70F8" w:rsidP="00DB70F8">
      <w:pPr>
        <w:pStyle w:val="NumberedList"/>
        <w:numPr>
          <w:ilvl w:val="0"/>
          <w:numId w:val="0"/>
        </w:numPr>
        <w:ind w:left="567"/>
        <w:rPr>
          <w:del w:id="764" w:author="Raji Shanmugasundaram - C20616" w:date="2019-06-04T13:08:00Z"/>
        </w:rPr>
      </w:pPr>
    </w:p>
    <w:p w14:paraId="10921CC0" w14:textId="3D73CF28"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65" w:author="Raji Shanmugasundaram - C20616" w:date="2019-06-04T13:08:00Z"/>
          <w:rFonts w:eastAsia="Times New Roman"/>
          <w:lang w:eastAsia="en-AU"/>
        </w:rPr>
      </w:pPr>
      <w:del w:id="766" w:author="Raji Shanmugasundaram - C20616" w:date="2019-06-04T13:08:00Z">
        <w:r w:rsidDel="00C82D68">
          <w:br w:type="page"/>
        </w:r>
      </w:del>
    </w:p>
    <w:p w14:paraId="10921CC1" w14:textId="56164A85" w:rsidR="00DB70F8" w:rsidDel="00C82D68" w:rsidRDefault="000140DD" w:rsidP="00DB70F8">
      <w:pPr>
        <w:pStyle w:val="NumberedList"/>
        <w:rPr>
          <w:del w:id="767" w:author="Raji Shanmugasundaram - C20616" w:date="2019-06-04T13:08:00Z"/>
        </w:rPr>
      </w:pPr>
      <w:del w:id="768" w:author="Raji Shanmugasundaram - C20616" w:date="2019-06-04T13:08:00Z">
        <w:r w:rsidDel="00C82D68">
          <w:delText>Locate Pin Number 7 (</w:delText>
        </w:r>
        <w:r w:rsidR="00DB70F8" w:rsidDel="00C82D68">
          <w:delText>Pin ID RJ8) in the Pin Settings Table.</w:delText>
        </w:r>
      </w:del>
    </w:p>
    <w:tbl>
      <w:tblPr>
        <w:tblStyle w:val="GraphicBox"/>
        <w:tblW w:w="0" w:type="auto"/>
        <w:tblLook w:val="04A0" w:firstRow="1" w:lastRow="0" w:firstColumn="1" w:lastColumn="0" w:noHBand="0" w:noVBand="1"/>
      </w:tblPr>
      <w:tblGrid>
        <w:gridCol w:w="9975"/>
      </w:tblGrid>
      <w:tr w:rsidR="00DB70F8" w:rsidDel="00C82D68" w14:paraId="10921CC3" w14:textId="3BCD2E52" w:rsidTr="00DB70F8">
        <w:trPr>
          <w:del w:id="769" w:author="Raji Shanmugasundaram - C20616" w:date="2019-06-04T13:08:00Z"/>
        </w:trPr>
        <w:tc>
          <w:tcPr>
            <w:tcW w:w="10542" w:type="dxa"/>
          </w:tcPr>
          <w:p w14:paraId="10921CC2" w14:textId="77F98E18" w:rsidR="00DB70F8" w:rsidDel="00C82D68" w:rsidRDefault="001546D6" w:rsidP="001546D6">
            <w:pPr>
              <w:pStyle w:val="NumberedList"/>
              <w:numPr>
                <w:ilvl w:val="0"/>
                <w:numId w:val="0"/>
              </w:numPr>
              <w:jc w:val="left"/>
              <w:rPr>
                <w:del w:id="770" w:author="Raji Shanmugasundaram - C20616" w:date="2019-06-04T13:08:00Z"/>
              </w:rPr>
            </w:pPr>
            <w:del w:id="771" w:author="Raji Shanmugasundaram - C20616" w:date="2019-06-04T13:08:00Z">
              <w:r w:rsidDel="00C82D68">
                <w:rPr>
                  <w:noProof/>
                </w:rPr>
                <mc:AlternateContent>
                  <mc:Choice Requires="wps">
                    <w:drawing>
                      <wp:anchor distT="0" distB="0" distL="114300" distR="114300" simplePos="0" relativeHeight="251704832" behindDoc="0" locked="0" layoutInCell="1" allowOverlap="1" wp14:anchorId="10922265" wp14:editId="32C749ED">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F8E6EF" id="Rounded Rectangle 86" o:spid="_x0000_s1026" style="position:absolute;margin-left:-2.4pt;margin-top:147.05pt;width:463.8pt;height:19.9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C82D68">
                <w:rPr>
                  <w:noProof/>
                </w:rPr>
                <w:drawing>
                  <wp:inline distT="0" distB="0" distL="0" distR="0" wp14:anchorId="10922267" wp14:editId="226BCFC2">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39">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0272DBD2" w:rsidR="00DB70F8" w:rsidDel="00C82D68" w:rsidRDefault="000140DD" w:rsidP="00DB70F8">
      <w:pPr>
        <w:pStyle w:val="NumberedList"/>
        <w:rPr>
          <w:del w:id="772" w:author="Raji Shanmugasundaram - C20616" w:date="2019-06-04T13:08:00Z"/>
        </w:rPr>
      </w:pPr>
      <w:bookmarkStart w:id="773" w:name="_Ref483435935"/>
      <w:del w:id="774" w:author="Raji Shanmugasundaram - C20616" w:date="2019-06-04T13:08:00Z">
        <w:r w:rsidDel="00C82D68">
          <w:delText>C</w:delText>
        </w:r>
        <w:r w:rsidR="00DB70F8" w:rsidDel="00C82D68">
          <w:delText>lick on the Analog</w:delText>
        </w:r>
        <w:r w:rsidDel="00C82D68">
          <w:delText xml:space="preserve"> Mode</w:delText>
        </w:r>
        <w:r w:rsidR="00DB70F8" w:rsidDel="00C82D68">
          <w:delText xml:space="preserve"> button to switch the </w:delText>
        </w:r>
        <w:r w:rsidR="00EC4028" w:rsidDel="00C82D68">
          <w:delText>M</w:delText>
        </w:r>
        <w:r w:rsidR="00DB70F8" w:rsidDel="00C82D68">
          <w:delText>ode to Digital.</w:delText>
        </w:r>
        <w:bookmarkEnd w:id="773"/>
      </w:del>
    </w:p>
    <w:tbl>
      <w:tblPr>
        <w:tblStyle w:val="GraphicBox"/>
        <w:tblW w:w="0" w:type="auto"/>
        <w:tblLook w:val="04A0" w:firstRow="1" w:lastRow="0" w:firstColumn="1" w:lastColumn="0" w:noHBand="0" w:noVBand="1"/>
      </w:tblPr>
      <w:tblGrid>
        <w:gridCol w:w="2267"/>
        <w:gridCol w:w="934"/>
        <w:gridCol w:w="6774"/>
      </w:tblGrid>
      <w:tr w:rsidR="00E24D06" w:rsidDel="00C82D68" w14:paraId="10921CC8" w14:textId="6A0C0E61" w:rsidTr="00E24D06">
        <w:trPr>
          <w:del w:id="775" w:author="Raji Shanmugasundaram - C20616" w:date="2019-06-04T13:08:00Z"/>
        </w:trPr>
        <w:tc>
          <w:tcPr>
            <w:tcW w:w="2267" w:type="dxa"/>
          </w:tcPr>
          <w:p w14:paraId="10921CC5" w14:textId="38BCE971" w:rsidR="00E24D06" w:rsidDel="00C82D68" w:rsidRDefault="00E24D06" w:rsidP="00E24D06">
            <w:pPr>
              <w:pStyle w:val="NumberedList"/>
              <w:numPr>
                <w:ilvl w:val="0"/>
                <w:numId w:val="0"/>
              </w:numPr>
              <w:jc w:val="left"/>
              <w:rPr>
                <w:del w:id="776" w:author="Raji Shanmugasundaram - C20616" w:date="2019-06-04T13:08:00Z"/>
              </w:rPr>
            </w:pPr>
            <w:del w:id="777" w:author="Raji Shanmugasundaram - C20616" w:date="2019-06-04T13:08:00Z">
              <w:r w:rsidDel="00C82D68">
                <w:rPr>
                  <w:noProof/>
                </w:rPr>
                <w:drawing>
                  <wp:inline distT="0" distB="0" distL="0" distR="0" wp14:anchorId="10922269" wp14:editId="1D0E03F8">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40">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7BE349E5" w:rsidR="00E24D06" w:rsidDel="00C82D68" w:rsidRDefault="00E24D06" w:rsidP="00E24D06">
            <w:pPr>
              <w:pStyle w:val="NumberedList"/>
              <w:numPr>
                <w:ilvl w:val="0"/>
                <w:numId w:val="0"/>
              </w:numPr>
              <w:rPr>
                <w:del w:id="778" w:author="Raji Shanmugasundaram - C20616" w:date="2019-06-04T13:08:00Z"/>
                <w:noProof/>
              </w:rPr>
            </w:pPr>
            <w:del w:id="779" w:author="Raji Shanmugasundaram - C20616" w:date="2019-06-04T13:08:00Z">
              <w:r w:rsidDel="00C82D68">
                <w:rPr>
                  <w:noProof/>
                </w:rPr>
                <mc:AlternateContent>
                  <mc:Choice Requires="wps">
                    <w:drawing>
                      <wp:anchor distT="0" distB="0" distL="114300" distR="114300" simplePos="0" relativeHeight="251707904" behindDoc="0" locked="0" layoutInCell="1" allowOverlap="1" wp14:anchorId="1092226B" wp14:editId="3DBB074D">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312A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B64EE04" w:rsidR="00E24D06" w:rsidDel="00C82D68" w:rsidRDefault="00E24D06" w:rsidP="00E24D06">
            <w:pPr>
              <w:pStyle w:val="NumberedList"/>
              <w:numPr>
                <w:ilvl w:val="0"/>
                <w:numId w:val="0"/>
              </w:numPr>
              <w:jc w:val="left"/>
              <w:rPr>
                <w:del w:id="780" w:author="Raji Shanmugasundaram - C20616" w:date="2019-06-04T13:08:00Z"/>
              </w:rPr>
            </w:pPr>
            <w:del w:id="781" w:author="Raji Shanmugasundaram - C20616" w:date="2019-06-04T13:08:00Z">
              <w:r w:rsidDel="00C82D68">
                <w:rPr>
                  <w:noProof/>
                </w:rPr>
                <w:drawing>
                  <wp:inline distT="0" distB="0" distL="0" distR="0" wp14:anchorId="1092226D" wp14:editId="4B13F661">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41">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2C558A2A" w:rsidR="00DB70F8" w:rsidDel="00C82D68" w:rsidRDefault="00E24D06" w:rsidP="00E24D06">
      <w:pPr>
        <w:pStyle w:val="NumberedList"/>
        <w:rPr>
          <w:del w:id="782" w:author="Raji Shanmugasundaram - C20616" w:date="2019-06-04T13:08:00Z"/>
        </w:rPr>
      </w:pPr>
      <w:del w:id="783" w:author="Raji Shanmugasundaram - C20616" w:date="2019-06-04T13:08:00Z">
        <w:r w:rsidDel="00C82D68">
          <w:delText xml:space="preserve">Repeat step </w:delText>
        </w:r>
        <w:r w:rsidDel="00C82D68">
          <w:fldChar w:fldCharType="begin"/>
        </w:r>
        <w:r w:rsidDel="00C82D68">
          <w:delInstrText xml:space="preserve"> REF _Ref483435935 \r \h </w:delInstrText>
        </w:r>
        <w:r w:rsidDel="00C82D68">
          <w:fldChar w:fldCharType="separate"/>
        </w:r>
        <w:r w:rsidR="00FC4C57" w:rsidDel="00C82D68">
          <w:delText>1.19</w:delText>
        </w:r>
        <w:r w:rsidDel="00C82D68">
          <w:fldChar w:fldCharType="end"/>
        </w:r>
        <w:r w:rsidDel="00C82D68">
          <w:delText xml:space="preserve"> for all Ethernet I/</w:delText>
        </w:r>
        <w:r w:rsidR="001847F7" w:rsidDel="00C82D68">
          <w:delText xml:space="preserve">O pins that have shared Analog, that is </w:delText>
        </w:r>
        <w:r w:rsidR="00EC4028" w:rsidDel="00C82D68">
          <w:delText>Pin Num</w:delText>
        </w:r>
        <w:r w:rsidR="001847F7" w:rsidDel="00C82D68">
          <w:delText>b</w:delText>
        </w:r>
        <w:r w:rsidR="00EC4028" w:rsidDel="00C82D68">
          <w:delText>ers 8, 27, 65 and 66</w:delText>
        </w:r>
        <w:r w:rsidDel="00C82D68">
          <w:delText>.</w:delText>
        </w:r>
      </w:del>
    </w:p>
    <w:p w14:paraId="10921CCA" w14:textId="68A24645" w:rsidR="00355EFA" w:rsidDel="00C82D68" w:rsidRDefault="00355EFA" w:rsidP="00355EFA">
      <w:pPr>
        <w:pStyle w:val="NumberedList"/>
        <w:numPr>
          <w:ilvl w:val="0"/>
          <w:numId w:val="0"/>
        </w:numPr>
        <w:ind w:left="567"/>
        <w:rPr>
          <w:del w:id="784" w:author="Raji Shanmugasundaram - C20616" w:date="2019-06-04T13:08:00Z"/>
        </w:rPr>
      </w:pPr>
    </w:p>
    <w:tbl>
      <w:tblPr>
        <w:tblStyle w:val="Information"/>
        <w:tblW w:w="0" w:type="auto"/>
        <w:tblLook w:val="04A0" w:firstRow="1" w:lastRow="0" w:firstColumn="1" w:lastColumn="0" w:noHBand="0" w:noVBand="1"/>
      </w:tblPr>
      <w:tblGrid>
        <w:gridCol w:w="9945"/>
      </w:tblGrid>
      <w:tr w:rsidR="00E24D06" w:rsidDel="00C82D68" w14:paraId="10921CCC" w14:textId="5622280C" w:rsidTr="0033030B">
        <w:trPr>
          <w:del w:id="785" w:author="Raji Shanmugasundaram - C20616" w:date="2019-06-04T13:08:00Z"/>
        </w:trPr>
        <w:tc>
          <w:tcPr>
            <w:tcW w:w="9975" w:type="dxa"/>
          </w:tcPr>
          <w:p w14:paraId="10921CCB" w14:textId="4A37B4DC" w:rsidR="00E24D06" w:rsidRPr="0033030B" w:rsidDel="00C82D68" w:rsidRDefault="00EC4028" w:rsidP="00C50938">
            <w:pPr>
              <w:rPr>
                <w:del w:id="786" w:author="Raji Shanmugasundaram - C20616" w:date="2019-06-04T13:08:00Z"/>
                <w:b/>
              </w:rPr>
            </w:pPr>
            <w:del w:id="787" w:author="Raji Shanmugasundaram - C20616" w:date="2019-06-04T13:08:00Z">
              <w:r w:rsidRPr="0033030B" w:rsidDel="00C82D68">
                <w:rPr>
                  <w:b/>
                  <w:sz w:val="24"/>
                </w:rPr>
                <w:delText>Double check that P</w:delText>
              </w:r>
              <w:r w:rsidR="00E24D06" w:rsidRPr="0033030B" w:rsidDel="00C82D68">
                <w:rPr>
                  <w:b/>
                  <w:sz w:val="24"/>
                </w:rPr>
                <w:delText>ins 7, 8, 27, 65 and 66 have been set to Digital Mode in the Pin Settings Table.</w:delText>
              </w:r>
            </w:del>
          </w:p>
        </w:tc>
      </w:tr>
    </w:tbl>
    <w:p w14:paraId="10921CCD" w14:textId="7767432D" w:rsidR="00C50938" w:rsidRPr="00C50938" w:rsidDel="00C82D68" w:rsidRDefault="00C50938" w:rsidP="00C50938">
      <w:pPr>
        <w:rPr>
          <w:del w:id="788" w:author="Raji Shanmugasundaram - C20616" w:date="2019-06-04T13:08:00Z"/>
        </w:rPr>
      </w:pPr>
    </w:p>
    <w:p w14:paraId="10921CCE" w14:textId="57044B74"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89" w:author="Raji Shanmugasundaram - C20616" w:date="2019-06-04T13:08:00Z"/>
          <w:rFonts w:ascii="Arial" w:eastAsia="Times New Roman" w:hAnsi="Arial"/>
          <w:b/>
          <w:color w:val="2E74B5"/>
          <w:sz w:val="28"/>
          <w:szCs w:val="26"/>
        </w:rPr>
      </w:pPr>
      <w:del w:id="790" w:author="Raji Shanmugasundaram - C20616" w:date="2019-06-04T13:08:00Z">
        <w:r w:rsidDel="00C82D68">
          <w:br w:type="page"/>
        </w:r>
      </w:del>
    </w:p>
    <w:p w14:paraId="10921CCF" w14:textId="40BE8AE6" w:rsidR="00A32AE3" w:rsidDel="00C82D68" w:rsidRDefault="006D6BFF" w:rsidP="00DD62CB">
      <w:pPr>
        <w:pStyle w:val="Heading2"/>
        <w:rPr>
          <w:del w:id="791" w:author="Raji Shanmugasundaram - C20616" w:date="2019-06-04T13:08:00Z"/>
        </w:rPr>
      </w:pPr>
      <w:bookmarkStart w:id="792" w:name="_Toc488278760"/>
      <w:del w:id="793" w:author="Raji Shanmugasundaram - C20616" w:date="2019-06-04T13:08:00Z">
        <w:r w:rsidDel="00C82D68">
          <w:delText>MHC</w:delText>
        </w:r>
        <w:r w:rsidR="005169A8" w:rsidDel="00C82D68">
          <w:delText xml:space="preserve">: </w:delText>
        </w:r>
        <w:r w:rsidR="00B971A6" w:rsidDel="00C82D68">
          <w:delText>TCP/IP</w:delText>
        </w:r>
        <w:r w:rsidR="00A32AE3" w:rsidDel="00C82D68">
          <w:delText xml:space="preserve"> Stack Configuration</w:delText>
        </w:r>
        <w:bookmarkEnd w:id="792"/>
      </w:del>
    </w:p>
    <w:p w14:paraId="10921CD0" w14:textId="0BC78EF4" w:rsidR="00481359" w:rsidDel="00C82D68" w:rsidRDefault="009479D4" w:rsidP="00481359">
      <w:pPr>
        <w:rPr>
          <w:del w:id="794" w:author="Raji Shanmugasundaram - C20616" w:date="2019-06-04T13:08:00Z"/>
        </w:rPr>
      </w:pPr>
      <w:del w:id="795" w:author="Raji Shanmugasundaram - C20616" w:date="2019-06-04T13:08:00Z">
        <w:r w:rsidDel="00C82D68">
          <w:delText>The following steps will enable</w:delText>
        </w:r>
        <w:r w:rsidR="00E50105" w:rsidDel="00C82D68">
          <w:delText xml:space="preserve"> and configure</w:delText>
        </w:r>
        <w:r w:rsidDel="00C82D68">
          <w:delText xml:space="preserve"> the TCP/IP stack. When the TCP/IP Stack is enabled </w:delText>
        </w:r>
        <w:r w:rsidR="006336DD" w:rsidDel="00C82D68">
          <w:delText>via</w:delText>
        </w:r>
        <w:r w:rsidDel="00C82D68">
          <w:delText xml:space="preserve"> MHC, </w:delText>
        </w:r>
        <w:r w:rsidR="00481359" w:rsidDel="00C82D68">
          <w:delText xml:space="preserve">the following </w:delText>
        </w:r>
        <w:r w:rsidR="00E50105" w:rsidDel="00C82D68">
          <w:delText>set of options will automatically be enabled:</w:delText>
        </w:r>
      </w:del>
    </w:p>
    <w:p w14:paraId="10921CD1" w14:textId="51150843" w:rsidR="009479D4" w:rsidDel="00C82D68" w:rsidRDefault="009479D4" w:rsidP="00481359">
      <w:pPr>
        <w:pStyle w:val="ListParagraph"/>
        <w:numPr>
          <w:ilvl w:val="0"/>
          <w:numId w:val="25"/>
        </w:numPr>
        <w:rPr>
          <w:del w:id="796" w:author="Raji Shanmugasundaram - C20616" w:date="2019-06-04T13:08:00Z"/>
        </w:rPr>
      </w:pPr>
      <w:del w:id="797" w:author="Raji Shanmugasundaram - C20616" w:date="2019-06-04T13:08:00Z">
        <w:r w:rsidDel="00C82D68">
          <w:delText>IPv4</w:delText>
        </w:r>
      </w:del>
    </w:p>
    <w:p w14:paraId="10921CD2" w14:textId="7F043C44" w:rsidR="009479D4" w:rsidDel="00C82D68" w:rsidRDefault="009479D4" w:rsidP="009479D4">
      <w:pPr>
        <w:pStyle w:val="ListParagraph"/>
        <w:numPr>
          <w:ilvl w:val="0"/>
          <w:numId w:val="10"/>
        </w:numPr>
        <w:rPr>
          <w:del w:id="798" w:author="Raji Shanmugasundaram - C20616" w:date="2019-06-04T13:08:00Z"/>
        </w:rPr>
      </w:pPr>
      <w:del w:id="799" w:author="Raji Shanmugasundaram - C20616" w:date="2019-06-04T13:08:00Z">
        <w:r w:rsidDel="00C82D68">
          <w:delText>TCP and UDP</w:delText>
        </w:r>
      </w:del>
    </w:p>
    <w:p w14:paraId="10921CD3" w14:textId="7F1C6779" w:rsidR="009479D4" w:rsidDel="00C82D68" w:rsidRDefault="009479D4" w:rsidP="009479D4">
      <w:pPr>
        <w:pStyle w:val="ListParagraph"/>
        <w:numPr>
          <w:ilvl w:val="0"/>
          <w:numId w:val="10"/>
        </w:numPr>
        <w:rPr>
          <w:del w:id="800" w:author="Raji Shanmugasundaram - C20616" w:date="2019-06-04T13:08:00Z"/>
        </w:rPr>
      </w:pPr>
      <w:del w:id="801" w:author="Raji Shanmugasundaram - C20616" w:date="2019-06-04T13:08:00Z">
        <w:r w:rsidDel="00C82D68">
          <w:delText>DHCP Client</w:delText>
        </w:r>
      </w:del>
    </w:p>
    <w:p w14:paraId="10921CD4" w14:textId="350DB577" w:rsidR="009479D4" w:rsidDel="00C82D68" w:rsidRDefault="009479D4" w:rsidP="009479D4">
      <w:pPr>
        <w:pStyle w:val="ListParagraph"/>
        <w:numPr>
          <w:ilvl w:val="0"/>
          <w:numId w:val="10"/>
        </w:numPr>
        <w:rPr>
          <w:del w:id="802" w:author="Raji Shanmugasundaram - C20616" w:date="2019-06-04T13:08:00Z"/>
        </w:rPr>
      </w:pPr>
      <w:del w:id="803" w:author="Raji Shanmugasundaram - C20616" w:date="2019-06-04T13:08:00Z">
        <w:r w:rsidDel="00C82D68">
          <w:delText>DNS Client</w:delText>
        </w:r>
      </w:del>
    </w:p>
    <w:p w14:paraId="10921CD5" w14:textId="3E76DE60" w:rsidR="009479D4" w:rsidDel="00C82D68" w:rsidRDefault="009479D4" w:rsidP="009479D4">
      <w:pPr>
        <w:pStyle w:val="ListParagraph"/>
        <w:numPr>
          <w:ilvl w:val="0"/>
          <w:numId w:val="10"/>
        </w:numPr>
        <w:rPr>
          <w:del w:id="804" w:author="Raji Shanmugasundaram - C20616" w:date="2019-06-04T13:08:00Z"/>
        </w:rPr>
      </w:pPr>
      <w:del w:id="805" w:author="Raji Shanmugasundaram - C20616" w:date="2019-06-04T13:08:00Z">
        <w:r w:rsidDel="00C82D68">
          <w:delText>NetBIOS Name Server</w:delText>
        </w:r>
      </w:del>
    </w:p>
    <w:p w14:paraId="10921CD6" w14:textId="4F4B4B73" w:rsidR="000A5B6B" w:rsidDel="00C82D68" w:rsidRDefault="009479D4" w:rsidP="009530A1">
      <w:pPr>
        <w:pStyle w:val="ListParagraph"/>
        <w:numPr>
          <w:ilvl w:val="0"/>
          <w:numId w:val="10"/>
        </w:numPr>
        <w:rPr>
          <w:del w:id="806" w:author="Raji Shanmugasundaram - C20616" w:date="2019-06-04T13:08:00Z"/>
        </w:rPr>
      </w:pPr>
      <w:del w:id="807" w:author="Raji Shanmugasundaram - C20616" w:date="2019-06-04T13:08:00Z">
        <w:r w:rsidDel="00C82D68">
          <w:delText>Announce Discovery Tool</w:delText>
        </w:r>
      </w:del>
    </w:p>
    <w:p w14:paraId="10921CD7" w14:textId="169A561E" w:rsidR="009530A1" w:rsidDel="00C82D68" w:rsidRDefault="009530A1" w:rsidP="009530A1">
      <w:pPr>
        <w:pStyle w:val="ListParagraph"/>
        <w:rPr>
          <w:del w:id="808" w:author="Raji Shanmugasundaram - C20616" w:date="2019-06-04T13:08:00Z"/>
        </w:rPr>
      </w:pPr>
    </w:p>
    <w:p w14:paraId="10921CD8" w14:textId="50AF3FBF" w:rsidR="002718C7" w:rsidDel="00C82D68" w:rsidRDefault="002718C7" w:rsidP="00987D1D">
      <w:pPr>
        <w:pStyle w:val="NumberedList"/>
        <w:rPr>
          <w:del w:id="809" w:author="Raji Shanmugasundaram - C20616" w:date="2019-06-04T13:08:00Z"/>
        </w:rPr>
      </w:pPr>
      <w:del w:id="810" w:author="Raji Shanmugasundaram - C20616" w:date="2019-06-04T13:08:00Z">
        <w:r w:rsidDel="00C82D68">
          <w:delText>Expand the</w:delText>
        </w:r>
        <w:r w:rsidR="00E9277C" w:rsidDel="00C82D68">
          <w:delText xml:space="preserve"> following tree path:</w:delText>
        </w:r>
        <w:r w:rsidDel="00C82D68">
          <w:delText xml:space="preserve"> </w:delText>
        </w:r>
        <w:r w:rsidRPr="00B759CA" w:rsidDel="00C82D68">
          <w:rPr>
            <w:rStyle w:val="MHCTree"/>
          </w:rPr>
          <w:delText>Harmony Framework Configuration</w:delText>
        </w:r>
        <w:r w:rsidR="00E9277C" w:rsidDel="00C82D68">
          <w:rPr>
            <w:rStyle w:val="MHCTree"/>
          </w:rPr>
          <w:sym w:font="Wingdings 3" w:char="F086"/>
        </w:r>
        <w:r w:rsidRPr="00B759CA" w:rsidDel="00C82D68">
          <w:rPr>
            <w:rStyle w:val="MHCTree"/>
          </w:rPr>
          <w:delText>TCPIP Stack</w:delText>
        </w:r>
        <w:r w:rsidDel="00C82D68">
          <w:delText>.</w:delText>
        </w:r>
      </w:del>
    </w:p>
    <w:p w14:paraId="10921CD9" w14:textId="77424729" w:rsidR="00987D1D" w:rsidDel="00C82D68" w:rsidRDefault="002718C7" w:rsidP="00082B4B">
      <w:pPr>
        <w:pStyle w:val="NumberedList"/>
        <w:rPr>
          <w:del w:id="811" w:author="Raji Shanmugasundaram - C20616" w:date="2019-06-04T13:08:00Z"/>
        </w:rPr>
      </w:pPr>
      <w:bookmarkStart w:id="812" w:name="_Ref457424261"/>
      <w:del w:id="813" w:author="Raji Shanmugasundaram - C20616" w:date="2019-06-04T13:08:00Z">
        <w:r w:rsidDel="00C82D68">
          <w:delText>Chec</w:delText>
        </w:r>
        <w:r w:rsidR="00987D1D" w:rsidDel="00C82D68">
          <w:delText xml:space="preserve">k the </w:delText>
        </w:r>
        <w:r w:rsidR="00987D1D" w:rsidRPr="003B48DE" w:rsidDel="00C82D68">
          <w:rPr>
            <w:rStyle w:val="MHCOption"/>
          </w:rPr>
          <w:delText>Use TCP\IP Stack?</w:delText>
        </w:r>
        <w:r w:rsidR="00987D1D" w:rsidDel="00C82D68">
          <w:delText xml:space="preserve"> </w:delText>
        </w:r>
        <w:r w:rsidR="00E9277C" w:rsidDel="00C82D68">
          <w:delText>o</w:delText>
        </w:r>
        <w:r w:rsidR="00987D1D" w:rsidDel="00C82D68">
          <w:delText>ption.</w:delText>
        </w:r>
        <w:bookmarkEnd w:id="81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DB" w14:textId="1FC2A0B8" w:rsidTr="001458B3">
        <w:trPr>
          <w:del w:id="814" w:author="Raji Shanmugasundaram - C20616" w:date="2019-06-04T13:08:00Z"/>
        </w:trPr>
        <w:tc>
          <w:tcPr>
            <w:tcW w:w="9016" w:type="dxa"/>
            <w:shd w:val="clear" w:color="auto" w:fill="auto"/>
            <w:vAlign w:val="center"/>
          </w:tcPr>
          <w:p w14:paraId="10921CDA" w14:textId="59E0CA6D" w:rsidR="00F31BC8" w:rsidRPr="001458B3" w:rsidDel="00C82D68" w:rsidRDefault="005B3261" w:rsidP="001458B3">
            <w:pPr>
              <w:pStyle w:val="NumberedList"/>
              <w:numPr>
                <w:ilvl w:val="0"/>
                <w:numId w:val="0"/>
              </w:numPr>
              <w:rPr>
                <w:del w:id="815" w:author="Raji Shanmugasundaram - C20616" w:date="2019-06-04T13:08:00Z"/>
              </w:rPr>
            </w:pPr>
            <w:del w:id="816" w:author="Raji Shanmugasundaram - C20616" w:date="2019-06-04T13:08:00Z">
              <w:r w:rsidDel="00C82D68">
                <w:rPr>
                  <w:noProof/>
                </w:rPr>
                <mc:AlternateContent>
                  <mc:Choice Requires="wps">
                    <w:drawing>
                      <wp:anchor distT="0" distB="0" distL="114300" distR="114300" simplePos="0" relativeHeight="251617792" behindDoc="0" locked="0" layoutInCell="1" allowOverlap="1" wp14:anchorId="1092226F" wp14:editId="57DFC62C">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EC2C49" id="Rounded Rectangle 24" o:spid="_x0000_s1026" style="position:absolute;margin-left:9.95pt;margin-top:211.3pt;width:108.9pt;height:31.6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1" wp14:editId="3EC26525">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89C765C" w:rsidR="000A5B6B" w:rsidDel="00C82D68" w:rsidRDefault="000A5B6B" w:rsidP="000A5B6B">
      <w:pPr>
        <w:rPr>
          <w:del w:id="817" w:author="Raji Shanmugasundaram - C20616" w:date="2019-06-04T13:08:00Z"/>
        </w:rPr>
      </w:pPr>
    </w:p>
    <w:p w14:paraId="10921CDD" w14:textId="1C8720E8" w:rsidR="009479D4" w:rsidDel="00C82D68" w:rsidRDefault="005169A8" w:rsidP="00DD62CB">
      <w:pPr>
        <w:pStyle w:val="Heading2"/>
        <w:rPr>
          <w:del w:id="818" w:author="Raji Shanmugasundaram - C20616" w:date="2019-06-04T13:08:00Z"/>
        </w:rPr>
      </w:pPr>
      <w:bookmarkStart w:id="819" w:name="_Toc488278761"/>
      <w:del w:id="820" w:author="Raji Shanmugasundaram - C20616" w:date="2019-06-04T13:08:00Z">
        <w:r w:rsidDel="00C82D68">
          <w:delText xml:space="preserve">MHC: </w:delText>
        </w:r>
        <w:r w:rsidR="009479D4" w:rsidDel="00C82D68">
          <w:delText>Network Interface Configuration</w:delText>
        </w:r>
        <w:bookmarkEnd w:id="819"/>
      </w:del>
    </w:p>
    <w:p w14:paraId="10921CDE" w14:textId="74839B8A" w:rsidR="009479D4" w:rsidDel="00C82D68" w:rsidRDefault="008E5683" w:rsidP="009479D4">
      <w:pPr>
        <w:rPr>
          <w:del w:id="821" w:author="Raji Shanmugasundaram - C20616" w:date="2019-06-04T13:08:00Z"/>
        </w:rPr>
      </w:pPr>
      <w:del w:id="822" w:author="Raji Shanmugasundaram - C20616" w:date="2019-06-04T13:08:00Z">
        <w:r w:rsidDel="00C82D68">
          <w:delText xml:space="preserve">In this section, you will configure the TCP/IP stack to use </w:delText>
        </w:r>
        <w:r w:rsidR="009479D4" w:rsidDel="00C82D68">
          <w:delText xml:space="preserve">one network interface. </w:delText>
        </w:r>
        <w:r w:rsidR="00E50105" w:rsidDel="00C82D68">
          <w:delText>The Harmony TCP/IP Stack supports d</w:delText>
        </w:r>
        <w:r w:rsidR="00481359" w:rsidDel="00C82D68">
          <w:delText xml:space="preserve">ifferent </w:delText>
        </w:r>
        <w:r w:rsidR="00E50105" w:rsidDel="00C82D68">
          <w:delText xml:space="preserve">network </w:delText>
        </w:r>
        <w:r w:rsidR="009479D4" w:rsidDel="00C82D68">
          <w:delText>interface types, including Internal Ethernet MAC + External PH</w:delText>
        </w:r>
        <w:r w:rsidR="00A2236E" w:rsidDel="00C82D68">
          <w:delText>Y, External Ethernet Controller</w:delText>
        </w:r>
        <w:r w:rsidR="009479D4" w:rsidDel="00C82D68">
          <w:delText xml:space="preserve"> and Wi-Fi. </w:delText>
        </w:r>
        <w:r w:rsidR="006C7F48" w:rsidDel="00C82D68">
          <w:delText>T</w:delText>
        </w:r>
        <w:r w:rsidR="009F02BD" w:rsidDel="00C82D68">
          <w:delText>he PIC32MZ EF Starter Kit</w:delText>
        </w:r>
      </w:del>
      <w:ins w:id="823" w:author="Mark Atchison - C21558" w:date="2019-05-06T16:48:00Z">
        <w:del w:id="824" w:author="Raji Shanmugasundaram - C20616" w:date="2019-06-04T13:08:00Z">
          <w:r w:rsidR="00064A8E" w:rsidDel="00C82D68">
            <w:delText>SAM E70 Xplained UltraSAM E70 Xplained Ultra</w:delText>
          </w:r>
        </w:del>
      </w:ins>
      <w:del w:id="825" w:author="Raji Shanmugasundaram - C20616" w:date="2019-06-04T13:08:00Z">
        <w:r w:rsidR="009F02BD" w:rsidDel="00C82D68">
          <w:delText xml:space="preserve"> uses a PIC32 </w:delText>
        </w:r>
        <w:r w:rsidR="006C7F48" w:rsidDel="00C82D68">
          <w:delText xml:space="preserve">device with Internal Ethernet MAC, and </w:delText>
        </w:r>
        <w:r w:rsidDel="00C82D68">
          <w:delText xml:space="preserve">you see how to select and configure </w:delText>
        </w:r>
        <w:r w:rsidR="00E50105" w:rsidDel="00C82D68">
          <w:delText xml:space="preserve">this network </w:delText>
        </w:r>
        <w:r w:rsidR="00481359" w:rsidDel="00C82D68">
          <w:delText>interface</w:delText>
        </w:r>
        <w:r w:rsidDel="00C82D68">
          <w:delText>.</w:delText>
        </w:r>
      </w:del>
    </w:p>
    <w:p w14:paraId="10921CDF" w14:textId="77F2EBCC" w:rsidR="006C7F48" w:rsidRPr="009479D4" w:rsidDel="00C82D68" w:rsidRDefault="006C7F48" w:rsidP="009479D4">
      <w:pPr>
        <w:rPr>
          <w:del w:id="826" w:author="Raji Shanmugasundaram - C20616" w:date="2019-06-04T13:08:00Z"/>
        </w:rPr>
      </w:pPr>
    </w:p>
    <w:p w14:paraId="10921CE0" w14:textId="3E43A516" w:rsidR="002718C7" w:rsidRPr="00090E10" w:rsidDel="00C82D68" w:rsidRDefault="002718C7" w:rsidP="00090E10">
      <w:pPr>
        <w:pStyle w:val="NumberedList"/>
        <w:rPr>
          <w:del w:id="827" w:author="Raji Shanmugasundaram - C20616" w:date="2019-06-04T13:08:00Z"/>
        </w:rPr>
      </w:pPr>
      <w:del w:id="828" w:author="Raji Shanmugasundaram - C20616" w:date="2019-06-04T13:08:00Z">
        <w:r w:rsidRPr="00090E10" w:rsidDel="00C82D68">
          <w:delText xml:space="preserve">Expand the </w:delText>
        </w:r>
        <w:r w:rsidRPr="00090E10" w:rsidDel="00C82D68">
          <w:rPr>
            <w:rStyle w:val="MHCTree"/>
          </w:rPr>
          <w:delText>Network Configuration 0</w:delText>
        </w:r>
        <w:r w:rsidRPr="00090E10" w:rsidDel="00C82D68">
          <w:delText xml:space="preserve"> tree</w:delText>
        </w:r>
        <w:r w:rsidR="00090E10" w:rsidDel="00C82D68">
          <w:delText>.</w:delText>
        </w:r>
      </w:del>
    </w:p>
    <w:p w14:paraId="10921CE1" w14:textId="58F32992" w:rsidR="00987D1D" w:rsidDel="00C82D68" w:rsidRDefault="002718C7" w:rsidP="002718C7">
      <w:pPr>
        <w:pStyle w:val="NumberedList"/>
        <w:rPr>
          <w:del w:id="829" w:author="Raji Shanmugasundaram - C20616" w:date="2019-06-04T13:08:00Z"/>
        </w:rPr>
      </w:pPr>
      <w:bookmarkStart w:id="830" w:name="_Ref456135808"/>
      <w:del w:id="831" w:author="Raji Shanmugasundaram - C20616" w:date="2019-06-04T13:08:00Z">
        <w:r w:rsidDel="00C82D68">
          <w:delText xml:space="preserve">To use the Internal </w:delText>
        </w:r>
        <w:r w:rsidR="00BE62CF" w:rsidDel="00C82D68">
          <w:delText xml:space="preserve">Ethernet </w:delText>
        </w:r>
        <w:r w:rsidDel="00C82D68">
          <w:delText>MAC</w:delText>
        </w:r>
        <w:r w:rsidR="00E9277C" w:rsidDel="00C82D68">
          <w:delText xml:space="preserve"> interface</w:delText>
        </w:r>
        <w:r w:rsidDel="00C82D68">
          <w:delText xml:space="preserve"> on the PIC3</w:delText>
        </w:r>
        <w:r w:rsidR="00987D1D" w:rsidDel="00C82D68">
          <w:delText>2MZ</w:delText>
        </w:r>
        <w:r w:rsidR="00E9277C" w:rsidDel="00C82D68">
          <w:delText xml:space="preserve"> EF</w:delText>
        </w:r>
        <w:r w:rsidR="00987D1D" w:rsidDel="00C82D68">
          <w:delText xml:space="preserve"> device, change the </w:delText>
        </w:r>
        <w:r w:rsidR="00987D1D" w:rsidRPr="00E9277C" w:rsidDel="00C82D68">
          <w:rPr>
            <w:rStyle w:val="MHCOption"/>
          </w:rPr>
          <w:delText>Interface</w:delText>
        </w:r>
        <w:r w:rsidR="00987D1D" w:rsidDel="00C82D68">
          <w:delText xml:space="preserve"> </w:delText>
        </w:r>
        <w:r w:rsidDel="00C82D68">
          <w:delText xml:space="preserve">option to </w:delText>
        </w:r>
        <w:r w:rsidRPr="00275E4E" w:rsidDel="00C82D68">
          <w:rPr>
            <w:rStyle w:val="MHCSelectBox"/>
          </w:rPr>
          <w:delText>PIC32INT</w:delText>
        </w:r>
        <w:r w:rsidDel="00C82D68">
          <w:delText>.</w:delText>
        </w:r>
        <w:bookmarkEnd w:id="830"/>
      </w:del>
    </w:p>
    <w:p w14:paraId="10921CE2" w14:textId="69700619" w:rsidR="00987D1D" w:rsidDel="00C82D68" w:rsidRDefault="002718C7" w:rsidP="00C858E8">
      <w:pPr>
        <w:pStyle w:val="NumberedList"/>
        <w:rPr>
          <w:del w:id="832" w:author="Raji Shanmugasundaram - C20616" w:date="2019-06-04T13:08:00Z"/>
        </w:rPr>
      </w:pPr>
      <w:bookmarkStart w:id="833" w:name="_Ref455777839"/>
      <w:bookmarkStart w:id="834" w:name="_Ref457047567"/>
      <w:del w:id="835" w:author="Raji Shanmugasundaram - C20616" w:date="2019-06-04T13:08:00Z">
        <w:r w:rsidDel="00C82D68">
          <w:delText xml:space="preserve">Set the </w:delText>
        </w:r>
        <w:r w:rsidRPr="003B48DE" w:rsidDel="00C82D68">
          <w:rPr>
            <w:rStyle w:val="MHCOption"/>
          </w:rPr>
          <w:delText>Host Name</w:delText>
        </w:r>
        <w:r w:rsidDel="00C82D68">
          <w:delText xml:space="preserve"> to the combination of</w:delText>
        </w:r>
        <w:r w:rsidR="00A53E51" w:rsidDel="00C82D68">
          <w:delText xml:space="preserve"> </w:delText>
        </w:r>
        <w:r w:rsidDel="00C82D68">
          <w:delText>your First N</w:delText>
        </w:r>
        <w:r w:rsidR="001847F7" w:rsidDel="00C82D68">
          <w:delText xml:space="preserve">ame and the year you were born. </w:delText>
        </w:r>
        <w:r w:rsidR="00481359" w:rsidDel="00C82D68">
          <w:delText>T</w:delText>
        </w:r>
        <w:r w:rsidR="00987D1D" w:rsidDel="00C82D68">
          <w:delText xml:space="preserve">his </w:delText>
        </w:r>
        <w:r w:rsidR="00E50105" w:rsidDel="00C82D68">
          <w:delText xml:space="preserve">naming </w:delText>
        </w:r>
        <w:r w:rsidR="00987D1D" w:rsidDel="00C82D68">
          <w:delText>format</w:delText>
        </w:r>
        <w:r w:rsidR="00481359" w:rsidDel="00C82D68">
          <w:delText xml:space="preserve"> is used </w:delText>
        </w:r>
        <w:r w:rsidR="00987D1D" w:rsidDel="00C82D68">
          <w:delText xml:space="preserve">to ensure every </w:delText>
        </w:r>
        <w:r w:rsidDel="00C82D68">
          <w:delText xml:space="preserve">attendee </w:delText>
        </w:r>
        <w:r w:rsidR="00BB4A9A" w:rsidDel="00C82D68">
          <w:delText xml:space="preserve">in the class </w:delText>
        </w:r>
        <w:r w:rsidDel="00C82D68">
          <w:delText xml:space="preserve">has a unique </w:delText>
        </w:r>
        <w:r w:rsidR="00481359" w:rsidDel="00C82D68">
          <w:delText xml:space="preserve">host </w:delText>
        </w:r>
        <w:r w:rsidR="00BB4A9A" w:rsidDel="00C82D68">
          <w:delText>n</w:delText>
        </w:r>
        <w:r w:rsidDel="00C82D68">
          <w:delText>ame</w:delText>
        </w:r>
        <w:bookmarkEnd w:id="833"/>
        <w:r w:rsidR="00BB4A9A" w:rsidDel="00C82D68">
          <w:delText xml:space="preserve"> to prevent any conflicts on the classroom network.</w:delText>
        </w:r>
        <w:bookmarkEnd w:id="834"/>
      </w:del>
    </w:p>
    <w:p w14:paraId="10921CE3" w14:textId="085C8C7C" w:rsidR="00BE62CF" w:rsidDel="00C82D68" w:rsidRDefault="00E9277C" w:rsidP="00B759CA">
      <w:pPr>
        <w:pStyle w:val="NumberedList"/>
        <w:rPr>
          <w:del w:id="836" w:author="Raji Shanmugasundaram - C20616" w:date="2019-06-04T13:08:00Z"/>
        </w:rPr>
      </w:pPr>
      <w:del w:id="837" w:author="Raji Shanmugasundaram - C20616" w:date="2019-06-04T13:08:00Z">
        <w:r w:rsidDel="00C82D68">
          <w:delText>The PIC32MZ EF d</w:delText>
        </w:r>
        <w:r w:rsidR="00BE62CF" w:rsidDel="00C82D68">
          <w:delText xml:space="preserve">evice contains a factory programmed MAC address. The </w:delText>
        </w:r>
        <w:r w:rsidR="00B971A6" w:rsidDel="00C82D68">
          <w:delText>TCP/IP</w:delText>
        </w:r>
        <w:r w:rsidR="00BE62CF" w:rsidDel="00C82D68">
          <w:delText xml:space="preserve"> Stack will automatically use </w:delText>
        </w:r>
        <w:r w:rsidR="00481359" w:rsidDel="00C82D68">
          <w:delText>this</w:delText>
        </w:r>
        <w:r w:rsidR="00BE62CF" w:rsidDel="00C82D68">
          <w:delText xml:space="preserve"> MAC address when the</w:delText>
        </w:r>
        <w:r w:rsidR="00481359" w:rsidDel="00C82D68">
          <w:delText xml:space="preserve"> </w:delText>
        </w:r>
        <w:r w:rsidR="00BE62CF" w:rsidRPr="00BE62CF" w:rsidDel="00C82D68">
          <w:rPr>
            <w:rStyle w:val="MHCOption"/>
          </w:rPr>
          <w:delText>Mac Address</w:delText>
        </w:r>
        <w:r w:rsidR="00BE62CF" w:rsidDel="00C82D6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C82D68" w14:paraId="10921CE5" w14:textId="5AA9636A" w:rsidTr="001458B3">
        <w:trPr>
          <w:del w:id="838" w:author="Raji Shanmugasundaram - C20616" w:date="2019-06-04T13:08:00Z"/>
        </w:trPr>
        <w:tc>
          <w:tcPr>
            <w:tcW w:w="9993" w:type="dxa"/>
            <w:shd w:val="clear" w:color="auto" w:fill="auto"/>
            <w:vAlign w:val="center"/>
          </w:tcPr>
          <w:p w14:paraId="10921CE4" w14:textId="435623D4" w:rsidR="00F31BC8" w:rsidRPr="001458B3" w:rsidDel="00C82D68" w:rsidRDefault="005B3261" w:rsidP="006C41BD">
            <w:pPr>
              <w:rPr>
                <w:del w:id="839" w:author="Raji Shanmugasundaram - C20616" w:date="2019-06-04T13:08:00Z"/>
              </w:rPr>
            </w:pPr>
            <w:del w:id="840" w:author="Raji Shanmugasundaram - C20616" w:date="2019-06-04T13:08:00Z">
              <w:r w:rsidDel="00C82D68">
                <w:rPr>
                  <w:noProof/>
                  <w:lang w:eastAsia="en-AU"/>
                </w:rPr>
                <mc:AlternateContent>
                  <mc:Choice Requires="wps">
                    <w:drawing>
                      <wp:anchor distT="0" distB="0" distL="114300" distR="114300" simplePos="0" relativeHeight="251618816" behindDoc="0" locked="0" layoutInCell="1" allowOverlap="1" wp14:anchorId="10922273" wp14:editId="42AF0A2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8BE7C" id="Rounded Rectangle 62" o:spid="_x0000_s1026" style="position:absolute;margin-left:9.2pt;margin-top:83.9pt;width:268.7pt;height:42.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C82D68">
                <w:rPr>
                  <w:noProof/>
                  <w:lang w:eastAsia="en-AU"/>
                </w:rPr>
                <w:drawing>
                  <wp:inline distT="0" distB="0" distL="0" distR="0" wp14:anchorId="10922275" wp14:editId="5024EEC7">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2F57CCD3" w:rsidR="001458B3" w:rsidRPr="001458B3" w:rsidDel="00C82D68" w:rsidRDefault="001458B3" w:rsidP="001458B3">
      <w:pPr>
        <w:rPr>
          <w:del w:id="841" w:author="Raji Shanmugasundaram - C20616" w:date="2019-06-04T13:08:00Z"/>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C82D68" w14:paraId="10921CE8" w14:textId="3C366C64" w:rsidTr="001458B3">
        <w:trPr>
          <w:del w:id="842" w:author="Raji Shanmugasundaram - C20616" w:date="2019-06-04T13:08:00Z"/>
        </w:trPr>
        <w:tc>
          <w:tcPr>
            <w:tcW w:w="9966" w:type="dxa"/>
            <w:shd w:val="clear" w:color="auto" w:fill="auto"/>
          </w:tcPr>
          <w:p w14:paraId="10921CE7" w14:textId="01C9F7DC" w:rsidR="00BB4A9A" w:rsidRPr="001458B3" w:rsidDel="00C82D68" w:rsidRDefault="00BB4A9A" w:rsidP="008E5683">
            <w:pPr>
              <w:jc w:val="both"/>
              <w:rPr>
                <w:del w:id="843" w:author="Raji Shanmugasundaram - C20616" w:date="2019-06-04T13:08:00Z"/>
              </w:rPr>
            </w:pPr>
            <w:del w:id="844" w:author="Raji Shanmugasundaram - C20616" w:date="2019-06-04T13:08:00Z">
              <w:r w:rsidRPr="001458B3" w:rsidDel="00C82D68">
                <w:delText xml:space="preserve">For this lab, </w:delText>
              </w:r>
              <w:r w:rsidR="00E9277C" w:rsidRPr="001458B3" w:rsidDel="00C82D68">
                <w:delText xml:space="preserve">all </w:delText>
              </w:r>
              <w:r w:rsidRPr="001458B3" w:rsidDel="00C82D68">
                <w:delText xml:space="preserve">other options listed under Network Configuration 0 do not require </w:delText>
              </w:r>
              <w:r w:rsidR="00E9277C" w:rsidRPr="001458B3" w:rsidDel="00C82D68">
                <w:delText>any change</w:delText>
              </w:r>
              <w:r w:rsidRPr="001458B3" w:rsidDel="00C82D68">
                <w:delText>. Since the PIC32MZ</w:delText>
              </w:r>
              <w:r w:rsidR="00E9277C" w:rsidRPr="001458B3" w:rsidDel="00C82D68">
                <w:delText xml:space="preserve"> EF</w:delText>
              </w:r>
              <w:r w:rsidRPr="001458B3" w:rsidDel="00C82D68">
                <w:delText xml:space="preserve"> Stater kit will be connecting to an Ethe</w:delText>
              </w:r>
              <w:r w:rsidR="00E9277C" w:rsidRPr="001458B3" w:rsidDel="00C82D68">
                <w:delText>rnet network with a DHCP Server,</w:delText>
              </w:r>
              <w:r w:rsidRPr="001458B3" w:rsidDel="00C82D68">
                <w:delText xml:space="preserve"> the IP Address, Network Mask, Default Gateway, and </w:delText>
              </w:r>
              <w:r w:rsidR="00CE4BC3" w:rsidRPr="001458B3" w:rsidDel="00C82D68">
                <w:delText xml:space="preserve">Primary/Secondary </w:delText>
              </w:r>
              <w:r w:rsidRPr="001458B3" w:rsidDel="00C82D68">
                <w:delText xml:space="preserve">DNS settings </w:delText>
              </w:r>
              <w:r w:rsidR="008E5683" w:rsidDel="00C82D68">
                <w:delText xml:space="preserve">are </w:delText>
              </w:r>
              <w:r w:rsidRPr="001458B3" w:rsidDel="00C82D68">
                <w:delText>automatically obtained from the DHCP Server. The Network Configuration Start-up Flags contain the correct default settings to enable the DHCP Client and DNS Client on the network interface</w:delText>
              </w:r>
              <w:r w:rsidR="00CE4BC3" w:rsidRPr="001458B3" w:rsidDel="00C82D68">
                <w:delText xml:space="preserve"> when then PIC powers </w:delText>
              </w:r>
              <w:r w:rsidR="003C7A0A" w:rsidRPr="001458B3" w:rsidDel="00C82D68">
                <w:delText>up</w:delText>
              </w:r>
              <w:r w:rsidRPr="001458B3" w:rsidDel="00C82D68">
                <w:delText>.</w:delText>
              </w:r>
            </w:del>
          </w:p>
        </w:tc>
      </w:tr>
    </w:tbl>
    <w:p w14:paraId="10921CE9" w14:textId="0EE91E63" w:rsidR="000A5B6B" w:rsidDel="00C82D68" w:rsidRDefault="000A5B6B" w:rsidP="000A5B6B">
      <w:pPr>
        <w:rPr>
          <w:del w:id="845" w:author="Raji Shanmugasundaram - C20616" w:date="2019-06-04T13:08:00Z"/>
          <w:lang w:eastAsia="en-AU"/>
        </w:rPr>
      </w:pPr>
    </w:p>
    <w:p w14:paraId="10921CEA" w14:textId="3C9A741C"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846" w:author="Raji Shanmugasundaram - C20616" w:date="2019-06-04T13:08:00Z"/>
          <w:rFonts w:ascii="Arial" w:eastAsia="Times New Roman" w:hAnsi="Arial"/>
          <w:b/>
          <w:color w:val="2E74B5"/>
          <w:sz w:val="28"/>
          <w:szCs w:val="26"/>
          <w:lang w:eastAsia="en-AU"/>
        </w:rPr>
      </w:pPr>
      <w:del w:id="847" w:author="Raji Shanmugasundaram - C20616" w:date="2019-06-04T13:08:00Z">
        <w:r w:rsidDel="00C82D68">
          <w:rPr>
            <w:lang w:eastAsia="en-AU"/>
          </w:rPr>
          <w:br w:type="page"/>
        </w:r>
      </w:del>
    </w:p>
    <w:p w14:paraId="10921CEB" w14:textId="49EE4F2B" w:rsidR="009479D4" w:rsidDel="00C82D68" w:rsidRDefault="005169A8" w:rsidP="00DD62CB">
      <w:pPr>
        <w:pStyle w:val="Heading2"/>
        <w:rPr>
          <w:del w:id="848" w:author="Raji Shanmugasundaram - C20616" w:date="2019-06-04T13:08:00Z"/>
          <w:lang w:eastAsia="en-AU"/>
        </w:rPr>
      </w:pPr>
      <w:bookmarkStart w:id="849" w:name="_Toc488278762"/>
      <w:del w:id="850" w:author="Raji Shanmugasundaram - C20616" w:date="2019-06-04T13:08:00Z">
        <w:r w:rsidDel="00C82D68">
          <w:rPr>
            <w:lang w:eastAsia="en-AU"/>
          </w:rPr>
          <w:delText xml:space="preserve">MHC: </w:delText>
        </w:r>
        <w:r w:rsidR="009479D4" w:rsidDel="00C82D68">
          <w:rPr>
            <w:lang w:eastAsia="en-AU"/>
          </w:rPr>
          <w:delText>ICMP Configuration</w:delText>
        </w:r>
        <w:bookmarkEnd w:id="849"/>
      </w:del>
    </w:p>
    <w:p w14:paraId="10921CEC" w14:textId="4ED741CD" w:rsidR="002718C7" w:rsidDel="00C82D68" w:rsidRDefault="002718C7" w:rsidP="002718C7">
      <w:pPr>
        <w:rPr>
          <w:del w:id="851" w:author="Raji Shanmugasundaram - C20616" w:date="2019-06-04T13:08:00Z"/>
          <w:lang w:eastAsia="en-AU"/>
        </w:rPr>
      </w:pPr>
      <w:del w:id="852" w:author="Raji Shanmugasundaram - C20616" w:date="2019-06-04T13:08:00Z">
        <w:r w:rsidRPr="00B759CA" w:rsidDel="00C82D68">
          <w:rPr>
            <w:lang w:eastAsia="en-AU"/>
          </w:rPr>
          <w:delText>For this la</w:delText>
        </w:r>
        <w:r w:rsidR="00A71406" w:rsidDel="00C82D68">
          <w:rPr>
            <w:lang w:eastAsia="en-AU"/>
          </w:rPr>
          <w:delText xml:space="preserve">b, </w:delText>
        </w:r>
        <w:r w:rsidRPr="00B759CA" w:rsidDel="00C82D68">
          <w:rPr>
            <w:lang w:eastAsia="en-AU"/>
          </w:rPr>
          <w:delText>you will be testing network connectivity using the Windows Ping tool.</w:delText>
        </w:r>
        <w:r w:rsidR="00AF07CB" w:rsidDel="00C82D68">
          <w:rPr>
            <w:lang w:eastAsia="en-AU"/>
          </w:rPr>
          <w:delText xml:space="preserve"> T</w:delText>
        </w:r>
        <w:r w:rsidRPr="00B759CA" w:rsidDel="00C82D68">
          <w:rPr>
            <w:lang w:eastAsia="en-AU"/>
          </w:rPr>
          <w:delText>he IC</w:delText>
        </w:r>
        <w:r w:rsidR="006C7F48" w:rsidDel="00C82D68">
          <w:rPr>
            <w:lang w:eastAsia="en-AU"/>
          </w:rPr>
          <w:delText xml:space="preserve">MPv4 Server </w:delText>
        </w:r>
        <w:r w:rsidR="00AF07CB" w:rsidDel="00C82D68">
          <w:rPr>
            <w:lang w:eastAsia="en-AU"/>
          </w:rPr>
          <w:delText>must be enabled in</w:delText>
        </w:r>
        <w:r w:rsidR="00AF07CB" w:rsidRPr="00B759CA" w:rsidDel="00C82D68">
          <w:rPr>
            <w:lang w:eastAsia="en-AU"/>
          </w:rPr>
          <w:delText xml:space="preserve"> order for the TCP/IP Stack to reply to </w:delText>
        </w:r>
        <w:r w:rsidR="008E5683" w:rsidDel="00C82D68">
          <w:rPr>
            <w:lang w:eastAsia="en-AU"/>
          </w:rPr>
          <w:delText xml:space="preserve">ICMP </w:delText>
        </w:r>
        <w:r w:rsidR="00AF07CB" w:rsidRPr="00B759CA" w:rsidDel="00C82D68">
          <w:rPr>
            <w:lang w:eastAsia="en-AU"/>
          </w:rPr>
          <w:delText>Ping requests</w:delText>
        </w:r>
        <w:r w:rsidR="00AF07CB" w:rsidDel="00C82D68">
          <w:rPr>
            <w:lang w:eastAsia="en-AU"/>
          </w:rPr>
          <w:delText>.</w:delText>
        </w:r>
      </w:del>
    </w:p>
    <w:p w14:paraId="10921CED" w14:textId="33042CFD" w:rsidR="006C7F48" w:rsidRPr="00B759CA" w:rsidDel="00C82D68" w:rsidRDefault="006C7F48" w:rsidP="002718C7">
      <w:pPr>
        <w:rPr>
          <w:del w:id="853" w:author="Raji Shanmugasundaram - C20616" w:date="2019-06-04T13:08:00Z"/>
          <w:lang w:eastAsia="en-AU"/>
        </w:rPr>
      </w:pPr>
    </w:p>
    <w:p w14:paraId="10921CEE" w14:textId="5F1A4646" w:rsidR="002718C7" w:rsidDel="00C82D68" w:rsidRDefault="003C7A0A" w:rsidP="00987D1D">
      <w:pPr>
        <w:pStyle w:val="NumberedList"/>
        <w:rPr>
          <w:del w:id="854" w:author="Raji Shanmugasundaram - C20616" w:date="2019-06-04T13:08:00Z"/>
        </w:rPr>
      </w:pPr>
      <w:del w:id="855" w:author="Raji Shanmugasundaram - C20616" w:date="2019-06-04T13:08:00Z">
        <w:r w:rsidDel="00C82D68">
          <w:delText>C</w:delText>
        </w:r>
        <w:r w:rsidR="002718C7" w:rsidDel="00C82D68">
          <w:delText>heck</w:delText>
        </w:r>
        <w:r w:rsidDel="00C82D68">
          <w:delText xml:space="preserve"> </w:delText>
        </w:r>
        <w:r w:rsidR="00545470" w:rsidDel="00C82D68">
          <w:delText>t</w:delText>
        </w:r>
        <w:r w:rsidR="002718C7" w:rsidDel="00C82D68">
          <w:delText xml:space="preserve">he </w:delText>
        </w:r>
        <w:r w:rsidR="002718C7" w:rsidRPr="003B48DE" w:rsidDel="00C82D68">
          <w:rPr>
            <w:rStyle w:val="MHCOption"/>
          </w:rPr>
          <w:delText>ICMPv4 Client and Server</w:delText>
        </w:r>
        <w:r w:rsidR="00545470" w:rsidDel="00C82D68">
          <w:delText xml:space="preserve"> option</w:delText>
        </w:r>
        <w:r w:rsidDel="00C82D68">
          <w:delText>.</w:delText>
        </w:r>
      </w:del>
    </w:p>
    <w:p w14:paraId="10921CEF" w14:textId="3B03555B" w:rsidR="002718C7" w:rsidDel="00C82D68" w:rsidRDefault="002718C7" w:rsidP="00987D1D">
      <w:pPr>
        <w:pStyle w:val="NumberedList"/>
        <w:rPr>
          <w:del w:id="856" w:author="Raji Shanmugasundaram - C20616" w:date="2019-06-04T13:08:00Z"/>
        </w:rPr>
      </w:pPr>
      <w:del w:id="857" w:author="Raji Shanmugasundaram - C20616" w:date="2019-06-04T13:08:00Z">
        <w:r w:rsidDel="00C82D68">
          <w:delText xml:space="preserve">Check the </w:delText>
        </w:r>
        <w:r w:rsidRPr="003B48DE" w:rsidDel="00C82D68">
          <w:rPr>
            <w:rStyle w:val="MHCOption"/>
          </w:rPr>
          <w:delText>Use ICMPv4</w:delText>
        </w:r>
        <w:r w:rsidDel="00C82D68">
          <w:delText xml:space="preserve"> </w:delText>
        </w:r>
        <w:r w:rsidRPr="00E50105" w:rsidDel="00C82D68">
          <w:rPr>
            <w:rStyle w:val="MHCOption"/>
          </w:rPr>
          <w:delText>Server</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F1" w14:textId="545F1867" w:rsidTr="001458B3">
        <w:trPr>
          <w:del w:id="858" w:author="Raji Shanmugasundaram - C20616" w:date="2019-06-04T13:08:00Z"/>
        </w:trPr>
        <w:tc>
          <w:tcPr>
            <w:tcW w:w="9016" w:type="dxa"/>
            <w:shd w:val="clear" w:color="auto" w:fill="auto"/>
            <w:vAlign w:val="center"/>
          </w:tcPr>
          <w:p w14:paraId="10921CF0" w14:textId="36902EC5" w:rsidR="00F31BC8" w:rsidRPr="001458B3" w:rsidDel="00C82D68" w:rsidRDefault="005B3261" w:rsidP="006C41BD">
            <w:pPr>
              <w:rPr>
                <w:del w:id="859" w:author="Raji Shanmugasundaram - C20616" w:date="2019-06-04T13:08:00Z"/>
              </w:rPr>
            </w:pPr>
            <w:del w:id="860" w:author="Raji Shanmugasundaram - C20616" w:date="2019-06-04T13:08:00Z">
              <w:r w:rsidDel="00C82D68">
                <w:rPr>
                  <w:noProof/>
                  <w:lang w:eastAsia="en-AU"/>
                </w:rPr>
                <mc:AlternateContent>
                  <mc:Choice Requires="wps">
                    <w:drawing>
                      <wp:anchor distT="0" distB="0" distL="114300" distR="114300" simplePos="0" relativeHeight="251619840" behindDoc="0" locked="0" layoutInCell="1" allowOverlap="1" wp14:anchorId="10922277" wp14:editId="33E9311E">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9CCAA" id="Rounded Rectangle 67" o:spid="_x0000_s1026" style="position:absolute;margin-left:7.8pt;margin-top:328.25pt;width:120.8pt;height:26.4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79" wp14:editId="140E2A29">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F380347" w:rsidR="009F02BD" w:rsidDel="00C82D68" w:rsidRDefault="009F02BD" w:rsidP="009F02BD">
      <w:pPr>
        <w:rPr>
          <w:del w:id="861" w:author="Raji Shanmugasundaram - C20616" w:date="2019-06-04T13:08:00Z"/>
          <w:lang w:eastAsia="en-AU"/>
        </w:rPr>
      </w:pPr>
    </w:p>
    <w:p w14:paraId="10921CF3" w14:textId="4000A655" w:rsidR="00955E5C" w:rsidDel="00C82D68" w:rsidRDefault="005169A8" w:rsidP="00DD62CB">
      <w:pPr>
        <w:pStyle w:val="Heading2"/>
        <w:rPr>
          <w:del w:id="862" w:author="Raji Shanmugasundaram - C20616" w:date="2019-06-04T13:08:00Z"/>
          <w:lang w:eastAsia="en-AU"/>
        </w:rPr>
      </w:pPr>
      <w:bookmarkStart w:id="863" w:name="_Toc488278763"/>
      <w:del w:id="864" w:author="Raji Shanmugasundaram - C20616" w:date="2019-06-04T13:08:00Z">
        <w:r w:rsidDel="00C82D68">
          <w:rPr>
            <w:lang w:eastAsia="en-AU"/>
          </w:rPr>
          <w:delText xml:space="preserve">MHC: </w:delText>
        </w:r>
        <w:r w:rsidR="00955E5C" w:rsidDel="00C82D68">
          <w:rPr>
            <w:lang w:eastAsia="en-AU"/>
          </w:rPr>
          <w:delText>Network Interface Driver Selection</w:delText>
        </w:r>
        <w:bookmarkEnd w:id="863"/>
      </w:del>
    </w:p>
    <w:p w14:paraId="10921CF4" w14:textId="56FF989B" w:rsidR="00C8417F" w:rsidDel="00C82D68" w:rsidRDefault="00B759CA" w:rsidP="001F328C">
      <w:pPr>
        <w:jc w:val="both"/>
        <w:rPr>
          <w:del w:id="865" w:author="Raji Shanmugasundaram - C20616" w:date="2019-06-04T13:08:00Z"/>
          <w:lang w:eastAsia="en-AU"/>
        </w:rPr>
      </w:pPr>
      <w:del w:id="866" w:author="Raji Shanmugasundaram - C20616" w:date="2019-06-04T13:08:00Z">
        <w:r w:rsidRPr="00B759CA" w:rsidDel="00C82D68">
          <w:rPr>
            <w:lang w:eastAsia="en-AU"/>
          </w:rPr>
          <w:delText xml:space="preserve">In </w:delText>
        </w:r>
        <w:r w:rsidR="00955E5C" w:rsidDel="00C82D68">
          <w:rPr>
            <w:lang w:eastAsia="en-AU"/>
          </w:rPr>
          <w:delText>step</w:delText>
        </w:r>
        <w:r w:rsidR="00F721CA" w:rsidDel="00C82D68">
          <w:rPr>
            <w:lang w:eastAsia="en-AU"/>
          </w:rPr>
          <w:delText xml:space="preserve"> </w:delText>
        </w:r>
        <w:r w:rsidR="00F721CA" w:rsidDel="00C82D68">
          <w:rPr>
            <w:lang w:eastAsia="en-AU"/>
          </w:rPr>
          <w:fldChar w:fldCharType="begin"/>
        </w:r>
        <w:r w:rsidR="00F721CA" w:rsidDel="00C82D68">
          <w:rPr>
            <w:lang w:eastAsia="en-AU"/>
          </w:rPr>
          <w:delInstrText xml:space="preserve"> REF _Ref456135808 \r \h </w:delInstrText>
        </w:r>
        <w:r w:rsidR="00F721CA" w:rsidDel="00C82D68">
          <w:rPr>
            <w:lang w:eastAsia="en-AU"/>
          </w:rPr>
        </w:r>
        <w:r w:rsidR="00F721CA" w:rsidDel="00C82D68">
          <w:rPr>
            <w:lang w:eastAsia="en-AU"/>
          </w:rPr>
          <w:fldChar w:fldCharType="separate"/>
        </w:r>
        <w:r w:rsidR="00FC4C57" w:rsidDel="00C82D68">
          <w:rPr>
            <w:lang w:eastAsia="en-AU"/>
          </w:rPr>
          <w:delText>1.24</w:delText>
        </w:r>
        <w:r w:rsidR="00F721CA" w:rsidDel="00C82D68">
          <w:rPr>
            <w:lang w:eastAsia="en-AU"/>
          </w:rPr>
          <w:fldChar w:fldCharType="end"/>
        </w:r>
        <w:r w:rsidR="00A71406" w:rsidDel="00C82D68">
          <w:rPr>
            <w:lang w:eastAsia="en-AU"/>
          </w:rPr>
          <w:delText>,</w:delText>
        </w:r>
        <w:r w:rsidR="00955E5C" w:rsidDel="00C82D68">
          <w:rPr>
            <w:lang w:eastAsia="en-AU"/>
          </w:rPr>
          <w:delText xml:space="preserve"> </w:delText>
        </w:r>
        <w:r w:rsidRPr="00B759CA" w:rsidDel="00C82D68">
          <w:rPr>
            <w:lang w:eastAsia="en-AU"/>
          </w:rPr>
          <w:delText xml:space="preserve">the </w:delText>
        </w:r>
        <w:r w:rsidRPr="00E50105" w:rsidDel="00C82D68">
          <w:rPr>
            <w:b/>
            <w:lang w:eastAsia="en-AU"/>
          </w:rPr>
          <w:delText>Internal MAC</w:delText>
        </w:r>
        <w:r w:rsidRPr="00B759CA" w:rsidDel="00C82D68">
          <w:rPr>
            <w:lang w:eastAsia="en-AU"/>
          </w:rPr>
          <w:delText xml:space="preserve"> </w:delText>
        </w:r>
        <w:r w:rsidR="00AF07CB" w:rsidDel="00C82D68">
          <w:rPr>
            <w:lang w:eastAsia="en-AU"/>
          </w:rPr>
          <w:delText xml:space="preserve">was selected </w:delText>
        </w:r>
        <w:r w:rsidRPr="00B759CA" w:rsidDel="00C82D68">
          <w:rPr>
            <w:lang w:eastAsia="en-AU"/>
          </w:rPr>
          <w:delText>for the network interface</w:delText>
        </w:r>
        <w:r w:rsidR="00481359" w:rsidDel="00C82D68">
          <w:rPr>
            <w:lang w:eastAsia="en-AU"/>
          </w:rPr>
          <w:delText xml:space="preserve"> type</w:delText>
        </w:r>
        <w:r w:rsidRPr="00B759CA" w:rsidDel="00C82D68">
          <w:rPr>
            <w:lang w:eastAsia="en-AU"/>
          </w:rPr>
          <w:delText>.</w:delText>
        </w:r>
        <w:r w:rsidR="00AF07CB" w:rsidDel="00C82D68">
          <w:rPr>
            <w:lang w:eastAsia="en-AU"/>
          </w:rPr>
          <w:delText xml:space="preserve"> In order to use the Internal MAC, a</w:delText>
        </w:r>
        <w:r w:rsidRPr="00B759CA" w:rsidDel="00C82D68">
          <w:rPr>
            <w:lang w:eastAsia="en-AU"/>
          </w:rPr>
          <w:delText xml:space="preserve"> driver </w:delText>
        </w:r>
        <w:r w:rsidR="00AF07CB" w:rsidDel="00C82D68">
          <w:rPr>
            <w:lang w:eastAsia="en-AU"/>
          </w:rPr>
          <w:delText>must be enabled and</w:delText>
        </w:r>
        <w:r w:rsidR="00EE18DB" w:rsidDel="00C82D68">
          <w:rPr>
            <w:lang w:eastAsia="en-AU"/>
          </w:rPr>
          <w:delText xml:space="preserve"> configured </w:delText>
        </w:r>
        <w:r w:rsidR="008E5683" w:rsidDel="00C82D68">
          <w:rPr>
            <w:lang w:eastAsia="en-AU"/>
          </w:rPr>
          <w:delText xml:space="preserve">and the </w:delText>
        </w:r>
        <w:r w:rsidR="00AF07CB" w:rsidDel="00C82D68">
          <w:rPr>
            <w:lang w:eastAsia="en-AU"/>
          </w:rPr>
          <w:delText>External Physical Layer Controller (PHY)</w:delText>
        </w:r>
        <w:r w:rsidR="008E5683" w:rsidDel="00C82D68">
          <w:rPr>
            <w:lang w:eastAsia="en-AU"/>
          </w:rPr>
          <w:delText xml:space="preserve"> device type</w:delText>
        </w:r>
        <w:r w:rsidR="00AF07CB" w:rsidDel="00C82D68">
          <w:rPr>
            <w:lang w:eastAsia="en-AU"/>
          </w:rPr>
          <w:delText xml:space="preserve"> must be selected. </w:delText>
        </w:r>
        <w:r w:rsidR="00EE18DB" w:rsidDel="00C82D68">
          <w:rPr>
            <w:lang w:eastAsia="en-AU"/>
          </w:rPr>
          <w:delText>The</w:delText>
        </w:r>
        <w:r w:rsidR="00AF07CB" w:rsidDel="00C82D68">
          <w:rPr>
            <w:lang w:eastAsia="en-AU"/>
          </w:rPr>
          <w:delText xml:space="preserve"> PIC32MZ EF Starter Kit</w:delText>
        </w:r>
      </w:del>
      <w:ins w:id="867" w:author="Mark Atchison - C21558" w:date="2019-05-06T16:48:00Z">
        <w:del w:id="868" w:author="Raji Shanmugasundaram - C20616" w:date="2019-06-04T13:08:00Z">
          <w:r w:rsidR="00064A8E" w:rsidDel="00C82D68">
            <w:rPr>
              <w:lang w:eastAsia="en-AU"/>
            </w:rPr>
            <w:delText>SAM E70 Xplained Ultra</w:delText>
          </w:r>
        </w:del>
      </w:ins>
      <w:del w:id="869" w:author="Raji Shanmugasundaram - C20616" w:date="2019-06-04T13:08:00Z">
        <w:r w:rsidR="00EE18DB" w:rsidDel="00C82D68">
          <w:rPr>
            <w:lang w:eastAsia="en-AU"/>
          </w:rPr>
          <w:delText xml:space="preserve"> has the </w:delText>
        </w:r>
        <w:r w:rsidR="00AF07CB" w:rsidDel="00C82D68">
          <w:rPr>
            <w:lang w:eastAsia="en-AU"/>
          </w:rPr>
          <w:delText>Microchip/SMSC LAN8740</w:delText>
        </w:r>
        <w:r w:rsidR="00EE18DB" w:rsidDel="00C82D68">
          <w:rPr>
            <w:lang w:eastAsia="en-AU"/>
          </w:rPr>
          <w:delText xml:space="preserve"> PHY</w:delText>
        </w:r>
        <w:r w:rsidR="00AF07CB" w:rsidDel="00C82D68">
          <w:rPr>
            <w:lang w:eastAsia="en-AU"/>
          </w:rPr>
          <w:delText>.</w:delText>
        </w:r>
      </w:del>
    </w:p>
    <w:p w14:paraId="10921CF5" w14:textId="268E5691" w:rsidR="003E3BAE" w:rsidDel="00C82D68" w:rsidRDefault="003E3BAE" w:rsidP="001F328C">
      <w:pPr>
        <w:jc w:val="both"/>
        <w:rPr>
          <w:del w:id="870" w:author="Raji Shanmugasundaram - C20616" w:date="2019-06-04T13:08:00Z"/>
          <w:lang w:eastAsia="en-AU"/>
        </w:rPr>
      </w:pPr>
    </w:p>
    <w:p w14:paraId="10921CF6" w14:textId="75FDE01F" w:rsidR="002718C7" w:rsidDel="00C82D68" w:rsidRDefault="002718C7" w:rsidP="00987D1D">
      <w:pPr>
        <w:pStyle w:val="NumberedList"/>
        <w:rPr>
          <w:del w:id="871" w:author="Raji Shanmugasundaram - C20616" w:date="2019-06-04T13:08:00Z"/>
        </w:rPr>
      </w:pPr>
      <w:del w:id="872" w:author="Raji Shanmugasundaram - C20616" w:date="2019-06-04T13:08:00Z">
        <w:r w:rsidDel="00C82D68">
          <w:delText>Expand the</w:delText>
        </w:r>
        <w:r w:rsidR="003C7A0A" w:rsidDel="00C82D68">
          <w:delText xml:space="preserve"> following tree path:</w:delText>
        </w:r>
        <w:r w:rsidDel="00C82D68">
          <w:delText xml:space="preserve"> </w:delText>
        </w:r>
        <w:r w:rsidR="008E5683" w:rsidDel="00C82D68">
          <w:rPr>
            <w:rStyle w:val="MHCTree"/>
          </w:rPr>
          <w:delText>Harmony Framework Configuration</w:delText>
        </w:r>
        <w:r w:rsidR="008E5683" w:rsidDel="00C82D68">
          <w:rPr>
            <w:rStyle w:val="MHCTree"/>
          </w:rPr>
          <w:sym w:font="Wingdings 3" w:char="F086"/>
        </w:r>
        <w:r w:rsidR="008E5683" w:rsidDel="00C82D68">
          <w:rPr>
            <w:rStyle w:val="MHCTree"/>
          </w:rPr>
          <w:delText>D</w:delText>
        </w:r>
        <w:r w:rsidRPr="00090E10" w:rsidDel="00C82D68">
          <w:rPr>
            <w:rStyle w:val="MHCTree"/>
          </w:rPr>
          <w:delText>rivers</w:delText>
        </w:r>
        <w:r w:rsidR="003C7A0A" w:rsidDel="00C82D68">
          <w:rPr>
            <w:rStyle w:val="MHCTree"/>
          </w:rPr>
          <w:sym w:font="Wingdings 3" w:char="F086"/>
        </w:r>
        <w:r w:rsidR="003C7A0A" w:rsidRPr="00090E10" w:rsidDel="00C82D68">
          <w:rPr>
            <w:rStyle w:val="MHCTree"/>
          </w:rPr>
          <w:delText>Internal Ethernet MAC Driver</w:delText>
        </w:r>
        <w:r w:rsidR="003C7A0A" w:rsidDel="00C82D68">
          <w:delText>.</w:delText>
        </w:r>
      </w:del>
    </w:p>
    <w:p w14:paraId="10921CF7" w14:textId="7A80349A" w:rsidR="00987D1D" w:rsidDel="00C82D68" w:rsidRDefault="002718C7" w:rsidP="002718C7">
      <w:pPr>
        <w:pStyle w:val="NumberedList"/>
        <w:rPr>
          <w:del w:id="873" w:author="Raji Shanmugasundaram - C20616" w:date="2019-06-04T13:08:00Z"/>
        </w:rPr>
      </w:pPr>
      <w:del w:id="874" w:author="Raji Shanmugasundaram - C20616" w:date="2019-06-04T13:08:00Z">
        <w:r w:rsidDel="00C82D68">
          <w:delText>C</w:delText>
        </w:r>
        <w:r w:rsidR="00545470" w:rsidDel="00C82D68">
          <w:delText>heck</w:delText>
        </w:r>
        <w:r w:rsidDel="00C82D68">
          <w:delText xml:space="preserve"> the </w:delText>
        </w:r>
        <w:r w:rsidR="00955E5C" w:rsidRPr="003B48DE" w:rsidDel="00C82D68">
          <w:rPr>
            <w:rStyle w:val="MHCOption"/>
          </w:rPr>
          <w:delText>Use</w:delText>
        </w:r>
        <w:r w:rsidRPr="003B48DE" w:rsidDel="00C82D68">
          <w:rPr>
            <w:rStyle w:val="MHCOption"/>
          </w:rPr>
          <w:delText xml:space="preserve"> Internal Ethernet MAC Driver?</w:delText>
        </w:r>
        <w:r w:rsidR="00545470" w:rsidDel="00C82D68">
          <w:delText xml:space="preserve"> option</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C82D68" w14:paraId="10921CF9" w14:textId="5DB745FF" w:rsidTr="001458B3">
        <w:trPr>
          <w:del w:id="875" w:author="Raji Shanmugasundaram - C20616" w:date="2019-06-04T13:08:00Z"/>
        </w:trPr>
        <w:tc>
          <w:tcPr>
            <w:tcW w:w="9638" w:type="dxa"/>
            <w:shd w:val="clear" w:color="auto" w:fill="auto"/>
            <w:vAlign w:val="center"/>
          </w:tcPr>
          <w:p w14:paraId="10921CF8" w14:textId="47DF5471" w:rsidR="00937BC0" w:rsidRPr="001458B3" w:rsidDel="00C82D68" w:rsidRDefault="005B3261" w:rsidP="001458B3">
            <w:pPr>
              <w:pStyle w:val="NumberedList"/>
              <w:numPr>
                <w:ilvl w:val="0"/>
                <w:numId w:val="0"/>
              </w:numPr>
              <w:rPr>
                <w:del w:id="876" w:author="Raji Shanmugasundaram - C20616" w:date="2019-06-04T13:08:00Z"/>
              </w:rPr>
            </w:pPr>
            <w:del w:id="877" w:author="Raji Shanmugasundaram - C20616" w:date="2019-06-04T13:08:00Z">
              <w:r w:rsidDel="00C82D68">
                <w:rPr>
                  <w:noProof/>
                </w:rPr>
                <mc:AlternateContent>
                  <mc:Choice Requires="wps">
                    <w:drawing>
                      <wp:anchor distT="0" distB="0" distL="114300" distR="114300" simplePos="0" relativeHeight="251620864" behindDoc="0" locked="0" layoutInCell="1" allowOverlap="1" wp14:anchorId="1092227B" wp14:editId="7E742DB3">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72942" id="Rounded Rectangle 69" o:spid="_x0000_s1026" style="position:absolute;margin-left:20.8pt;margin-top:214.35pt;width:161.1pt;height:30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D" wp14:editId="4A0A1ED1">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26AD64AC" w:rsidR="00987D1D" w:rsidDel="00C82D68" w:rsidRDefault="00545470" w:rsidP="00987D1D">
      <w:pPr>
        <w:pStyle w:val="NumberedList"/>
        <w:rPr>
          <w:del w:id="878" w:author="Raji Shanmugasundaram - C20616" w:date="2019-06-04T13:08:00Z"/>
        </w:rPr>
      </w:pPr>
      <w:del w:id="879" w:author="Raji Shanmugasundaram - C20616" w:date="2019-06-04T13:08:00Z">
        <w:r w:rsidDel="00C82D68">
          <w:delText>For</w:delText>
        </w:r>
        <w:r w:rsidR="002718C7" w:rsidDel="00C82D68">
          <w:delText xml:space="preserve"> </w:delText>
        </w:r>
        <w:r w:rsidR="002718C7" w:rsidRPr="003C7A0A" w:rsidDel="00C82D68">
          <w:rPr>
            <w:rStyle w:val="MHCOption"/>
          </w:rPr>
          <w:delText>External PHY Type</w:delText>
        </w:r>
        <w:r w:rsidR="002718C7" w:rsidDel="00C82D68">
          <w:delText xml:space="preserve"> </w:delText>
        </w:r>
        <w:r w:rsidDel="00C82D68">
          <w:delText xml:space="preserve">option, </w:delText>
        </w:r>
        <w:r w:rsidR="002718C7" w:rsidDel="00C82D68">
          <w:delText xml:space="preserve">select </w:delText>
        </w:r>
        <w:r w:rsidR="002718C7" w:rsidRPr="00275E4E" w:rsidDel="00C82D68">
          <w:rPr>
            <w:rStyle w:val="MHCSelectBox"/>
          </w:rPr>
          <w:delText>SMSC_LAN8740</w:delText>
        </w:r>
        <w:r w:rsidR="00082B4B" w:rsidDel="00C82D68">
          <w:delText>.</w:delText>
        </w:r>
      </w:del>
    </w:p>
    <w:p w14:paraId="10921CFB" w14:textId="2A5CF1BC" w:rsidR="00955E5C" w:rsidDel="00C82D68" w:rsidRDefault="00955E5C" w:rsidP="00955E5C">
      <w:pPr>
        <w:pStyle w:val="NumberedList"/>
        <w:rPr>
          <w:del w:id="880" w:author="Raji Shanmugasundaram - C20616" w:date="2019-06-04T13:08:00Z"/>
        </w:rPr>
      </w:pPr>
      <w:del w:id="881" w:author="Raji Shanmugasundaram - C20616" w:date="2019-06-04T13:08:00Z">
        <w:r w:rsidDel="00C82D68">
          <w:delText xml:space="preserve">All </w:delText>
        </w:r>
        <w:r w:rsidRPr="00987D1D" w:rsidDel="00C82D68">
          <w:delText>other</w:delText>
        </w:r>
        <w:r w:rsidR="008E5683" w:rsidDel="00C82D68">
          <w:delText xml:space="preserve"> configuration options under</w:delText>
        </w:r>
        <w:r w:rsidDel="00C82D68">
          <w:delText xml:space="preserve"> t</w:delText>
        </w:r>
        <w:r w:rsidR="00A2236E" w:rsidDel="00C82D68">
          <w:delText xml:space="preserve">he Internal MAC Driver </w:delText>
        </w:r>
        <w:r w:rsidR="008E5683" w:rsidDel="00C82D68">
          <w:delText xml:space="preserve">tree </w:delText>
        </w:r>
        <w:r w:rsidR="00A2236E" w:rsidDel="00C82D68">
          <w:delText xml:space="preserve">can remain </w:delText>
        </w:r>
        <w:r w:rsidR="003C7A0A" w:rsidDel="00C82D68">
          <w:delText>with</w:delText>
        </w:r>
        <w:r w:rsidDel="00C82D6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CFD" w14:textId="672DA894" w:rsidTr="001458B3">
        <w:trPr>
          <w:del w:id="882" w:author="Raji Shanmugasundaram - C20616" w:date="2019-06-04T13:08:00Z"/>
        </w:trPr>
        <w:tc>
          <w:tcPr>
            <w:tcW w:w="9016" w:type="dxa"/>
            <w:shd w:val="clear" w:color="auto" w:fill="auto"/>
            <w:vAlign w:val="center"/>
          </w:tcPr>
          <w:p w14:paraId="10921CFC" w14:textId="4A3ED2E6" w:rsidR="00955E5C" w:rsidRPr="001458B3" w:rsidDel="00C82D68" w:rsidRDefault="005B3261" w:rsidP="006C41BD">
            <w:pPr>
              <w:rPr>
                <w:del w:id="883" w:author="Raji Shanmugasundaram - C20616" w:date="2019-06-04T13:08:00Z"/>
              </w:rPr>
            </w:pPr>
            <w:del w:id="884" w:author="Raji Shanmugasundaram - C20616" w:date="2019-06-04T13:08:00Z">
              <w:r w:rsidDel="00C82D68">
                <w:rPr>
                  <w:noProof/>
                  <w:lang w:eastAsia="en-AU"/>
                </w:rPr>
                <mc:AlternateContent>
                  <mc:Choice Requires="wps">
                    <w:drawing>
                      <wp:anchor distT="0" distB="0" distL="114300" distR="114300" simplePos="0" relativeHeight="251621888" behindDoc="0" locked="0" layoutInCell="1" allowOverlap="1" wp14:anchorId="1092227F" wp14:editId="014D1C42">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99464" id="Rounded Rectangle 101" o:spid="_x0000_s1026" style="position:absolute;margin-left:23.6pt;margin-top:170.35pt;width:156.2pt;height:18.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81" wp14:editId="0641CBC6">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5DA92C9A" w:rsidR="006A66B6" w:rsidDel="00C82D68" w:rsidRDefault="006A66B6">
      <w:pPr>
        <w:rPr>
          <w:del w:id="885" w:author="Raji Shanmugasundaram - C20616" w:date="2019-06-04T13:08:00Z"/>
        </w:rPr>
      </w:pPr>
    </w:p>
    <w:p w14:paraId="10921CFF" w14:textId="102E5043" w:rsidR="006A66B6" w:rsidDel="00C82D68" w:rsidRDefault="006A66B6">
      <w:pPr>
        <w:tabs>
          <w:tab w:val="clear" w:pos="284"/>
          <w:tab w:val="clear" w:pos="567"/>
          <w:tab w:val="clear" w:pos="851"/>
          <w:tab w:val="clear" w:pos="1134"/>
          <w:tab w:val="clear" w:pos="1418"/>
          <w:tab w:val="clear" w:pos="1701"/>
          <w:tab w:val="clear" w:pos="1985"/>
          <w:tab w:val="clear" w:pos="2268"/>
        </w:tabs>
        <w:spacing w:after="160" w:line="259" w:lineRule="auto"/>
        <w:rPr>
          <w:del w:id="886" w:author="Raji Shanmugasundaram - C20616" w:date="2019-06-04T13:08:00Z"/>
        </w:rPr>
      </w:pPr>
      <w:del w:id="887" w:author="Raji Shanmugasundaram - C20616" w:date="2019-06-04T13:08:00Z">
        <w:r w:rsidDel="00C82D68">
          <w:br w:type="page"/>
        </w:r>
      </w:del>
    </w:p>
    <w:p w14:paraId="10921D00" w14:textId="02D19F01" w:rsidR="003E3BAE" w:rsidDel="00C82D68" w:rsidRDefault="005169A8" w:rsidP="00DD62CB">
      <w:pPr>
        <w:pStyle w:val="Heading2"/>
        <w:rPr>
          <w:del w:id="888" w:author="Raji Shanmugasundaram - C20616" w:date="2019-06-04T13:08:00Z"/>
        </w:rPr>
      </w:pPr>
      <w:bookmarkStart w:id="889" w:name="_Toc488278764"/>
      <w:del w:id="890" w:author="Raji Shanmugasundaram - C20616" w:date="2019-06-04T13:08:00Z">
        <w:r w:rsidDel="00C82D68">
          <w:delText xml:space="preserve">MHC: </w:delText>
        </w:r>
        <w:r w:rsidR="003E3BAE" w:rsidDel="00C82D68">
          <w:delText>Console Configuration</w:delText>
        </w:r>
        <w:bookmarkEnd w:id="889"/>
      </w:del>
    </w:p>
    <w:p w14:paraId="10921D01" w14:textId="49059E40" w:rsidR="00865331" w:rsidRPr="00ED4686" w:rsidDel="00C82D68" w:rsidRDefault="00865331" w:rsidP="00865331">
      <w:pPr>
        <w:rPr>
          <w:del w:id="891" w:author="Raji Shanmugasundaram - C20616" w:date="2019-06-04T13:08:00Z"/>
        </w:rPr>
      </w:pPr>
      <w:del w:id="892" w:author="Raji Shanmugasundaram - C20616" w:date="2019-06-04T13:08:00Z">
        <w:r w:rsidRPr="00ED4686" w:rsidDel="00C82D68">
          <w:delText>The Harmony console provides the ability to monitor and control different modules within the TCP</w:delText>
        </w:r>
        <w:r w:rsidR="001847F7" w:rsidRPr="00ED4686" w:rsidDel="00C82D68">
          <w:delText>/</w:delText>
        </w:r>
        <w:r w:rsidRPr="00ED4686" w:rsidDel="00C82D68">
          <w:delText>IP Stack such as the DHCP Client. It is a useful tool for development and debugging purposes. The console interfaces to a host PC via USB (as a CDC device), or via UART. For this lab</w:delText>
        </w:r>
        <w:r w:rsidR="00993204" w:rsidRPr="00ED4686" w:rsidDel="00C82D68">
          <w:delText>,</w:delText>
        </w:r>
        <w:r w:rsidRPr="00ED4686" w:rsidDel="00C82D68">
          <w:delText xml:space="preserve"> the USB interface </w:delText>
        </w:r>
        <w:r w:rsidR="00EC4028" w:rsidRPr="00ED4686" w:rsidDel="00C82D68">
          <w:delText>is used for the console</w:delText>
        </w:r>
        <w:r w:rsidRPr="00ED4686" w:rsidDel="00C82D68">
          <w:delText>.</w:delText>
        </w:r>
      </w:del>
    </w:p>
    <w:p w14:paraId="10921D02" w14:textId="71DFC848" w:rsidR="003E3BAE" w:rsidDel="00C82D68" w:rsidRDefault="003E3BAE" w:rsidP="003E3BAE">
      <w:pPr>
        <w:pStyle w:val="NumberedList"/>
        <w:rPr>
          <w:del w:id="893" w:author="Raji Shanmugasundaram - C20616" w:date="2019-06-04T13:08:00Z"/>
        </w:rPr>
      </w:pPr>
      <w:del w:id="894" w:author="Raji Shanmugasundaram - C20616" w:date="2019-06-04T13:08:00Z">
        <w:r w:rsidDel="00C82D68">
          <w:delText xml:space="preserve">Expand the tree path: </w:delText>
        </w:r>
        <w:r w:rsidDel="00C82D68">
          <w:rPr>
            <w:rStyle w:val="MHCTree"/>
          </w:rPr>
          <w:delText>Harmony Frame</w:delText>
        </w:r>
        <w:r w:rsidR="00937BC0" w:rsidDel="00C82D68">
          <w:rPr>
            <w:rStyle w:val="MHCTree"/>
          </w:rPr>
          <w:delText>work</w:delText>
        </w:r>
        <w:r w:rsidDel="00C82D68">
          <w:rPr>
            <w:rStyle w:val="MHCTree"/>
          </w:rPr>
          <w:delText xml:space="preserve"> </w:delText>
        </w:r>
        <w:r w:rsidRPr="00656E44" w:rsidDel="00C82D68">
          <w:rPr>
            <w:rStyle w:val="MHCTree"/>
          </w:rPr>
          <w:delText>Configuration</w:delText>
        </w:r>
        <w:r w:rsidRPr="00656E44" w:rsidDel="00C82D68">
          <w:rPr>
            <w:rStyle w:val="MHCTree"/>
          </w:rPr>
          <w:sym w:font="Wingdings 3" w:char="F086"/>
        </w:r>
        <w:r w:rsidRPr="00656E44" w:rsidDel="00C82D68">
          <w:rPr>
            <w:rStyle w:val="MHCTree"/>
          </w:rPr>
          <w:delText>System Services</w:delText>
        </w:r>
        <w:r w:rsidRPr="00656E44" w:rsidDel="00C82D68">
          <w:rPr>
            <w:rStyle w:val="MHCTree"/>
          </w:rPr>
          <w:sym w:font="Wingdings 3" w:char="F086"/>
        </w:r>
        <w:r w:rsidRPr="00656E44" w:rsidDel="00C82D68">
          <w:rPr>
            <w:rStyle w:val="MHCTree"/>
          </w:rPr>
          <w:delText>Command</w:delText>
        </w:r>
        <w:r w:rsidRPr="00D35D41" w:rsidDel="00C82D68">
          <w:delText>.</w:delText>
        </w:r>
      </w:del>
    </w:p>
    <w:p w14:paraId="10921D03" w14:textId="49728B69" w:rsidR="003E3BAE" w:rsidDel="00C82D68" w:rsidRDefault="003E3BAE" w:rsidP="003E3BAE">
      <w:pPr>
        <w:pStyle w:val="NumberedList"/>
        <w:rPr>
          <w:del w:id="895" w:author="Raji Shanmugasundaram - C20616" w:date="2019-06-04T13:08:00Z"/>
        </w:rPr>
      </w:pPr>
      <w:del w:id="896" w:author="Raji Shanmugasundaram - C20616" w:date="2019-06-04T13:08:00Z">
        <w:r w:rsidDel="00C82D68">
          <w:delText xml:space="preserve">Check the </w:delText>
        </w:r>
        <w:r w:rsidRPr="00656E44" w:rsidDel="00C82D68">
          <w:rPr>
            <w:rStyle w:val="MHCOption"/>
          </w:rPr>
          <w:delText>Use Command Process</w:delText>
        </w:r>
        <w:r w:rsidR="00D35D41" w:rsidDel="00C82D68">
          <w:rPr>
            <w:rStyle w:val="MHCOption"/>
          </w:rPr>
          <w:delText>or</w:delText>
        </w:r>
        <w:r w:rsidRPr="00656E44" w:rsidDel="00C82D68">
          <w:rPr>
            <w:rStyle w:val="MHCOption"/>
          </w:rPr>
          <w:delText xml:space="preserve"> System </w:delText>
        </w:r>
        <w:r w:rsidR="00D35D41" w:rsidDel="00C82D68">
          <w:rPr>
            <w:rStyle w:val="MHCOption"/>
          </w:rPr>
          <w:delText>Service</w:delText>
        </w:r>
        <w:r w:rsidRPr="00656E44" w:rsidDel="00C82D68">
          <w:rPr>
            <w:rStyle w:val="MHCOption"/>
          </w:rPr>
          <w:delText>?</w:delText>
        </w:r>
        <w:r w:rsidDel="00C82D68">
          <w:delText xml:space="preserve"> option. By checking this option, the Console System Service will be automatically enabled, </w:delText>
        </w:r>
        <w:r w:rsidR="00D35D41" w:rsidDel="00C82D68">
          <w:delText>however further configuration is required.</w:delText>
        </w:r>
      </w:del>
    </w:p>
    <w:p w14:paraId="10921D04" w14:textId="53B6AF93" w:rsidR="003E3BAE" w:rsidDel="00C82D68" w:rsidRDefault="003E3BAE" w:rsidP="003E3BAE">
      <w:pPr>
        <w:pStyle w:val="NumberedList"/>
        <w:tabs>
          <w:tab w:val="left" w:pos="5529"/>
        </w:tabs>
        <w:rPr>
          <w:del w:id="897" w:author="Raji Shanmugasundaram - C20616" w:date="2019-06-04T13:08:00Z"/>
        </w:rPr>
      </w:pPr>
      <w:del w:id="898" w:author="Raji Shanmugasundaram - C20616" w:date="2019-06-04T13:08:00Z">
        <w:r w:rsidDel="00C82D68">
          <w:delText xml:space="preserve">Expand the </w:delText>
        </w:r>
        <w:r w:rsidRPr="001A01D2" w:rsidDel="00C82D68">
          <w:rPr>
            <w:rStyle w:val="MHCTree"/>
          </w:rPr>
          <w:delText>Console</w:delText>
        </w:r>
        <w:r w:rsidRPr="006275E5" w:rsidDel="00C82D68">
          <w:rPr>
            <w:rStyle w:val="MHCTree"/>
          </w:rPr>
          <w:sym w:font="Wingdings 3" w:char="F086"/>
        </w:r>
        <w:r w:rsidR="00D35D41" w:rsidDel="00C82D68">
          <w:rPr>
            <w:rStyle w:val="MHCTree"/>
          </w:rPr>
          <w:delText>Use</w:delText>
        </w:r>
        <w:r w:rsidRPr="001A01D2" w:rsidDel="00C82D68">
          <w:rPr>
            <w:rStyle w:val="MHCTree"/>
          </w:rPr>
          <w:delText xml:space="preserve"> Console System Service?</w:delText>
        </w:r>
        <w:r w:rsidDel="00C82D68">
          <w:delText xml:space="preserve"> tree.</w:delText>
        </w:r>
      </w:del>
    </w:p>
    <w:p w14:paraId="10921D05" w14:textId="6462A0F7" w:rsidR="003E3BAE" w:rsidDel="00C82D68" w:rsidRDefault="003E3BAE" w:rsidP="003E3BAE">
      <w:pPr>
        <w:pStyle w:val="NumberedList"/>
        <w:rPr>
          <w:del w:id="899" w:author="Raji Shanmugasundaram - C20616" w:date="2019-06-04T13:08:00Z"/>
        </w:rPr>
      </w:pPr>
      <w:bookmarkStart w:id="900" w:name="_Ref456559099"/>
      <w:del w:id="901" w:author="Raji Shanmugasundaram - C20616" w:date="2019-06-04T13:08:00Z">
        <w:r w:rsidDel="00C82D68">
          <w:delText xml:space="preserve">Set the </w:delText>
        </w:r>
        <w:r w:rsidRPr="00656E44" w:rsidDel="00C82D68">
          <w:rPr>
            <w:rStyle w:val="MHCTree"/>
          </w:rPr>
          <w:delText>Select Peripheral For Console Instance</w:delText>
        </w:r>
        <w:r w:rsidDel="00C82D68">
          <w:delText xml:space="preserve"> option to </w:delText>
        </w:r>
        <w:r w:rsidRPr="00275E4E" w:rsidDel="00C82D68">
          <w:rPr>
            <w:rStyle w:val="MHCSelectBox"/>
          </w:rPr>
          <w:delText>USB_CDC_CONSOLE</w:delText>
        </w:r>
        <w:r w:rsidDel="00C82D68">
          <w:delText>.</w:delText>
        </w:r>
        <w:bookmarkEnd w:id="90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C82D68" w14:paraId="10921D07" w14:textId="096F76AC" w:rsidTr="001458B3">
        <w:trPr>
          <w:del w:id="902" w:author="Raji Shanmugasundaram - C20616" w:date="2019-06-04T13:08:00Z"/>
        </w:trPr>
        <w:tc>
          <w:tcPr>
            <w:tcW w:w="9071" w:type="dxa"/>
            <w:shd w:val="clear" w:color="auto" w:fill="auto"/>
            <w:vAlign w:val="center"/>
          </w:tcPr>
          <w:p w14:paraId="10921D06" w14:textId="1CF8A21A" w:rsidR="00ED2A59" w:rsidRPr="001458B3" w:rsidDel="00C82D68" w:rsidRDefault="00071D94" w:rsidP="006C41BD">
            <w:pPr>
              <w:rPr>
                <w:del w:id="903" w:author="Raji Shanmugasundaram - C20616" w:date="2019-06-04T13:08:00Z"/>
              </w:rPr>
            </w:pPr>
            <w:del w:id="904" w:author="Raji Shanmugasundaram - C20616" w:date="2019-06-04T13:08:00Z">
              <w:r w:rsidDel="00C82D68">
                <w:rPr>
                  <w:noProof/>
                  <w:lang w:eastAsia="en-AU"/>
                </w:rPr>
                <mc:AlternateContent>
                  <mc:Choice Requires="wps">
                    <w:drawing>
                      <wp:anchor distT="0" distB="0" distL="114300" distR="114300" simplePos="0" relativeHeight="251709952" behindDoc="0" locked="0" layoutInCell="1" allowOverlap="1" wp14:anchorId="10922283" wp14:editId="25331C76">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EB944" id="Rounded Rectangle 106" o:spid="_x0000_s1026" style="position:absolute;margin-left:31.6pt;margin-top:263pt;width:179.6pt;height:17.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14048" behindDoc="0" locked="0" layoutInCell="1" allowOverlap="1" wp14:anchorId="10922285" wp14:editId="34D79C50">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D8F9E" id="Rounded Rectangle 106" o:spid="_x0000_s1026" style="position:absolute;margin-left:47.75pt;margin-top:364.4pt;width:233.5pt;height:16.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C82D68">
                <w:rPr>
                  <w:noProof/>
                  <w:lang w:eastAsia="en-AU"/>
                </w:rPr>
                <mc:AlternateContent>
                  <mc:Choice Requires="wps">
                    <w:drawing>
                      <wp:anchor distT="0" distB="0" distL="114300" distR="114300" simplePos="0" relativeHeight="251712000" behindDoc="0" locked="0" layoutInCell="1" allowOverlap="1" wp14:anchorId="10922287" wp14:editId="4E948184">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73F34" id="Rounded Rectangle 106" o:spid="_x0000_s1026" style="position:absolute;margin-left:32.75pt;margin-top:313.7pt;width:134.3pt;height:16.5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89" wp14:editId="32397BFC">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142852F1" w:rsidR="00937BC0" w:rsidDel="00C82D68" w:rsidRDefault="00937BC0">
      <w:pPr>
        <w:tabs>
          <w:tab w:val="clear" w:pos="284"/>
          <w:tab w:val="clear" w:pos="567"/>
          <w:tab w:val="clear" w:pos="851"/>
          <w:tab w:val="clear" w:pos="1134"/>
          <w:tab w:val="clear" w:pos="1418"/>
          <w:tab w:val="clear" w:pos="1701"/>
          <w:tab w:val="clear" w:pos="1985"/>
          <w:tab w:val="clear" w:pos="2268"/>
        </w:tabs>
        <w:spacing w:after="160" w:line="259" w:lineRule="auto"/>
        <w:rPr>
          <w:del w:id="905" w:author="Raji Shanmugasundaram - C20616" w:date="2019-06-04T13:08:00Z"/>
          <w:rFonts w:eastAsia="Times New Roman"/>
          <w:lang w:eastAsia="en-AU"/>
        </w:rPr>
      </w:pPr>
    </w:p>
    <w:p w14:paraId="10921D09" w14:textId="76EBDCBA" w:rsidR="00D35D41" w:rsidDel="00C82D68" w:rsidRDefault="00D35D41" w:rsidP="003E3BAE">
      <w:pPr>
        <w:pStyle w:val="NumberedList"/>
        <w:rPr>
          <w:del w:id="906" w:author="Raji Shanmugasundaram - C20616" w:date="2019-06-04T13:08:00Z"/>
        </w:rPr>
      </w:pPr>
      <w:del w:id="907" w:author="Raji Shanmugasundaram - C20616" w:date="2019-06-04T13:08:00Z">
        <w:r w:rsidDel="00C82D68">
          <w:delText>With the selection of the USB CDC CONSOLE, the</w:delText>
        </w:r>
        <w:r w:rsidR="00BF0D0E" w:rsidDel="00C82D68">
          <w:delText xml:space="preserve"> MHC has automatically enabled the</w:delText>
        </w:r>
        <w:r w:rsidDel="00C82D68">
          <w:delText xml:space="preserve"> USB Library</w:delText>
        </w:r>
        <w:r w:rsidR="00BF0D0E" w:rsidDel="00C82D68">
          <w:delText>.</w:delText>
        </w:r>
        <w:r w:rsidDel="00C82D68">
          <w:delText xml:space="preserve"> </w:delText>
        </w:r>
        <w:r w:rsidR="00BF0D0E" w:rsidDel="00C82D68">
          <w:delText>However, one USB Library setting</w:delText>
        </w:r>
        <w:r w:rsidDel="00C82D68">
          <w:delText xml:space="preserve"> needs </w:delText>
        </w:r>
        <w:r w:rsidR="000B2313" w:rsidDel="00C82D68">
          <w:delText>changing</w:delText>
        </w:r>
        <w:r w:rsidDel="00C82D68">
          <w:delText xml:space="preserve"> to allow the</w:delText>
        </w:r>
        <w:r w:rsidR="000B2313" w:rsidDel="00C82D68">
          <w:delText xml:space="preserve"> USB</w:delText>
        </w:r>
        <w:r w:rsidDel="00C82D68">
          <w:delText xml:space="preserve"> device to successfully enumerate. Expand the </w:delText>
        </w:r>
        <w:r w:rsidR="008E5683" w:rsidDel="00C82D68">
          <w:rPr>
            <w:rStyle w:val="MHCTree"/>
          </w:rPr>
          <w:delText>Harmony Framework Configuration</w:delText>
        </w:r>
        <w:r w:rsidR="008E5683" w:rsidDel="00C82D68">
          <w:sym w:font="Wingdings 3" w:char="F086"/>
        </w:r>
        <w:r w:rsidR="008E5683" w:rsidDel="00C82D68">
          <w:rPr>
            <w:rStyle w:val="MHCTree"/>
          </w:rPr>
          <w:delText>U</w:delText>
        </w:r>
        <w:r w:rsidRPr="007562C5" w:rsidDel="00C82D68">
          <w:rPr>
            <w:rStyle w:val="MHCTree"/>
          </w:rPr>
          <w:delText>SB Library</w:delText>
        </w:r>
        <w:r w:rsidDel="00C82D68">
          <w:sym w:font="Wingdings 3" w:char="F086"/>
        </w:r>
        <w:r w:rsidRPr="007562C5" w:rsidDel="00C82D68">
          <w:rPr>
            <w:rStyle w:val="MHCTree"/>
          </w:rPr>
          <w:delText>USB Device Instance 0</w:delText>
        </w:r>
        <w:r w:rsidDel="00C82D68">
          <w:delText xml:space="preserve"> tree.</w:delText>
        </w:r>
      </w:del>
    </w:p>
    <w:p w14:paraId="10921D0A" w14:textId="00EFEE75" w:rsidR="003E3BAE" w:rsidDel="00C82D68" w:rsidRDefault="003E3BAE" w:rsidP="003E3BAE">
      <w:pPr>
        <w:pStyle w:val="NumberedList"/>
        <w:rPr>
          <w:del w:id="908" w:author="Raji Shanmugasundaram - C20616" w:date="2019-06-04T13:08:00Z"/>
        </w:rPr>
      </w:pPr>
      <w:del w:id="909" w:author="Raji Shanmugasundaram - C20616" w:date="2019-06-04T13:08:00Z">
        <w:r w:rsidDel="00C82D68">
          <w:delText xml:space="preserve">For the </w:delText>
        </w:r>
        <w:r w:rsidRPr="007562C5" w:rsidDel="00C82D68">
          <w:rPr>
            <w:rStyle w:val="MHCOption"/>
          </w:rPr>
          <w:delText>Product ID Selection</w:delText>
        </w:r>
        <w:r w:rsidDel="00C82D68">
          <w:delText xml:space="preserve">, select the </w:delText>
        </w:r>
        <w:r w:rsidRPr="00275E4E" w:rsidDel="00C82D68">
          <w:rPr>
            <w:rStyle w:val="MHCSelectBox"/>
          </w:rPr>
          <w:delText>cdc_com_port_single_demo</w:delText>
        </w:r>
        <w:r w:rsidR="00D35D41" w:rsidDel="00C82D68">
          <w:delText xml:space="preserve"> option, which </w:delText>
        </w:r>
        <w:r w:rsidDel="00C82D68">
          <w:delText>will automatically populate the Vendor and Product IDs for the USB Device</w:delText>
        </w:r>
        <w:r w:rsidR="00D35D41" w:rsidDel="00C82D68">
          <w:delText>. The USB</w:delText>
        </w:r>
        <w:r w:rsidDel="00C82D68">
          <w:delText xml:space="preserve"> device cannot enumer</w:delText>
        </w:r>
        <w:r w:rsidR="00D35D41" w:rsidDel="00C82D68">
          <w:delText>ate without these IDs being set</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C" w14:textId="2D78E416" w:rsidTr="001458B3">
        <w:trPr>
          <w:del w:id="910" w:author="Raji Shanmugasundaram - C20616" w:date="2019-06-04T13:08:00Z"/>
        </w:trPr>
        <w:tc>
          <w:tcPr>
            <w:tcW w:w="9638" w:type="dxa"/>
            <w:shd w:val="clear" w:color="auto" w:fill="auto"/>
            <w:vAlign w:val="center"/>
          </w:tcPr>
          <w:p w14:paraId="10921D0B" w14:textId="1E047E95" w:rsidR="00ED2A59" w:rsidRPr="001458B3" w:rsidDel="00C82D68" w:rsidRDefault="005B3261" w:rsidP="006C41BD">
            <w:pPr>
              <w:rPr>
                <w:del w:id="911" w:author="Raji Shanmugasundaram - C20616" w:date="2019-06-04T13:08:00Z"/>
              </w:rPr>
            </w:pPr>
            <w:del w:id="912" w:author="Raji Shanmugasundaram - C20616" w:date="2019-06-04T13:08:00Z">
              <w:r w:rsidDel="00C82D68">
                <w:rPr>
                  <w:noProof/>
                  <w:lang w:eastAsia="en-AU"/>
                </w:rPr>
                <mc:AlternateContent>
                  <mc:Choice Requires="wps">
                    <w:drawing>
                      <wp:anchor distT="0" distB="0" distL="114300" distR="114300" simplePos="0" relativeHeight="251624960" behindDoc="0" locked="0" layoutInCell="1" allowOverlap="1" wp14:anchorId="1092228B" wp14:editId="6256383A">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F915A" id="Rounded Rectangle 113" o:spid="_x0000_s1026" style="position:absolute;margin-left:47.5pt;margin-top:349.3pt;width:233.5pt;height:20.6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C82D68">
                <w:rPr>
                  <w:noProof/>
                  <w:lang w:eastAsia="en-AU"/>
                </w:rPr>
                <w:drawing>
                  <wp:inline distT="0" distB="0" distL="0" distR="0" wp14:anchorId="1092228D" wp14:editId="20B8066D">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413F2641" w:rsidR="003E3BAE" w:rsidDel="00C82D68" w:rsidRDefault="003E3BAE" w:rsidP="00DD62CB">
      <w:pPr>
        <w:pStyle w:val="NumberedList"/>
        <w:rPr>
          <w:del w:id="913" w:author="Raji Shanmugasundaram - C20616" w:date="2019-06-04T13:08:00Z"/>
        </w:rPr>
      </w:pPr>
      <w:del w:id="914" w:author="Raji Shanmugasundaram - C20616" w:date="2019-06-04T13:08:00Z">
        <w:r w:rsidDel="00C82D68">
          <w:delText xml:space="preserve">Under the </w:delText>
        </w:r>
        <w:r w:rsidR="00380C26" w:rsidDel="00C82D68">
          <w:rPr>
            <w:rStyle w:val="MHCTree"/>
          </w:rPr>
          <w:delText>Harmony Framework Configuration</w:delText>
        </w:r>
        <w:r w:rsidR="00380C26" w:rsidDel="00C82D68">
          <w:rPr>
            <w:rStyle w:val="MHCTree"/>
          </w:rPr>
          <w:sym w:font="Wingdings 3" w:char="F086"/>
        </w:r>
        <w:r w:rsidR="00380C26" w:rsidDel="00C82D68">
          <w:rPr>
            <w:rStyle w:val="MHCTree"/>
          </w:rPr>
          <w:delText>TCPIP Stack</w:delText>
        </w:r>
        <w:r w:rsidDel="00C82D68">
          <w:delText xml:space="preserve"> tree, check the </w:delText>
        </w:r>
        <w:r w:rsidRPr="005C10B2" w:rsidDel="00C82D68">
          <w:rPr>
            <w:rStyle w:val="MHCOption"/>
          </w:rPr>
          <w:delText>Use TCP\IP Commands</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F" w14:textId="5B04E274" w:rsidTr="001458B3">
        <w:trPr>
          <w:del w:id="915" w:author="Raji Shanmugasundaram - C20616" w:date="2019-06-04T13:08:00Z"/>
        </w:trPr>
        <w:tc>
          <w:tcPr>
            <w:tcW w:w="9638" w:type="dxa"/>
            <w:shd w:val="clear" w:color="auto" w:fill="auto"/>
            <w:vAlign w:val="center"/>
          </w:tcPr>
          <w:p w14:paraId="10921D0E" w14:textId="7EFD6B28" w:rsidR="00ED2A59" w:rsidRPr="001458B3" w:rsidDel="00C82D68" w:rsidRDefault="004D3883" w:rsidP="006C41BD">
            <w:pPr>
              <w:rPr>
                <w:del w:id="916" w:author="Raji Shanmugasundaram - C20616" w:date="2019-06-04T13:08:00Z"/>
              </w:rPr>
            </w:pPr>
            <w:del w:id="917" w:author="Raji Shanmugasundaram - C20616" w:date="2019-06-04T13:08:00Z">
              <w:r w:rsidDel="00C82D68">
                <w:rPr>
                  <w:noProof/>
                  <w:lang w:eastAsia="en-AU"/>
                </w:rPr>
                <mc:AlternateContent>
                  <mc:Choice Requires="wps">
                    <w:drawing>
                      <wp:anchor distT="0" distB="0" distL="114300" distR="114300" simplePos="0" relativeHeight="251625984" behindDoc="0" locked="0" layoutInCell="1" allowOverlap="1" wp14:anchorId="1092228F" wp14:editId="4EDB5904">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889491" id="Rounded Rectangle 115" o:spid="_x0000_s1026" style="position:absolute;margin-left:8.2pt;margin-top:-4.4pt;width:106pt;height:20.2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91" wp14:editId="4FF2CAFD">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65705EF8" w:rsidR="004D3883" w:rsidDel="00C82D68" w:rsidRDefault="004D3883" w:rsidP="00DD62CB">
      <w:pPr>
        <w:pStyle w:val="Heading2"/>
        <w:rPr>
          <w:del w:id="918" w:author="Raji Shanmugasundaram - C20616" w:date="2019-06-04T13:08:00Z"/>
          <w:lang w:eastAsia="en-AU"/>
        </w:rPr>
      </w:pPr>
    </w:p>
    <w:p w14:paraId="10921D11" w14:textId="28C900D4" w:rsidR="004D3883" w:rsidDel="00C82D68" w:rsidRDefault="004D3883">
      <w:pPr>
        <w:tabs>
          <w:tab w:val="clear" w:pos="284"/>
          <w:tab w:val="clear" w:pos="567"/>
          <w:tab w:val="clear" w:pos="851"/>
          <w:tab w:val="clear" w:pos="1134"/>
          <w:tab w:val="clear" w:pos="1418"/>
          <w:tab w:val="clear" w:pos="1701"/>
          <w:tab w:val="clear" w:pos="1985"/>
          <w:tab w:val="clear" w:pos="2268"/>
        </w:tabs>
        <w:spacing w:line="240" w:lineRule="auto"/>
        <w:rPr>
          <w:del w:id="919" w:author="Raji Shanmugasundaram - C20616" w:date="2019-06-04T13:08:00Z"/>
          <w:rFonts w:ascii="Arial" w:eastAsia="Times New Roman" w:hAnsi="Arial"/>
          <w:b/>
          <w:color w:val="2E74B5"/>
          <w:sz w:val="28"/>
          <w:szCs w:val="26"/>
          <w:lang w:eastAsia="en-AU"/>
        </w:rPr>
      </w:pPr>
      <w:del w:id="920" w:author="Raji Shanmugasundaram - C20616" w:date="2019-06-04T13:08:00Z">
        <w:r w:rsidDel="00C82D68">
          <w:rPr>
            <w:lang w:eastAsia="en-AU"/>
          </w:rPr>
          <w:br w:type="page"/>
        </w:r>
      </w:del>
    </w:p>
    <w:p w14:paraId="10921D12" w14:textId="4C1B4FB3" w:rsidR="007B4F3B" w:rsidDel="00C82D68" w:rsidRDefault="005169A8" w:rsidP="00DD62CB">
      <w:pPr>
        <w:pStyle w:val="Heading2"/>
        <w:rPr>
          <w:del w:id="921" w:author="Raji Shanmugasundaram - C20616" w:date="2019-06-04T13:08:00Z"/>
          <w:lang w:eastAsia="en-AU"/>
        </w:rPr>
      </w:pPr>
      <w:bookmarkStart w:id="922" w:name="_Toc488278765"/>
      <w:del w:id="923" w:author="Raji Shanmugasundaram - C20616" w:date="2019-06-04T13:08:00Z">
        <w:r w:rsidDel="00C82D68">
          <w:rPr>
            <w:lang w:eastAsia="en-AU"/>
          </w:rPr>
          <w:delText xml:space="preserve">MHC: </w:delText>
        </w:r>
        <w:r w:rsidR="007B4F3B" w:rsidDel="00C82D68">
          <w:rPr>
            <w:lang w:eastAsia="en-AU"/>
          </w:rPr>
          <w:delText>Application Configuration</w:delText>
        </w:r>
        <w:bookmarkEnd w:id="922"/>
      </w:del>
    </w:p>
    <w:p w14:paraId="10921D13" w14:textId="7F833D40" w:rsidR="006C7F48" w:rsidDel="00C82D68" w:rsidRDefault="00B759CA" w:rsidP="00B759CA">
      <w:pPr>
        <w:rPr>
          <w:del w:id="924" w:author="Raji Shanmugasundaram - C20616" w:date="2019-06-04T13:08:00Z"/>
          <w:lang w:eastAsia="en-AU"/>
        </w:rPr>
      </w:pPr>
      <w:del w:id="925" w:author="Raji Shanmugasundaram - C20616" w:date="2019-06-04T13:08:00Z">
        <w:r w:rsidRPr="00B759CA" w:rsidDel="00C82D68">
          <w:rPr>
            <w:lang w:eastAsia="en-AU"/>
          </w:rPr>
          <w:delText xml:space="preserve">The following steps </w:delText>
        </w:r>
        <w:r w:rsidR="006308AB" w:rsidDel="00C82D68">
          <w:rPr>
            <w:lang w:eastAsia="en-AU"/>
          </w:rPr>
          <w:delText>will</w:delText>
        </w:r>
        <w:r w:rsidR="007B4F3B" w:rsidDel="00C82D68">
          <w:rPr>
            <w:lang w:eastAsia="en-AU"/>
          </w:rPr>
          <w:delText xml:space="preserve"> rename the default </w:delText>
        </w:r>
        <w:r w:rsidR="004D3883" w:rsidDel="00C82D68">
          <w:rPr>
            <w:lang w:eastAsia="en-AU"/>
          </w:rPr>
          <w:delText>Harmony Application from app to ledcontrol. This application configuration will be used to generate the periodic LED flasher.</w:delText>
        </w:r>
      </w:del>
    </w:p>
    <w:p w14:paraId="10921D14" w14:textId="68D1B92F" w:rsidR="009747E8" w:rsidRPr="00B759CA" w:rsidDel="00C82D68" w:rsidRDefault="009747E8" w:rsidP="00B759CA">
      <w:pPr>
        <w:rPr>
          <w:del w:id="926" w:author="Raji Shanmugasundaram - C20616" w:date="2019-06-04T13:08:00Z"/>
          <w:lang w:eastAsia="en-AU"/>
        </w:rPr>
      </w:pPr>
    </w:p>
    <w:p w14:paraId="10921D15" w14:textId="00C1BDB2" w:rsidR="002718C7" w:rsidDel="00C82D68" w:rsidRDefault="002718C7" w:rsidP="00A53E51">
      <w:pPr>
        <w:pStyle w:val="NumberedList"/>
        <w:rPr>
          <w:del w:id="927" w:author="Raji Shanmugasundaram - C20616" w:date="2019-06-04T13:08:00Z"/>
        </w:rPr>
      </w:pPr>
      <w:del w:id="928" w:author="Raji Shanmugasundaram - C20616" w:date="2019-06-04T13:08:00Z">
        <w:r w:rsidDel="00C82D68">
          <w:delText>Expand the</w:delText>
        </w:r>
        <w:r w:rsidR="003C7A0A" w:rsidDel="00C82D68">
          <w:delText xml:space="preserve"> following tree path: </w:delText>
        </w:r>
        <w:r w:rsidRPr="00B759CA" w:rsidDel="00C82D68">
          <w:rPr>
            <w:rStyle w:val="MHCTree"/>
          </w:rPr>
          <w:delText>Application Configuration</w:delText>
        </w:r>
        <w:r w:rsidR="003C7A0A" w:rsidDel="00C82D68">
          <w:sym w:font="Wingdings 3" w:char="F086"/>
        </w:r>
        <w:r w:rsidRPr="00B759CA" w:rsidDel="00C82D68">
          <w:rPr>
            <w:rStyle w:val="MHCTree"/>
          </w:rPr>
          <w:delText>Application 0 Configuration</w:delText>
        </w:r>
        <w:r w:rsidDel="00C82D68">
          <w:delText>.</w:delText>
        </w:r>
      </w:del>
    </w:p>
    <w:p w14:paraId="10921D16" w14:textId="748C8B86" w:rsidR="002718C7" w:rsidDel="00C82D68" w:rsidRDefault="002718C7" w:rsidP="00A53E51">
      <w:pPr>
        <w:pStyle w:val="NumberedList"/>
        <w:rPr>
          <w:del w:id="929" w:author="Raji Shanmugasundaram - C20616" w:date="2019-06-04T13:08:00Z"/>
        </w:rPr>
      </w:pPr>
      <w:bookmarkStart w:id="930" w:name="_Ref455770951"/>
      <w:del w:id="931" w:author="Raji Shanmugasundaram - C20616" w:date="2019-06-04T13:08:00Z">
        <w:r w:rsidDel="00C82D68">
          <w:delText xml:space="preserve">Change the </w:delText>
        </w:r>
        <w:r w:rsidRPr="003B48DE" w:rsidDel="00C82D68">
          <w:rPr>
            <w:rStyle w:val="MHCOption"/>
          </w:rPr>
          <w:delText>Application Name</w:delText>
        </w:r>
        <w:r w:rsidDel="00C82D68">
          <w:delText xml:space="preserve"> option</w:delText>
        </w:r>
        <w:r w:rsidR="00A53E51" w:rsidDel="00C82D68">
          <w:delText xml:space="preserve"> </w:delText>
        </w:r>
        <w:r w:rsidDel="00C82D68">
          <w:delText xml:space="preserve">from </w:delText>
        </w:r>
        <w:r w:rsidRPr="003B48DE" w:rsidDel="00C82D68">
          <w:rPr>
            <w:rStyle w:val="MHCTextBox"/>
          </w:rPr>
          <w:delText>app</w:delText>
        </w:r>
        <w:r w:rsidDel="00C82D68">
          <w:delText xml:space="preserve"> to </w:delText>
        </w:r>
        <w:r w:rsidRPr="003B48DE" w:rsidDel="00C82D68">
          <w:rPr>
            <w:rStyle w:val="MHCTextBox"/>
          </w:rPr>
          <w:delText>ledcontrol</w:delText>
        </w:r>
        <w:r w:rsidDel="00C82D68">
          <w:delText>.</w:delText>
        </w:r>
        <w:bookmarkEnd w:id="93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D18" w14:textId="09B1C3EF" w:rsidTr="001458B3">
        <w:trPr>
          <w:del w:id="932" w:author="Raji Shanmugasundaram - C20616" w:date="2019-06-04T13:08:00Z"/>
        </w:trPr>
        <w:tc>
          <w:tcPr>
            <w:tcW w:w="9016" w:type="dxa"/>
            <w:shd w:val="clear" w:color="auto" w:fill="auto"/>
            <w:vAlign w:val="center"/>
          </w:tcPr>
          <w:p w14:paraId="10921D17" w14:textId="6706C49E" w:rsidR="00955E5C" w:rsidRPr="001458B3" w:rsidDel="00C82D68" w:rsidRDefault="005B3261" w:rsidP="006C41BD">
            <w:pPr>
              <w:rPr>
                <w:del w:id="933" w:author="Raji Shanmugasundaram - C20616" w:date="2019-06-04T13:08:00Z"/>
              </w:rPr>
            </w:pPr>
            <w:del w:id="934" w:author="Raji Shanmugasundaram - C20616" w:date="2019-06-04T13:08:00Z">
              <w:r w:rsidDel="00C82D68">
                <w:rPr>
                  <w:noProof/>
                  <w:lang w:eastAsia="en-AU"/>
                </w:rPr>
                <mc:AlternateContent>
                  <mc:Choice Requires="wps">
                    <w:drawing>
                      <wp:anchor distT="0" distB="0" distL="114300" distR="114300" simplePos="0" relativeHeight="251627008" behindDoc="0" locked="0" layoutInCell="1" allowOverlap="1" wp14:anchorId="10922293" wp14:editId="30623243">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6C81D" id="Rounded Rectangle 122" o:spid="_x0000_s1026" style="position:absolute;margin-left:28.5pt;margin-top:59.4pt;width:151.5pt;height:18.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95" wp14:editId="422F12D3">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2D510A80" w:rsidR="007B4F3B" w:rsidDel="00C82D68" w:rsidRDefault="005169A8" w:rsidP="00DD62CB">
      <w:pPr>
        <w:pStyle w:val="Heading2"/>
        <w:rPr>
          <w:del w:id="935" w:author="Raji Shanmugasundaram - C20616" w:date="2019-06-04T13:08:00Z"/>
        </w:rPr>
      </w:pPr>
      <w:bookmarkStart w:id="936" w:name="_Toc488278766"/>
      <w:del w:id="937" w:author="Raji Shanmugasundaram - C20616" w:date="2019-06-04T13:08:00Z">
        <w:r w:rsidDel="00C82D68">
          <w:delText xml:space="preserve">MHC: </w:delText>
        </w:r>
        <w:r w:rsidR="007B4F3B" w:rsidDel="00C82D68">
          <w:delText>Project Generation</w:delText>
        </w:r>
        <w:bookmarkEnd w:id="936"/>
      </w:del>
    </w:p>
    <w:p w14:paraId="10921D1A" w14:textId="29B47419" w:rsidR="00B759CA" w:rsidDel="00C82D68" w:rsidRDefault="006308AB" w:rsidP="00B759CA">
      <w:pPr>
        <w:rPr>
          <w:del w:id="938" w:author="Raji Shanmugasundaram - C20616" w:date="2019-06-04T13:08:00Z"/>
        </w:rPr>
      </w:pPr>
      <w:del w:id="939" w:author="Raji Shanmugasundaram - C20616" w:date="2019-06-04T13:08:00Z">
        <w:r w:rsidDel="00C82D68">
          <w:delText>The</w:delText>
        </w:r>
        <w:r w:rsidR="007B4F3B" w:rsidDel="00C82D68">
          <w:delText xml:space="preserve"> MHC Configuration for Lab 1 is</w:delText>
        </w:r>
        <w:r w:rsidR="00955E5C" w:rsidDel="00C82D68">
          <w:delText xml:space="preserve"> now</w:delText>
        </w:r>
        <w:r w:rsidR="007B4F3B" w:rsidDel="00C82D68">
          <w:delText xml:space="preserve"> complete</w:delText>
        </w:r>
        <w:r w:rsidDel="00C82D68">
          <w:delText>. T</w:delText>
        </w:r>
        <w:r w:rsidR="007B4F3B" w:rsidDel="00C82D68">
          <w:delText xml:space="preserve">he </w:delText>
        </w:r>
        <w:r w:rsidR="00B759CA" w:rsidRPr="00B759CA" w:rsidDel="00C82D68">
          <w:delText xml:space="preserve">following steps </w:delText>
        </w:r>
        <w:r w:rsidR="00545470" w:rsidDel="00C82D68">
          <w:delText xml:space="preserve">will </w:delText>
        </w:r>
        <w:r w:rsidR="00B759CA" w:rsidRPr="00B759CA" w:rsidDel="00C82D68">
          <w:delText>generate the</w:delText>
        </w:r>
        <w:r w:rsidR="00545470" w:rsidDel="00C82D68">
          <w:delText xml:space="preserve"> new</w:delText>
        </w:r>
        <w:r w:rsidR="006C7F48" w:rsidDel="00C82D68">
          <w:delText xml:space="preserve"> Harmony Project.</w:delText>
        </w:r>
      </w:del>
    </w:p>
    <w:p w14:paraId="10921D1B" w14:textId="0AD69F41" w:rsidR="009747E8" w:rsidDel="00C82D68" w:rsidRDefault="009747E8" w:rsidP="009747E8">
      <w:pPr>
        <w:rPr>
          <w:del w:id="940" w:author="Raji Shanmugasundaram - C20616" w:date="2019-06-04T13:08:00Z"/>
        </w:rPr>
      </w:pPr>
    </w:p>
    <w:p w14:paraId="10921D1C" w14:textId="04294CDB" w:rsidR="002718C7" w:rsidDel="00C82D68" w:rsidRDefault="007B4F3B" w:rsidP="001F328C">
      <w:pPr>
        <w:pStyle w:val="NumberedList"/>
        <w:rPr>
          <w:del w:id="941" w:author="Raji Shanmugasundaram - C20616" w:date="2019-06-04T13:08:00Z"/>
        </w:rPr>
      </w:pPr>
      <w:del w:id="942" w:author="Raji Shanmugasundaram - C20616" w:date="2019-06-04T13:08:00Z">
        <w:r w:rsidDel="00C82D68">
          <w:delText xml:space="preserve">Click </w:delText>
        </w:r>
        <w:r w:rsidR="003C7A0A" w:rsidDel="00C82D68">
          <w:delText xml:space="preserve">on </w:delText>
        </w:r>
        <w:r w:rsidDel="00C82D68">
          <w:delText xml:space="preserve">the </w:delText>
        </w:r>
        <w:r w:rsidR="002718C7" w:rsidRPr="003B48DE" w:rsidDel="00C82D68">
          <w:rPr>
            <w:rStyle w:val="IconName"/>
          </w:rPr>
          <w:delText>Generate Code</w:delText>
        </w:r>
        <w:r w:rsidR="002718C7" w:rsidDel="00C82D68">
          <w:delText xml:space="preserve"> </w:delText>
        </w:r>
        <w:r w:rsidR="007A28F6" w:rsidDel="00C82D68">
          <w:delText>icon</w:delText>
        </w:r>
        <w:r w:rsidR="002718C7"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1E" w14:textId="6A7C4C63" w:rsidTr="001458B3">
        <w:trPr>
          <w:del w:id="943" w:author="Raji Shanmugasundaram - C20616" w:date="2019-06-04T13:08:00Z"/>
        </w:trPr>
        <w:tc>
          <w:tcPr>
            <w:tcW w:w="9016" w:type="dxa"/>
            <w:shd w:val="clear" w:color="auto" w:fill="auto"/>
            <w:vAlign w:val="center"/>
          </w:tcPr>
          <w:p w14:paraId="10921D1D" w14:textId="68283B6A" w:rsidR="00D233E9" w:rsidRPr="001458B3" w:rsidDel="00C82D68" w:rsidRDefault="005B3261" w:rsidP="009E636C">
            <w:pPr>
              <w:rPr>
                <w:del w:id="944" w:author="Raji Shanmugasundaram - C20616" w:date="2019-06-04T13:08:00Z"/>
              </w:rPr>
            </w:pPr>
            <w:del w:id="945" w:author="Raji Shanmugasundaram - C20616" w:date="2019-06-04T13:08:00Z">
              <w:r w:rsidDel="00C82D68">
                <w:rPr>
                  <w:noProof/>
                  <w:lang w:eastAsia="en-AU"/>
                </w:rPr>
                <mc:AlternateContent>
                  <mc:Choice Requires="wps">
                    <w:drawing>
                      <wp:anchor distT="0" distB="0" distL="114300" distR="114300" simplePos="0" relativeHeight="251628032" behindDoc="0" locked="0" layoutInCell="1" allowOverlap="1" wp14:anchorId="10922297" wp14:editId="22F2045E">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42E1E" id="Rounded Rectangle 124" o:spid="_x0000_s1026" style="position:absolute;margin-left:94.25pt;margin-top:18.55pt;width:57.4pt;height:26.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9" wp14:editId="399E4A36">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554438D" w:rsidR="002718C7" w:rsidDel="00C82D68" w:rsidRDefault="002718C7" w:rsidP="00082B4B">
      <w:pPr>
        <w:pStyle w:val="NumberedList"/>
        <w:rPr>
          <w:del w:id="946" w:author="Raji Shanmugasundaram - C20616" w:date="2019-06-04T13:08:00Z"/>
        </w:rPr>
      </w:pPr>
      <w:del w:id="947" w:author="Raji Shanmugasundaram - C20616" w:date="2019-06-04T13:08:00Z">
        <w:r w:rsidDel="00C82D68">
          <w:delText xml:space="preserve">In the </w:delText>
        </w:r>
        <w:r w:rsidRPr="007D69E2" w:rsidDel="00C82D68">
          <w:rPr>
            <w:rStyle w:val="WindowOrDialogName"/>
          </w:rPr>
          <w:delText>Modified Configuration</w:delText>
        </w:r>
        <w:r w:rsidDel="00C82D68">
          <w:delText xml:space="preserve"> </w:delText>
        </w:r>
        <w:r w:rsidR="003C7A0A" w:rsidDel="00C82D68">
          <w:delText>window</w:delText>
        </w:r>
        <w:r w:rsidDel="00C82D68">
          <w:delText xml:space="preserve"> </w:delText>
        </w:r>
        <w:r w:rsidR="003C7A0A" w:rsidDel="00C82D68">
          <w:delText xml:space="preserve">click on </w:delText>
        </w:r>
        <w:r w:rsidRPr="00921EBE" w:rsidDel="00C82D68">
          <w:rPr>
            <w:rStyle w:val="DialogButton"/>
          </w:rPr>
          <w:delText>Save</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1" w14:textId="50464999" w:rsidTr="001458B3">
        <w:trPr>
          <w:del w:id="948" w:author="Raji Shanmugasundaram - C20616" w:date="2019-06-04T13:08:00Z"/>
        </w:trPr>
        <w:tc>
          <w:tcPr>
            <w:tcW w:w="9016" w:type="dxa"/>
            <w:shd w:val="clear" w:color="auto" w:fill="auto"/>
            <w:vAlign w:val="center"/>
          </w:tcPr>
          <w:p w14:paraId="10921D20" w14:textId="0FE49C21" w:rsidR="00D233E9" w:rsidRPr="001458B3" w:rsidDel="00C82D68" w:rsidRDefault="005B3261" w:rsidP="00FA394D">
            <w:pPr>
              <w:rPr>
                <w:del w:id="949" w:author="Raji Shanmugasundaram - C20616" w:date="2019-06-04T13:08:00Z"/>
              </w:rPr>
            </w:pPr>
            <w:del w:id="950" w:author="Raji Shanmugasundaram - C20616" w:date="2019-06-04T13:08:00Z">
              <w:r w:rsidDel="00C82D68">
                <w:rPr>
                  <w:noProof/>
                  <w:lang w:eastAsia="en-AU"/>
                </w:rPr>
                <mc:AlternateContent>
                  <mc:Choice Requires="wps">
                    <w:drawing>
                      <wp:anchor distT="0" distB="0" distL="114300" distR="114300" simplePos="0" relativeHeight="251632128" behindDoc="0" locked="0" layoutInCell="1" allowOverlap="1" wp14:anchorId="1092229B" wp14:editId="0891DF13">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66ABE1" id="Rounded Rectangle 148" o:spid="_x0000_s1026" style="position:absolute;margin-left:298.85pt;margin-top:62pt;width:69.5pt;height:21.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D" wp14:editId="5F278D21">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382417C" w:rsidR="006308AB" w:rsidDel="00C82D68" w:rsidRDefault="006308AB" w:rsidP="006308AB">
      <w:pPr>
        <w:pStyle w:val="NumberedList"/>
        <w:numPr>
          <w:ilvl w:val="0"/>
          <w:numId w:val="0"/>
        </w:numPr>
        <w:ind w:left="567"/>
        <w:rPr>
          <w:del w:id="951" w:author="Raji Shanmugasundaram - C20616" w:date="2019-06-04T13:08:00Z"/>
        </w:rPr>
      </w:pPr>
    </w:p>
    <w:p w14:paraId="10921D23" w14:textId="35F9E5A3" w:rsidR="00EC4028" w:rsidDel="00C82D68" w:rsidRDefault="00EC4028">
      <w:pPr>
        <w:tabs>
          <w:tab w:val="clear" w:pos="284"/>
          <w:tab w:val="clear" w:pos="567"/>
          <w:tab w:val="clear" w:pos="851"/>
          <w:tab w:val="clear" w:pos="1134"/>
          <w:tab w:val="clear" w:pos="1418"/>
          <w:tab w:val="clear" w:pos="1701"/>
          <w:tab w:val="clear" w:pos="1985"/>
          <w:tab w:val="clear" w:pos="2268"/>
        </w:tabs>
        <w:spacing w:line="240" w:lineRule="auto"/>
        <w:rPr>
          <w:del w:id="952" w:author="Raji Shanmugasundaram - C20616" w:date="2019-06-04T13:08:00Z"/>
          <w:rFonts w:eastAsia="Times New Roman"/>
          <w:lang w:eastAsia="en-AU"/>
        </w:rPr>
      </w:pPr>
      <w:del w:id="953" w:author="Raji Shanmugasundaram - C20616" w:date="2019-06-04T13:08:00Z">
        <w:r w:rsidDel="00C82D68">
          <w:br w:type="page"/>
        </w:r>
      </w:del>
    </w:p>
    <w:p w14:paraId="10921D24" w14:textId="6DCD8A35" w:rsidR="002718C7" w:rsidDel="00C82D68" w:rsidRDefault="00380C26" w:rsidP="00380C26">
      <w:pPr>
        <w:pStyle w:val="NumberedList"/>
        <w:rPr>
          <w:del w:id="954" w:author="Raji Shanmugasundaram - C20616" w:date="2019-06-04T13:08:00Z"/>
        </w:rPr>
      </w:pPr>
      <w:del w:id="955" w:author="Raji Shanmugasundaram - C20616" w:date="2019-06-04T13:08:00Z">
        <w:r w:rsidDel="00C82D68">
          <w:delText>I</w:delText>
        </w:r>
        <w:r w:rsidR="002718C7" w:rsidDel="00C82D68">
          <w:delText xml:space="preserve">n the </w:delText>
        </w:r>
        <w:r w:rsidR="002718C7" w:rsidRPr="007D69E2" w:rsidDel="00C82D68">
          <w:rPr>
            <w:rStyle w:val="WindowOrDialogName"/>
          </w:rPr>
          <w:delText>Generate Project</w:delText>
        </w:r>
        <w:r w:rsidR="002718C7" w:rsidDel="00C82D68">
          <w:delText xml:space="preserve"> </w:delText>
        </w:r>
        <w:r w:rsidR="00545470" w:rsidDel="00C82D68">
          <w:delText>window</w:delText>
        </w:r>
        <w:r w:rsidR="00A71406" w:rsidDel="00C82D68">
          <w:delText>,</w:delText>
        </w:r>
        <w:r w:rsidR="002718C7" w:rsidDel="00C82D68">
          <w:delText xml:space="preserve"> you will be prompted about the code merging strategy. </w:delText>
        </w:r>
        <w:r w:rsidR="006308AB" w:rsidDel="00C82D68">
          <w:delText>S</w:delText>
        </w:r>
        <w:r w:rsidR="002718C7" w:rsidDel="00C82D68">
          <w:delText xml:space="preserve">elect the </w:delText>
        </w:r>
        <w:r w:rsidR="002718C7" w:rsidRPr="00B759CA" w:rsidDel="00C82D68">
          <w:rPr>
            <w:rStyle w:val="EnteredValue"/>
          </w:rPr>
          <w:delText>Prompt Merge For All User Changes</w:delText>
        </w:r>
        <w:r w:rsidR="002718C7" w:rsidDel="00C82D68">
          <w:delText xml:space="preserve"> option.</w:delText>
        </w:r>
      </w:del>
    </w:p>
    <w:p w14:paraId="10921D25" w14:textId="79BA8A31" w:rsidR="00D233E9" w:rsidDel="00C82D68" w:rsidRDefault="00D233E9" w:rsidP="00D233E9">
      <w:pPr>
        <w:pStyle w:val="NumberedList"/>
        <w:rPr>
          <w:del w:id="956" w:author="Raji Shanmugasundaram - C20616" w:date="2019-06-04T13:08:00Z"/>
        </w:rPr>
      </w:pPr>
      <w:del w:id="957" w:author="Raji Shanmugasundaram - C20616" w:date="2019-06-04T13:08:00Z">
        <w:r w:rsidDel="00C82D68">
          <w:delText xml:space="preserve">Click on </w:delText>
        </w:r>
        <w:r w:rsidRPr="00B759CA" w:rsidDel="00C82D68">
          <w:rPr>
            <w:rStyle w:val="DialogButton"/>
          </w:rPr>
          <w:delText>Generate</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7" w14:textId="02527958" w:rsidTr="001458B3">
        <w:trPr>
          <w:del w:id="958" w:author="Raji Shanmugasundaram - C20616" w:date="2019-06-04T13:08:00Z"/>
        </w:trPr>
        <w:tc>
          <w:tcPr>
            <w:tcW w:w="9016" w:type="dxa"/>
            <w:shd w:val="clear" w:color="auto" w:fill="auto"/>
            <w:vAlign w:val="center"/>
          </w:tcPr>
          <w:p w14:paraId="10921D26" w14:textId="556E44CE" w:rsidR="00D233E9" w:rsidRPr="001458B3" w:rsidDel="00C82D68" w:rsidRDefault="009C25A4" w:rsidP="006C41BD">
            <w:pPr>
              <w:rPr>
                <w:del w:id="959" w:author="Raji Shanmugasundaram - C20616" w:date="2019-06-04T13:08:00Z"/>
              </w:rPr>
            </w:pPr>
            <w:del w:id="960" w:author="Raji Shanmugasundaram - C20616" w:date="2019-06-04T13:08:00Z">
              <w:r w:rsidDel="00C82D68">
                <w:rPr>
                  <w:noProof/>
                  <w:lang w:eastAsia="en-AU"/>
                </w:rPr>
                <mc:AlternateContent>
                  <mc:Choice Requires="wps">
                    <w:drawing>
                      <wp:anchor distT="0" distB="0" distL="114300" distR="114300" simplePos="0" relativeHeight="251630080" behindDoc="0" locked="0" layoutInCell="1" allowOverlap="1" wp14:anchorId="1092229F" wp14:editId="0B5E11CB">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9E97A8" id="Rounded Rectangle 137" o:spid="_x0000_s1026" style="position:absolute;margin-left:256.2pt;margin-top:183.1pt;width:57.1pt;height:23.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31104" behindDoc="0" locked="0" layoutInCell="1" allowOverlap="1" wp14:anchorId="109222A1" wp14:editId="32DD5451">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72CDB" id="Rounded Rectangle 139" o:spid="_x0000_s1026" style="position:absolute;margin-left:138.6pt;margin-top:34.3pt;width:224pt;height:20.3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3" wp14:editId="6FF86A69">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22A88C40" w:rsidR="00D233E9" w:rsidDel="00C82D68" w:rsidRDefault="00545470" w:rsidP="001672E8">
      <w:pPr>
        <w:ind w:left="567"/>
        <w:rPr>
          <w:del w:id="961" w:author="Raji Shanmugasundaram - C20616" w:date="2019-06-04T13:08:00Z"/>
        </w:rPr>
      </w:pPr>
      <w:del w:id="962" w:author="Raji Shanmugasundaram - C20616" w:date="2019-06-04T13:08:00Z">
        <w:r w:rsidDel="00C82D68">
          <w:delText>MHC will now populate the project with the re</w:delText>
        </w:r>
        <w:r w:rsidR="001672E8" w:rsidDel="00C82D68">
          <w:delText>quired source and header files.</w:delText>
        </w:r>
      </w:del>
    </w:p>
    <w:p w14:paraId="10921D29" w14:textId="18A42146" w:rsidR="00D233E9" w:rsidDel="00C82D68" w:rsidRDefault="009747E8" w:rsidP="00D233E9">
      <w:pPr>
        <w:pStyle w:val="NumberedList"/>
        <w:rPr>
          <w:del w:id="963" w:author="Raji Shanmugasundaram - C20616" w:date="2019-06-04T13:08:00Z"/>
        </w:rPr>
      </w:pPr>
      <w:del w:id="964" w:author="Raji Shanmugasundaram - C20616" w:date="2019-06-04T13:08:00Z">
        <w:r w:rsidDel="00C82D68">
          <w:delText xml:space="preserve">After the MHC has finished generating the project, go to </w:delText>
        </w:r>
        <w:r w:rsidR="00D233E9" w:rsidDel="00C82D68">
          <w:delText xml:space="preserve">the </w:delText>
        </w:r>
        <w:r w:rsidR="00D233E9" w:rsidRPr="00AA4179" w:rsidDel="00C82D68">
          <w:rPr>
            <w:rStyle w:val="WindowOrDialogName"/>
          </w:rPr>
          <w:delText>Projects</w:delText>
        </w:r>
        <w:r w:rsidR="00D233E9" w:rsidDel="00C82D68">
          <w:delText xml:space="preserve"> window, expand the </w:delText>
        </w:r>
        <w:r w:rsidR="009C25A4" w:rsidDel="00C82D68">
          <w:rPr>
            <w:rStyle w:val="FolderPath"/>
          </w:rPr>
          <w:delText>net1l</w:delText>
        </w:r>
        <w:r w:rsidR="00D233E9" w:rsidRPr="00AA4179" w:rsidDel="00C82D68">
          <w:rPr>
            <w:rStyle w:val="FolderPath"/>
          </w:rPr>
          <w:delText>ab1</w:delText>
        </w:r>
        <w:r w:rsidR="00D233E9" w:rsidDel="00C82D68">
          <w:delText xml:space="preserve"> project </w:delText>
        </w:r>
        <w:r w:rsidR="00AA4179" w:rsidDel="00C82D68">
          <w:delText>folder</w:delText>
        </w:r>
        <w:r w:rsidR="00D233E9" w:rsidDel="00C82D68">
          <w:delText>, and then expand</w:delText>
        </w:r>
        <w:r w:rsidR="00545470" w:rsidDel="00C82D68">
          <w:delText xml:space="preserve"> the subfolders under</w:delText>
        </w:r>
        <w:r w:rsidR="00D233E9" w:rsidDel="00C82D68">
          <w:delText xml:space="preserve"> </w:delText>
        </w:r>
        <w:r w:rsidR="00D233E9" w:rsidRPr="00AA4179" w:rsidDel="00C82D68">
          <w:rPr>
            <w:rStyle w:val="FolderPath"/>
          </w:rPr>
          <w:delText>Header Files</w:delText>
        </w:r>
        <w:r w:rsidR="00D233E9" w:rsidDel="00C82D68">
          <w:delText xml:space="preserve"> and </w:delText>
        </w:r>
        <w:r w:rsidR="00D233E9" w:rsidRPr="00AA4179" w:rsidDel="00C82D68">
          <w:rPr>
            <w:rStyle w:val="FolderPath"/>
          </w:rPr>
          <w:delText>Source Files</w:delText>
        </w:r>
        <w:r w:rsidR="00D233E9" w:rsidDel="00C82D68">
          <w:delText>. You should see</w:delText>
        </w:r>
        <w:r w:rsidR="00370D30" w:rsidDel="00C82D6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B" w14:textId="43A59977" w:rsidTr="001458B3">
        <w:trPr>
          <w:del w:id="965" w:author="Raji Shanmugasundaram - C20616" w:date="2019-06-04T13:08:00Z"/>
        </w:trPr>
        <w:tc>
          <w:tcPr>
            <w:tcW w:w="9638" w:type="dxa"/>
            <w:shd w:val="clear" w:color="auto" w:fill="auto"/>
            <w:vAlign w:val="center"/>
          </w:tcPr>
          <w:p w14:paraId="10921D2A" w14:textId="0BBBEDFC" w:rsidR="006308AB" w:rsidRPr="001458B3" w:rsidDel="00C82D68" w:rsidRDefault="005B3261" w:rsidP="001458B3">
            <w:pPr>
              <w:pStyle w:val="NumberedList"/>
              <w:numPr>
                <w:ilvl w:val="0"/>
                <w:numId w:val="0"/>
              </w:numPr>
              <w:rPr>
                <w:del w:id="966" w:author="Raji Shanmugasundaram - C20616" w:date="2019-06-04T13:08:00Z"/>
              </w:rPr>
            </w:pPr>
            <w:del w:id="967" w:author="Raji Shanmugasundaram - C20616" w:date="2019-06-04T13:08:00Z">
              <w:r w:rsidRPr="000A5197" w:rsidDel="00C82D68">
                <w:rPr>
                  <w:noProof/>
                </w:rPr>
                <w:drawing>
                  <wp:inline distT="0" distB="0" distL="0" distR="0" wp14:anchorId="109222A5" wp14:editId="281726D2">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7AF09C56" w:rsidR="002718C7" w:rsidDel="00C82D68" w:rsidRDefault="002718C7" w:rsidP="00082B4B">
      <w:pPr>
        <w:pStyle w:val="NumberedList"/>
        <w:rPr>
          <w:del w:id="968" w:author="Raji Shanmugasundaram - C20616" w:date="2019-06-04T13:08:00Z"/>
        </w:rPr>
      </w:pPr>
      <w:del w:id="969" w:author="Raji Shanmugasundaram - C20616" w:date="2019-06-04T13:08:00Z">
        <w:r w:rsidDel="00C82D68">
          <w:delText>Close MHC by cl</w:delText>
        </w:r>
        <w:r w:rsidR="00BA0BA6" w:rsidDel="00C82D68">
          <w:delText>icking on the “</w:delText>
        </w:r>
        <w:r w:rsidR="007A28F6" w:rsidRPr="00BA0BA6" w:rsidDel="00C82D68">
          <w:rPr>
            <w:b/>
          </w:rPr>
          <w:delText>x</w:delText>
        </w:r>
        <w:r w:rsidR="00BA0BA6" w:rsidDel="00C82D68">
          <w:delText xml:space="preserve">” </w:delText>
        </w:r>
        <w:r w:rsidDel="00C82D68">
          <w:delText xml:space="preserve">icon in the </w:delText>
        </w:r>
        <w:r w:rsidR="006308AB" w:rsidDel="00C82D68">
          <w:rPr>
            <w:rStyle w:val="WindowOrDialogName"/>
          </w:rPr>
          <w:delText>MPLAB Harmony Configurator</w:delText>
        </w:r>
        <w:r w:rsidDel="00C82D68">
          <w:delText xml:space="preserve"> </w:delText>
        </w:r>
        <w:r w:rsidR="00AA4179" w:rsidDel="00C82D68">
          <w:delText>window</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E" w14:textId="43B41C5B" w:rsidTr="001458B3">
        <w:trPr>
          <w:del w:id="970" w:author="Raji Shanmugasundaram - C20616" w:date="2019-06-04T13:08:00Z"/>
        </w:trPr>
        <w:tc>
          <w:tcPr>
            <w:tcW w:w="9638" w:type="dxa"/>
            <w:shd w:val="clear" w:color="auto" w:fill="auto"/>
            <w:vAlign w:val="center"/>
          </w:tcPr>
          <w:p w14:paraId="10921D2D" w14:textId="1AFBA9F7" w:rsidR="006308AB" w:rsidRPr="001458B3" w:rsidDel="00C82D68" w:rsidRDefault="005B3261" w:rsidP="001458B3">
            <w:pPr>
              <w:pStyle w:val="NumberedList"/>
              <w:numPr>
                <w:ilvl w:val="0"/>
                <w:numId w:val="0"/>
              </w:numPr>
              <w:rPr>
                <w:del w:id="971" w:author="Raji Shanmugasundaram - C20616" w:date="2019-06-04T13:08:00Z"/>
              </w:rPr>
            </w:pPr>
            <w:del w:id="972" w:author="Raji Shanmugasundaram - C20616" w:date="2019-06-04T13:08:00Z">
              <w:r w:rsidDel="00C82D68">
                <w:rPr>
                  <w:noProof/>
                </w:rPr>
                <mc:AlternateContent>
                  <mc:Choice Requires="wps">
                    <w:drawing>
                      <wp:anchor distT="0" distB="0" distL="114300" distR="114300" simplePos="0" relativeHeight="251629056" behindDoc="0" locked="0" layoutInCell="1" allowOverlap="1" wp14:anchorId="109222A7" wp14:editId="1B3916B1">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49230" id="Rounded Rectangle 134" o:spid="_x0000_s1026" style="position:absolute;margin-left:151.35pt;margin-top:1.65pt;width:17.9pt;height:1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C82D68">
                <w:rPr>
                  <w:noProof/>
                </w:rPr>
                <w:drawing>
                  <wp:inline distT="0" distB="0" distL="0" distR="0" wp14:anchorId="109222A9" wp14:editId="782833F4">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2CAA4856" w:rsidR="002718C7" w:rsidDel="00C82D68" w:rsidRDefault="002718C7" w:rsidP="00DD62CB">
      <w:pPr>
        <w:pStyle w:val="Heading2"/>
        <w:rPr>
          <w:del w:id="973" w:author="Raji Shanmugasundaram - C20616" w:date="2019-06-04T13:08:00Z"/>
          <w:lang w:eastAsia="en-AU"/>
        </w:rPr>
      </w:pPr>
      <w:bookmarkStart w:id="974" w:name="_Toc488278767"/>
      <w:del w:id="975" w:author="Raji Shanmugasundaram - C20616" w:date="2019-06-04T13:08:00Z">
        <w:r w:rsidDel="00C82D68">
          <w:rPr>
            <w:lang w:eastAsia="en-AU"/>
          </w:rPr>
          <w:delText>LED Flasher Implementation</w:delText>
        </w:r>
        <w:bookmarkEnd w:id="974"/>
      </w:del>
    </w:p>
    <w:p w14:paraId="10921D30" w14:textId="0D2B3F1F" w:rsidR="00FF00DF" w:rsidDel="00C82D68" w:rsidRDefault="002718C7" w:rsidP="001F328C">
      <w:pPr>
        <w:jc w:val="both"/>
        <w:rPr>
          <w:del w:id="976" w:author="Raji Shanmugasundaram - C20616" w:date="2019-06-04T13:08:00Z"/>
          <w:lang w:eastAsia="en-AU"/>
        </w:rPr>
      </w:pPr>
      <w:del w:id="977" w:author="Raji Shanmugasundaram - C20616" w:date="2019-06-04T13:08:00Z">
        <w:r w:rsidDel="00C82D68">
          <w:rPr>
            <w:lang w:eastAsia="en-AU"/>
          </w:rPr>
          <w:delText>The L</w:delText>
        </w:r>
        <w:r w:rsidR="00AA4179" w:rsidDel="00C82D68">
          <w:rPr>
            <w:lang w:eastAsia="en-AU"/>
          </w:rPr>
          <w:delText>ED</w:delText>
        </w:r>
        <w:r w:rsidDel="00C82D68">
          <w:rPr>
            <w:lang w:eastAsia="en-AU"/>
          </w:rPr>
          <w:delText xml:space="preserve"> Flasher will be implemented in the </w:delText>
        </w:r>
        <w:r w:rsidRPr="00BA0BA6" w:rsidDel="00C82D68">
          <w:rPr>
            <w:i/>
            <w:lang w:eastAsia="en-AU"/>
          </w:rPr>
          <w:delText>ledcontrol</w:delText>
        </w:r>
        <w:r w:rsidDel="00C82D68">
          <w:rPr>
            <w:lang w:eastAsia="en-AU"/>
          </w:rPr>
          <w:delText xml:space="preserve"> application</w:delText>
        </w:r>
        <w:r w:rsidR="00F025C4" w:rsidDel="00C82D68">
          <w:rPr>
            <w:lang w:eastAsia="en-AU"/>
          </w:rPr>
          <w:delText xml:space="preserve"> configuration</w:delText>
        </w:r>
        <w:r w:rsidR="008B0AEC" w:rsidDel="00C82D68">
          <w:rPr>
            <w:lang w:eastAsia="en-AU"/>
          </w:rPr>
          <w:delText xml:space="preserve"> </w:delText>
        </w:r>
        <w:r w:rsidDel="00C82D68">
          <w:rPr>
            <w:lang w:eastAsia="en-AU"/>
          </w:rPr>
          <w:delText xml:space="preserve">that was setup in MHC. </w:delText>
        </w:r>
        <w:r w:rsidR="00FF00DF" w:rsidDel="00C82D68">
          <w:rPr>
            <w:lang w:eastAsia="en-AU"/>
          </w:rPr>
          <w:delText xml:space="preserve">The </w:delText>
        </w:r>
        <w:r w:rsidR="00FF00DF" w:rsidRPr="00DE7C97" w:rsidDel="00C82D68">
          <w:rPr>
            <w:lang w:eastAsia="en-AU"/>
          </w:rPr>
          <w:delText>Harmony</w:delText>
        </w:r>
        <w:r w:rsidR="00FF00DF" w:rsidRPr="00DE7C97" w:rsidDel="00C82D68">
          <w:rPr>
            <w:i/>
            <w:lang w:eastAsia="en-AU"/>
          </w:rPr>
          <w:delText xml:space="preserve"> System Timer Service</w:delText>
        </w:r>
        <w:r w:rsidR="00FF00DF" w:rsidDel="00C82D68">
          <w:rPr>
            <w:lang w:eastAsia="en-AU"/>
          </w:rPr>
          <w:delText xml:space="preserve"> </w:delText>
        </w:r>
        <w:r w:rsidR="00CD6A2B" w:rsidDel="00C82D68">
          <w:rPr>
            <w:lang w:eastAsia="en-AU"/>
          </w:rPr>
          <w:delText>is utilised t</w:delText>
        </w:r>
        <w:r w:rsidR="00FF00DF" w:rsidDel="00C82D68">
          <w:rPr>
            <w:lang w:eastAsia="en-AU"/>
          </w:rPr>
          <w:delText>o generate a non-blocking 500ms delay</w:delText>
        </w:r>
        <w:r w:rsidR="00F721CA" w:rsidDel="00C82D68">
          <w:rPr>
            <w:lang w:eastAsia="en-AU"/>
          </w:rPr>
          <w:delText xml:space="preserve">. When the delay period has elapsed, the I/O pin driving the LED will be toggled. </w:delText>
        </w:r>
        <w:r w:rsidR="00FF00DF" w:rsidDel="00C82D68">
          <w:rPr>
            <w:lang w:eastAsia="en-AU"/>
          </w:rPr>
          <w:delText>The System Timer Service is automatically added to the project when the TCP/IP Stack is enabled. In order to use the service there are a few steps that n</w:delText>
        </w:r>
        <w:r w:rsidR="009747E8" w:rsidDel="00C82D68">
          <w:rPr>
            <w:lang w:eastAsia="en-AU"/>
          </w:rPr>
          <w:delText>eed to be followed:</w:delText>
        </w:r>
      </w:del>
    </w:p>
    <w:p w14:paraId="10921D31" w14:textId="4F2147E0" w:rsidR="009747E8" w:rsidDel="00C82D68" w:rsidRDefault="009747E8" w:rsidP="001F328C">
      <w:pPr>
        <w:jc w:val="both"/>
        <w:rPr>
          <w:del w:id="978" w:author="Raji Shanmugasundaram - C20616" w:date="2019-06-04T13:08:00Z"/>
          <w:lang w:eastAsia="en-AU"/>
        </w:rPr>
      </w:pPr>
    </w:p>
    <w:p w14:paraId="10921D32" w14:textId="201066BE" w:rsidR="00FF00DF" w:rsidRPr="00FF00DF" w:rsidDel="00C82D68" w:rsidRDefault="00FF00DF" w:rsidP="00CF48AA">
      <w:pPr>
        <w:pStyle w:val="ListParagraph"/>
        <w:numPr>
          <w:ilvl w:val="0"/>
          <w:numId w:val="23"/>
        </w:numPr>
        <w:rPr>
          <w:del w:id="979" w:author="Raji Shanmugasundaram - C20616" w:date="2019-06-04T13:08:00Z"/>
        </w:rPr>
      </w:pPr>
      <w:del w:id="980" w:author="Raji Shanmugasundaram - C20616" w:date="2019-06-04T13:08:00Z">
        <w:r w:rsidRPr="00FF00DF" w:rsidDel="00C82D68">
          <w:delText xml:space="preserve">The System Timer Service must be in a ready state. This is checked by calling the Harmony </w:delText>
        </w:r>
        <w:r w:rsidR="00CF48AA" w:rsidDel="00C82D68">
          <w:delText xml:space="preserve">function </w:delText>
        </w:r>
        <w:r w:rsidRPr="00CF48AA" w:rsidDel="00C82D68">
          <w:rPr>
            <w:rStyle w:val="InlineCodeChar"/>
          </w:rPr>
          <w:delText>SYS_TMR_Status(sysObj.systmr)</w:delText>
        </w:r>
        <w:r w:rsidR="00A2236E" w:rsidDel="00C82D68">
          <w:delText xml:space="preserve"> </w:delText>
        </w:r>
        <w:r w:rsidRPr="00FF00DF" w:rsidDel="00C82D68">
          <w:delText xml:space="preserve">and checking if the return value is </w:delText>
        </w:r>
        <w:r w:rsidRPr="00CF48AA" w:rsidDel="00C82D68">
          <w:rPr>
            <w:rStyle w:val="InlineCodeChar"/>
          </w:rPr>
          <w:delText>SYS_STATUS_READY</w:delText>
        </w:r>
        <w:r w:rsidRPr="00FF00DF" w:rsidDel="00C82D68">
          <w:delText>.</w:delText>
        </w:r>
      </w:del>
    </w:p>
    <w:p w14:paraId="10921D33" w14:textId="30423F72" w:rsidR="00FF00DF" w:rsidRPr="00FF00DF" w:rsidDel="00C82D68" w:rsidRDefault="00FF00DF" w:rsidP="00FF00DF">
      <w:pPr>
        <w:rPr>
          <w:del w:id="981" w:author="Raji Shanmugasundaram - C20616" w:date="2019-06-04T13:08:00Z"/>
        </w:rPr>
      </w:pPr>
    </w:p>
    <w:p w14:paraId="10921D34" w14:textId="09D80DD3" w:rsidR="00FF00DF" w:rsidRPr="00FF00DF" w:rsidDel="00C82D68" w:rsidRDefault="00FF00DF" w:rsidP="00CF48AA">
      <w:pPr>
        <w:pStyle w:val="ListParagraph"/>
        <w:numPr>
          <w:ilvl w:val="0"/>
          <w:numId w:val="23"/>
        </w:numPr>
        <w:rPr>
          <w:del w:id="982" w:author="Raji Shanmugasundaram - C20616" w:date="2019-06-04T13:08:00Z"/>
        </w:rPr>
      </w:pPr>
      <w:del w:id="983" w:author="Raji Shanmugasundaram - C20616" w:date="2019-06-04T13:08:00Z">
        <w:r w:rsidRPr="00FF00DF" w:rsidDel="00C82D68">
          <w:delText>On</w:delText>
        </w:r>
        <w:r w:rsidR="000D0BC2" w:rsidDel="00C82D68">
          <w:delText>c</w:delText>
        </w:r>
        <w:r w:rsidRPr="00FF00DF" w:rsidDel="00C82D68">
          <w:delText xml:space="preserve">e the service is ready, the </w:delText>
        </w:r>
        <w:r w:rsidRPr="00CF48AA" w:rsidDel="00C82D68">
          <w:rPr>
            <w:rStyle w:val="InlineCodeChar"/>
          </w:rPr>
          <w:delText>SYS_TMR_DelayMS(uint32_t delayMs)</w:delText>
        </w:r>
        <w:r w:rsidRPr="00FF00DF" w:rsidDel="00C82D68">
          <w:delText xml:space="preserve"> </w:delText>
        </w:r>
        <w:r w:rsidR="00CF48AA" w:rsidDel="00C82D68">
          <w:delText>function</w:delText>
        </w:r>
        <w:r w:rsidRPr="00FF00DF" w:rsidDel="00C82D68">
          <w:delText xml:space="preserve"> is called to setup the desired delay time. The </w:delText>
        </w:r>
        <w:r w:rsidRPr="00CF48AA" w:rsidDel="00C82D68">
          <w:rPr>
            <w:rStyle w:val="InlineCodeChar"/>
          </w:rPr>
          <w:delText>delayMs</w:delText>
        </w:r>
        <w:r w:rsidRPr="00FF00DF" w:rsidDel="00C82D68">
          <w:delText xml:space="preserve"> parameter is the delay period (in milliseconds). The API will return with a value of </w:delText>
        </w:r>
        <w:r w:rsidRPr="00CF48AA" w:rsidDel="00C82D68">
          <w:rPr>
            <w:rStyle w:val="InlineCodeChar"/>
          </w:rPr>
          <w:delText>SYS_TMR_HANDLE</w:delText>
        </w:r>
        <w:r w:rsidR="00A2236E" w:rsidDel="00C82D68">
          <w:delText xml:space="preserve"> type</w:delText>
        </w:r>
        <w:r w:rsidR="00CF48AA" w:rsidDel="00C82D68">
          <w:delText xml:space="preserve"> and the returned </w:delText>
        </w:r>
        <w:r w:rsidR="009747E8" w:rsidDel="00C82D68">
          <w:delText xml:space="preserve">value (known as the </w:delText>
        </w:r>
        <w:r w:rsidR="00A2236E" w:rsidDel="00C82D68">
          <w:delText>handle)</w:delText>
        </w:r>
        <w:r w:rsidR="00CF48AA" w:rsidDel="00C82D68">
          <w:delText xml:space="preserve"> must be </w:delText>
        </w:r>
        <w:r w:rsidRPr="00FF00DF" w:rsidDel="00C82D68">
          <w:delText>stored.</w:delText>
        </w:r>
        <w:r w:rsidR="00CC6490" w:rsidDel="00C82D68">
          <w:delText xml:space="preserve"> The handle will be used for all future management of the timer.</w:delText>
        </w:r>
      </w:del>
    </w:p>
    <w:p w14:paraId="10921D35" w14:textId="409713BF" w:rsidR="00FF00DF" w:rsidRPr="00FF00DF" w:rsidDel="00C82D68" w:rsidRDefault="00FF00DF" w:rsidP="00FF00DF">
      <w:pPr>
        <w:rPr>
          <w:del w:id="984" w:author="Raji Shanmugasundaram - C20616" w:date="2019-06-04T13:08:00Z"/>
        </w:rPr>
      </w:pPr>
    </w:p>
    <w:p w14:paraId="10921D36" w14:textId="34EB199B" w:rsidR="00524959" w:rsidDel="00C82D68" w:rsidRDefault="001B002A" w:rsidP="00524959">
      <w:pPr>
        <w:pStyle w:val="ListParagraph"/>
        <w:numPr>
          <w:ilvl w:val="0"/>
          <w:numId w:val="23"/>
        </w:numPr>
        <w:rPr>
          <w:del w:id="985" w:author="Raji Shanmugasundaram - C20616" w:date="2019-06-04T13:08:00Z"/>
        </w:rPr>
      </w:pPr>
      <w:del w:id="986" w:author="Raji Shanmugasundaram - C20616" w:date="2019-06-04T13:08:00Z">
        <w:r w:rsidDel="00C82D68">
          <w:delText>To check if the delay has</w:delText>
        </w:r>
        <w:r w:rsidR="00FF00DF" w:rsidRPr="00FF00DF" w:rsidDel="00C82D68">
          <w:delText xml:space="preserve"> elapsed, periodically call </w:delText>
        </w:r>
        <w:r w:rsidR="00FF00DF" w:rsidRPr="00CF48AA" w:rsidDel="00C82D68">
          <w:rPr>
            <w:rStyle w:val="InlineCodeChar"/>
          </w:rPr>
          <w:delText>SYS_TMR_DelayStatusGet(SYS_TMR_HANDLE handle)</w:delText>
        </w:r>
        <w:r w:rsidR="00FF00DF" w:rsidRPr="00FF00DF" w:rsidDel="00C82D68">
          <w:delText xml:space="preserve">. </w:delText>
        </w:r>
        <w:r w:rsidDel="00C82D68">
          <w:delText>When the delay has</w:delText>
        </w:r>
        <w:r w:rsidR="00FF00DF" w:rsidRPr="00FF00DF" w:rsidDel="00C82D68">
          <w:delText xml:space="preserve"> elapsed, the API will retu</w:delText>
        </w:r>
        <w:r w:rsidR="00524959" w:rsidDel="00C82D68">
          <w:delText xml:space="preserve">rn with a Boolean value of </w:delText>
        </w:r>
        <w:r w:rsidR="00524959" w:rsidRPr="009747E8" w:rsidDel="00C82D68">
          <w:rPr>
            <w:rStyle w:val="InlineCodeChar"/>
          </w:rPr>
          <w:delText>true</w:delText>
        </w:r>
        <w:r w:rsidR="00524959" w:rsidDel="00C82D68">
          <w:delText>.</w:delText>
        </w:r>
      </w:del>
    </w:p>
    <w:p w14:paraId="10921D37" w14:textId="18147E43" w:rsidR="00524959" w:rsidDel="00C82D68" w:rsidRDefault="00524959" w:rsidP="00524959">
      <w:pPr>
        <w:pStyle w:val="ListParagraph"/>
        <w:rPr>
          <w:del w:id="987" w:author="Raji Shanmugasundaram - C20616" w:date="2019-06-04T13:08:00Z"/>
        </w:rPr>
      </w:pPr>
      <w:del w:id="988" w:author="Raji Shanmugasundaram - C20616" w:date="2019-06-04T13:08:00Z">
        <w:r w:rsidDel="00C82D68">
          <w:delText xml:space="preserve"> </w:delText>
        </w:r>
      </w:del>
    </w:p>
    <w:p w14:paraId="10921D38" w14:textId="7E863618" w:rsidR="00CF48AA" w:rsidRPr="00FF00DF" w:rsidDel="00C82D68" w:rsidRDefault="00524959" w:rsidP="00254CF5">
      <w:pPr>
        <w:pStyle w:val="ListParagraph"/>
        <w:numPr>
          <w:ilvl w:val="0"/>
          <w:numId w:val="23"/>
        </w:numPr>
        <w:rPr>
          <w:del w:id="989" w:author="Raji Shanmugasundaram - C20616" w:date="2019-06-04T13:08:00Z"/>
        </w:rPr>
      </w:pPr>
      <w:del w:id="990" w:author="Raji Shanmugasundaram - C20616" w:date="2019-06-04T13:08:00Z">
        <w:r w:rsidDel="00C82D68">
          <w:delText>When</w:delText>
        </w:r>
        <w:r w:rsidR="009068A2" w:rsidDel="00C82D68">
          <w:delText xml:space="preserve"> the </w:delText>
        </w:r>
        <w:r w:rsidR="00CF48AA" w:rsidDel="00C82D68">
          <w:delText>delay has elapsed,</w:delText>
        </w:r>
        <w:r w:rsidDel="00C82D68">
          <w:delText xml:space="preserve"> the Harmony Timer Service automatically destroys the timer object, and the handle stored in step 2 is no longer valid. Therefore, to start a new delay,</w:delText>
        </w:r>
        <w:r w:rsidR="00CF48AA" w:rsidDel="00C82D68">
          <w:delText xml:space="preserve"> step</w:delText>
        </w:r>
        <w:r w:rsidR="009068A2" w:rsidDel="00C82D68">
          <w:delText>s</w:delText>
        </w:r>
        <w:r w:rsidR="00CF48AA" w:rsidDel="00C82D68">
          <w:delText xml:space="preserve"> 2</w:delText>
        </w:r>
        <w:r w:rsidR="009068A2" w:rsidDel="00C82D68">
          <w:delText xml:space="preserve"> and 3</w:delText>
        </w:r>
        <w:r w:rsidR="00CF48AA" w:rsidDel="00C82D68">
          <w:delText xml:space="preserve"> must be executed again.</w:delText>
        </w:r>
      </w:del>
    </w:p>
    <w:p w14:paraId="10921D39" w14:textId="7DD62383" w:rsidR="00893B0E" w:rsidDel="00C82D68" w:rsidRDefault="00893B0E" w:rsidP="00CF48AA">
      <w:pPr>
        <w:jc w:val="both"/>
        <w:rPr>
          <w:del w:id="991" w:author="Raji Shanmugasundaram - C20616" w:date="2019-06-04T13:08:00Z"/>
          <w:lang w:eastAsia="en-AU"/>
        </w:rPr>
      </w:pPr>
    </w:p>
    <w:p w14:paraId="10921D3A" w14:textId="1144BD17" w:rsidR="00CF48AA" w:rsidDel="00C82D68" w:rsidRDefault="00CF48AA" w:rsidP="00CF48AA">
      <w:pPr>
        <w:jc w:val="both"/>
        <w:rPr>
          <w:del w:id="992" w:author="Raji Shanmugasundaram - C20616" w:date="2019-06-04T13:08:00Z"/>
          <w:lang w:eastAsia="en-AU"/>
        </w:rPr>
      </w:pPr>
      <w:del w:id="993" w:author="Raji Shanmugasundaram - C20616" w:date="2019-06-04T13:08:00Z">
        <w:r w:rsidDel="00C82D68">
          <w:rPr>
            <w:lang w:eastAsia="en-AU"/>
          </w:rPr>
          <w:delText xml:space="preserve">To toggle a LED, you can use the Harmony Board Support Package function called </w:delText>
        </w:r>
        <w:r w:rsidRPr="00F53285" w:rsidDel="00C82D68">
          <w:rPr>
            <w:rStyle w:val="InlineCodeChar"/>
          </w:rPr>
          <w:delText>BSP_LED_Toggle(BSP_LED led)</w:delText>
        </w:r>
        <w:r w:rsidDel="00C82D68">
          <w:rPr>
            <w:lang w:eastAsia="en-AU"/>
          </w:rPr>
          <w:delText xml:space="preserve">. The </w:delText>
        </w:r>
        <w:r w:rsidRPr="00410BB5" w:rsidDel="00C82D68">
          <w:rPr>
            <w:rStyle w:val="InlineCodeChar"/>
          </w:rPr>
          <w:delText>led</w:delText>
        </w:r>
        <w:r w:rsidDel="00C82D68">
          <w:rPr>
            <w:lang w:eastAsia="en-AU"/>
          </w:rPr>
          <w:delText xml:space="preserve"> parameter that is passed specifies which LED to toggle. There are three possible values for the PIC32MZ EF Starter Kit</w:delText>
        </w:r>
      </w:del>
      <w:ins w:id="994" w:author="Mark Atchison - C21558" w:date="2019-05-06T16:48:00Z">
        <w:del w:id="995" w:author="Raji Shanmugasundaram - C20616" w:date="2019-06-04T13:08:00Z">
          <w:r w:rsidR="00064A8E" w:rsidDel="00C82D68">
            <w:rPr>
              <w:lang w:eastAsia="en-AU"/>
            </w:rPr>
            <w:delText>SAM E70 Xplained Ultra</w:delText>
          </w:r>
        </w:del>
      </w:ins>
      <w:del w:id="996" w:author="Raji Shanmugasundaram - C20616" w:date="2019-06-04T13:08:00Z">
        <w:r w:rsidDel="00C82D68">
          <w:rPr>
            <w:lang w:eastAsia="en-AU"/>
          </w:rPr>
          <w:delText xml:space="preserve">: </w:delText>
        </w:r>
        <w:r w:rsidRPr="00EC7234" w:rsidDel="00C82D68">
          <w:rPr>
            <w:rStyle w:val="InlineCodeChar"/>
          </w:rPr>
          <w:delText>BSP_LED_1</w:delText>
        </w:r>
        <w:r w:rsidDel="00C82D68">
          <w:rPr>
            <w:lang w:eastAsia="en-AU"/>
          </w:rPr>
          <w:delText xml:space="preserve">, </w:delText>
        </w:r>
        <w:r w:rsidRPr="00EC7234" w:rsidDel="00C82D68">
          <w:rPr>
            <w:rStyle w:val="InlineCodeChar"/>
          </w:rPr>
          <w:delText>BSP_LED_2</w:delText>
        </w:r>
        <w:r w:rsidDel="00C82D68">
          <w:rPr>
            <w:lang w:eastAsia="en-AU"/>
          </w:rPr>
          <w:delText xml:space="preserve"> and </w:delText>
        </w:r>
        <w:r w:rsidRPr="00EC7234" w:rsidDel="00C82D68">
          <w:rPr>
            <w:rStyle w:val="InlineCodeChar"/>
          </w:rPr>
          <w:delText>BSP_LED_3</w:delText>
        </w:r>
        <w:r w:rsidDel="00C82D68">
          <w:rPr>
            <w:lang w:eastAsia="en-AU"/>
          </w:rPr>
          <w:delText>.</w:delText>
        </w:r>
      </w:del>
    </w:p>
    <w:p w14:paraId="10921D3B" w14:textId="1516E730" w:rsidR="002D2E68" w:rsidDel="00C82D68" w:rsidRDefault="002D2E68" w:rsidP="00CF48AA">
      <w:pPr>
        <w:jc w:val="both"/>
        <w:rPr>
          <w:del w:id="997" w:author="Raji Shanmugasundaram - C20616" w:date="2019-06-04T13:08:00Z"/>
          <w:lang w:eastAsia="en-AU"/>
        </w:rPr>
      </w:pPr>
    </w:p>
    <w:p w14:paraId="10921D3C" w14:textId="7D056F49" w:rsidR="00CF48AA" w:rsidDel="00C82D68" w:rsidRDefault="00CF48AA" w:rsidP="00CF48AA">
      <w:pPr>
        <w:pStyle w:val="NumberedList"/>
        <w:numPr>
          <w:ilvl w:val="0"/>
          <w:numId w:val="0"/>
        </w:numPr>
        <w:rPr>
          <w:del w:id="998" w:author="Raji Shanmugasundaram - C20616" w:date="2019-06-04T13:08:00Z"/>
        </w:rPr>
      </w:pPr>
      <w:del w:id="999" w:author="Raji Shanmugasundaram - C20616" w:date="2019-06-04T13:08:00Z">
        <w:r w:rsidDel="00C82D68">
          <w:delText xml:space="preserve">In Lab 1, the System Command and Console Module </w:delText>
        </w:r>
        <w:r w:rsidR="00524959" w:rsidDel="00C82D68">
          <w:delText xml:space="preserve">is </w:delText>
        </w:r>
        <w:r w:rsidDel="00C82D68">
          <w:delText>used to</w:delText>
        </w:r>
        <w:r w:rsidR="00524959" w:rsidDel="00C82D68">
          <w:delText xml:space="preserve"> show how the </w:delText>
        </w:r>
        <w:r w:rsidDel="00C82D68">
          <w:delText>TCP/IP stack</w:delText>
        </w:r>
        <w:r w:rsidR="00524959" w:rsidDel="00C82D68">
          <w:delText xml:space="preserve"> can be monitored and controlled</w:delText>
        </w:r>
        <w:r w:rsidDel="00C82D68">
          <w:delText xml:space="preserve"> via</w:delText>
        </w:r>
        <w:r w:rsidR="00F721CA" w:rsidDel="00C82D68">
          <w:delText xml:space="preserve"> a</w:delText>
        </w:r>
        <w:r w:rsidDel="00C82D68">
          <w:delText xml:space="preserve"> Term</w:delText>
        </w:r>
        <w:r w:rsidR="00D0776D" w:rsidDel="00C82D68">
          <w:delText>inal Interface. The</w:delText>
        </w:r>
        <w:r w:rsidDel="00C82D68">
          <w:delText xml:space="preserve"> </w:delText>
        </w:r>
        <w:r w:rsidRPr="00F9067D" w:rsidDel="00C82D68">
          <w:rPr>
            <w:rStyle w:val="InlineCodeChar"/>
          </w:rPr>
          <w:delText>SYS_CMD_READY_TO_READ</w:delText>
        </w:r>
        <w:r w:rsidDel="00C82D68">
          <w:delText xml:space="preserve"> function</w:delText>
        </w:r>
        <w:r w:rsidR="00524959" w:rsidDel="00C82D68">
          <w:delText xml:space="preserve"> must be periodically called</w:delText>
        </w:r>
        <w:r w:rsidR="00D0776D" w:rsidDel="00C82D68">
          <w:delText xml:space="preserve"> in order to for the System Command and Console Module to function correctly. </w:delText>
        </w:r>
        <w:r w:rsidDel="00C82D68">
          <w:delText xml:space="preserve">Since the LED Flasher function toggles LED3 every 500ms, this </w:delText>
        </w:r>
        <w:r w:rsidR="009F02BD" w:rsidDel="00C82D68">
          <w:delText>function</w:delText>
        </w:r>
        <w:r w:rsidR="001B002A" w:rsidDel="00C82D68">
          <w:delText xml:space="preserve"> will also </w:delText>
        </w:r>
        <w:r w:rsidR="00D0776D" w:rsidDel="00C82D68">
          <w:delText xml:space="preserve">be used to </w:delText>
        </w:r>
        <w:r w:rsidDel="00C82D68">
          <w:delText xml:space="preserve">periodically call the </w:delText>
        </w:r>
        <w:r w:rsidRPr="00F9067D" w:rsidDel="00C82D68">
          <w:rPr>
            <w:rStyle w:val="InlineCodeChar"/>
          </w:rPr>
          <w:delText>SYS_CMD_READ</w:delText>
        </w:r>
        <w:r w:rsidDel="00C82D68">
          <w:rPr>
            <w:rStyle w:val="InlineCodeChar"/>
          </w:rPr>
          <w:delText>Y</w:delText>
        </w:r>
        <w:r w:rsidRPr="00F9067D" w:rsidDel="00C82D68">
          <w:rPr>
            <w:rStyle w:val="InlineCodeChar"/>
          </w:rPr>
          <w:delText>_TO_READ</w:delText>
        </w:r>
        <w:r w:rsidDel="00C82D68">
          <w:delText xml:space="preserve"> function.</w:delText>
        </w:r>
      </w:del>
    </w:p>
    <w:p w14:paraId="10921D3D" w14:textId="548B4D9D" w:rsidR="00CF48AA" w:rsidDel="00C82D68" w:rsidRDefault="00CF48AA" w:rsidP="001F328C">
      <w:pPr>
        <w:jc w:val="both"/>
        <w:rPr>
          <w:del w:id="1000" w:author="Raji Shanmugasundaram - C20616" w:date="2019-06-04T13:08:00Z"/>
          <w:lang w:eastAsia="en-AU"/>
        </w:rPr>
      </w:pPr>
    </w:p>
    <w:p w14:paraId="10921D3E" w14:textId="0884C792"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1001" w:author="Raji Shanmugasundaram - C20616" w:date="2019-06-04T13:08:00Z"/>
          <w:rFonts w:ascii="Arial" w:eastAsia="Times New Roman" w:hAnsi="Arial"/>
          <w:b/>
          <w:color w:val="2E74B5"/>
          <w:sz w:val="28"/>
          <w:szCs w:val="26"/>
          <w:lang w:eastAsia="en-AU"/>
        </w:rPr>
      </w:pPr>
      <w:del w:id="1002" w:author="Raji Shanmugasundaram - C20616" w:date="2019-06-04T13:08:00Z">
        <w:r w:rsidDel="00C82D68">
          <w:rPr>
            <w:lang w:eastAsia="en-AU"/>
          </w:rPr>
          <w:br w:type="page"/>
        </w:r>
      </w:del>
    </w:p>
    <w:p w14:paraId="10921D3F" w14:textId="5EE57D11" w:rsidR="002718C7" w:rsidDel="00C82D68" w:rsidRDefault="00075FA7" w:rsidP="00DD62CB">
      <w:pPr>
        <w:pStyle w:val="Heading2"/>
        <w:rPr>
          <w:del w:id="1003" w:author="Raji Shanmugasundaram - C20616" w:date="2019-06-04T13:08:00Z"/>
          <w:lang w:eastAsia="en-AU"/>
        </w:rPr>
      </w:pPr>
      <w:bookmarkStart w:id="1004" w:name="_Toc488278768"/>
      <w:del w:id="1005" w:author="Raji Shanmugasundaram - C20616" w:date="2019-06-04T13:08:00Z">
        <w:r w:rsidDel="00C82D68">
          <w:rPr>
            <w:lang w:eastAsia="en-AU"/>
          </w:rPr>
          <w:delText>LED Flasher</w:delText>
        </w:r>
        <w:r w:rsidR="00E079EE" w:rsidDel="00C82D68">
          <w:rPr>
            <w:lang w:eastAsia="en-AU"/>
          </w:rPr>
          <w:delText xml:space="preserve"> Code</w:delText>
        </w:r>
        <w:bookmarkEnd w:id="1004"/>
      </w:del>
    </w:p>
    <w:p w14:paraId="10921D40" w14:textId="78A30087" w:rsidR="009747E8" w:rsidRPr="009747E8" w:rsidDel="00C82D68" w:rsidRDefault="009747E8" w:rsidP="009747E8">
      <w:pPr>
        <w:pStyle w:val="NumberedList"/>
        <w:numPr>
          <w:ilvl w:val="0"/>
          <w:numId w:val="0"/>
        </w:numPr>
        <w:rPr>
          <w:del w:id="1006" w:author="Raji Shanmugasundaram - C20616" w:date="2019-06-04T13:08:00Z"/>
        </w:rPr>
      </w:pPr>
      <w:del w:id="1007" w:author="Raji Shanmugasundaram - C20616" w:date="2019-06-04T13:08:00Z">
        <w:r w:rsidDel="00C82D68">
          <w:delText>The full source code for the LED flasher has already been implemented. In the next two sections you will be adding the header and source code to the lab1 project.</w:delText>
        </w:r>
      </w:del>
    </w:p>
    <w:p w14:paraId="10921D41" w14:textId="397B0978" w:rsidR="00075FA7" w:rsidRPr="00075FA7" w:rsidDel="00C82D68" w:rsidRDefault="00075FA7" w:rsidP="00075FA7">
      <w:pPr>
        <w:pStyle w:val="Heading3"/>
        <w:rPr>
          <w:del w:id="1008" w:author="Raji Shanmugasundaram - C20616" w:date="2019-06-04T13:08:00Z"/>
          <w:lang w:eastAsia="en-AU"/>
        </w:rPr>
      </w:pPr>
      <w:bookmarkStart w:id="1009" w:name="_Toc488278769"/>
      <w:del w:id="1010" w:author="Raji Shanmugasundaram - C20616" w:date="2019-06-04T13:08:00Z">
        <w:r w:rsidDel="00C82D68">
          <w:rPr>
            <w:lang w:eastAsia="en-AU"/>
          </w:rPr>
          <w:delText>Header File</w:delText>
        </w:r>
        <w:bookmarkEnd w:id="1009"/>
      </w:del>
    </w:p>
    <w:p w14:paraId="10921D42" w14:textId="624F17EE" w:rsidR="002718C7" w:rsidDel="00C82D68" w:rsidRDefault="00075FA7" w:rsidP="00F53285">
      <w:pPr>
        <w:pStyle w:val="NumberedList"/>
        <w:rPr>
          <w:del w:id="1011" w:author="Raji Shanmugasundaram - C20616" w:date="2019-06-04T13:08:00Z"/>
        </w:rPr>
      </w:pPr>
      <w:del w:id="1012" w:author="Raji Shanmugasundaram - C20616" w:date="2019-06-04T13:08:00Z">
        <w:r w:rsidDel="00C82D68">
          <w:delText xml:space="preserve">Open </w:delText>
        </w:r>
        <w:r w:rsidRPr="00275E4E" w:rsidDel="00C82D68">
          <w:rPr>
            <w:rStyle w:val="Filename"/>
          </w:rPr>
          <w:delText>ledcontrol.h</w:delText>
        </w:r>
        <w:r w:rsidR="000A5B6B" w:rsidDel="00C82D68">
          <w:delText xml:space="preserve"> header file</w:delText>
        </w:r>
        <w:r w:rsidDel="00C82D68">
          <w:delText xml:space="preserve">: </w:delText>
        </w:r>
        <w:r w:rsidR="00255984" w:rsidDel="00C82D68">
          <w:delText xml:space="preserve">In the </w:delText>
        </w:r>
        <w:r w:rsidR="00255984" w:rsidRPr="00255984" w:rsidDel="00C82D68">
          <w:rPr>
            <w:rStyle w:val="FieldName"/>
          </w:rPr>
          <w:delText>Projects</w:delText>
        </w:r>
        <w:r w:rsidR="00255984" w:rsidDel="00C82D68">
          <w:delText xml:space="preserve"> window, d</w:delText>
        </w:r>
        <w:r w:rsidR="002718C7" w:rsidDel="00C82D68">
          <w:delText xml:space="preserve">ouble click on </w:delText>
        </w:r>
        <w:r w:rsidR="002718C7" w:rsidRPr="00275E4E" w:rsidDel="00C82D68">
          <w:rPr>
            <w:rStyle w:val="FolderPath"/>
          </w:rPr>
          <w:delText>ledcontrol.</w:delText>
        </w:r>
        <w:r w:rsidRPr="00275E4E" w:rsidDel="00C82D68">
          <w:rPr>
            <w:rStyle w:val="FolderPath"/>
          </w:rPr>
          <w:delText>h</w:delText>
        </w:r>
        <w:r w:rsidR="00255984" w:rsidDel="00C82D68">
          <w:delText xml:space="preserve"> under the </w:delText>
        </w:r>
        <w:r w:rsidR="00255984" w:rsidRPr="00255984" w:rsidDel="00C82D68">
          <w:rPr>
            <w:rStyle w:val="FolderPath"/>
          </w:rPr>
          <w:delText>lab1</w:delText>
        </w:r>
        <w:r w:rsidR="00255984" w:rsidRPr="00255984" w:rsidDel="00C82D68">
          <w:rPr>
            <w:rStyle w:val="FolderPath"/>
            <w:i w:val="0"/>
          </w:rPr>
          <w:sym w:font="Wingdings 3" w:char="F086"/>
        </w:r>
        <w:r w:rsidDel="00C82D68">
          <w:rPr>
            <w:rStyle w:val="FolderPath"/>
          </w:rPr>
          <w:delText>Header</w:delText>
        </w:r>
        <w:r w:rsidR="00255984" w:rsidRPr="00255984" w:rsidDel="00C82D68">
          <w:rPr>
            <w:rStyle w:val="FolderPath"/>
          </w:rPr>
          <w:delText xml:space="preserve"> Files</w:delText>
        </w:r>
        <w:r w:rsidR="00255984" w:rsidRPr="00255984" w:rsidDel="00C82D68">
          <w:rPr>
            <w:rStyle w:val="FolderPath"/>
            <w:i w:val="0"/>
          </w:rPr>
          <w:sym w:font="Wingdings 3" w:char="F086"/>
        </w:r>
        <w:r w:rsidR="00255984" w:rsidRPr="00255984" w:rsidDel="00C82D68">
          <w:rPr>
            <w:rStyle w:val="FolderPath"/>
          </w:rPr>
          <w:delText>app</w:delText>
        </w:r>
        <w:r w:rsidR="00255984" w:rsidDel="00C82D6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rsidDel="00C82D68" w14:paraId="10921D44" w14:textId="6DCBFBD8" w:rsidTr="001458B3">
        <w:trPr>
          <w:del w:id="1013" w:author="Raji Shanmugasundaram - C20616" w:date="2019-06-04T13:08:00Z"/>
        </w:trPr>
        <w:tc>
          <w:tcPr>
            <w:tcW w:w="10005" w:type="dxa"/>
            <w:shd w:val="clear" w:color="auto" w:fill="auto"/>
            <w:vAlign w:val="center"/>
          </w:tcPr>
          <w:p w14:paraId="10921D43" w14:textId="1F327555" w:rsidR="00E777D3" w:rsidRPr="001458B3" w:rsidDel="00C82D68" w:rsidRDefault="007C52D0" w:rsidP="009E636C">
            <w:pPr>
              <w:rPr>
                <w:del w:id="1014" w:author="Raji Shanmugasundaram - C20616" w:date="2019-06-04T13:08:00Z"/>
              </w:rPr>
            </w:pPr>
            <w:del w:id="1015" w:author="Raji Shanmugasundaram - C20616" w:date="2019-06-04T13:08:00Z">
              <w:r w:rsidDel="00C82D68">
                <w:rPr>
                  <w:noProof/>
                  <w:lang w:eastAsia="en-AU"/>
                </w:rPr>
                <mc:AlternateContent>
                  <mc:Choice Requires="wps">
                    <w:drawing>
                      <wp:anchor distT="0" distB="0" distL="114300" distR="114300" simplePos="0" relativeHeight="251718144" behindDoc="0" locked="0" layoutInCell="1" allowOverlap="1" wp14:anchorId="109222AB" wp14:editId="395E0590">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D26A9B" id="Rounded Rectangle 291" o:spid="_x0000_s1026" style="position:absolute;margin-left:15.35pt;margin-top:63.55pt;width:59.1pt;height:16.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D" wp14:editId="67082AC5">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277B49E9" w:rsidR="00CE3449" w:rsidDel="00C82D68" w:rsidRDefault="002718C7" w:rsidP="002D2E68">
      <w:pPr>
        <w:pStyle w:val="NumberedList"/>
        <w:rPr>
          <w:del w:id="1016" w:author="Raji Shanmugasundaram - C20616" w:date="2019-06-04T13:08:00Z"/>
        </w:rPr>
      </w:pPr>
      <w:del w:id="1017" w:author="Raji Shanmugasundaram - C20616" w:date="2019-06-04T13:08:00Z">
        <w:r w:rsidDel="00C82D68">
          <w:delText xml:space="preserve">In </w:delText>
        </w:r>
        <w:r w:rsidRPr="00246966" w:rsidDel="00C82D68">
          <w:rPr>
            <w:rStyle w:val="WindowOrDialogName"/>
          </w:rPr>
          <w:delText>ledcontrol.h</w:delText>
        </w:r>
        <w:r w:rsidDel="00C82D68">
          <w:delText xml:space="preserve"> </w:delText>
        </w:r>
        <w:r w:rsidR="00246966" w:rsidDel="00C82D68">
          <w:delText xml:space="preserve">Source Editor Window, </w:delText>
        </w:r>
        <w:r w:rsidDel="00C82D68">
          <w:delText xml:space="preserve">locate the </w:delText>
        </w:r>
        <w:r w:rsidRPr="00F86643" w:rsidDel="00C82D68">
          <w:rPr>
            <w:rStyle w:val="InlineCodeChar"/>
          </w:rPr>
          <w:delText>LEDCONTROL_DATA</w:delText>
        </w:r>
        <w:r w:rsidR="00CE3449" w:rsidDel="00C82D68">
          <w:delText xml:space="preserve"> structure</w:delText>
        </w:r>
        <w:r w:rsidR="00F86643" w:rsidDel="00C82D68">
          <w:delText xml:space="preserve"> type definition</w:delText>
        </w:r>
        <w:r w:rsidR="00CE3449" w:rsidDel="00C82D68">
          <w:delText xml:space="preserve"> by double clicking on the </w:delText>
        </w:r>
        <w:r w:rsidR="00CE3449" w:rsidRPr="00F86643" w:rsidDel="00C82D68">
          <w:rPr>
            <w:rStyle w:val="FieldName"/>
          </w:rPr>
          <w:delText>LEDCONTROL_DATA</w:delText>
        </w:r>
        <w:r w:rsidR="00CE3449" w:rsidDel="00C82D68">
          <w:delText xml:space="preserve"> row in the </w:delText>
        </w:r>
        <w:r w:rsidR="00CE3449" w:rsidRPr="00CE3449" w:rsidDel="00C82D68">
          <w:rPr>
            <w:rStyle w:val="FieldName"/>
          </w:rPr>
          <w:delText>Navigator</w:delText>
        </w:r>
        <w:r w:rsidR="00CE3449" w:rsidDel="00C82D68">
          <w:delText xml:space="preserve"> window.</w:delText>
        </w:r>
        <w:r w:rsidR="00CE3449" w:rsidRPr="00CE3449" w:rsidDel="00C82D6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C82D68" w14:paraId="10921D47" w14:textId="714E73E0" w:rsidTr="00CE3449">
        <w:trPr>
          <w:del w:id="1018" w:author="Raji Shanmugasundaram - C20616" w:date="2019-06-04T13:08:00Z"/>
        </w:trPr>
        <w:tc>
          <w:tcPr>
            <w:tcW w:w="10542" w:type="dxa"/>
          </w:tcPr>
          <w:p w14:paraId="10921D46" w14:textId="2F5F2D02" w:rsidR="00CE3449" w:rsidDel="00C82D68" w:rsidRDefault="00CE3449" w:rsidP="00CE3449">
            <w:pPr>
              <w:pStyle w:val="NumberedList"/>
              <w:numPr>
                <w:ilvl w:val="0"/>
                <w:numId w:val="0"/>
              </w:numPr>
              <w:rPr>
                <w:del w:id="1019" w:author="Raji Shanmugasundaram - C20616" w:date="2019-06-04T13:08:00Z"/>
              </w:rPr>
            </w:pPr>
            <w:del w:id="1020" w:author="Raji Shanmugasundaram - C20616" w:date="2019-06-04T13:08:00Z">
              <w:r w:rsidDel="00C82D68">
                <w:rPr>
                  <w:noProof/>
                </w:rPr>
                <mc:AlternateContent>
                  <mc:Choice Requires="wps">
                    <w:drawing>
                      <wp:anchor distT="0" distB="0" distL="114300" distR="114300" simplePos="0" relativeHeight="251726336" behindDoc="0" locked="0" layoutInCell="1" allowOverlap="1" wp14:anchorId="109222AF" wp14:editId="3F5DB004">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597D43" id="Rounded Rectangle 305" o:spid="_x0000_s1026" style="position:absolute;margin-left:0;margin-top:164.75pt;width:161.5pt;height:2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C82D68">
                <w:rPr>
                  <w:noProof/>
                </w:rPr>
                <w:drawing>
                  <wp:inline distT="0" distB="0" distL="0" distR="0" wp14:anchorId="109222B1" wp14:editId="08366B3D">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57">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69C04385" w:rsidR="00CE3449" w:rsidDel="00C82D68" w:rsidRDefault="00CE3449" w:rsidP="00CE3449">
      <w:pPr>
        <w:pStyle w:val="NumberedList"/>
        <w:numPr>
          <w:ilvl w:val="0"/>
          <w:numId w:val="0"/>
        </w:numPr>
        <w:ind w:left="567"/>
        <w:rPr>
          <w:del w:id="1021" w:author="Raji Shanmugasundaram - C20616" w:date="2019-06-04T13:08:00Z"/>
        </w:rPr>
      </w:pPr>
    </w:p>
    <w:p w14:paraId="10921D49" w14:textId="69A33C3B" w:rsidR="002718C7" w:rsidDel="00C82D68" w:rsidRDefault="00CE3449" w:rsidP="00CE3449">
      <w:pPr>
        <w:pStyle w:val="NumberedList"/>
        <w:rPr>
          <w:del w:id="1022" w:author="Raji Shanmugasundaram - C20616" w:date="2019-06-04T13:08:00Z"/>
        </w:rPr>
      </w:pPr>
      <w:del w:id="1023" w:author="Raji Shanmugasundaram - C20616" w:date="2019-06-04T13:08:00Z">
        <w:r w:rsidDel="00C82D68">
          <w:delText>In the LEDCONTROL_DATA</w:delText>
        </w:r>
        <w:r w:rsidR="002718C7" w:rsidDel="00C82D68">
          <w:delText xml:space="preserve"> </w:delText>
        </w:r>
        <w:r w:rsidR="009747E8" w:rsidDel="00C82D68">
          <w:delText>structure,</w:delText>
        </w:r>
        <w:r w:rsidR="002718C7" w:rsidDel="00C82D68">
          <w:delText xml:space="preserve"> you </w:delText>
        </w:r>
        <w:r w:rsidDel="00C82D68">
          <w:delText>are going to add a variable to store the</w:delText>
        </w:r>
        <w:r w:rsidR="002718C7" w:rsidDel="00C82D68">
          <w:delText xml:space="preserve"> handle</w:delText>
        </w:r>
        <w:r w:rsidDel="00C82D68">
          <w:delText xml:space="preserve"> for an instance of the system timer service</w:delText>
        </w:r>
        <w:r w:rsidR="002718C7" w:rsidDel="00C82D68">
          <w:delText xml:space="preserve">. </w:delText>
        </w:r>
        <w:r w:rsidR="00F86643" w:rsidDel="00C82D68">
          <w:delText xml:space="preserve">On line 117, add the following variable declaration: </w:delText>
        </w:r>
        <w:r w:rsidRPr="00F86643" w:rsidDel="00C82D68">
          <w:rPr>
            <w:rStyle w:val="InlineCodeChar"/>
          </w:rPr>
          <w:delText>SYS_TMR_HANDLE</w:delText>
        </w:r>
        <w:r w:rsidR="00F86643" w:rsidRPr="00F86643" w:rsidDel="00C82D68">
          <w:rPr>
            <w:rStyle w:val="InlineCodeChar"/>
          </w:rPr>
          <w:delText xml:space="preserve"> ledFlashTmrHande;</w:delText>
        </w:r>
      </w:del>
    </w:p>
    <w:p w14:paraId="10921D4A" w14:textId="364A921B" w:rsidR="001458B3" w:rsidRPr="001458B3" w:rsidDel="00C82D68" w:rsidRDefault="001458B3" w:rsidP="001458B3">
      <w:pPr>
        <w:rPr>
          <w:del w:id="1024" w:author="Raji Shanmugasundaram - C20616" w:date="2019-06-04T13:08:00Z"/>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C82D68" w14:paraId="10921D4C" w14:textId="1AF8D70A" w:rsidTr="001458B3">
        <w:trPr>
          <w:del w:id="1025" w:author="Raji Shanmugasundaram - C20616" w:date="2019-06-04T13:08:00Z"/>
        </w:trPr>
        <w:tc>
          <w:tcPr>
            <w:tcW w:w="9016" w:type="dxa"/>
            <w:shd w:val="clear" w:color="auto" w:fill="auto"/>
            <w:vAlign w:val="center"/>
          </w:tcPr>
          <w:p w14:paraId="10921D4B" w14:textId="3D9868CA" w:rsidR="00AA323F" w:rsidRPr="001458B3" w:rsidDel="00C82D68" w:rsidRDefault="00340C43" w:rsidP="00F86643">
            <w:pPr>
              <w:rPr>
                <w:del w:id="1026" w:author="Raji Shanmugasundaram - C20616" w:date="2019-06-04T13:08:00Z"/>
                <w:lang w:eastAsia="en-AU"/>
              </w:rPr>
            </w:pPr>
            <w:del w:id="1027" w:author="Raji Shanmugasundaram - C20616" w:date="2019-06-04T13:08:00Z">
              <w:r w:rsidDel="00C82D68">
                <w:rPr>
                  <w:noProof/>
                  <w:lang w:eastAsia="en-AU"/>
                </w:rPr>
                <mc:AlternateContent>
                  <mc:Choice Requires="wps">
                    <w:drawing>
                      <wp:anchor distT="0" distB="0" distL="114300" distR="114300" simplePos="0" relativeHeight="251716096" behindDoc="0" locked="0" layoutInCell="1" allowOverlap="1" wp14:anchorId="109222B3" wp14:editId="2ABCB836">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97D3C" id="Rounded Rectangle 226" o:spid="_x0000_s1026" style="position:absolute;margin-left:3.85pt;margin-top:70.5pt;width:245.7pt;height:14.5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B5" wp14:editId="24F3BA2C">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2B0D6CFC" w:rsidR="00075FA7" w:rsidDel="00C82D68" w:rsidRDefault="00947CDB" w:rsidP="00075FA7">
      <w:pPr>
        <w:pStyle w:val="NumberedList"/>
        <w:rPr>
          <w:del w:id="1028" w:author="Raji Shanmugasundaram - C20616" w:date="2019-06-04T13:08:00Z"/>
        </w:rPr>
      </w:pPr>
      <w:del w:id="1029" w:author="Raji Shanmugasundaram - C20616" w:date="2019-06-04T13:08:00Z">
        <w:r w:rsidDel="00C82D68">
          <w:delText xml:space="preserve">Save the </w:delText>
        </w:r>
        <w:r w:rsidRPr="007C3FC6" w:rsidDel="00C82D68">
          <w:rPr>
            <w:rStyle w:val="Filename"/>
          </w:rPr>
          <w:delText>ledcontrol.h</w:delText>
        </w:r>
        <w:r w:rsidDel="00C82D68">
          <w:delText xml:space="preserve"> file</w:delText>
        </w:r>
        <w:r w:rsidR="00045BCA"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C82D68" w14:paraId="10921D51" w14:textId="3EA32C54" w:rsidTr="001458B3">
        <w:trPr>
          <w:del w:id="1030" w:author="Raji Shanmugasundaram - C20616" w:date="2019-06-04T13:08:00Z"/>
        </w:trPr>
        <w:tc>
          <w:tcPr>
            <w:tcW w:w="9942" w:type="dxa"/>
            <w:shd w:val="clear" w:color="auto" w:fill="auto"/>
          </w:tcPr>
          <w:p w14:paraId="10921D4E" w14:textId="6D60AED3" w:rsidR="002E6AE6" w:rsidRPr="001458B3" w:rsidDel="00C82D68" w:rsidRDefault="00921EBE" w:rsidP="00595F55">
            <w:pPr>
              <w:rPr>
                <w:del w:id="1031" w:author="Raji Shanmugasundaram - C20616" w:date="2019-06-04T13:08:00Z"/>
                <w:rFonts w:ascii="Arial Narrow" w:hAnsi="Arial Narrow"/>
                <w:b/>
                <w:sz w:val="24"/>
              </w:rPr>
            </w:pPr>
            <w:bookmarkStart w:id="1032" w:name="Proceduretosavethesourceheaderfile"/>
            <w:del w:id="1033" w:author="Raji Shanmugasundaram - C20616" w:date="2019-06-04T13:08:00Z">
              <w:r w:rsidRPr="001458B3" w:rsidDel="00C82D68">
                <w:rPr>
                  <w:rFonts w:ascii="Arial Narrow" w:hAnsi="Arial Narrow"/>
                  <w:b/>
                  <w:sz w:val="24"/>
                </w:rPr>
                <w:delText xml:space="preserve">Procedure </w:delText>
              </w:r>
              <w:r w:rsidR="002E6AE6" w:rsidRPr="001458B3" w:rsidDel="00C82D68">
                <w:rPr>
                  <w:rFonts w:ascii="Arial Narrow" w:hAnsi="Arial Narrow"/>
                  <w:b/>
                  <w:sz w:val="24"/>
                </w:rPr>
                <w:delText xml:space="preserve">To </w:delText>
              </w:r>
              <w:r w:rsidRPr="001458B3" w:rsidDel="00C82D68">
                <w:rPr>
                  <w:rFonts w:ascii="Arial Narrow" w:hAnsi="Arial Narrow"/>
                  <w:b/>
                  <w:sz w:val="24"/>
                </w:rPr>
                <w:delText>S</w:delText>
              </w:r>
              <w:r w:rsidR="002E6AE6" w:rsidRPr="001458B3" w:rsidDel="00C82D68">
                <w:rPr>
                  <w:rFonts w:ascii="Arial Narrow" w:hAnsi="Arial Narrow"/>
                  <w:b/>
                  <w:sz w:val="24"/>
                </w:rPr>
                <w:delText xml:space="preserve">ave </w:delText>
              </w:r>
              <w:r w:rsidRPr="001458B3" w:rsidDel="00C82D68">
                <w:rPr>
                  <w:rFonts w:ascii="Arial Narrow" w:hAnsi="Arial Narrow"/>
                  <w:b/>
                  <w:sz w:val="24"/>
                </w:rPr>
                <w:delText xml:space="preserve">the </w:delText>
              </w:r>
              <w:r w:rsidR="002E6AE6" w:rsidRPr="001458B3" w:rsidDel="00C82D68">
                <w:rPr>
                  <w:rFonts w:ascii="Arial Narrow" w:hAnsi="Arial Narrow"/>
                  <w:b/>
                  <w:sz w:val="24"/>
                </w:rPr>
                <w:delText>Source</w:delText>
              </w:r>
              <w:r w:rsidRPr="001458B3" w:rsidDel="00C82D68">
                <w:rPr>
                  <w:rFonts w:ascii="Arial Narrow" w:hAnsi="Arial Narrow"/>
                  <w:b/>
                  <w:sz w:val="24"/>
                </w:rPr>
                <w:delText>/</w:delText>
              </w:r>
              <w:r w:rsidR="002E6AE6" w:rsidRPr="001458B3" w:rsidDel="00C82D68">
                <w:rPr>
                  <w:rFonts w:ascii="Arial Narrow" w:hAnsi="Arial Narrow"/>
                  <w:b/>
                  <w:sz w:val="24"/>
                </w:rPr>
                <w:delText>Header File</w:delText>
              </w:r>
              <w:r w:rsidR="00246966" w:rsidRPr="001458B3" w:rsidDel="00C82D68">
                <w:rPr>
                  <w:rFonts w:ascii="Arial Narrow" w:hAnsi="Arial Narrow"/>
                  <w:b/>
                  <w:sz w:val="24"/>
                </w:rPr>
                <w:delText xml:space="preserve"> in the a</w:delText>
              </w:r>
              <w:r w:rsidRPr="001458B3" w:rsidDel="00C82D68">
                <w:rPr>
                  <w:rFonts w:ascii="Arial Narrow" w:hAnsi="Arial Narrow"/>
                  <w:b/>
                  <w:sz w:val="24"/>
                </w:rPr>
                <w:delText>ctive Source Editor Window</w:delText>
              </w:r>
              <w:bookmarkEnd w:id="1032"/>
              <w:r w:rsidRPr="001458B3" w:rsidDel="00C82D68">
                <w:rPr>
                  <w:rFonts w:ascii="Arial Narrow" w:hAnsi="Arial Narrow"/>
                  <w:b/>
                  <w:sz w:val="24"/>
                </w:rPr>
                <w:delText>:</w:delText>
              </w:r>
            </w:del>
          </w:p>
          <w:p w14:paraId="10921D4F" w14:textId="6A81B4D2" w:rsidR="002E6AE6" w:rsidRPr="001458B3" w:rsidDel="00C82D68" w:rsidRDefault="002E6AE6" w:rsidP="001458B3">
            <w:pPr>
              <w:pStyle w:val="ListParagraph"/>
              <w:numPr>
                <w:ilvl w:val="0"/>
                <w:numId w:val="16"/>
              </w:numPr>
              <w:rPr>
                <w:del w:id="1034" w:author="Raji Shanmugasundaram - C20616" w:date="2019-06-04T13:08:00Z"/>
              </w:rPr>
            </w:pPr>
            <w:del w:id="1035" w:author="Raji Shanmugasundaram - C20616" w:date="2019-06-04T13:08:00Z">
              <w:r w:rsidRPr="001458B3" w:rsidDel="00C82D68">
                <w:rPr>
                  <w:b/>
                </w:rPr>
                <w:delText xml:space="preserve">Main Menu: </w:delText>
              </w:r>
              <w:r w:rsidR="00B73040" w:rsidRPr="001458B3" w:rsidDel="00C82D68">
                <w:delText>Choose</w:delText>
              </w:r>
              <w:r w:rsidRPr="001458B3" w:rsidDel="00C82D68">
                <w:delText xml:space="preserve"> </w:delText>
              </w:r>
              <w:r w:rsidRPr="001458B3" w:rsidDel="00C82D68">
                <w:rPr>
                  <w:rStyle w:val="MenuPath"/>
                </w:rPr>
                <w:delText>File</w:delText>
              </w:r>
              <w:r w:rsidR="00921EBE" w:rsidRPr="001458B3" w:rsidDel="00C82D68">
                <w:rPr>
                  <w:rStyle w:val="MenuPath"/>
                </w:rPr>
                <w:sym w:font="Wingdings 3" w:char="F086"/>
              </w:r>
              <w:r w:rsidRPr="001458B3" w:rsidDel="00C82D68">
                <w:rPr>
                  <w:rStyle w:val="MenuPath"/>
                </w:rPr>
                <w:delText>Save</w:delText>
              </w:r>
              <w:r w:rsidRPr="001458B3" w:rsidDel="00C82D68">
                <w:delText xml:space="preserve"> </w:delText>
              </w:r>
            </w:del>
          </w:p>
          <w:p w14:paraId="10921D50" w14:textId="6FFFAD2B" w:rsidR="002E6AE6" w:rsidRPr="001458B3" w:rsidDel="00C82D68" w:rsidRDefault="002E6AE6" w:rsidP="001458B3">
            <w:pPr>
              <w:pStyle w:val="ListParagraph"/>
              <w:numPr>
                <w:ilvl w:val="0"/>
                <w:numId w:val="16"/>
              </w:numPr>
              <w:rPr>
                <w:del w:id="1036" w:author="Raji Shanmugasundaram - C20616" w:date="2019-06-04T13:08:00Z"/>
              </w:rPr>
            </w:pPr>
            <w:del w:id="1037" w:author="Raji Shanmugasundaram - C20616" w:date="2019-06-04T13:08:00Z">
              <w:r w:rsidRPr="001458B3" w:rsidDel="00C82D68">
                <w:rPr>
                  <w:b/>
                </w:rPr>
                <w:delText>Keyboard Shortcut</w:delText>
              </w:r>
              <w:r w:rsidRPr="001458B3" w:rsidDel="00C82D68">
                <w:delText xml:space="preserve">: </w:delText>
              </w:r>
              <w:r w:rsidRPr="001458B3" w:rsidDel="00C82D68">
                <w:rPr>
                  <w:rStyle w:val="KeyboardKey"/>
                </w:rPr>
                <w:delText>Ctrl</w:delText>
              </w:r>
              <w:r w:rsidRPr="001458B3" w:rsidDel="00C82D68">
                <w:delText>+</w:delText>
              </w:r>
              <w:r w:rsidR="003229E9" w:rsidRPr="001458B3" w:rsidDel="00C82D68">
                <w:rPr>
                  <w:rStyle w:val="KeyboardKey"/>
                </w:rPr>
                <w:delText>s</w:delText>
              </w:r>
            </w:del>
          </w:p>
        </w:tc>
      </w:tr>
    </w:tbl>
    <w:p w14:paraId="10921D52" w14:textId="400361E2" w:rsidR="00C60B35" w:rsidDel="00C82D68" w:rsidRDefault="002D2E68" w:rsidP="002D2E68">
      <w:pPr>
        <w:pStyle w:val="NumberedList"/>
        <w:rPr>
          <w:del w:id="1038" w:author="Raji Shanmugasundaram - C20616" w:date="2019-06-04T13:08:00Z"/>
        </w:rPr>
      </w:pPr>
      <w:del w:id="1039" w:author="Raji Shanmugasundaram - C20616" w:date="2019-06-04T13:08:00Z">
        <w:r w:rsidDel="00C82D68">
          <w:delText>Close</w:delText>
        </w:r>
        <w:r w:rsidR="007C3FC6" w:rsidDel="00C82D68">
          <w:delText xml:space="preserve"> the</w:delText>
        </w:r>
        <w:r w:rsidDel="00C82D68">
          <w:delText xml:space="preserve"> </w:delText>
        </w:r>
        <w:r w:rsidRPr="007C3FC6" w:rsidDel="00C82D68">
          <w:rPr>
            <w:rStyle w:val="Filename"/>
          </w:rPr>
          <w:delText>ledcontrol.h</w:delText>
        </w:r>
        <w:r w:rsidDel="00C82D68">
          <w:delText xml:space="preserve"> file</w:delText>
        </w:r>
        <w:r w:rsidR="00C60B35"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C82D68" w14:paraId="10921D54" w14:textId="18E50BAA" w:rsidTr="001458B3">
        <w:trPr>
          <w:del w:id="1040" w:author="Raji Shanmugasundaram - C20616" w:date="2019-06-04T13:08:00Z"/>
        </w:trPr>
        <w:tc>
          <w:tcPr>
            <w:tcW w:w="9942" w:type="dxa"/>
            <w:gridSpan w:val="2"/>
            <w:shd w:val="clear" w:color="auto" w:fill="auto"/>
          </w:tcPr>
          <w:p w14:paraId="10921D53" w14:textId="34616ED1" w:rsidR="00EF7813" w:rsidRPr="001458B3" w:rsidDel="00C82D68" w:rsidRDefault="00EF7813" w:rsidP="00595F55">
            <w:pPr>
              <w:rPr>
                <w:del w:id="1041" w:author="Raji Shanmugasundaram - C20616" w:date="2019-06-04T13:08:00Z"/>
                <w:rFonts w:ascii="Arial Narrow" w:hAnsi="Arial Narrow"/>
                <w:b/>
              </w:rPr>
            </w:pPr>
            <w:del w:id="1042" w:author="Raji Shanmugasundaram - C20616" w:date="2019-06-04T13:08:00Z">
              <w:r w:rsidRPr="001458B3" w:rsidDel="00C82D68">
                <w:rPr>
                  <w:rFonts w:ascii="Arial Narrow" w:hAnsi="Arial Narrow"/>
                  <w:b/>
                  <w:sz w:val="24"/>
                </w:rPr>
                <w:delText xml:space="preserve">Procedure To </w:delText>
              </w:r>
              <w:r w:rsidR="00595F55" w:rsidRPr="001458B3" w:rsidDel="00C82D68">
                <w:rPr>
                  <w:rFonts w:ascii="Arial Narrow" w:hAnsi="Arial Narrow"/>
                  <w:b/>
                  <w:sz w:val="24"/>
                </w:rPr>
                <w:delText>Close</w:delText>
              </w:r>
              <w:r w:rsidRPr="001458B3" w:rsidDel="00C82D68">
                <w:rPr>
                  <w:rFonts w:ascii="Arial Narrow" w:hAnsi="Arial Narrow"/>
                  <w:b/>
                  <w:sz w:val="24"/>
                </w:rPr>
                <w:delText xml:space="preserve"> the Source/Header File in the active Source Editor Window:</w:delText>
              </w:r>
            </w:del>
          </w:p>
        </w:tc>
      </w:tr>
      <w:tr w:rsidR="00EF7813" w:rsidRPr="001458B3" w:rsidDel="00C82D68" w14:paraId="10921D58" w14:textId="02D6A6BC" w:rsidTr="001458B3">
        <w:trPr>
          <w:del w:id="1043" w:author="Raji Shanmugasundaram - C20616" w:date="2019-06-04T13:08:00Z"/>
        </w:trPr>
        <w:tc>
          <w:tcPr>
            <w:tcW w:w="5088" w:type="dxa"/>
            <w:shd w:val="clear" w:color="auto" w:fill="auto"/>
          </w:tcPr>
          <w:p w14:paraId="10921D55" w14:textId="19D390B7" w:rsidR="00EF7813" w:rsidRPr="001458B3" w:rsidDel="00C82D68" w:rsidRDefault="003A14BC" w:rsidP="001458B3">
            <w:pPr>
              <w:pStyle w:val="ListParagraph"/>
              <w:numPr>
                <w:ilvl w:val="0"/>
                <w:numId w:val="24"/>
              </w:numPr>
              <w:rPr>
                <w:del w:id="1044" w:author="Raji Shanmugasundaram - C20616" w:date="2019-06-04T13:08:00Z"/>
              </w:rPr>
            </w:pPr>
            <w:del w:id="1045" w:author="Raji Shanmugasundaram - C20616" w:date="2019-06-04T13:08:00Z">
              <w:r w:rsidRPr="001458B3" w:rsidDel="00C82D68">
                <w:delText>Source editor window</w:delText>
              </w:r>
              <w:r w:rsidR="00EF7813" w:rsidRPr="001458B3" w:rsidDel="00C82D68">
                <w:delText xml:space="preserve"> Tab: Click on the “</w:delText>
              </w:r>
              <w:r w:rsidR="00EF7813" w:rsidRPr="001458B3" w:rsidDel="00C82D68">
                <w:rPr>
                  <w:b/>
                </w:rPr>
                <w:delText>x</w:delText>
              </w:r>
              <w:r w:rsidR="00EF7813" w:rsidRPr="001458B3" w:rsidDel="00C82D68">
                <w:delText>” button.</w:delText>
              </w:r>
              <w:r w:rsidR="00EF7813" w:rsidRPr="001458B3" w:rsidDel="00C82D68">
                <w:rPr>
                  <w:noProof/>
                  <w:lang w:eastAsia="en-AU"/>
                </w:rPr>
                <w:delText xml:space="preserve"> </w:delText>
              </w:r>
            </w:del>
          </w:p>
          <w:p w14:paraId="10921D56" w14:textId="28A41061" w:rsidR="00EF7813" w:rsidRPr="001458B3" w:rsidDel="00C82D68" w:rsidRDefault="00EF7813" w:rsidP="001458B3">
            <w:pPr>
              <w:pStyle w:val="ListParagraph"/>
              <w:numPr>
                <w:ilvl w:val="0"/>
                <w:numId w:val="24"/>
              </w:numPr>
              <w:rPr>
                <w:del w:id="1046" w:author="Raji Shanmugasundaram - C20616" w:date="2019-06-04T13:08:00Z"/>
              </w:rPr>
            </w:pPr>
            <w:del w:id="1047" w:author="Raji Shanmugasundaram - C20616" w:date="2019-06-04T13:08:00Z">
              <w:r w:rsidRPr="001458B3" w:rsidDel="00C82D68">
                <w:rPr>
                  <w:noProof/>
                  <w:lang w:eastAsia="en-AU"/>
                </w:rPr>
                <w:delText xml:space="preserve">Keyboard Shortcut: </w:delText>
              </w:r>
              <w:r w:rsidRPr="001458B3" w:rsidDel="00C82D68">
                <w:rPr>
                  <w:rStyle w:val="KeyboardKey"/>
                </w:rPr>
                <w:delText>Ctrl</w:delText>
              </w:r>
              <w:r w:rsidRPr="001458B3" w:rsidDel="00C82D68">
                <w:delText xml:space="preserve"> + </w:delText>
              </w:r>
              <w:r w:rsidRPr="001458B3" w:rsidDel="00C82D68">
                <w:rPr>
                  <w:rStyle w:val="KeyboardKey"/>
                </w:rPr>
                <w:delText>w</w:delText>
              </w:r>
            </w:del>
          </w:p>
        </w:tc>
        <w:tc>
          <w:tcPr>
            <w:tcW w:w="4854" w:type="dxa"/>
            <w:shd w:val="clear" w:color="auto" w:fill="auto"/>
          </w:tcPr>
          <w:p w14:paraId="10921D57" w14:textId="5C069032" w:rsidR="00EF7813" w:rsidRPr="001458B3" w:rsidDel="00C82D68" w:rsidRDefault="005B3261" w:rsidP="00595F55">
            <w:pPr>
              <w:rPr>
                <w:del w:id="1048" w:author="Raji Shanmugasundaram - C20616" w:date="2019-06-04T13:08:00Z"/>
              </w:rPr>
            </w:pPr>
            <w:del w:id="1049" w:author="Raji Shanmugasundaram - C20616" w:date="2019-06-04T13:08:00Z">
              <w:r w:rsidDel="00C82D68">
                <w:rPr>
                  <w:noProof/>
                  <w:lang w:eastAsia="en-AU"/>
                </w:rPr>
                <mc:AlternateContent>
                  <mc:Choice Requires="wps">
                    <w:drawing>
                      <wp:anchor distT="0" distB="0" distL="114300" distR="114300" simplePos="0" relativeHeight="251608576" behindDoc="0" locked="0" layoutInCell="1" allowOverlap="1" wp14:anchorId="109222B7" wp14:editId="3539F98F">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E66EA" id="Oval 131" o:spid="_x0000_s1026" style="position:absolute;margin-left:104.15pt;margin-top:4.75pt;width:19.2pt;height:18.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C82D68">
                <w:rPr>
                  <w:noProof/>
                  <w:lang w:eastAsia="en-AU"/>
                </w:rPr>
                <w:drawing>
                  <wp:inline distT="0" distB="0" distL="0" distR="0" wp14:anchorId="109222B9" wp14:editId="0C27B90C">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1B6B4AC0" w:rsidR="001E7DA0" w:rsidDel="00C82D68" w:rsidRDefault="001E7DA0" w:rsidP="001E7DA0">
      <w:pPr>
        <w:pStyle w:val="Heading3"/>
        <w:rPr>
          <w:del w:id="1050" w:author="Raji Shanmugasundaram - C20616" w:date="2019-06-04T13:08:00Z"/>
        </w:rPr>
      </w:pPr>
      <w:bookmarkStart w:id="1051" w:name="_Toc488278770"/>
      <w:del w:id="1052" w:author="Raji Shanmugasundaram - C20616" w:date="2019-06-04T13:08:00Z">
        <w:r w:rsidDel="00C82D68">
          <w:delText>Source File</w:delText>
        </w:r>
        <w:r w:rsidR="00F86643" w:rsidDel="00C82D68">
          <w:delText xml:space="preserve"> Setup</w:delText>
        </w:r>
        <w:bookmarkEnd w:id="1051"/>
      </w:del>
    </w:p>
    <w:p w14:paraId="10921D5A" w14:textId="5027CC95" w:rsidR="007E2925" w:rsidDel="00C82D68" w:rsidRDefault="00FC423D" w:rsidP="007E2925">
      <w:pPr>
        <w:rPr>
          <w:del w:id="1053" w:author="Raji Shanmugasundaram - C20616" w:date="2019-06-04T13:08:00Z"/>
        </w:rPr>
      </w:pPr>
      <w:del w:id="1054" w:author="Raji Shanmugasundaram - C20616" w:date="2019-06-04T13:08:00Z">
        <w:r w:rsidDel="00C82D68">
          <w:delText>In this section</w:delText>
        </w:r>
        <w:r w:rsidR="00AC0533" w:rsidDel="00C82D68">
          <w:delText>,</w:delText>
        </w:r>
        <w:r w:rsidDel="00C82D68">
          <w:delText xml:space="preserve"> you are going to copy the</w:delText>
        </w:r>
        <w:r w:rsidR="00AC0533" w:rsidDel="00C82D68">
          <w:delText xml:space="preserve"> source code for the </w:delText>
        </w:r>
        <w:r w:rsidDel="00C82D68">
          <w:delText>LED Flasher into the Lab 1 source folder.</w:delText>
        </w:r>
      </w:del>
    </w:p>
    <w:p w14:paraId="10921D5B" w14:textId="2FA91073" w:rsidR="006D218A" w:rsidRPr="00CE45A4" w:rsidDel="00C82D68" w:rsidRDefault="006D218A" w:rsidP="006D218A">
      <w:pPr>
        <w:pStyle w:val="NumberedList"/>
        <w:rPr>
          <w:del w:id="1055" w:author="Raji Shanmugasundaram - C20616" w:date="2019-06-04T13:08:00Z"/>
          <w:rFonts w:ascii="Courier Std" w:hAnsi="Courier Std" w:cs="Courier New"/>
          <w:spacing w:val="-6"/>
        </w:rPr>
      </w:pPr>
      <w:del w:id="1056" w:author="Raji Shanmugasundaram - C20616" w:date="2019-06-04T13:08:00Z">
        <w:r w:rsidRPr="00CE45A4" w:rsidDel="00C82D68">
          <w:delText>Launch</w:delText>
        </w:r>
        <w:r w:rsidDel="00C82D68">
          <w:delText xml:space="preserve"> the Windows File Manager and open the </w:delText>
        </w:r>
        <w:r w:rsidRPr="00CE45A4" w:rsidDel="00C82D68">
          <w:rPr>
            <w:rStyle w:val="FilePath"/>
          </w:rPr>
          <w:delText xml:space="preserve">Lab </w:delText>
        </w:r>
        <w:r w:rsidDel="00C82D68">
          <w:rPr>
            <w:rStyle w:val="FilePath"/>
          </w:rPr>
          <w:delText>1</w:delText>
        </w:r>
        <w:r w:rsidRPr="00CE45A4" w:rsidDel="00C82D68">
          <w:rPr>
            <w:rStyle w:val="FilePath"/>
          </w:rPr>
          <w:delText xml:space="preserve"> Source Files</w:delText>
        </w:r>
        <w:r w:rsidRPr="00CE45A4" w:rsidDel="00C82D68">
          <w:delText xml:space="preserve"> folder </w:delText>
        </w:r>
        <w:r w:rsidR="00EB2804" w:rsidDel="00C82D68">
          <w:delText xml:space="preserve">that is located </w:delText>
        </w:r>
        <w:r w:rsidRPr="00CE45A4" w:rsidDel="00C82D68">
          <w:delText xml:space="preserve">under the </w:delText>
        </w:r>
        <w:r w:rsidDel="00C82D68">
          <w:delText>following path:</w:delText>
        </w:r>
      </w:del>
    </w:p>
    <w:p w14:paraId="10921D5C" w14:textId="0AFC4D3C" w:rsidR="006D218A" w:rsidDel="00C82D68" w:rsidRDefault="006D218A" w:rsidP="006D218A">
      <w:pPr>
        <w:pStyle w:val="NumberedList"/>
        <w:numPr>
          <w:ilvl w:val="0"/>
          <w:numId w:val="0"/>
        </w:numPr>
        <w:ind w:left="567"/>
        <w:rPr>
          <w:del w:id="1057" w:author="Raji Shanmugasundaram - C20616" w:date="2019-06-04T13:08:00Z"/>
          <w:rStyle w:val="FilePath"/>
        </w:rPr>
      </w:pPr>
      <w:del w:id="1058" w:author="Raji Shanmugasundaram - C20616" w:date="2019-06-04T13:08:00Z">
        <w:r w:rsidRPr="00CE45A4" w:rsidDel="00C82D68">
          <w:rPr>
            <w:rStyle w:val="FilePath"/>
          </w:rPr>
          <w:delText>C</w:delText>
        </w:r>
        <w:r w:rsidR="00B95C41" w:rsidDel="00C82D68">
          <w:rPr>
            <w:rStyle w:val="FilePath"/>
          </w:rPr>
          <w:delText>:\MASTERs\2107</w:delText>
        </w:r>
        <w:r w:rsidDel="00C82D68">
          <w:rPr>
            <w:rStyle w:val="FilePath"/>
          </w:rPr>
          <w:delText>0\Lab Manual\Lab 1</w:delText>
        </w:r>
        <w:r w:rsidRPr="00CE45A4" w:rsidDel="00C82D6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C82D68" w14:paraId="10921D5E" w14:textId="5E55DBFF" w:rsidTr="001458B3">
        <w:trPr>
          <w:del w:id="1059" w:author="Raji Shanmugasundaram - C20616" w:date="2019-06-04T13:08:00Z"/>
        </w:trPr>
        <w:tc>
          <w:tcPr>
            <w:tcW w:w="10542" w:type="dxa"/>
            <w:shd w:val="clear" w:color="auto" w:fill="auto"/>
            <w:vAlign w:val="center"/>
          </w:tcPr>
          <w:p w14:paraId="10921D5D" w14:textId="37B60E78" w:rsidR="00C65C8E" w:rsidDel="00C82D68" w:rsidRDefault="00B95C41" w:rsidP="001458B3">
            <w:pPr>
              <w:pStyle w:val="NumberedList"/>
              <w:numPr>
                <w:ilvl w:val="0"/>
                <w:numId w:val="0"/>
              </w:numPr>
              <w:rPr>
                <w:del w:id="1060" w:author="Raji Shanmugasundaram - C20616" w:date="2019-06-04T13:08:00Z"/>
                <w:rStyle w:val="FilePath"/>
              </w:rPr>
            </w:pPr>
            <w:del w:id="1061" w:author="Raji Shanmugasundaram - C20616" w:date="2019-06-04T13:08:00Z">
              <w:r w:rsidDel="00C82D68">
                <w:rPr>
                  <w:noProof/>
                </w:rPr>
                <mc:AlternateContent>
                  <mc:Choice Requires="wps">
                    <w:drawing>
                      <wp:anchor distT="0" distB="0" distL="114300" distR="114300" simplePos="0" relativeHeight="251720192" behindDoc="0" locked="0" layoutInCell="1" allowOverlap="1" wp14:anchorId="109222BB" wp14:editId="6AF2A985">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6D992" id="Rounded Rectangle 295" o:spid="_x0000_s1026" style="position:absolute;margin-left:78.8pt;margin-top:45.8pt;width:224.5pt;height:16.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C82D68">
                <w:rPr>
                  <w:rFonts w:ascii="Courier Std" w:hAnsi="Courier Std" w:cs="Courier New"/>
                  <w:noProof/>
                  <w:spacing w:val="-6"/>
                </w:rPr>
                <w:drawing>
                  <wp:inline distT="0" distB="0" distL="0" distR="0" wp14:anchorId="109222BD" wp14:editId="7A5E3AF0">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1EE5ADA4" w:rsidR="00215BEC" w:rsidDel="00C82D68" w:rsidRDefault="00215BEC" w:rsidP="00215BEC">
      <w:pPr>
        <w:pStyle w:val="NumberedList"/>
        <w:numPr>
          <w:ilvl w:val="0"/>
          <w:numId w:val="0"/>
        </w:numPr>
        <w:ind w:left="567"/>
        <w:rPr>
          <w:del w:id="1062" w:author="Raji Shanmugasundaram - C20616" w:date="2019-06-04T13:08:00Z"/>
        </w:rPr>
      </w:pPr>
    </w:p>
    <w:p w14:paraId="10921D60" w14:textId="66DE02FF"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63" w:author="Raji Shanmugasundaram - C20616" w:date="2019-06-04T13:08:00Z"/>
          <w:rFonts w:eastAsia="Times New Roman"/>
          <w:lang w:eastAsia="en-AU"/>
        </w:rPr>
      </w:pPr>
      <w:del w:id="1064" w:author="Raji Shanmugasundaram - C20616" w:date="2019-06-04T13:08:00Z">
        <w:r w:rsidDel="00C82D68">
          <w:br w:type="page"/>
        </w:r>
      </w:del>
    </w:p>
    <w:p w14:paraId="10921D61" w14:textId="3924F880" w:rsidR="006D218A" w:rsidDel="00C82D68" w:rsidRDefault="006D218A" w:rsidP="006D218A">
      <w:pPr>
        <w:pStyle w:val="NumberedList"/>
        <w:rPr>
          <w:del w:id="1065" w:author="Raji Shanmugasundaram - C20616" w:date="2019-06-04T13:08:00Z"/>
        </w:rPr>
      </w:pPr>
      <w:del w:id="1066" w:author="Raji Shanmugasundaram - C20616" w:date="2019-06-04T13:08:00Z">
        <w:r w:rsidDel="00C82D68">
          <w:delText xml:space="preserve">Click on the </w:delText>
        </w:r>
        <w:r w:rsidRPr="00C65C8E" w:rsidDel="00C82D68">
          <w:rPr>
            <w:rStyle w:val="Filename"/>
          </w:rPr>
          <w:delText>ledcontrol.c</w:delText>
        </w:r>
        <w:r w:rsidDel="00C82D68">
          <w:delText xml:space="preserve"> file to highlight the file.</w:delText>
        </w:r>
      </w:del>
    </w:p>
    <w:p w14:paraId="10921D62" w14:textId="488B011D" w:rsidR="007E2925" w:rsidDel="00C82D68" w:rsidRDefault="006D218A" w:rsidP="006D218A">
      <w:pPr>
        <w:pStyle w:val="NumberedList"/>
        <w:rPr>
          <w:del w:id="1067" w:author="Raji Shanmugasundaram - C20616" w:date="2019-06-04T13:08:00Z"/>
        </w:rPr>
      </w:pPr>
      <w:del w:id="1068" w:author="Raji Shanmugasundaram - C20616" w:date="2019-06-04T13:08:00Z">
        <w:r w:rsidDel="00C82D68">
          <w:delText xml:space="preserve">Use the Windows copy shortcut, </w:delText>
        </w:r>
        <w:r w:rsidRPr="006D218A" w:rsidDel="00C82D68">
          <w:rPr>
            <w:rStyle w:val="KeyboardKey"/>
          </w:rPr>
          <w:delText>Ctrl</w:delText>
        </w:r>
        <w:r w:rsidDel="00C82D68">
          <w:delText>+</w:delText>
        </w:r>
        <w:r w:rsidRPr="006D218A" w:rsidDel="00C82D68">
          <w:rPr>
            <w:rStyle w:val="KeyboardKey"/>
          </w:rPr>
          <w:delText>c</w:delText>
        </w:r>
        <w:r w:rsidRPr="006D218A" w:rsidDel="00C82D68">
          <w:delText>,</w:delText>
        </w:r>
        <w:r w:rsidDel="00C82D68">
          <w:delText xml:space="preserve"> to copy the </w:delText>
        </w:r>
        <w:r w:rsidR="00EB2804" w:rsidDel="00C82D68">
          <w:delText xml:space="preserve">selected </w:delText>
        </w:r>
        <w:r w:rsidDel="00C82D6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C82D68" w14:paraId="10921D64" w14:textId="7CE4B714" w:rsidTr="001458B3">
        <w:trPr>
          <w:del w:id="1069" w:author="Raji Shanmugasundaram - C20616" w:date="2019-06-04T13:08:00Z"/>
        </w:trPr>
        <w:tc>
          <w:tcPr>
            <w:tcW w:w="10542" w:type="dxa"/>
            <w:shd w:val="clear" w:color="auto" w:fill="auto"/>
            <w:vAlign w:val="center"/>
          </w:tcPr>
          <w:p w14:paraId="10921D63" w14:textId="14EDABCE" w:rsidR="007E2925" w:rsidRPr="001458B3" w:rsidDel="00C82D68" w:rsidRDefault="005B3261" w:rsidP="001458B3">
            <w:pPr>
              <w:pStyle w:val="NumberedList"/>
              <w:numPr>
                <w:ilvl w:val="0"/>
                <w:numId w:val="0"/>
              </w:numPr>
              <w:rPr>
                <w:del w:id="1070" w:author="Raji Shanmugasundaram - C20616" w:date="2019-06-04T13:08:00Z"/>
              </w:rPr>
            </w:pPr>
            <w:del w:id="1071" w:author="Raji Shanmugasundaram - C20616" w:date="2019-06-04T13:08:00Z">
              <w:r w:rsidRPr="000A5197" w:rsidDel="00C82D68">
                <w:rPr>
                  <w:noProof/>
                </w:rPr>
                <w:drawing>
                  <wp:inline distT="0" distB="0" distL="0" distR="0" wp14:anchorId="109222BF" wp14:editId="0C08117C">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6D5071C6" w:rsidR="00656046" w:rsidDel="00C82D68" w:rsidRDefault="00656046">
      <w:pPr>
        <w:tabs>
          <w:tab w:val="clear" w:pos="284"/>
          <w:tab w:val="clear" w:pos="567"/>
          <w:tab w:val="clear" w:pos="851"/>
          <w:tab w:val="clear" w:pos="1134"/>
          <w:tab w:val="clear" w:pos="1418"/>
          <w:tab w:val="clear" w:pos="1701"/>
          <w:tab w:val="clear" w:pos="1985"/>
          <w:tab w:val="clear" w:pos="2268"/>
        </w:tabs>
        <w:spacing w:line="240" w:lineRule="auto"/>
        <w:rPr>
          <w:del w:id="1072" w:author="Raji Shanmugasundaram - C20616" w:date="2019-06-04T13:08:00Z"/>
          <w:rFonts w:eastAsia="Times New Roman"/>
          <w:lang w:eastAsia="en-AU"/>
        </w:rPr>
      </w:pPr>
    </w:p>
    <w:p w14:paraId="10921D66" w14:textId="06288654" w:rsidR="006D218A" w:rsidDel="00C82D68" w:rsidRDefault="006D218A" w:rsidP="006D218A">
      <w:pPr>
        <w:pStyle w:val="NumberedList"/>
        <w:rPr>
          <w:del w:id="1073" w:author="Raji Shanmugasundaram - C20616" w:date="2019-06-04T13:08:00Z"/>
        </w:rPr>
      </w:pPr>
      <w:del w:id="1074" w:author="Raji Shanmugasundaram - C20616" w:date="2019-06-04T13:08:00Z">
        <w:r w:rsidDel="00C82D68">
          <w:delText xml:space="preserve">In the Windows File Manager open the project </w:delText>
        </w:r>
        <w:r w:rsidRPr="00CE45A4" w:rsidDel="00C82D68">
          <w:rPr>
            <w:rStyle w:val="FilePath"/>
          </w:rPr>
          <w:delText>src</w:delText>
        </w:r>
        <w:r w:rsidDel="00C82D68">
          <w:delText xml:space="preserve"> folder </w:delText>
        </w:r>
        <w:r w:rsidR="00EB2804" w:rsidDel="00C82D68">
          <w:delText xml:space="preserve">that is located </w:delText>
        </w:r>
        <w:r w:rsidDel="00C82D68">
          <w:delText>under the following path:</w:delText>
        </w:r>
      </w:del>
    </w:p>
    <w:p w14:paraId="10921D67" w14:textId="3CE39696" w:rsidR="006D218A" w:rsidDel="00C82D68" w:rsidRDefault="00400060" w:rsidP="006D218A">
      <w:pPr>
        <w:pStyle w:val="NumberedList"/>
        <w:numPr>
          <w:ilvl w:val="0"/>
          <w:numId w:val="0"/>
        </w:numPr>
        <w:ind w:left="567"/>
        <w:rPr>
          <w:del w:id="1075" w:author="Raji Shanmugasundaram - C20616" w:date="2019-06-04T13:08:00Z"/>
          <w:rStyle w:val="FilePath"/>
        </w:rPr>
      </w:pPr>
      <w:del w:id="1076" w:author="Raji Shanmugasundaram - C20616" w:date="2019-06-04T13:08:00Z">
        <w:r w:rsidDel="00C82D68">
          <w:rPr>
            <w:rStyle w:val="FilePath"/>
          </w:rPr>
          <w:delText>C:\MASTERs\2107</w:delText>
        </w:r>
        <w:r w:rsidR="006D218A" w:rsidDel="00C82D68">
          <w:rPr>
            <w:rStyle w:val="FilePath"/>
          </w:rPr>
          <w:delText>0\</w:delText>
        </w:r>
        <w:r w:rsidDel="00C82D68">
          <w:rPr>
            <w:rStyle w:val="FilePath"/>
          </w:rPr>
          <w:delText>net1</w:delText>
        </w:r>
        <w:r w:rsidR="006D218A" w:rsidDel="00C82D68">
          <w:rPr>
            <w:rStyle w:val="FilePath"/>
          </w:rPr>
          <w:delText>lab1</w:delText>
        </w:r>
        <w:r w:rsidR="006D218A" w:rsidRPr="00CE45A4" w:rsidDel="00C82D6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C82D68" w14:paraId="10921D69" w14:textId="6B3AB90A" w:rsidTr="001458B3">
        <w:trPr>
          <w:del w:id="1077" w:author="Raji Shanmugasundaram - C20616" w:date="2019-06-04T13:08:00Z"/>
        </w:trPr>
        <w:tc>
          <w:tcPr>
            <w:tcW w:w="10542" w:type="dxa"/>
            <w:shd w:val="clear" w:color="auto" w:fill="auto"/>
            <w:vAlign w:val="center"/>
          </w:tcPr>
          <w:p w14:paraId="10921D68" w14:textId="1557FABC" w:rsidR="00EB2804" w:rsidDel="00C82D68" w:rsidRDefault="005B3261" w:rsidP="001458B3">
            <w:pPr>
              <w:pStyle w:val="NumberedList"/>
              <w:numPr>
                <w:ilvl w:val="0"/>
                <w:numId w:val="0"/>
              </w:numPr>
              <w:rPr>
                <w:del w:id="1078" w:author="Raji Shanmugasundaram - C20616" w:date="2019-06-04T13:08:00Z"/>
                <w:rStyle w:val="FilePath"/>
              </w:rPr>
            </w:pPr>
            <w:del w:id="1079" w:author="Raji Shanmugasundaram - C20616" w:date="2019-06-04T13:08:00Z">
              <w:r w:rsidRPr="001458B3" w:rsidDel="00C82D68">
                <w:rPr>
                  <w:rFonts w:ascii="Courier Std" w:hAnsi="Courier Std" w:cs="Courier New"/>
                  <w:noProof/>
                  <w:spacing w:val="-6"/>
                </w:rPr>
                <w:drawing>
                  <wp:inline distT="0" distB="0" distL="0" distR="0" wp14:anchorId="109222C1" wp14:editId="2C93851C">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25916ECE"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80" w:author="Raji Shanmugasundaram - C20616" w:date="2019-06-04T13:08:00Z"/>
          <w:rFonts w:eastAsia="Times New Roman"/>
          <w:lang w:eastAsia="en-AU"/>
        </w:rPr>
      </w:pPr>
      <w:del w:id="1081" w:author="Raji Shanmugasundaram - C20616" w:date="2019-06-04T13:08:00Z">
        <w:r w:rsidDel="00C82D68">
          <w:br w:type="page"/>
        </w:r>
      </w:del>
    </w:p>
    <w:p w14:paraId="10921D6B" w14:textId="52922063" w:rsidR="006D218A" w:rsidRPr="00455AE7" w:rsidDel="00C82D68" w:rsidRDefault="00455AE7" w:rsidP="00455AE7">
      <w:pPr>
        <w:pStyle w:val="NumberedList"/>
        <w:rPr>
          <w:del w:id="1082" w:author="Raji Shanmugasundaram - C20616" w:date="2019-06-04T13:08:00Z"/>
        </w:rPr>
      </w:pPr>
      <w:del w:id="1083" w:author="Raji Shanmugasundaram - C20616" w:date="2019-06-04T13:08:00Z">
        <w:r w:rsidRPr="00455AE7" w:rsidDel="00C82D68">
          <w:delText xml:space="preserve">Use the Windows paste shortcut, </w:delText>
        </w:r>
        <w:r w:rsidRPr="00455AE7" w:rsidDel="00C82D68">
          <w:rPr>
            <w:rStyle w:val="KeyboardKey"/>
          </w:rPr>
          <w:delText>Ctrl</w:delText>
        </w:r>
        <w:r w:rsidRPr="00455AE7" w:rsidDel="00C82D68">
          <w:delText>+</w:delText>
        </w:r>
        <w:r w:rsidRPr="00C65C8E" w:rsidDel="00C82D68">
          <w:rPr>
            <w:rStyle w:val="KeyboardKey"/>
          </w:rPr>
          <w:delText>v</w:delText>
        </w:r>
        <w:r w:rsidR="00C65C8E" w:rsidRPr="00C65C8E" w:rsidDel="00C82D68">
          <w:delText>,</w:delText>
        </w:r>
        <w:r w:rsidRPr="00455AE7" w:rsidDel="00C82D68">
          <w:delText xml:space="preserve"> to paste the </w:delText>
        </w:r>
        <w:r w:rsidR="00791E25" w:rsidDel="00C82D68">
          <w:delText xml:space="preserve">new </w:delText>
        </w:r>
        <w:r w:rsidR="00791E25" w:rsidRPr="00791E25" w:rsidDel="00C82D68">
          <w:rPr>
            <w:rStyle w:val="Filename"/>
          </w:rPr>
          <w:delText>ledcontrol.c</w:delText>
        </w:r>
        <w:r w:rsidR="00791E25" w:rsidDel="00C82D68">
          <w:delText xml:space="preserve"> </w:delText>
        </w:r>
        <w:r w:rsidRPr="00455AE7" w:rsidDel="00C82D68">
          <w:delText>file.</w:delText>
        </w:r>
        <w:r w:rsidR="007E2925" w:rsidDel="00C82D68">
          <w:delText xml:space="preserve"> </w:delText>
        </w:r>
        <w:r w:rsidR="007E2925" w:rsidRPr="00795D05" w:rsidDel="00C82D68">
          <w:delText>Y</w:delText>
        </w:r>
        <w:r w:rsidR="007E2925" w:rsidDel="00C82D68">
          <w:delText xml:space="preserve">ou </w:delText>
        </w:r>
        <w:r w:rsidR="00791E25" w:rsidDel="00C82D68">
          <w:delText>will be prompted to replace the file:</w:delText>
        </w:r>
        <w:r w:rsidR="007E2925" w:rsidRPr="00795D05" w:rsidDel="00C82D68">
          <w:delText xml:space="preserve"> </w:delText>
        </w:r>
        <w:r w:rsidR="007E2925" w:rsidDel="00C82D68">
          <w:delText xml:space="preserve">Select the </w:delText>
        </w:r>
        <w:r w:rsidR="007E2925" w:rsidRPr="00795D05" w:rsidDel="00C82D68">
          <w:rPr>
            <w:rStyle w:val="FieldName"/>
          </w:rPr>
          <w:delText>Replace the files in the destination</w:delText>
        </w:r>
        <w:r w:rsidR="007E2925" w:rsidRPr="00795D05"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C82D68" w14:paraId="10921D6D" w14:textId="1B9FC166" w:rsidTr="001458B3">
        <w:trPr>
          <w:del w:id="1084" w:author="Raji Shanmugasundaram - C20616" w:date="2019-06-04T13:08:00Z"/>
        </w:trPr>
        <w:tc>
          <w:tcPr>
            <w:tcW w:w="9026" w:type="dxa"/>
            <w:shd w:val="clear" w:color="auto" w:fill="auto"/>
            <w:vAlign w:val="center"/>
          </w:tcPr>
          <w:p w14:paraId="10921D6C" w14:textId="77232DC4" w:rsidR="0007798D" w:rsidRPr="001458B3" w:rsidDel="00C82D68" w:rsidRDefault="005B3261" w:rsidP="007E2925">
            <w:pPr>
              <w:rPr>
                <w:del w:id="1085" w:author="Raji Shanmugasundaram - C20616" w:date="2019-06-04T13:08:00Z"/>
              </w:rPr>
            </w:pPr>
            <w:del w:id="1086" w:author="Raji Shanmugasundaram - C20616" w:date="2019-06-04T13:08:00Z">
              <w:r w:rsidRPr="000A5197" w:rsidDel="00C82D68">
                <w:rPr>
                  <w:noProof/>
                  <w:lang w:eastAsia="en-AU"/>
                </w:rPr>
                <w:drawing>
                  <wp:inline distT="0" distB="0" distL="0" distR="0" wp14:anchorId="109222C3" wp14:editId="32664C7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C82D68" w14:paraId="10921D6F" w14:textId="2CB6F5B3" w:rsidTr="001458B3">
        <w:trPr>
          <w:del w:id="1087" w:author="Raji Shanmugasundaram - C20616" w:date="2019-06-04T13:08:00Z"/>
        </w:trPr>
        <w:tc>
          <w:tcPr>
            <w:tcW w:w="9026" w:type="dxa"/>
            <w:shd w:val="clear" w:color="auto" w:fill="auto"/>
            <w:vAlign w:val="center"/>
          </w:tcPr>
          <w:p w14:paraId="10921D6E" w14:textId="151A4ADE" w:rsidR="00215BEC" w:rsidRPr="000A5197" w:rsidDel="00C82D68" w:rsidRDefault="00215BEC" w:rsidP="007E2925">
            <w:pPr>
              <w:rPr>
                <w:del w:id="1088" w:author="Raji Shanmugasundaram - C20616" w:date="2019-06-04T13:08:00Z"/>
                <w:noProof/>
                <w:lang w:eastAsia="en-AU"/>
              </w:rPr>
            </w:pPr>
            <w:del w:id="1089" w:author="Raji Shanmugasundaram - C20616" w:date="2019-06-04T13:08:00Z">
              <w:r w:rsidDel="00C82D68">
                <w:rPr>
                  <w:noProof/>
                  <w:lang w:eastAsia="en-AU"/>
                </w:rPr>
                <w:drawing>
                  <wp:inline distT="0" distB="0" distL="0" distR="0" wp14:anchorId="109222C5" wp14:editId="198FCA58">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64">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01FC9FB6" w:rsidR="002D2E68" w:rsidRPr="007E2925" w:rsidDel="00C82D68" w:rsidRDefault="002D2E68" w:rsidP="007E2925">
      <w:pPr>
        <w:pStyle w:val="NumberedList"/>
        <w:numPr>
          <w:ilvl w:val="0"/>
          <w:numId w:val="0"/>
        </w:numPr>
        <w:ind w:left="567"/>
        <w:rPr>
          <w:del w:id="1090" w:author="Raji Shanmugasundaram - C20616" w:date="2019-06-04T13:08:00Z"/>
        </w:rPr>
      </w:pPr>
    </w:p>
    <w:p w14:paraId="10921D71" w14:textId="163BC8D9" w:rsidR="00AC0533" w:rsidRPr="001458B3" w:rsidDel="00C82D68" w:rsidRDefault="00AC0533">
      <w:pPr>
        <w:tabs>
          <w:tab w:val="clear" w:pos="284"/>
          <w:tab w:val="clear" w:pos="567"/>
          <w:tab w:val="clear" w:pos="851"/>
          <w:tab w:val="clear" w:pos="1134"/>
          <w:tab w:val="clear" w:pos="1418"/>
          <w:tab w:val="clear" w:pos="1701"/>
          <w:tab w:val="clear" w:pos="1985"/>
          <w:tab w:val="clear" w:pos="2268"/>
        </w:tabs>
        <w:spacing w:after="160" w:line="259" w:lineRule="auto"/>
        <w:rPr>
          <w:del w:id="1091" w:author="Raji Shanmugasundaram - C20616" w:date="2019-06-04T13:08:00Z"/>
          <w:rFonts w:ascii="Arial" w:eastAsia="Times New Roman" w:hAnsi="Arial"/>
          <w:b/>
          <w:color w:val="2E74B5"/>
          <w:sz w:val="28"/>
          <w:szCs w:val="26"/>
          <w:lang w:eastAsia="en-AU"/>
        </w:rPr>
      </w:pPr>
      <w:del w:id="1092" w:author="Raji Shanmugasundaram - C20616" w:date="2019-06-04T13:08:00Z">
        <w:r w:rsidDel="00C82D68">
          <w:rPr>
            <w:lang w:eastAsia="en-AU"/>
          </w:rPr>
          <w:br w:type="page"/>
        </w:r>
      </w:del>
    </w:p>
    <w:p w14:paraId="10921D72" w14:textId="38D9E830" w:rsidR="002718C7" w:rsidDel="00C82D68" w:rsidRDefault="00947CDB" w:rsidP="00DD62CB">
      <w:pPr>
        <w:pStyle w:val="Heading2"/>
        <w:rPr>
          <w:del w:id="1093" w:author="Raji Shanmugasundaram - C20616" w:date="2019-06-04T13:08:00Z"/>
          <w:lang w:eastAsia="en-AU"/>
        </w:rPr>
      </w:pPr>
      <w:bookmarkStart w:id="1094" w:name="_Toc488278771"/>
      <w:del w:id="1095" w:author="Raji Shanmugasundaram - C20616" w:date="2019-06-04T13:08:00Z">
        <w:r w:rsidDel="00C82D68">
          <w:rPr>
            <w:lang w:eastAsia="en-AU"/>
          </w:rPr>
          <w:delText xml:space="preserve">Project </w:delText>
        </w:r>
        <w:r w:rsidR="008D74DF" w:rsidDel="00C82D68">
          <w:rPr>
            <w:lang w:eastAsia="en-AU"/>
          </w:rPr>
          <w:delText>Build</w:delText>
        </w:r>
        <w:bookmarkEnd w:id="1094"/>
      </w:del>
    </w:p>
    <w:p w14:paraId="10921D73" w14:textId="1BBA0156" w:rsidR="00EF2954" w:rsidDel="00C82D68" w:rsidRDefault="002718C7" w:rsidP="00A53E51">
      <w:pPr>
        <w:pStyle w:val="NumberedList"/>
        <w:rPr>
          <w:del w:id="1096" w:author="Raji Shanmugasundaram - C20616" w:date="2019-06-04T13:08:00Z"/>
        </w:rPr>
      </w:pPr>
      <w:bookmarkStart w:id="1097" w:name="_Ref456398738"/>
      <w:del w:id="1098" w:author="Raji Shanmugasundaram - C20616" w:date="2019-06-04T13:08:00Z">
        <w:r w:rsidDel="00C82D68">
          <w:delText xml:space="preserve">To build the project click on the </w:delText>
        </w:r>
        <w:r w:rsidR="007A28F6" w:rsidRPr="005C7169" w:rsidDel="00C82D68">
          <w:rPr>
            <w:rStyle w:val="IconName"/>
          </w:rPr>
          <w:delText xml:space="preserve">Clean and </w:delText>
        </w:r>
        <w:r w:rsidR="00143D01" w:rsidRPr="005C7169" w:rsidDel="00C82D68">
          <w:rPr>
            <w:rStyle w:val="IconName"/>
          </w:rPr>
          <w:delText>Build Main Project</w:delText>
        </w:r>
        <w:r w:rsidR="00143D01" w:rsidDel="00C82D68">
          <w:delText xml:space="preserve"> icon</w:delText>
        </w:r>
        <w:r w:rsidDel="00C82D68">
          <w:delText xml:space="preserve"> in the M</w:delText>
        </w:r>
        <w:r w:rsidR="00EC7234" w:rsidDel="00C82D68">
          <w:delText>P</w:delText>
        </w:r>
        <w:r w:rsidDel="00C82D68">
          <w:delText>LAB</w:delText>
        </w:r>
        <w:r w:rsidR="00970E1D" w:rsidDel="00C82D68">
          <w:delText xml:space="preserve"> </w:delText>
        </w:r>
        <w:r w:rsidDel="00C82D68">
          <w:delText>X Run toolbar.</w:delText>
        </w:r>
        <w:bookmarkEnd w:id="109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5" w14:textId="39808492" w:rsidTr="001458B3">
        <w:trPr>
          <w:del w:id="1099" w:author="Raji Shanmugasundaram - C20616" w:date="2019-06-04T13:08:00Z"/>
        </w:trPr>
        <w:tc>
          <w:tcPr>
            <w:tcW w:w="9016" w:type="dxa"/>
            <w:shd w:val="clear" w:color="auto" w:fill="auto"/>
            <w:vAlign w:val="center"/>
          </w:tcPr>
          <w:p w14:paraId="10921D74" w14:textId="2CCFC335" w:rsidR="00EF2954" w:rsidRPr="001458B3" w:rsidDel="00C82D68" w:rsidRDefault="00501951" w:rsidP="00FA394D">
            <w:pPr>
              <w:rPr>
                <w:del w:id="1100" w:author="Raji Shanmugasundaram - C20616" w:date="2019-06-04T13:08:00Z"/>
              </w:rPr>
            </w:pPr>
            <w:del w:id="1101" w:author="Raji Shanmugasundaram - C20616" w:date="2019-06-04T13:08:00Z">
              <w:r w:rsidDel="00C82D68">
                <w:rPr>
                  <w:noProof/>
                  <w:lang w:eastAsia="en-AU"/>
                </w:rPr>
                <mc:AlternateContent>
                  <mc:Choice Requires="wps">
                    <w:drawing>
                      <wp:anchor distT="0" distB="0" distL="114300" distR="114300" simplePos="0" relativeHeight="251722240" behindDoc="0" locked="0" layoutInCell="1" allowOverlap="1" wp14:anchorId="109222C7" wp14:editId="3C526165">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F3ECE" id="Rounded Rectangle 303" o:spid="_x0000_s1026" style="position:absolute;margin-left:356pt;margin-top:-3.9pt;width:42.1pt;height:37.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C9" wp14:editId="3F6F27D9">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2531E1B9" w:rsidR="00EF2954" w:rsidDel="00C82D68" w:rsidRDefault="002718C7" w:rsidP="00EF2954">
      <w:pPr>
        <w:pStyle w:val="NumberedList"/>
        <w:rPr>
          <w:del w:id="1102" w:author="Raji Shanmugasundaram - C20616" w:date="2019-06-04T13:08:00Z"/>
        </w:rPr>
      </w:pPr>
      <w:bookmarkStart w:id="1103" w:name="_Ref456398761"/>
      <w:del w:id="1104" w:author="Raji Shanmugasundaram - C20616" w:date="2019-06-04T13:08:00Z">
        <w:r w:rsidDel="00C82D68">
          <w:delText xml:space="preserve">Confirm the Build was successful by checking the </w:delText>
        </w:r>
        <w:r w:rsidRPr="005C7169" w:rsidDel="00C82D68">
          <w:rPr>
            <w:rStyle w:val="WindowOrDialogName"/>
          </w:rPr>
          <w:delText>Output</w:delText>
        </w:r>
        <w:r w:rsidDel="00C82D68">
          <w:delText xml:space="preserve"> Window.</w:delText>
        </w:r>
        <w:bookmarkEnd w:id="1103"/>
        <w:r w:rsidR="00501951" w:rsidRPr="0050195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8" w14:textId="066847B2" w:rsidTr="001458B3">
        <w:trPr>
          <w:del w:id="1105" w:author="Raji Shanmugasundaram - C20616" w:date="2019-06-04T13:08:00Z"/>
        </w:trPr>
        <w:tc>
          <w:tcPr>
            <w:tcW w:w="9016" w:type="dxa"/>
            <w:shd w:val="clear" w:color="auto" w:fill="auto"/>
            <w:vAlign w:val="center"/>
          </w:tcPr>
          <w:p w14:paraId="10921D77" w14:textId="24DB26B2" w:rsidR="00EF2954" w:rsidRPr="001458B3" w:rsidDel="00C82D68" w:rsidRDefault="005B3261" w:rsidP="001458B3">
            <w:pPr>
              <w:jc w:val="center"/>
              <w:rPr>
                <w:del w:id="1106" w:author="Raji Shanmugasundaram - C20616" w:date="2019-06-04T13:08:00Z"/>
              </w:rPr>
            </w:pPr>
            <w:del w:id="1107" w:author="Raji Shanmugasundaram - C20616" w:date="2019-06-04T13:08:00Z">
              <w:r w:rsidRPr="000A5197" w:rsidDel="00C82D68">
                <w:rPr>
                  <w:noProof/>
                  <w:lang w:eastAsia="en-AU"/>
                </w:rPr>
                <w:drawing>
                  <wp:inline distT="0" distB="0" distL="0" distR="0" wp14:anchorId="109222CB" wp14:editId="2658869A">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699320A6" w:rsidR="00791E25" w:rsidDel="00C82D68" w:rsidRDefault="00791E25" w:rsidP="00791E25">
      <w:pPr>
        <w:rPr>
          <w:del w:id="1108" w:author="Raji Shanmugasundaram - C20616" w:date="2019-06-04T13:08:00Z"/>
        </w:rPr>
      </w:pPr>
    </w:p>
    <w:p w14:paraId="10921D7A" w14:textId="08B59A5F" w:rsidR="00947CDB" w:rsidDel="00C82D68" w:rsidRDefault="00947CDB" w:rsidP="00791E25">
      <w:pPr>
        <w:pStyle w:val="Heading2"/>
        <w:rPr>
          <w:del w:id="1109" w:author="Raji Shanmugasundaram - C20616" w:date="2019-06-04T13:08:00Z"/>
        </w:rPr>
      </w:pPr>
      <w:bookmarkStart w:id="1110" w:name="_Toc488278772"/>
      <w:del w:id="1111" w:author="Raji Shanmugasundaram - C20616" w:date="2019-06-04T13:08:00Z">
        <w:r w:rsidDel="00C82D68">
          <w:rPr>
            <w:lang w:eastAsia="en-AU"/>
          </w:rPr>
          <w:delText>Programming</w:delText>
        </w:r>
        <w:bookmarkEnd w:id="1110"/>
      </w:del>
    </w:p>
    <w:p w14:paraId="10921D7B" w14:textId="779D9897" w:rsidR="00A53E51" w:rsidDel="00C82D68" w:rsidRDefault="002718C7" w:rsidP="001F328C">
      <w:pPr>
        <w:jc w:val="both"/>
        <w:rPr>
          <w:del w:id="1112" w:author="Raji Shanmugasundaram - C20616" w:date="2019-06-04T13:08:00Z"/>
        </w:rPr>
      </w:pPr>
      <w:del w:id="1113" w:author="Raji Shanmugasundaram - C20616" w:date="2019-06-04T13:08:00Z">
        <w:r w:rsidDel="00C82D68">
          <w:delText xml:space="preserve">The </w:delText>
        </w:r>
        <w:r w:rsidR="00EA2C7E" w:rsidDel="00C82D68">
          <w:delText xml:space="preserve">application is now ready for programming onto the </w:delText>
        </w:r>
        <w:r w:rsidDel="00C82D68">
          <w:delText>PIC32MZ</w:delText>
        </w:r>
        <w:r w:rsidR="00947CDB" w:rsidDel="00C82D68">
          <w:delText xml:space="preserve"> </w:delText>
        </w:r>
        <w:r w:rsidDel="00C82D68">
          <w:delText>EF Starter Kit</w:delText>
        </w:r>
      </w:del>
      <w:ins w:id="1114" w:author="Mark Atchison - C21558" w:date="2019-05-06T16:48:00Z">
        <w:del w:id="1115" w:author="Raji Shanmugasundaram - C20616" w:date="2019-06-04T13:08:00Z">
          <w:r w:rsidR="00064A8E" w:rsidDel="00C82D68">
            <w:delText>SAM E70 Xplained Ultra</w:delText>
          </w:r>
        </w:del>
      </w:ins>
      <w:del w:id="1116" w:author="Raji Shanmugasundaram - C20616" w:date="2019-06-04T13:08:00Z">
        <w:r w:rsidR="00D0776D" w:rsidDel="00C82D68">
          <w:delText>.</w:delText>
        </w:r>
        <w:r w:rsidR="007C3FC6" w:rsidDel="00C82D68">
          <w:delText xml:space="preserve"> </w:delText>
        </w:r>
        <w:r w:rsidR="009068A2" w:rsidDel="00C82D68">
          <w:delText>To use the on-board programmer</w:delText>
        </w:r>
        <w:r w:rsidR="007C3FC6" w:rsidDel="00C82D68">
          <w:delText>,</w:delText>
        </w:r>
        <w:r w:rsidR="009068A2" w:rsidDel="00C82D68">
          <w:delText xml:space="preserve"> </w:delText>
        </w:r>
        <w:r w:rsidDel="00C82D68">
          <w:delText>follow this procedure:</w:delText>
        </w:r>
      </w:del>
    </w:p>
    <w:p w14:paraId="10921D7C" w14:textId="67CAAC02" w:rsidR="002718C7" w:rsidDel="00C82D68" w:rsidRDefault="00596229" w:rsidP="00A53E51">
      <w:pPr>
        <w:pStyle w:val="NumberedList"/>
        <w:rPr>
          <w:del w:id="1117" w:author="Raji Shanmugasundaram - C20616" w:date="2019-06-04T13:08:00Z"/>
        </w:rPr>
      </w:pPr>
      <w:bookmarkStart w:id="1118" w:name="_Ref456398772"/>
      <w:del w:id="1119" w:author="Raji Shanmugasundaram - C20616" w:date="2019-06-04T13:08:00Z">
        <w:r w:rsidDel="00C82D68">
          <w:delText>To connect the on-board debugger to the PIC32, a Jumper must be installed on JP2.</w:delText>
        </w:r>
        <w:bookmarkEnd w:id="1118"/>
      </w:del>
    </w:p>
    <w:p w14:paraId="10921D7D" w14:textId="571775EC" w:rsidR="00EA2C7E" w:rsidDel="00C82D68" w:rsidRDefault="00EA2C7E" w:rsidP="00EA2C7E">
      <w:pPr>
        <w:pStyle w:val="NumberedList"/>
        <w:rPr>
          <w:del w:id="1120" w:author="Raji Shanmugasundaram - C20616" w:date="2019-06-04T13:08:00Z"/>
        </w:rPr>
      </w:pPr>
      <w:del w:id="1121" w:author="Raji Shanmugasundaram - C20616" w:date="2019-06-04T13:08:00Z">
        <w:r w:rsidDel="00C82D68">
          <w:delText>Check the LAN8740 PHY Daughter Board is seated correctly in J6.</w:delText>
        </w:r>
      </w:del>
    </w:p>
    <w:p w14:paraId="10921D7E" w14:textId="6DDA3E00" w:rsidR="00EA2C7E" w:rsidDel="00C82D68" w:rsidRDefault="00EA2C7E" w:rsidP="00EA2C7E">
      <w:pPr>
        <w:pStyle w:val="NumberedList"/>
        <w:rPr>
          <w:del w:id="1122" w:author="Raji Shanmugasundaram - C20616" w:date="2019-06-04T13:08:00Z"/>
        </w:rPr>
      </w:pPr>
      <w:del w:id="1123" w:author="Raji Shanmugasundaram - C20616" w:date="2019-06-04T13:08:00Z">
        <w:r w:rsidDel="00C82D68">
          <w:delText xml:space="preserve">Attach a USB Male-A to Male </w:delText>
        </w:r>
        <w:r w:rsidRPr="00A65EB3" w:rsidDel="00C82D68">
          <w:rPr>
            <w:b/>
          </w:rPr>
          <w:delText>Mini</w:delText>
        </w:r>
        <w:r w:rsidDel="00C82D68">
          <w:rPr>
            <w:b/>
          </w:rPr>
          <w:delText>-B</w:delText>
        </w:r>
        <w:r w:rsidDel="00C82D68">
          <w:delText xml:space="preserve"> cable to the </w:delText>
        </w:r>
        <w:r w:rsidRPr="00BA5FE6" w:rsidDel="00C82D68">
          <w:rPr>
            <w:b/>
          </w:rPr>
          <w:delText>USB DEBUG</w:delText>
        </w:r>
        <w:r w:rsidDel="00C82D68">
          <w:delText xml:space="preserve"> port of the kit, and then attach to the PC. The USB Debug port is located in between the LAN8740 PHY and the USB-A Connector on the kit.</w:delText>
        </w:r>
      </w:del>
    </w:p>
    <w:p w14:paraId="10921D7F" w14:textId="3BBA1BBC" w:rsidR="00EA2C7E" w:rsidDel="00C82D68" w:rsidRDefault="00EA2C7E" w:rsidP="00EA2C7E">
      <w:pPr>
        <w:pStyle w:val="NumberedList"/>
        <w:rPr>
          <w:del w:id="1124" w:author="Raji Shanmugasundaram - C20616" w:date="2019-06-04T13:08:00Z"/>
        </w:rPr>
      </w:pPr>
      <w:del w:id="1125" w:author="Raji Shanmugasundaram - C20616" w:date="2019-06-04T13:08:00Z">
        <w:r w:rsidDel="00C82D68">
          <w:delText xml:space="preserve">Ensure the LEDS D6 and D7 are </w:delText>
        </w:r>
        <w:r w:rsidR="00BF0D0E" w:rsidDel="00C82D68">
          <w:delText>illuminated</w:delText>
        </w:r>
        <w:r w:rsidDel="00C82D6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rsidDel="00C82D68" w14:paraId="10921D81" w14:textId="397293FE" w:rsidTr="001458B3">
        <w:trPr>
          <w:del w:id="1126" w:author="Raji Shanmugasundaram - C20616" w:date="2019-06-04T13:08:00Z"/>
        </w:trPr>
        <w:tc>
          <w:tcPr>
            <w:tcW w:w="9993" w:type="dxa"/>
            <w:shd w:val="clear" w:color="auto" w:fill="auto"/>
            <w:vAlign w:val="center"/>
          </w:tcPr>
          <w:p w14:paraId="10921D80" w14:textId="51D6D33C" w:rsidR="00D0776D" w:rsidRPr="001458B3" w:rsidDel="00C82D68" w:rsidRDefault="005B3261" w:rsidP="001458B3">
            <w:pPr>
              <w:pStyle w:val="NumberedList"/>
              <w:numPr>
                <w:ilvl w:val="0"/>
                <w:numId w:val="0"/>
              </w:numPr>
              <w:jc w:val="center"/>
              <w:rPr>
                <w:del w:id="1127" w:author="Raji Shanmugasundaram - C20616" w:date="2019-06-04T13:08:00Z"/>
              </w:rPr>
            </w:pPr>
            <w:del w:id="1128" w:author="Raji Shanmugasundaram - C20616" w:date="2019-06-04T13:08:00Z">
              <w:r w:rsidRPr="000A5197" w:rsidDel="00C82D68">
                <w:rPr>
                  <w:noProof/>
                </w:rPr>
                <w:drawing>
                  <wp:inline distT="0" distB="0" distL="0" distR="0" wp14:anchorId="109222CD" wp14:editId="2D308276">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7BA44007" w:rsidR="0033030B" w:rsidDel="00C82D68" w:rsidRDefault="0033030B" w:rsidP="00D0776D">
      <w:pPr>
        <w:pStyle w:val="NumberedList"/>
        <w:numPr>
          <w:ilvl w:val="0"/>
          <w:numId w:val="0"/>
        </w:numPr>
        <w:ind w:left="567"/>
        <w:rPr>
          <w:del w:id="1129" w:author="Raji Shanmugasundaram - C20616" w:date="2019-06-04T13:08:00Z"/>
        </w:rPr>
      </w:pPr>
    </w:p>
    <w:p w14:paraId="10921D83" w14:textId="18A756BA" w:rsidR="0033030B" w:rsidDel="00C82D68" w:rsidRDefault="0033030B">
      <w:pPr>
        <w:tabs>
          <w:tab w:val="clear" w:pos="284"/>
          <w:tab w:val="clear" w:pos="567"/>
          <w:tab w:val="clear" w:pos="851"/>
          <w:tab w:val="clear" w:pos="1134"/>
          <w:tab w:val="clear" w:pos="1418"/>
          <w:tab w:val="clear" w:pos="1701"/>
          <w:tab w:val="clear" w:pos="1985"/>
          <w:tab w:val="clear" w:pos="2268"/>
        </w:tabs>
        <w:spacing w:line="240" w:lineRule="auto"/>
        <w:rPr>
          <w:del w:id="1130" w:author="Raji Shanmugasundaram - C20616" w:date="2019-06-04T13:08:00Z"/>
          <w:rFonts w:eastAsia="Times New Roman"/>
          <w:lang w:eastAsia="en-AU"/>
        </w:rPr>
      </w:pPr>
      <w:del w:id="1131" w:author="Raji Shanmugasundaram - C20616" w:date="2019-06-04T13:08:00Z">
        <w:r w:rsidDel="00C82D68">
          <w:br w:type="page"/>
        </w:r>
      </w:del>
    </w:p>
    <w:p w14:paraId="10921D84" w14:textId="6ECB86DB" w:rsidR="00A53E51" w:rsidDel="00C82D68" w:rsidRDefault="00C858E8" w:rsidP="002718C7">
      <w:pPr>
        <w:pStyle w:val="NumberedList"/>
        <w:rPr>
          <w:del w:id="1132" w:author="Raji Shanmugasundaram - C20616" w:date="2019-06-04T13:08:00Z"/>
        </w:rPr>
      </w:pPr>
      <w:del w:id="1133" w:author="Raji Shanmugasundaram - C20616" w:date="2019-06-04T13:08:00Z">
        <w:r w:rsidDel="00C82D68">
          <w:delText>To select the on-board Programmer/Debugger on the PIC32MZ EF Starter Kit</w:delText>
        </w:r>
      </w:del>
      <w:ins w:id="1134" w:author="Mark Atchison - C21558" w:date="2019-05-06T16:48:00Z">
        <w:del w:id="1135" w:author="Raji Shanmugasundaram - C20616" w:date="2019-06-04T13:08:00Z">
          <w:r w:rsidR="00064A8E" w:rsidDel="00C82D68">
            <w:delText>SAM E70 Xplained Ultra</w:delText>
          </w:r>
        </w:del>
      </w:ins>
      <w:del w:id="1136" w:author="Raji Shanmugasundaram - C20616" w:date="2019-06-04T13:08:00Z">
        <w:r w:rsidDel="00C82D68">
          <w:delText xml:space="preserve">: </w:delText>
        </w:r>
        <w:r w:rsidR="00970E1D" w:rsidDel="00C82D68">
          <w:delText>choose</w:delText>
        </w:r>
        <w:r w:rsidR="00A53E51" w:rsidDel="00C82D68">
          <w:delText xml:space="preserve"> </w:delText>
        </w:r>
        <w:r w:rsidR="005C7169" w:rsidDel="00C82D68">
          <w:rPr>
            <w:rStyle w:val="MenuPath"/>
          </w:rPr>
          <w:delText>File</w:delText>
        </w:r>
        <w:r w:rsidR="005C7169" w:rsidDel="00C82D68">
          <w:rPr>
            <w:rStyle w:val="MenuPath"/>
          </w:rPr>
          <w:sym w:font="Wingdings 3" w:char="F086"/>
        </w:r>
        <w:r w:rsidR="00A53E51" w:rsidRPr="005C7169" w:rsidDel="00C82D68">
          <w:rPr>
            <w:rStyle w:val="MenuPath"/>
          </w:rPr>
          <w:delText xml:space="preserve">Project </w:delText>
        </w:r>
        <w:r w:rsidR="00E969F4" w:rsidRPr="005C7169" w:rsidDel="00C82D68">
          <w:rPr>
            <w:rStyle w:val="MenuPath"/>
          </w:rPr>
          <w:delText>Properties</w:delText>
        </w:r>
        <w:r w:rsidR="00DF67FC" w:rsidRPr="005C7169" w:rsidDel="00C82D68">
          <w:rPr>
            <w:rStyle w:val="MenuPath"/>
          </w:rPr>
          <w:delText xml:space="preserve"> (lab1)</w:delText>
        </w:r>
        <w:r w:rsidR="00970E1D" w:rsidRPr="00970E1D" w:rsidDel="00C82D68">
          <w:delText xml:space="preserve"> in the </w:delText>
        </w:r>
        <w:r w:rsidDel="00C82D68">
          <w:delText xml:space="preserve">MPLAB X </w:delText>
        </w:r>
        <w:r w:rsidR="00970E1D" w:rsidRPr="00970E1D" w:rsidDel="00C82D6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C82D68" w14:paraId="10921D86" w14:textId="533B1C49" w:rsidTr="001458B3">
        <w:trPr>
          <w:del w:id="1137" w:author="Raji Shanmugasundaram - C20616" w:date="2019-06-04T13:08:00Z"/>
        </w:trPr>
        <w:tc>
          <w:tcPr>
            <w:tcW w:w="9016" w:type="dxa"/>
            <w:shd w:val="clear" w:color="auto" w:fill="auto"/>
            <w:vAlign w:val="center"/>
          </w:tcPr>
          <w:p w14:paraId="10921D85" w14:textId="0B4E3B06" w:rsidR="00DF67FC" w:rsidRPr="001458B3" w:rsidDel="00C82D68" w:rsidRDefault="005B3261" w:rsidP="00FA394D">
            <w:pPr>
              <w:rPr>
                <w:del w:id="1138" w:author="Raji Shanmugasundaram - C20616" w:date="2019-06-04T13:08:00Z"/>
              </w:rPr>
            </w:pPr>
            <w:del w:id="1139" w:author="Raji Shanmugasundaram - C20616" w:date="2019-06-04T13:08:00Z">
              <w:r w:rsidDel="00C82D68">
                <w:rPr>
                  <w:noProof/>
                  <w:lang w:eastAsia="en-AU"/>
                </w:rPr>
                <mc:AlternateContent>
                  <mc:Choice Requires="wps">
                    <w:drawing>
                      <wp:anchor distT="0" distB="0" distL="114300" distR="114300" simplePos="0" relativeHeight="251634176" behindDoc="0" locked="0" layoutInCell="1" allowOverlap="1" wp14:anchorId="109222CF" wp14:editId="3909AB67">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65E6C" id="Rounded Rectangle 150" o:spid="_x0000_s1026" style="position:absolute;margin-left:4.1pt;margin-top:217.4pt;width:210.9pt;height:26.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1" wp14:editId="430173A5">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1DB904D2" w:rsidR="00791E25" w:rsidDel="00C82D68"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rPr>
          <w:del w:id="1140" w:author="Raji Shanmugasundaram - C20616" w:date="2019-06-04T13:08:00Z"/>
        </w:rPr>
      </w:pPr>
    </w:p>
    <w:p w14:paraId="10921D88" w14:textId="73A06F66" w:rsidR="002718C7" w:rsidDel="00C82D68" w:rsidRDefault="002718C7" w:rsidP="00791E25">
      <w:pPr>
        <w:pStyle w:val="NumberedList"/>
        <w:rPr>
          <w:del w:id="1141" w:author="Raji Shanmugasundaram - C20616" w:date="2019-06-04T13:08:00Z"/>
        </w:rPr>
      </w:pPr>
      <w:del w:id="1142" w:author="Raji Shanmugasundaram - C20616" w:date="2019-06-04T13:08:00Z">
        <w:r w:rsidDel="00C82D68">
          <w:delText xml:space="preserve">In the </w:delText>
        </w:r>
        <w:r w:rsidRPr="002A42A6" w:rsidDel="00C82D68">
          <w:rPr>
            <w:rStyle w:val="WindowOrDialogName"/>
          </w:rPr>
          <w:delText>Project Properties</w:delText>
        </w:r>
        <w:r w:rsidR="002A42A6" w:rsidRPr="002A42A6" w:rsidDel="00C82D68">
          <w:rPr>
            <w:rStyle w:val="WindowOrDialogName"/>
          </w:rPr>
          <w:delText xml:space="preserve"> – lab 1</w:delText>
        </w:r>
        <w:r w:rsidR="00A53E51" w:rsidDel="00C82D68">
          <w:delText xml:space="preserve"> </w:delText>
        </w:r>
        <w:r w:rsidR="002A42A6" w:rsidDel="00C82D68">
          <w:delText>window</w:delText>
        </w:r>
        <w:r w:rsidR="00A53E51" w:rsidDel="00C82D68">
          <w:delText xml:space="preserve">, under </w:delText>
        </w:r>
        <w:r w:rsidR="00A53E51" w:rsidRPr="005C7169" w:rsidDel="00C82D68">
          <w:rPr>
            <w:rStyle w:val="FieldName"/>
          </w:rPr>
          <w:delText xml:space="preserve">Hardware </w:delText>
        </w:r>
        <w:r w:rsidRPr="005C7169" w:rsidDel="00C82D68">
          <w:rPr>
            <w:rStyle w:val="FieldName"/>
          </w:rPr>
          <w:delText>Tool</w:delText>
        </w:r>
        <w:r w:rsidDel="00C82D68">
          <w:delText xml:space="preserve">, locate </w:delText>
        </w:r>
        <w:r w:rsidRPr="005C7169" w:rsidDel="00C82D68">
          <w:rPr>
            <w:rStyle w:val="FolderPath"/>
          </w:rPr>
          <w:delText>Microchip Starter Kits-&gt;Starter Kits (PKOB)</w:delText>
        </w:r>
        <w:r w:rsidDel="00C82D68">
          <w:delText xml:space="preserve"> and</w:delText>
        </w:r>
        <w:r w:rsidR="00A53E51" w:rsidDel="00C82D68">
          <w:delText xml:space="preserve"> </w:delText>
        </w:r>
        <w:r w:rsidR="002A42A6" w:rsidDel="00C82D68">
          <w:delText>click on the</w:delText>
        </w:r>
        <w:r w:rsidDel="00C82D68">
          <w:delText xml:space="preserve"> </w:delText>
        </w:r>
        <w:r w:rsidR="00685CBB" w:rsidRPr="005C7169" w:rsidDel="00C82D68">
          <w:rPr>
            <w:rStyle w:val="EnteredValue"/>
          </w:rPr>
          <w:delText>PIC32MZ</w:delText>
        </w:r>
      </w:del>
      <w:ins w:id="1143" w:author="Mark Atchison - C21558" w:date="2019-05-06T16:49:00Z">
        <w:del w:id="1144" w:author="Raji Shanmugasundaram - C20616" w:date="2019-06-04T13:08:00Z">
          <w:r w:rsidR="00064A8E" w:rsidDel="00C82D68">
            <w:rPr>
              <w:rStyle w:val="EnteredValue"/>
            </w:rPr>
            <w:delText>SAM E70</w:delText>
          </w:r>
        </w:del>
      </w:ins>
      <w:del w:id="1145" w:author="Raji Shanmugasundaram - C20616" w:date="2019-06-04T13:08:00Z">
        <w:r w:rsidR="00685CBB" w:rsidRPr="005C7169" w:rsidDel="00C82D68">
          <w:rPr>
            <w:rStyle w:val="EnteredValue"/>
          </w:rPr>
          <w:delText xml:space="preserve"> EF</w:delText>
        </w:r>
        <w:r w:rsidRPr="005C7169" w:rsidDel="00C82D68">
          <w:rPr>
            <w:rStyle w:val="EnteredValue"/>
          </w:rPr>
          <w:delText xml:space="preserve"> Family</w:delText>
        </w:r>
        <w:r w:rsidDel="00C82D68">
          <w:delText xml:space="preserve"> option.</w:delText>
        </w:r>
      </w:del>
    </w:p>
    <w:p w14:paraId="10921D89" w14:textId="27F3C078" w:rsidR="0065465E" w:rsidDel="00C82D68" w:rsidRDefault="0065465E" w:rsidP="0065465E">
      <w:pPr>
        <w:pStyle w:val="NumberedList"/>
        <w:rPr>
          <w:del w:id="1146" w:author="Raji Shanmugasundaram - C20616" w:date="2019-06-04T13:08:00Z"/>
        </w:rPr>
      </w:pPr>
      <w:del w:id="1147" w:author="Raji Shanmugasundaram - C20616" w:date="2019-06-04T13:08:00Z">
        <w:r w:rsidDel="00C82D68">
          <w:delText xml:space="preserve">Click </w:delText>
        </w:r>
        <w:r w:rsidRPr="00375640" w:rsidDel="00C82D68">
          <w:rPr>
            <w:rStyle w:val="DialogButton"/>
          </w:rPr>
          <w:delText>Apply</w:delText>
        </w:r>
        <w:r w:rsidDel="00C82D68">
          <w:delText xml:space="preserve">, and then click </w:delText>
        </w:r>
        <w:r w:rsidRPr="00375640" w:rsidDel="00C82D68">
          <w:rPr>
            <w:rStyle w:val="DialogButton"/>
          </w:rPr>
          <w:delText>OK</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8B" w14:textId="2C5B21D9" w:rsidTr="001458B3">
        <w:trPr>
          <w:del w:id="1148" w:author="Raji Shanmugasundaram - C20616" w:date="2019-06-04T13:08:00Z"/>
        </w:trPr>
        <w:tc>
          <w:tcPr>
            <w:tcW w:w="9016" w:type="dxa"/>
            <w:shd w:val="clear" w:color="auto" w:fill="auto"/>
            <w:vAlign w:val="center"/>
          </w:tcPr>
          <w:p w14:paraId="10921D8A" w14:textId="233466DE" w:rsidR="00A53E51" w:rsidRPr="001458B3" w:rsidDel="00C82D68" w:rsidRDefault="005B3261" w:rsidP="009E636C">
            <w:pPr>
              <w:rPr>
                <w:del w:id="1149" w:author="Raji Shanmugasundaram - C20616" w:date="2019-06-04T13:08:00Z"/>
                <w:lang w:eastAsia="en-AU"/>
              </w:rPr>
            </w:pPr>
            <w:del w:id="1150" w:author="Raji Shanmugasundaram - C20616" w:date="2019-06-04T13:08:00Z">
              <w:r w:rsidDel="00C82D68">
                <w:rPr>
                  <w:noProof/>
                  <w:lang w:eastAsia="en-AU"/>
                </w:rPr>
                <mc:AlternateContent>
                  <mc:Choice Requires="wps">
                    <w:drawing>
                      <wp:anchor distT="0" distB="0" distL="114300" distR="114300" simplePos="0" relativeHeight="251633152" behindDoc="0" locked="0" layoutInCell="1" allowOverlap="1" wp14:anchorId="109222D3" wp14:editId="29BE69FE">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1F1AE" id="Rounded Rectangle 149" o:spid="_x0000_s1026" style="position:absolute;margin-left:167.8pt;margin-top:162.8pt;width:75.6pt;height:21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5" wp14:editId="08F50214">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4A507736" w:rsidR="002718C7" w:rsidDel="00C82D68" w:rsidRDefault="002718C7" w:rsidP="00A53E51">
      <w:pPr>
        <w:pStyle w:val="NumberedList"/>
        <w:rPr>
          <w:del w:id="1151" w:author="Raji Shanmugasundaram - C20616" w:date="2019-06-04T13:08:00Z"/>
        </w:rPr>
      </w:pPr>
      <w:del w:id="1152" w:author="Raji Shanmugasundaram - C20616" w:date="2019-06-04T13:08:00Z">
        <w:r w:rsidDel="00C82D68">
          <w:delText xml:space="preserve">To program the application click on the </w:delText>
        </w:r>
        <w:r w:rsidRPr="005C7169" w:rsidDel="00C82D68">
          <w:rPr>
            <w:rStyle w:val="IconName"/>
          </w:rPr>
          <w:delText>Make and Run</w:delText>
        </w:r>
        <w:r w:rsidDel="00C82D68">
          <w:delText xml:space="preserve"> </w:delText>
        </w:r>
        <w:r w:rsidR="008B650A" w:rsidDel="00C82D68">
          <w:delText>icon</w:delText>
        </w:r>
        <w:r w:rsidR="00375640" w:rsidDel="00C82D68">
          <w:delText xml:space="preserve"> </w:delText>
        </w:r>
        <w:r w:rsidR="00A53E51" w:rsidDel="00C82D68">
          <w:delText>in the MPLAB</w:delText>
        </w:r>
        <w:r w:rsidR="00970E1D" w:rsidDel="00C82D68">
          <w:delText xml:space="preserve"> </w:delText>
        </w:r>
        <w:r w:rsidR="00A53E51" w:rsidDel="00C82D68">
          <w:delText>X Run Toolbar.</w:delText>
        </w:r>
        <w:r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rsidDel="00C82D68" w14:paraId="10921D8E" w14:textId="392A3962" w:rsidTr="001458B3">
        <w:trPr>
          <w:del w:id="1153" w:author="Raji Shanmugasundaram - C20616" w:date="2019-06-04T13:08:00Z"/>
        </w:trPr>
        <w:tc>
          <w:tcPr>
            <w:tcW w:w="9638" w:type="dxa"/>
            <w:shd w:val="clear" w:color="auto" w:fill="auto"/>
            <w:vAlign w:val="center"/>
          </w:tcPr>
          <w:p w14:paraId="10921D8D" w14:textId="4FCE51F0" w:rsidR="000C5049" w:rsidRPr="001458B3" w:rsidDel="00C82D68" w:rsidRDefault="005B3261" w:rsidP="009E636C">
            <w:pPr>
              <w:rPr>
                <w:del w:id="1154" w:author="Raji Shanmugasundaram - C20616" w:date="2019-06-04T13:08:00Z"/>
              </w:rPr>
            </w:pPr>
            <w:del w:id="1155" w:author="Raji Shanmugasundaram - C20616" w:date="2019-06-04T13:08:00Z">
              <w:r w:rsidDel="00C82D68">
                <w:rPr>
                  <w:noProof/>
                  <w:lang w:eastAsia="en-AU"/>
                </w:rPr>
                <mc:AlternateContent>
                  <mc:Choice Requires="wps">
                    <w:drawing>
                      <wp:anchor distT="0" distB="0" distL="114300" distR="114300" simplePos="0" relativeHeight="251635200" behindDoc="0" locked="0" layoutInCell="1" allowOverlap="1" wp14:anchorId="109222D7" wp14:editId="3A5D73B6">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99EAF" id="Rounded Rectangle 153" o:spid="_x0000_s1026" style="position:absolute;margin-left:297.75pt;margin-top:-.85pt;width:40.55pt;height:39.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D9" wp14:editId="2E2CDAAB">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225CE2A2" w:rsidR="002718C7" w:rsidDel="00C82D68" w:rsidRDefault="005C7169" w:rsidP="00A53E51">
      <w:pPr>
        <w:pStyle w:val="NumberedList"/>
        <w:rPr>
          <w:del w:id="1156" w:author="Raji Shanmugasundaram - C20616" w:date="2019-06-04T13:08:00Z"/>
        </w:rPr>
      </w:pPr>
      <w:bookmarkStart w:id="1157" w:name="_Ref456398789"/>
      <w:del w:id="1158" w:author="Raji Shanmugasundaram - C20616" w:date="2019-06-04T13:08:00Z">
        <w:r w:rsidDel="00C82D68">
          <w:delText xml:space="preserve">The </w:delText>
        </w:r>
        <w:r w:rsidRPr="005C7169" w:rsidDel="00C82D68">
          <w:rPr>
            <w:rStyle w:val="WindowOrDialogName"/>
          </w:rPr>
          <w:delText>Starter Kit on Board</w:delText>
        </w:r>
        <w:r w:rsidDel="00C82D68">
          <w:delText xml:space="preserve"> tab in the </w:delText>
        </w:r>
        <w:r w:rsidRPr="005C7169" w:rsidDel="00C82D68">
          <w:rPr>
            <w:rStyle w:val="WindowOrDialogName"/>
          </w:rPr>
          <w:delText>O</w:delText>
        </w:r>
        <w:r w:rsidR="002718C7" w:rsidRPr="005C7169" w:rsidDel="00C82D68">
          <w:rPr>
            <w:rStyle w:val="WindowOrDialogName"/>
          </w:rPr>
          <w:delText>utput</w:delText>
        </w:r>
        <w:r w:rsidR="002718C7" w:rsidDel="00C82D68">
          <w:delText xml:space="preserve"> window will indicate if</w:delText>
        </w:r>
        <w:r w:rsidR="00A53E51" w:rsidDel="00C82D68">
          <w:delText xml:space="preserve"> </w:delText>
        </w:r>
        <w:r w:rsidR="002718C7" w:rsidDel="00C82D68">
          <w:delText>programming was successful.</w:delText>
        </w:r>
        <w:bookmarkEnd w:id="115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rsidDel="00C82D68" w14:paraId="10921D91" w14:textId="68FC173B" w:rsidTr="001458B3">
        <w:trPr>
          <w:del w:id="1159" w:author="Raji Shanmugasundaram - C20616" w:date="2019-06-04T13:08:00Z"/>
        </w:trPr>
        <w:tc>
          <w:tcPr>
            <w:tcW w:w="9016" w:type="dxa"/>
            <w:shd w:val="clear" w:color="auto" w:fill="auto"/>
            <w:vAlign w:val="center"/>
          </w:tcPr>
          <w:p w14:paraId="10921D90" w14:textId="669E7BB1" w:rsidR="00A53E51" w:rsidRPr="001458B3" w:rsidDel="00C82D68" w:rsidRDefault="005B3261" w:rsidP="009E636C">
            <w:pPr>
              <w:rPr>
                <w:del w:id="1160" w:author="Raji Shanmugasundaram - C20616" w:date="2019-06-04T13:08:00Z"/>
                <w:lang w:eastAsia="en-AU"/>
              </w:rPr>
            </w:pPr>
            <w:del w:id="1161" w:author="Raji Shanmugasundaram - C20616" w:date="2019-06-04T13:08:00Z">
              <w:r w:rsidDel="00C82D68">
                <w:rPr>
                  <w:noProof/>
                  <w:lang w:eastAsia="en-AU"/>
                </w:rPr>
                <mc:AlternateContent>
                  <mc:Choice Requires="wps">
                    <w:drawing>
                      <wp:anchor distT="0" distB="0" distL="114300" distR="114300" simplePos="0" relativeHeight="251636224" behindDoc="0" locked="0" layoutInCell="1" allowOverlap="1" wp14:anchorId="109222DB" wp14:editId="09CDABE4">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C1BC92" id="Rounded Rectangle 154" o:spid="_x0000_s1026" style="position:absolute;margin-left:10.8pt;margin-top:221.75pt;width:118.8pt;height:13.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D" wp14:editId="3247EE2B">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2370A33B" w:rsidR="00610779" w:rsidDel="00C82D68" w:rsidRDefault="00610779" w:rsidP="00610779">
      <w:pPr>
        <w:pStyle w:val="NumberedList"/>
        <w:rPr>
          <w:del w:id="1162" w:author="Raji Shanmugasundaram - C20616" w:date="2019-06-04T13:08:00Z"/>
        </w:rPr>
      </w:pPr>
      <w:del w:id="1163" w:author="Raji Shanmugasundaram - C20616" w:date="2019-06-04T13:08:00Z">
        <w:r w:rsidDel="00C82D68">
          <w:delText>After programming, confirm that LED3 on the PIC32MZ EF Starter Kit</w:delText>
        </w:r>
      </w:del>
      <w:ins w:id="1164" w:author="Mark Atchison - C21558" w:date="2019-05-06T16:48:00Z">
        <w:del w:id="1165" w:author="Raji Shanmugasundaram - C20616" w:date="2019-06-04T13:08:00Z">
          <w:r w:rsidR="00064A8E" w:rsidDel="00C82D68">
            <w:delText>SAM E70 Xplained Ultra</w:delText>
          </w:r>
        </w:del>
      </w:ins>
      <w:del w:id="1166" w:author="Raji Shanmugasundaram - C20616" w:date="2019-06-04T13:08:00Z">
        <w:r w:rsidDel="00C82D68">
          <w:delText xml:space="preserve"> is flashing.</w:delText>
        </w:r>
      </w:del>
    </w:p>
    <w:p w14:paraId="10921D93" w14:textId="3FE67B0E" w:rsidR="00791E25" w:rsidDel="00C82D68" w:rsidRDefault="00791E25">
      <w:pPr>
        <w:tabs>
          <w:tab w:val="clear" w:pos="284"/>
          <w:tab w:val="clear" w:pos="567"/>
          <w:tab w:val="clear" w:pos="851"/>
          <w:tab w:val="clear" w:pos="1134"/>
          <w:tab w:val="clear" w:pos="1418"/>
          <w:tab w:val="clear" w:pos="1701"/>
          <w:tab w:val="clear" w:pos="1985"/>
          <w:tab w:val="clear" w:pos="2268"/>
        </w:tabs>
        <w:spacing w:line="240" w:lineRule="auto"/>
        <w:rPr>
          <w:del w:id="1167" w:author="Raji Shanmugasundaram - C20616" w:date="2019-06-04T13:08:00Z"/>
          <w:rFonts w:ascii="Arial" w:eastAsia="Times New Roman" w:hAnsi="Arial"/>
          <w:b/>
          <w:color w:val="2E74B5"/>
          <w:sz w:val="28"/>
          <w:szCs w:val="26"/>
          <w:lang w:eastAsia="en-AU"/>
        </w:rPr>
      </w:pPr>
      <w:del w:id="1168" w:author="Raji Shanmugasundaram - C20616" w:date="2019-06-04T13:08:00Z">
        <w:r w:rsidDel="00C82D68">
          <w:rPr>
            <w:lang w:eastAsia="en-AU"/>
          </w:rPr>
          <w:br w:type="page"/>
        </w:r>
      </w:del>
    </w:p>
    <w:p w14:paraId="10921D94" w14:textId="3CB542B1" w:rsidR="002718C7" w:rsidDel="00C82D68" w:rsidRDefault="002718C7" w:rsidP="00DD62CB">
      <w:pPr>
        <w:pStyle w:val="Heading2"/>
        <w:rPr>
          <w:del w:id="1169" w:author="Raji Shanmugasundaram - C20616" w:date="2019-06-04T13:08:00Z"/>
          <w:lang w:eastAsia="en-AU"/>
        </w:rPr>
      </w:pPr>
      <w:bookmarkStart w:id="1170" w:name="_Toc488278773"/>
      <w:del w:id="1171" w:author="Raji Shanmugasundaram - C20616" w:date="2019-06-04T13:08:00Z">
        <w:r w:rsidDel="00C82D68">
          <w:rPr>
            <w:lang w:eastAsia="en-AU"/>
          </w:rPr>
          <w:delText>Application Validation</w:delText>
        </w:r>
        <w:bookmarkEnd w:id="1170"/>
      </w:del>
    </w:p>
    <w:p w14:paraId="10921D95" w14:textId="3BAE3DE0" w:rsidR="00FF4CD9" w:rsidDel="00C82D68" w:rsidRDefault="00FF4CD9" w:rsidP="00FF4CD9">
      <w:pPr>
        <w:pStyle w:val="Heading3"/>
        <w:rPr>
          <w:del w:id="1172" w:author="Raji Shanmugasundaram - C20616" w:date="2019-06-04T13:08:00Z"/>
          <w:lang w:eastAsia="en-AU"/>
        </w:rPr>
      </w:pPr>
      <w:bookmarkStart w:id="1173" w:name="_Toc488278774"/>
      <w:del w:id="1174" w:author="Raji Shanmugasundaram - C20616" w:date="2019-06-04T13:08:00Z">
        <w:r w:rsidDel="00C82D68">
          <w:rPr>
            <w:lang w:eastAsia="en-AU"/>
          </w:rPr>
          <w:delText>Network Interfacing</w:delText>
        </w:r>
        <w:bookmarkEnd w:id="1173"/>
      </w:del>
    </w:p>
    <w:p w14:paraId="10921D96" w14:textId="2E218DFA" w:rsidR="00EF7813" w:rsidDel="00C82D68" w:rsidRDefault="00FF4CD9" w:rsidP="00EF7813">
      <w:pPr>
        <w:rPr>
          <w:del w:id="1175" w:author="Raji Shanmugasundaram - C20616" w:date="2019-06-04T13:08:00Z"/>
        </w:rPr>
      </w:pPr>
      <w:del w:id="1176" w:author="Raji Shanmugasundaram - C20616" w:date="2019-06-04T13:08:00Z">
        <w:r w:rsidDel="00C82D68">
          <w:delText>For validating the operat</w:delText>
        </w:r>
        <w:r w:rsidR="00610779" w:rsidDel="00C82D68">
          <w:delText>ion of the TCP/IP Stack</w:delText>
        </w:r>
        <w:r w:rsidDel="00C82D68">
          <w:delText>, the PIC32MZ EF Starter Kit</w:delText>
        </w:r>
      </w:del>
      <w:ins w:id="1177" w:author="Mark Atchison - C21558" w:date="2019-05-06T16:48:00Z">
        <w:del w:id="1178" w:author="Raji Shanmugasundaram - C20616" w:date="2019-06-04T13:08:00Z">
          <w:r w:rsidR="00064A8E" w:rsidDel="00C82D68">
            <w:delText>SAM E70 Xplained Ultra</w:delText>
          </w:r>
        </w:del>
      </w:ins>
      <w:del w:id="1179" w:author="Raji Shanmugasundaram - C20616" w:date="2019-06-04T13:08:00Z">
        <w:r w:rsidDel="00C82D68">
          <w:delText xml:space="preserve"> must</w:delText>
        </w:r>
        <w:r w:rsidR="000F0852" w:rsidDel="00C82D68">
          <w:delText xml:space="preserve"> be</w:delText>
        </w:r>
        <w:r w:rsidDel="00C82D68">
          <w:delText xml:space="preserve"> connect</w:delText>
        </w:r>
        <w:r w:rsidR="000F0852" w:rsidDel="00C82D68">
          <w:delText>ed</w:delText>
        </w:r>
        <w:r w:rsidR="00EF7813" w:rsidDel="00C82D68">
          <w:delText xml:space="preserve"> to a network </w:delText>
        </w:r>
        <w:r w:rsidDel="00C82D68">
          <w:delText>which has a DHCP Server.</w:delText>
        </w:r>
        <w:r w:rsidR="000F0852" w:rsidDel="00C82D68">
          <w:delText xml:space="preserve"> The architecture of the network will be similar to that depicted </w:delText>
        </w:r>
        <w:r w:rsidR="00EF7813" w:rsidDel="00C82D68">
          <w:delText xml:space="preserve">in the diagram shown </w:delText>
        </w:r>
        <w:r w:rsidR="000F0852" w:rsidDel="00C82D68">
          <w:delText>below.</w:delText>
        </w:r>
        <w:r w:rsidDel="00C82D68">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C82D68" w14:paraId="10921D98" w14:textId="6BEBD870" w:rsidTr="001458B3">
        <w:trPr>
          <w:del w:id="1180" w:author="Raji Shanmugasundaram - C20616" w:date="2019-06-04T13:08:00Z"/>
        </w:trPr>
        <w:tc>
          <w:tcPr>
            <w:tcW w:w="10572" w:type="dxa"/>
            <w:shd w:val="clear" w:color="auto" w:fill="auto"/>
            <w:vAlign w:val="center"/>
          </w:tcPr>
          <w:p w14:paraId="10921D97" w14:textId="0F41D743" w:rsidR="00FF4CD9" w:rsidRPr="001458B3" w:rsidDel="00C82D68" w:rsidRDefault="005B3261" w:rsidP="00DE3640">
            <w:pPr>
              <w:pStyle w:val="NumberedList"/>
              <w:numPr>
                <w:ilvl w:val="0"/>
                <w:numId w:val="0"/>
              </w:numPr>
              <w:jc w:val="center"/>
              <w:rPr>
                <w:del w:id="1181" w:author="Raji Shanmugasundaram - C20616" w:date="2019-06-04T13:08:00Z"/>
              </w:rPr>
            </w:pPr>
            <w:del w:id="1182" w:author="Raji Shanmugasundaram - C20616" w:date="2019-06-04T13:08:00Z">
              <w:r w:rsidRPr="000A5197" w:rsidDel="00C82D68">
                <w:rPr>
                  <w:noProof/>
                </w:rPr>
                <w:drawing>
                  <wp:inline distT="0" distB="0" distL="0" distR="0" wp14:anchorId="109222DF" wp14:editId="0C88C523">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51DB3C3E" w:rsidR="001C099D" w:rsidDel="00C82D68" w:rsidRDefault="001C099D" w:rsidP="001C099D">
      <w:pPr>
        <w:pStyle w:val="NumberedList"/>
        <w:numPr>
          <w:ilvl w:val="0"/>
          <w:numId w:val="0"/>
        </w:numPr>
        <w:ind w:left="567"/>
        <w:rPr>
          <w:del w:id="1183" w:author="Raji Shanmugasundaram - C20616" w:date="2019-06-04T13:08:00Z"/>
        </w:rPr>
      </w:pPr>
    </w:p>
    <w:p w14:paraId="10921D9A" w14:textId="22F40E8B"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184" w:author="Raji Shanmugasundaram - C20616" w:date="2019-06-04T13:08:00Z"/>
          <w:rFonts w:eastAsia="Times New Roman"/>
          <w:lang w:eastAsia="en-AU"/>
        </w:rPr>
      </w:pPr>
      <w:del w:id="1185" w:author="Raji Shanmugasundaram - C20616" w:date="2019-06-04T13:08:00Z">
        <w:r w:rsidDel="00C82D68">
          <w:br w:type="page"/>
        </w:r>
      </w:del>
    </w:p>
    <w:p w14:paraId="10921D9B" w14:textId="2B7CA0A5" w:rsidR="00C34723" w:rsidDel="00C82D68" w:rsidRDefault="00C34723" w:rsidP="00C34723">
      <w:pPr>
        <w:pStyle w:val="Heading3"/>
        <w:rPr>
          <w:del w:id="1186" w:author="Raji Shanmugasundaram - C20616" w:date="2019-06-04T13:08:00Z"/>
        </w:rPr>
      </w:pPr>
      <w:bookmarkStart w:id="1187" w:name="_Toc488278775"/>
      <w:del w:id="1188" w:author="Raji Shanmugasundaram - C20616" w:date="2019-06-04T13:08:00Z">
        <w:r w:rsidDel="00C82D68">
          <w:delText>Cable Connections</w:delText>
        </w:r>
        <w:bookmarkEnd w:id="1187"/>
      </w:del>
    </w:p>
    <w:p w14:paraId="10921D9C" w14:textId="57BC119B" w:rsidR="001C099D" w:rsidRPr="00C34723" w:rsidDel="00C82D68" w:rsidRDefault="00C34723" w:rsidP="001C099D">
      <w:pPr>
        <w:pStyle w:val="NumberedList"/>
        <w:numPr>
          <w:ilvl w:val="0"/>
          <w:numId w:val="0"/>
        </w:numPr>
        <w:ind w:left="567"/>
        <w:rPr>
          <w:del w:id="1189" w:author="Raji Shanmugasundaram - C20616" w:date="2019-06-04T13:08:00Z"/>
          <w:b/>
        </w:rPr>
      </w:pPr>
      <w:del w:id="1190" w:author="Raji Shanmugasundaram - C20616" w:date="2019-06-04T13:08:00Z">
        <w:r w:rsidDel="00C82D68">
          <w:delText xml:space="preserve">The cable connections required for Lab 1 are depicted in the diagram shown below. </w:delText>
        </w:r>
        <w:r w:rsidRPr="00C34723" w:rsidDel="00C82D68">
          <w:rPr>
            <w:b/>
          </w:rPr>
          <w:delText xml:space="preserve">The lab manual will state when </w:delText>
        </w:r>
        <w:r w:rsidDel="00C82D68">
          <w:rPr>
            <w:b/>
          </w:rPr>
          <w:delText xml:space="preserve">each </w:delText>
        </w:r>
        <w:r w:rsidRPr="00C34723" w:rsidDel="00C82D68">
          <w:rPr>
            <w:b/>
          </w:rPr>
          <w:delText xml:space="preserve"> cable connection needs to be performed.</w:delText>
        </w:r>
      </w:del>
    </w:p>
    <w:tbl>
      <w:tblPr>
        <w:tblStyle w:val="GraphicBox"/>
        <w:tblW w:w="0" w:type="auto"/>
        <w:tblLook w:val="04A0" w:firstRow="1" w:lastRow="0" w:firstColumn="1" w:lastColumn="0" w:noHBand="0" w:noVBand="1"/>
      </w:tblPr>
      <w:tblGrid>
        <w:gridCol w:w="855"/>
        <w:gridCol w:w="9120"/>
      </w:tblGrid>
      <w:tr w:rsidR="001C099D" w:rsidDel="00C82D68" w14:paraId="10921D9E" w14:textId="5FF370C3" w:rsidTr="00922E36">
        <w:trPr>
          <w:del w:id="1191" w:author="Raji Shanmugasundaram - C20616" w:date="2019-06-04T13:08:00Z"/>
        </w:trPr>
        <w:tc>
          <w:tcPr>
            <w:tcW w:w="9975" w:type="dxa"/>
            <w:gridSpan w:val="2"/>
          </w:tcPr>
          <w:p w14:paraId="10921D9D" w14:textId="329D8491" w:rsidR="001C099D" w:rsidDel="00C82D68" w:rsidRDefault="001C099D" w:rsidP="00922E36">
            <w:pPr>
              <w:pStyle w:val="NumberedList"/>
              <w:numPr>
                <w:ilvl w:val="0"/>
                <w:numId w:val="0"/>
              </w:numPr>
              <w:jc w:val="left"/>
              <w:rPr>
                <w:del w:id="1192" w:author="Raji Shanmugasundaram - C20616" w:date="2019-06-04T13:08:00Z"/>
              </w:rPr>
            </w:pPr>
            <w:del w:id="1193" w:author="Raji Shanmugasundaram - C20616" w:date="2019-06-04T13:08:00Z">
              <w:r w:rsidDel="00C82D68">
                <w:rPr>
                  <w:noProof/>
                </w:rPr>
                <mc:AlternateContent>
                  <mc:Choice Requires="wpc">
                    <w:drawing>
                      <wp:anchor distT="0" distB="0" distL="114300" distR="114300" simplePos="0" relativeHeight="251818496" behindDoc="0" locked="0" layoutInCell="1" allowOverlap="1" wp14:anchorId="109222E1" wp14:editId="75FF7733">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18496;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C82D68">
                <w:rPr>
                  <w:noProof/>
                </w:rPr>
                <mc:AlternateContent>
                  <mc:Choice Requires="wpc">
                    <w:drawing>
                      <wp:anchor distT="0" distB="0" distL="114300" distR="114300" simplePos="0" relativeHeight="251819520" behindDoc="0" locked="0" layoutInCell="1" allowOverlap="1" wp14:anchorId="109222E3" wp14:editId="648CD52A">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19520;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C82D68">
                <w:rPr>
                  <w:noProof/>
                </w:rPr>
                <mc:AlternateContent>
                  <mc:Choice Requires="wpc">
                    <w:drawing>
                      <wp:anchor distT="0" distB="0" distL="114300" distR="114300" simplePos="0" relativeHeight="251820544" behindDoc="0" locked="0" layoutInCell="1" allowOverlap="1" wp14:anchorId="109222E5" wp14:editId="09DA8CFE">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2054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C82D68">
                <w:rPr>
                  <w:noProof/>
                </w:rPr>
                <w:drawing>
                  <wp:inline distT="0" distB="0" distL="0" distR="0" wp14:anchorId="109222E7" wp14:editId="205FB2DC">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C82D68" w14:paraId="10921DA3" w14:textId="56F8967E" w:rsidTr="00922E36">
        <w:trPr>
          <w:del w:id="1194" w:author="Raji Shanmugasundaram - C20616" w:date="2019-06-04T13:08:00Z"/>
        </w:trPr>
        <w:tc>
          <w:tcPr>
            <w:tcW w:w="855" w:type="dxa"/>
          </w:tcPr>
          <w:p w14:paraId="10921D9F" w14:textId="61E27AA0" w:rsidR="001C099D" w:rsidDel="00C82D68" w:rsidRDefault="001C099D" w:rsidP="00922E36">
            <w:pPr>
              <w:pStyle w:val="NoSpacing"/>
              <w:jc w:val="left"/>
              <w:rPr>
                <w:del w:id="1195" w:author="Raji Shanmugasundaram - C20616" w:date="2019-06-04T13:08:00Z"/>
              </w:rPr>
            </w:pPr>
            <w:del w:id="1196" w:author="Raji Shanmugasundaram - C20616" w:date="2019-06-04T13:08:00Z">
              <w:r w:rsidDel="00C82D68">
                <w:rPr>
                  <w:noProof/>
                </w:rPr>
                <mc:AlternateContent>
                  <mc:Choice Requires="wpc">
                    <w:drawing>
                      <wp:inline distT="0" distB="0" distL="0" distR="0" wp14:anchorId="109222E9" wp14:editId="125D5972">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D26193" w:rsidRPr="0023399A" w:rsidRDefault="00D2619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061E2B82" w:rsidR="001C099D" w:rsidRPr="0023399A" w:rsidDel="00C82D68" w:rsidRDefault="001C099D" w:rsidP="00922E36">
            <w:pPr>
              <w:pStyle w:val="NoSpacing"/>
              <w:jc w:val="left"/>
              <w:rPr>
                <w:del w:id="1197" w:author="Raji Shanmugasundaram - C20616" w:date="2019-06-04T13:08:00Z"/>
                <w:b/>
              </w:rPr>
            </w:pPr>
            <w:del w:id="1198" w:author="Raji Shanmugasundaram - C20616" w:date="2019-06-04T13:08:00Z">
              <w:r w:rsidRPr="0023399A" w:rsidDel="00C82D68">
                <w:rPr>
                  <w:b/>
                </w:rPr>
                <w:delText>Network Connection</w:delText>
              </w:r>
            </w:del>
          </w:p>
          <w:p w14:paraId="10921DA1" w14:textId="1A53DB37" w:rsidR="001C099D" w:rsidDel="00C82D68" w:rsidRDefault="001C099D" w:rsidP="00922E36">
            <w:pPr>
              <w:pStyle w:val="NoSpacing"/>
              <w:jc w:val="left"/>
              <w:rPr>
                <w:del w:id="1199" w:author="Raji Shanmugasundaram - C20616" w:date="2019-06-04T13:08:00Z"/>
              </w:rPr>
            </w:pPr>
            <w:del w:id="1200" w:author="Raji Shanmugasundaram - C20616" w:date="2019-06-04T13:08:00Z">
              <w:r w:rsidDel="00C82D68">
                <w:delText>Cable: CAT5 Ethernet Cable from Classroom Network</w:delText>
              </w:r>
            </w:del>
          </w:p>
          <w:p w14:paraId="10921DA2" w14:textId="08FFC36B" w:rsidR="001C099D" w:rsidDel="00C82D68" w:rsidRDefault="001C099D" w:rsidP="00922E36">
            <w:pPr>
              <w:pStyle w:val="NoSpacing"/>
              <w:jc w:val="left"/>
              <w:rPr>
                <w:del w:id="1201" w:author="Raji Shanmugasundaram - C20616" w:date="2019-06-04T13:08:00Z"/>
              </w:rPr>
            </w:pPr>
            <w:del w:id="1202" w:author="Raji Shanmugasundaram - C20616" w:date="2019-06-04T13:08:00Z">
              <w:r w:rsidDel="00C82D68">
                <w:delText>Connection: RJ45 Jack on PCB Top</w:delText>
              </w:r>
            </w:del>
          </w:p>
        </w:tc>
      </w:tr>
      <w:tr w:rsidR="001C099D" w:rsidDel="00C82D68" w14:paraId="10921DA8" w14:textId="0FAE9C07" w:rsidTr="00922E36">
        <w:trPr>
          <w:del w:id="1203" w:author="Raji Shanmugasundaram - C20616" w:date="2019-06-04T13:08:00Z"/>
        </w:trPr>
        <w:tc>
          <w:tcPr>
            <w:tcW w:w="855" w:type="dxa"/>
          </w:tcPr>
          <w:p w14:paraId="10921DA4" w14:textId="479DAB2D" w:rsidR="001C099D" w:rsidDel="00C82D68" w:rsidRDefault="001C099D" w:rsidP="00922E36">
            <w:pPr>
              <w:pStyle w:val="NoSpacing"/>
              <w:jc w:val="left"/>
              <w:rPr>
                <w:del w:id="1204" w:author="Raji Shanmugasundaram - C20616" w:date="2019-06-04T13:08:00Z"/>
              </w:rPr>
            </w:pPr>
            <w:del w:id="1205" w:author="Raji Shanmugasundaram - C20616" w:date="2019-06-04T13:08:00Z">
              <w:r w:rsidDel="00C82D68">
                <w:rPr>
                  <w:noProof/>
                </w:rPr>
                <mc:AlternateContent>
                  <mc:Choice Requires="wpc">
                    <w:drawing>
                      <wp:inline distT="0" distB="0" distL="0" distR="0" wp14:anchorId="109222EB" wp14:editId="223D34BF">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0FA46B6F" w:rsidR="001C099D" w:rsidRPr="0023399A" w:rsidDel="00C82D68" w:rsidRDefault="001C099D" w:rsidP="00922E36">
            <w:pPr>
              <w:pStyle w:val="NoSpacing"/>
              <w:jc w:val="left"/>
              <w:rPr>
                <w:del w:id="1206" w:author="Raji Shanmugasundaram - C20616" w:date="2019-06-04T13:08:00Z"/>
                <w:b/>
              </w:rPr>
            </w:pPr>
            <w:del w:id="1207" w:author="Raji Shanmugasundaram - C20616" w:date="2019-06-04T13:08:00Z">
              <w:r w:rsidRPr="0023399A" w:rsidDel="00C82D68">
                <w:rPr>
                  <w:b/>
                </w:rPr>
                <w:delText xml:space="preserve">Programming Connection </w:delText>
              </w:r>
            </w:del>
          </w:p>
          <w:p w14:paraId="10921DA6" w14:textId="4FD60AA7" w:rsidR="001C099D" w:rsidDel="00C82D68" w:rsidRDefault="001C099D" w:rsidP="00922E36">
            <w:pPr>
              <w:pStyle w:val="NoSpacing"/>
              <w:jc w:val="left"/>
              <w:rPr>
                <w:del w:id="1208" w:author="Raji Shanmugasundaram - C20616" w:date="2019-06-04T13:08:00Z"/>
              </w:rPr>
            </w:pPr>
            <w:del w:id="1209" w:author="Raji Shanmugasundaram - C20616" w:date="2019-06-04T13:08:00Z">
              <w:r w:rsidDel="00C82D68">
                <w:delText>Cable: USB Male A to Male B Mini Cable supplied with Starter Kit</w:delText>
              </w:r>
            </w:del>
          </w:p>
          <w:p w14:paraId="10921DA7" w14:textId="4213E114" w:rsidR="001C099D" w:rsidDel="00C82D68" w:rsidRDefault="001C099D" w:rsidP="00922E36">
            <w:pPr>
              <w:pStyle w:val="NoSpacing"/>
              <w:jc w:val="left"/>
              <w:rPr>
                <w:del w:id="1210" w:author="Raji Shanmugasundaram - C20616" w:date="2019-06-04T13:08:00Z"/>
              </w:rPr>
            </w:pPr>
            <w:del w:id="1211" w:author="Raji Shanmugasundaram - C20616" w:date="2019-06-04T13:08:00Z">
              <w:r w:rsidDel="00C82D68">
                <w:delText>Connection: USB Debug Port on PCB Top to Laptop USB Port</w:delText>
              </w:r>
            </w:del>
          </w:p>
        </w:tc>
      </w:tr>
      <w:tr w:rsidR="001C099D" w:rsidDel="00C82D68" w14:paraId="10921DAD" w14:textId="51C19A6A" w:rsidTr="00922E36">
        <w:trPr>
          <w:del w:id="1212" w:author="Raji Shanmugasundaram - C20616" w:date="2019-06-04T13:08:00Z"/>
        </w:trPr>
        <w:tc>
          <w:tcPr>
            <w:tcW w:w="855" w:type="dxa"/>
          </w:tcPr>
          <w:p w14:paraId="10921DA9" w14:textId="1ABAC16B" w:rsidR="001C099D" w:rsidDel="00C82D68" w:rsidRDefault="001C099D" w:rsidP="00922E36">
            <w:pPr>
              <w:pStyle w:val="NoSpacing"/>
              <w:jc w:val="left"/>
              <w:rPr>
                <w:del w:id="1213" w:author="Raji Shanmugasundaram - C20616" w:date="2019-06-04T13:08:00Z"/>
              </w:rPr>
            </w:pPr>
            <w:del w:id="1214" w:author="Raji Shanmugasundaram - C20616" w:date="2019-06-04T13:08:00Z">
              <w:r w:rsidDel="00C82D68">
                <w:rPr>
                  <w:noProof/>
                </w:rPr>
                <mc:AlternateContent>
                  <mc:Choice Requires="wpc">
                    <w:drawing>
                      <wp:inline distT="0" distB="0" distL="0" distR="0" wp14:anchorId="109222ED" wp14:editId="211D3E0F">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D26193" w:rsidRPr="0023399A" w:rsidRDefault="00D2619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189EAE52" w:rsidR="001C099D" w:rsidRPr="0023399A" w:rsidDel="00C82D68" w:rsidRDefault="001C099D" w:rsidP="00922E36">
            <w:pPr>
              <w:pStyle w:val="NoSpacing"/>
              <w:jc w:val="left"/>
              <w:rPr>
                <w:del w:id="1215" w:author="Raji Shanmugasundaram - C20616" w:date="2019-06-04T13:08:00Z"/>
                <w:b/>
              </w:rPr>
            </w:pPr>
            <w:del w:id="1216" w:author="Raji Shanmugasundaram - C20616" w:date="2019-06-04T13:08:00Z">
              <w:r w:rsidRPr="0023399A" w:rsidDel="00C82D68">
                <w:rPr>
                  <w:b/>
                </w:rPr>
                <w:delText xml:space="preserve">Console Connection </w:delText>
              </w:r>
            </w:del>
          </w:p>
          <w:p w14:paraId="10921DAB" w14:textId="6506E19F" w:rsidR="001C099D" w:rsidDel="00C82D68" w:rsidRDefault="001C099D" w:rsidP="00922E36">
            <w:pPr>
              <w:pStyle w:val="NoSpacing"/>
              <w:jc w:val="left"/>
              <w:rPr>
                <w:del w:id="1217" w:author="Raji Shanmugasundaram - C20616" w:date="2019-06-04T13:08:00Z"/>
              </w:rPr>
            </w:pPr>
            <w:del w:id="1218" w:author="Raji Shanmugasundaram - C20616" w:date="2019-06-04T13:08:00Z">
              <w:r w:rsidDel="00C82D68">
                <w:delText xml:space="preserve">Cable: USB Male A to Male B Micro Cable supplied with Starter Kit </w:delText>
              </w:r>
            </w:del>
          </w:p>
          <w:p w14:paraId="10921DAC" w14:textId="335151F3" w:rsidR="00C34723" w:rsidDel="00C82D68" w:rsidRDefault="001C099D" w:rsidP="00C34723">
            <w:pPr>
              <w:pStyle w:val="NoSpacing"/>
              <w:jc w:val="left"/>
              <w:rPr>
                <w:del w:id="1219" w:author="Raji Shanmugasundaram - C20616" w:date="2019-06-04T13:08:00Z"/>
              </w:rPr>
            </w:pPr>
            <w:del w:id="1220" w:author="Raji Shanmugasundaram - C20616" w:date="2019-06-04T13:08:00Z">
              <w:r w:rsidDel="00C82D68">
                <w:delText>Connection: USB Micro Connector on PCB Bottom to Laptop USB Port</w:delText>
              </w:r>
            </w:del>
          </w:p>
        </w:tc>
      </w:tr>
    </w:tbl>
    <w:p w14:paraId="10921DAE" w14:textId="0B4DA4C2"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221" w:author="Raji Shanmugasundaram - C20616" w:date="2019-06-04T13:08:00Z"/>
          <w:rFonts w:eastAsia="Times New Roman"/>
          <w:lang w:eastAsia="en-AU"/>
        </w:rPr>
      </w:pPr>
    </w:p>
    <w:p w14:paraId="10921DAF" w14:textId="59F12B09" w:rsidR="008B650A" w:rsidDel="00C82D68" w:rsidRDefault="0025180F" w:rsidP="008B650A">
      <w:pPr>
        <w:pStyle w:val="NumberedList"/>
        <w:rPr>
          <w:del w:id="1222" w:author="Raji Shanmugasundaram - C20616" w:date="2019-06-04T13:08:00Z"/>
        </w:rPr>
      </w:pPr>
      <w:del w:id="1223" w:author="Raji Shanmugasundaram - C20616" w:date="2019-06-04T13:08:00Z">
        <w:r w:rsidDel="00C82D68">
          <w:delText>Plug the CAT5 Ethernet cable that is connected to the classroom network, into the RJ45 Jack on the PIC32MZ EF Starter kit</w:delText>
        </w:r>
      </w:del>
      <w:ins w:id="1224" w:author="Mark Atchison - C21558" w:date="2019-05-06T16:48:00Z">
        <w:del w:id="1225" w:author="Raji Shanmugasundaram - C20616" w:date="2019-06-04T13:08:00Z">
          <w:r w:rsidR="00064A8E" w:rsidDel="00C82D68">
            <w:delText>SAM E70 Xplained Ultra</w:delText>
          </w:r>
        </w:del>
      </w:ins>
      <w:del w:id="1226" w:author="Raji Shanmugasundaram - C20616" w:date="2019-06-04T13:08:00Z">
        <w:r w:rsidDel="00C82D68">
          <w:delText>.</w:delText>
        </w:r>
        <w:r w:rsidR="00EF7813" w:rsidDel="00C82D68">
          <w:delText xml:space="preserve"> </w:delText>
        </w:r>
      </w:del>
    </w:p>
    <w:p w14:paraId="10921DB0" w14:textId="0E900A77" w:rsidR="00C34723" w:rsidDel="00C82D68" w:rsidRDefault="002A42A6" w:rsidP="00C34723">
      <w:pPr>
        <w:pStyle w:val="NumberedList"/>
        <w:rPr>
          <w:del w:id="1227" w:author="Raji Shanmugasundaram - C20616" w:date="2019-06-04T13:08:00Z"/>
        </w:rPr>
      </w:pPr>
      <w:del w:id="1228" w:author="Raji Shanmugasundaram - C20616" w:date="2019-06-04T13:08:00Z">
        <w:r w:rsidDel="00C82D68">
          <w:delText>C</w:delText>
        </w:r>
        <w:r w:rsidR="002718C7" w:rsidDel="00C82D68">
          <w:delText>onfirm that the Green “Link” LED on the RJ45 socket lights up.</w:delText>
        </w:r>
      </w:del>
    </w:p>
    <w:p w14:paraId="10921DB1" w14:textId="46EE28E8" w:rsidR="00C34723" w:rsidDel="00C82D68" w:rsidRDefault="00C34723" w:rsidP="00C34723">
      <w:pPr>
        <w:pStyle w:val="NumberedList"/>
        <w:numPr>
          <w:ilvl w:val="0"/>
          <w:numId w:val="0"/>
        </w:numPr>
        <w:rPr>
          <w:del w:id="1229" w:author="Raji Shanmugasundaram - C20616" w:date="2019-06-04T13:08:00Z"/>
        </w:rPr>
      </w:pPr>
    </w:p>
    <w:p w14:paraId="10921DB2" w14:textId="6BCCC89C"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30" w:author="Raji Shanmugasundaram - C20616" w:date="2019-06-04T13:08:00Z"/>
          <w:rFonts w:ascii="Arial" w:eastAsia="Times New Roman" w:hAnsi="Arial"/>
          <w:b/>
          <w:color w:val="1F4D78"/>
          <w:sz w:val="24"/>
          <w:szCs w:val="24"/>
        </w:rPr>
      </w:pPr>
      <w:del w:id="1231" w:author="Raji Shanmugasundaram - C20616" w:date="2019-06-04T13:08:00Z">
        <w:r w:rsidDel="00C82D68">
          <w:br w:type="page"/>
        </w:r>
      </w:del>
    </w:p>
    <w:p w14:paraId="10921DB3" w14:textId="24391999" w:rsidR="008B650A" w:rsidDel="00C82D68" w:rsidRDefault="008B650A" w:rsidP="00C34723">
      <w:pPr>
        <w:pStyle w:val="Heading3"/>
        <w:rPr>
          <w:del w:id="1232" w:author="Raji Shanmugasundaram - C20616" w:date="2019-06-04T13:08:00Z"/>
        </w:rPr>
      </w:pPr>
      <w:bookmarkStart w:id="1233" w:name="_Toc488278776"/>
      <w:del w:id="1234" w:author="Raji Shanmugasundaram - C20616" w:date="2019-06-04T13:08:00Z">
        <w:r w:rsidDel="00C82D68">
          <w:delText xml:space="preserve">Network Connectivity with </w:delText>
        </w:r>
        <w:r w:rsidR="00B971A6" w:rsidDel="00C82D68">
          <w:delText>TCP/IP</w:delText>
        </w:r>
        <w:r w:rsidDel="00C82D68">
          <w:delText xml:space="preserve"> Discovery Tool</w:delText>
        </w:r>
        <w:bookmarkEnd w:id="1233"/>
      </w:del>
    </w:p>
    <w:p w14:paraId="10921DB4" w14:textId="2E2DA973" w:rsidR="00A53E51" w:rsidDel="00C82D68" w:rsidRDefault="002718C7" w:rsidP="008B650A">
      <w:pPr>
        <w:pStyle w:val="NumberedList"/>
        <w:rPr>
          <w:del w:id="1235" w:author="Raji Shanmugasundaram - C20616" w:date="2019-06-04T13:08:00Z"/>
        </w:rPr>
      </w:pPr>
      <w:del w:id="1236" w:author="Raji Shanmugasundaram - C20616" w:date="2019-06-04T13:08:00Z">
        <w:r w:rsidDel="00C82D68">
          <w:delText xml:space="preserve">Run the Microchip </w:delText>
        </w:r>
        <w:r w:rsidR="00B971A6" w:rsidDel="00C82D68">
          <w:delText>TCP/IP</w:delText>
        </w:r>
        <w:r w:rsidDel="00C82D68">
          <w:delText xml:space="preserve"> Discovery Tool to determine the IP Address of your board:</w:delText>
        </w:r>
        <w:r w:rsidR="008B650A" w:rsidDel="00C82D68">
          <w:delText xml:space="preserve"> </w:delText>
        </w:r>
        <w:r w:rsidRPr="00EF2954" w:rsidDel="00C82D68">
          <w:delText>From</w:delText>
        </w:r>
        <w:r w:rsidDel="00C82D68">
          <w:delText xml:space="preserve"> Windows Explorer go to the following folder:</w:delText>
        </w:r>
        <w:r w:rsidR="00EF2954" w:rsidDel="00C82D68">
          <w:delText xml:space="preserve"> </w:delText>
        </w:r>
        <w:r w:rsidRPr="00EF2954" w:rsidDel="00C82D68">
          <w:rPr>
            <w:rStyle w:val="FilePath"/>
          </w:rPr>
          <w:delText>c:\microchip\harmony\v</w:delText>
        </w:r>
        <w:r w:rsidR="00DE3640" w:rsidDel="00C82D68">
          <w:rPr>
            <w:rStyle w:val="FilePath"/>
          </w:rPr>
          <w:delText>2_03b</w:delText>
        </w:r>
        <w:r w:rsidRPr="00EF2954" w:rsidDel="00C82D68">
          <w:rPr>
            <w:rStyle w:val="FilePath"/>
          </w:rPr>
          <w:delText>\utilities\tcpip_discoverer</w:delText>
        </w:r>
        <w:r w:rsidR="00EF2954" w:rsidDel="00C82D68">
          <w:delText xml:space="preserve"> </w:delText>
        </w:r>
        <w:r w:rsidR="00EF2954" w:rsidDel="00C82D68">
          <w:br/>
        </w:r>
        <w:r w:rsidDel="00C82D68">
          <w:delText xml:space="preserve">where </w:delText>
        </w:r>
        <w:r w:rsidRPr="00EF2954" w:rsidDel="00C82D68">
          <w:rPr>
            <w:rStyle w:val="FilePath"/>
          </w:rPr>
          <w:delText>c</w:delText>
        </w:r>
        <w:r w:rsidDel="00C82D68">
          <w:delText xml:space="preserve"> is the hard drive where MPLAB Harmony is installed.</w:delText>
        </w:r>
      </w:del>
    </w:p>
    <w:p w14:paraId="10921DB5" w14:textId="00F7F452" w:rsidR="00DE3640" w:rsidDel="00C82D68" w:rsidRDefault="002718C7" w:rsidP="00DE3640">
      <w:pPr>
        <w:pStyle w:val="NumberedList"/>
        <w:rPr>
          <w:del w:id="1237" w:author="Raji Shanmugasundaram - C20616" w:date="2019-06-04T13:08:00Z"/>
        </w:rPr>
      </w:pPr>
      <w:del w:id="1238" w:author="Raji Shanmugasundaram - C20616" w:date="2019-06-04T13:08:00Z">
        <w:r w:rsidDel="00C82D68">
          <w:delText xml:space="preserve">Double click on the </w:delText>
        </w:r>
        <w:r w:rsidRPr="00275E4E" w:rsidDel="00C82D68">
          <w:rPr>
            <w:rStyle w:val="Filename"/>
          </w:rPr>
          <w:delText>tcpip_discoverer</w:delText>
        </w:r>
        <w:r w:rsidDel="00C82D68">
          <w:delText xml:space="preserve"> executable JAR file.</w:delText>
        </w:r>
      </w:del>
    </w:p>
    <w:p w14:paraId="10921DB6" w14:textId="735DA3B7" w:rsidR="00DE3640" w:rsidDel="00C82D68" w:rsidRDefault="00DE3640" w:rsidP="002718C7">
      <w:pPr>
        <w:pStyle w:val="NumberedList"/>
        <w:rPr>
          <w:del w:id="1239" w:author="Raji Shanmugasundaram - C20616" w:date="2019-06-04T13:08:00Z"/>
        </w:rPr>
      </w:pPr>
      <w:del w:id="1240" w:author="Raji Shanmugasundaram - C20616" w:date="2019-06-04T13:08:00Z">
        <w:r w:rsidDel="00C82D68">
          <w:delText>After the Microchip TCPIP Discoverer tools opens, click on the Network Direct Broadcast to place a tick in the check box.</w:delText>
        </w:r>
      </w:del>
    </w:p>
    <w:p w14:paraId="10921DB7" w14:textId="2C433B2B" w:rsidR="002718C7" w:rsidDel="00C82D68" w:rsidRDefault="00DE3640" w:rsidP="00895066">
      <w:pPr>
        <w:pStyle w:val="NumberedList"/>
        <w:rPr>
          <w:del w:id="1241" w:author="Raji Shanmugasundaram - C20616" w:date="2019-06-04T13:08:00Z"/>
        </w:rPr>
      </w:pPr>
      <w:del w:id="1242" w:author="Raji Shanmugasundaram - C20616" w:date="2019-06-04T13:08:00Z">
        <w:r w:rsidDel="00C82D68">
          <w:delText xml:space="preserve">Press the </w:delText>
        </w:r>
        <w:r w:rsidRPr="00895066" w:rsidDel="00C82D68">
          <w:rPr>
            <w:rStyle w:val="DialogButton"/>
          </w:rPr>
          <w:delText>Discover Devices</w:delText>
        </w:r>
        <w:r w:rsidDel="00C82D68">
          <w:delText xml:space="preserve"> button</w:delText>
        </w:r>
        <w:r w:rsidR="00895066" w:rsidDel="00C82D68">
          <w:delText>: T</w:delText>
        </w:r>
        <w:r w:rsidR="00895066" w:rsidRPr="00895066" w:rsidDel="00C82D68">
          <w:delText>he tool will send a UDP broadcast on port 30303, with the packet “Discovery, who is out there?” All PIC32 devices running the Announce service will respond to this broadcast, by sending a return broadcast on por</w:delText>
        </w:r>
        <w:r w:rsidR="00895066" w:rsidDel="00C82D68">
          <w:delText xml:space="preserve">t 30303. The broadcast packet </w:delText>
        </w:r>
        <w:r w:rsidR="00895066" w:rsidRPr="00895066" w:rsidDel="00C82D68">
          <w:delText>contains data on the type of interface used, the Host Name, MAC and IP Address.</w:delText>
        </w:r>
        <w:r w:rsidR="00895066" w:rsidDel="00C82D68">
          <w:delText xml:space="preserve"> The Discover tool listens to all broadcasts on port 30303 and will show found devices under the Microchip Devices tree.</w:delText>
        </w:r>
        <w:r w:rsidR="00A53E51" w:rsidDel="00C82D68">
          <w:delText xml:space="preserve"> </w:delText>
        </w:r>
        <w:r w:rsidR="002718C7" w:rsidDel="00C82D68">
          <w:delText>You can identify your device by looking for the host name</w:delText>
        </w:r>
        <w:r w:rsidR="00A53E51" w:rsidDel="00C82D68">
          <w:delText xml:space="preserve"> </w:delText>
        </w:r>
        <w:r w:rsidR="002718C7" w:rsidDel="00C82D68">
          <w:delText>that you entered in step</w:delText>
        </w:r>
        <w:r w:rsidR="00375640" w:rsidDel="00C82D68">
          <w:delText xml:space="preserve"> </w:delText>
        </w:r>
        <w:r w:rsidR="00FC5B60" w:rsidDel="00C82D68">
          <w:fldChar w:fldCharType="begin"/>
        </w:r>
        <w:r w:rsidR="00FC5B60" w:rsidDel="00C82D68">
          <w:delInstrText xml:space="preserve"> REF _Ref457047567 \r \h </w:delInstrText>
        </w:r>
        <w:r w:rsidR="00FC5B60" w:rsidDel="00C82D68">
          <w:fldChar w:fldCharType="separate"/>
        </w:r>
        <w:r w:rsidR="00FC4C57" w:rsidDel="00C82D68">
          <w:delText>1.25</w:delText>
        </w:r>
        <w:r w:rsidR="00FC5B60" w:rsidDel="00C82D68">
          <w:fldChar w:fldCharType="end"/>
        </w:r>
        <w:r w:rsidR="002718C7" w:rsidDel="00C82D68">
          <w:delText xml:space="preserve"> of the MHC</w:delText>
        </w:r>
        <w:r w:rsidR="00A53E51" w:rsidDel="00C82D68">
          <w:delText xml:space="preserve"> </w:delText>
        </w:r>
        <w:r w:rsidR="002718C7" w:rsidDel="00C82D68">
          <w:delText xml:space="preserve">Setup process. The Microchip </w:delText>
        </w:r>
        <w:r w:rsidDel="00C82D68">
          <w:delText>TCP</w:delText>
        </w:r>
        <w:r w:rsidR="00B971A6" w:rsidDel="00C82D68">
          <w:delText>IP</w:delText>
        </w:r>
        <w:r w:rsidR="002718C7" w:rsidDel="00C82D68">
          <w:delText xml:space="preserve"> Discoverer tool also shows</w:delText>
        </w:r>
        <w:r w:rsidR="00A53E51" w:rsidDel="00C82D68">
          <w:delText xml:space="preserve"> </w:delText>
        </w:r>
        <w:r w:rsidR="002718C7" w:rsidDel="00C82D68">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B9" w14:textId="6B6166A6" w:rsidTr="001458B3">
        <w:trPr>
          <w:del w:id="1243" w:author="Raji Shanmugasundaram - C20616" w:date="2019-06-04T13:08:00Z"/>
        </w:trPr>
        <w:tc>
          <w:tcPr>
            <w:tcW w:w="9016" w:type="dxa"/>
            <w:shd w:val="clear" w:color="auto" w:fill="auto"/>
            <w:vAlign w:val="center"/>
          </w:tcPr>
          <w:p w14:paraId="10921DB8" w14:textId="5EC29F2D" w:rsidR="00A53E51" w:rsidRPr="001458B3" w:rsidDel="00C82D68" w:rsidRDefault="002F0F4E" w:rsidP="00FA394D">
            <w:pPr>
              <w:rPr>
                <w:del w:id="1244" w:author="Raji Shanmugasundaram - C20616" w:date="2019-06-04T13:08:00Z"/>
                <w:lang w:eastAsia="en-AU"/>
              </w:rPr>
            </w:pPr>
            <w:del w:id="1245" w:author="Raji Shanmugasundaram - C20616" w:date="2019-06-04T13:08:00Z">
              <w:r w:rsidDel="00C82D68">
                <w:rPr>
                  <w:noProof/>
                  <w:lang w:eastAsia="en-AU"/>
                </w:rPr>
                <mc:AlternateContent>
                  <mc:Choice Requires="wps">
                    <w:drawing>
                      <wp:anchor distT="0" distB="0" distL="114300" distR="114300" simplePos="0" relativeHeight="251734528" behindDoc="0" locked="0" layoutInCell="1" allowOverlap="1" wp14:anchorId="109222EF" wp14:editId="79E2818A">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D2581" id="Rounded Rectangle 307" o:spid="_x0000_s1026" style="position:absolute;margin-left:34.85pt;margin-top:27pt;width:101.8pt;height:23.9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C82D68">
                <w:rPr>
                  <w:noProof/>
                  <w:lang w:eastAsia="en-AU"/>
                </w:rPr>
                <mc:AlternateContent>
                  <mc:Choice Requires="wps">
                    <w:drawing>
                      <wp:anchor distT="0" distB="0" distL="114300" distR="114300" simplePos="0" relativeHeight="251732480" behindDoc="0" locked="0" layoutInCell="1" allowOverlap="1" wp14:anchorId="109222F1" wp14:editId="01907EE7">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FD9DE6" id="Rounded Rectangle 306" o:spid="_x0000_s1026" style="position:absolute;margin-left:141pt;margin-top:26.6pt;width:105.9pt;height:24.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F3" wp14:editId="1F610976">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44D7F4BD" w:rsidR="00A04EE2" w:rsidDel="00C82D68" w:rsidRDefault="002718C7" w:rsidP="00A53E51">
      <w:pPr>
        <w:pStyle w:val="NumberedList"/>
        <w:rPr>
          <w:del w:id="1246" w:author="Raji Shanmugasundaram - C20616" w:date="2019-06-04T13:08:00Z"/>
        </w:rPr>
      </w:pPr>
      <w:del w:id="1247" w:author="Raji Shanmugasundaram - C20616" w:date="2019-06-04T13:08:00Z">
        <w:r w:rsidDel="00C82D68">
          <w:delText>Detach the network cable from the PIC32MZ</w:delText>
        </w:r>
        <w:r w:rsidR="002A42A6" w:rsidDel="00C82D68">
          <w:delText xml:space="preserve"> </w:delText>
        </w:r>
        <w:r w:rsidR="00A2236E" w:rsidDel="00C82D68">
          <w:delText>EF Starter Kit</w:delText>
        </w:r>
      </w:del>
      <w:ins w:id="1248" w:author="Mark Atchison - C21558" w:date="2019-05-06T16:48:00Z">
        <w:del w:id="1249" w:author="Raji Shanmugasundaram - C20616" w:date="2019-06-04T13:08:00Z">
          <w:r w:rsidR="00064A8E" w:rsidDel="00C82D68">
            <w:delText>SAM E70 Xplained Ultra</w:delText>
          </w:r>
        </w:del>
      </w:ins>
      <w:del w:id="1250" w:author="Raji Shanmugasundaram - C20616" w:date="2019-06-04T13:08:00Z">
        <w:r w:rsidDel="00C82D68">
          <w:delText xml:space="preserve"> and</w:delText>
        </w:r>
        <w:r w:rsidR="00A53E51" w:rsidDel="00C82D68">
          <w:delText xml:space="preserve"> </w:delText>
        </w:r>
        <w:r w:rsidDel="00C82D68">
          <w:delText xml:space="preserve">then click on </w:delText>
        </w:r>
        <w:r w:rsidRPr="00375640" w:rsidDel="00C82D68">
          <w:rPr>
            <w:rStyle w:val="DialogButton"/>
          </w:rPr>
          <w:delText>Discover Devices</w:delText>
        </w:r>
        <w:r w:rsidDel="00C82D68">
          <w:delText>. Your device will disappear</w:delText>
        </w:r>
        <w:r w:rsidR="00A53E51" w:rsidDel="00C82D68">
          <w:delText xml:space="preserve"> </w:delText>
        </w:r>
        <w:r w:rsidR="001F328C" w:rsidDel="00C82D68">
          <w:delText>from the list.</w:delText>
        </w:r>
      </w:del>
    </w:p>
    <w:p w14:paraId="10921DBB" w14:textId="7752D9E7" w:rsidR="00F243D7" w:rsidDel="00C82D68" w:rsidRDefault="00F243D7" w:rsidP="009C7992">
      <w:pPr>
        <w:pStyle w:val="NumberedList"/>
        <w:rPr>
          <w:del w:id="1251" w:author="Raji Shanmugasundaram - C20616" w:date="2019-06-04T13:08:00Z"/>
        </w:rPr>
      </w:pPr>
      <w:del w:id="1252" w:author="Raji Shanmugasundaram - C20616" w:date="2019-06-04T13:08:00Z">
        <w:r w:rsidDel="00C82D68">
          <w:delText>Reattach the network cable to the PIC32MZ EF Starter Kit</w:delText>
        </w:r>
      </w:del>
      <w:ins w:id="1253" w:author="Mark Atchison - C21558" w:date="2019-05-06T16:48:00Z">
        <w:del w:id="1254" w:author="Raji Shanmugasundaram - C20616" w:date="2019-06-04T13:08:00Z">
          <w:r w:rsidR="00064A8E" w:rsidDel="00C82D68">
            <w:delText>SAM E70 Xplained Ultra</w:delText>
          </w:r>
        </w:del>
      </w:ins>
      <w:del w:id="1255" w:author="Raji Shanmugasundaram - C20616" w:date="2019-06-04T13:08:00Z">
        <w:r w:rsidDel="00C82D68">
          <w:delText>, wait a few seconds, and then c</w:delText>
        </w:r>
        <w:r w:rsidR="009C7992" w:rsidDel="00C82D68">
          <w:delText>lick on</w:delText>
        </w:r>
        <w:r w:rsidR="009C7992" w:rsidDel="00C82D68">
          <w:br/>
        </w:r>
        <w:r w:rsidDel="00C82D68">
          <w:delText xml:space="preserve"> </w:delText>
        </w:r>
        <w:r w:rsidRPr="000453AF" w:rsidDel="00C82D68">
          <w:rPr>
            <w:rStyle w:val="DialogButton"/>
          </w:rPr>
          <w:delText>Discover Devices</w:delText>
        </w:r>
        <w:r w:rsidDel="00C82D68">
          <w:delText xml:space="preserve"> button again. Your device should reappear in the </w:delText>
        </w:r>
        <w:r w:rsidRPr="000453AF" w:rsidDel="00C82D68">
          <w:rPr>
            <w:rStyle w:val="FolderPath"/>
          </w:rPr>
          <w:delText>Microchip Devices</w:delText>
        </w:r>
        <w:r w:rsidDel="00C82D68">
          <w:delText xml:space="preserve"> list.</w:delText>
        </w:r>
      </w:del>
    </w:p>
    <w:p w14:paraId="10921DBC" w14:textId="506CF2BA" w:rsidR="00F243D7" w:rsidDel="00C82D68" w:rsidRDefault="00F243D7" w:rsidP="00F243D7">
      <w:pPr>
        <w:pStyle w:val="NumberedList"/>
        <w:rPr>
          <w:del w:id="1256" w:author="Raji Shanmugasundaram - C20616" w:date="2019-06-04T13:08:00Z"/>
        </w:rPr>
      </w:pPr>
      <w:del w:id="1257" w:author="Raji Shanmugasundaram - C20616" w:date="2019-06-04T13:08:00Z">
        <w:r w:rsidDel="00C82D68">
          <w:delText xml:space="preserve">Close the Microchip TCP/IP Discover Tool by pressing the </w:delText>
        </w:r>
        <w:r w:rsidRPr="00375640" w:rsidDel="00C82D68">
          <w:rPr>
            <w:rStyle w:val="DialogButton"/>
          </w:rPr>
          <w:delText>Exit</w:delText>
        </w:r>
        <w:r w:rsidDel="00C82D68">
          <w:delText xml:space="preserve"> button.</w:delText>
        </w:r>
      </w:del>
    </w:p>
    <w:p w14:paraId="10921DBD" w14:textId="7EA8B9A9" w:rsidR="006A66B6" w:rsidDel="00C82D68" w:rsidRDefault="006A66B6" w:rsidP="006A66B6">
      <w:pPr>
        <w:rPr>
          <w:del w:id="1258" w:author="Raji Shanmugasundaram - C20616" w:date="2019-06-04T13:08:00Z"/>
        </w:rPr>
      </w:pPr>
    </w:p>
    <w:p w14:paraId="10921DBE" w14:textId="30E938EB"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59" w:author="Raji Shanmugasundaram - C20616" w:date="2019-06-04T13:08:00Z"/>
        </w:rPr>
      </w:pPr>
      <w:del w:id="1260" w:author="Raji Shanmugasundaram - C20616" w:date="2019-06-04T13:08:00Z">
        <w:r w:rsidDel="00C82D68">
          <w:br w:type="page"/>
        </w:r>
      </w:del>
    </w:p>
    <w:p w14:paraId="10921DBF" w14:textId="7E3960BD" w:rsidR="001458B3" w:rsidRPr="001458B3" w:rsidDel="00C82D68" w:rsidRDefault="001458B3" w:rsidP="001458B3">
      <w:pPr>
        <w:rPr>
          <w:del w:id="1261" w:author="Raji Shanmugasundaram - C20616" w:date="2019-06-04T13:08:00Z"/>
          <w:vanish/>
        </w:rPr>
      </w:pPr>
    </w:p>
    <w:p w14:paraId="10921DC0" w14:textId="4132FA4A" w:rsidR="008B650A" w:rsidDel="00C82D68" w:rsidRDefault="00FC5B60" w:rsidP="008B650A">
      <w:pPr>
        <w:pStyle w:val="Heading3"/>
        <w:rPr>
          <w:del w:id="1262" w:author="Raji Shanmugasundaram - C20616" w:date="2019-06-04T13:08:00Z"/>
        </w:rPr>
      </w:pPr>
      <w:bookmarkStart w:id="1263" w:name="_Toc488278777"/>
      <w:del w:id="1264" w:author="Raji Shanmugasundaram - C20616" w:date="2019-06-04T13:08:00Z">
        <w:r w:rsidDel="00C82D68">
          <w:delText xml:space="preserve">Checking Network Connectivity with </w:delText>
        </w:r>
        <w:r w:rsidR="00372FBB" w:rsidDel="00C82D68">
          <w:delText xml:space="preserve">Windows </w:delText>
        </w:r>
        <w:r w:rsidR="008B650A" w:rsidDel="00C82D68">
          <w:delText>Ping</w:delText>
        </w:r>
        <w:r w:rsidDel="00C82D68">
          <w:delText xml:space="preserve"> Client</w:delText>
        </w:r>
        <w:bookmarkEnd w:id="1263"/>
      </w:del>
    </w:p>
    <w:p w14:paraId="10921DC1" w14:textId="54ABF006" w:rsidR="002718C7" w:rsidDel="00C82D68" w:rsidRDefault="00372FBB" w:rsidP="00A53E51">
      <w:pPr>
        <w:rPr>
          <w:del w:id="1265" w:author="Raji Shanmugasundaram - C20616" w:date="2019-06-04T13:08:00Z"/>
        </w:rPr>
      </w:pPr>
      <w:del w:id="1266" w:author="Raji Shanmugasundaram - C20616" w:date="2019-06-04T13:08:00Z">
        <w:r w:rsidDel="00C82D68">
          <w:delText>T</w:delText>
        </w:r>
        <w:r w:rsidR="002718C7" w:rsidDel="00C82D68">
          <w:delText xml:space="preserve">he Windows ping </w:delText>
        </w:r>
        <w:r w:rsidR="00FC5B60" w:rsidDel="00C82D68">
          <w:delText>client</w:delText>
        </w:r>
        <w:r w:rsidDel="00C82D68">
          <w:delText xml:space="preserve"> will be used </w:delText>
        </w:r>
        <w:r w:rsidR="002718C7" w:rsidDel="00C82D68">
          <w:delText xml:space="preserve">to check that the ICMPv4 Server is operational on your </w:delText>
        </w:r>
        <w:r w:rsidR="00A57652" w:rsidDel="00C82D68">
          <w:delText>PIC32MZ EF Starter Kit</w:delText>
        </w:r>
      </w:del>
      <w:ins w:id="1267" w:author="Mark Atchison - C21558" w:date="2019-05-06T16:48:00Z">
        <w:del w:id="1268" w:author="Raji Shanmugasundaram - C20616" w:date="2019-06-04T13:08:00Z">
          <w:r w:rsidR="00064A8E" w:rsidDel="00C82D68">
            <w:delText>SAM E70 Xplained Ultra</w:delText>
          </w:r>
        </w:del>
      </w:ins>
      <w:del w:id="1269" w:author="Raji Shanmugasundaram - C20616" w:date="2019-06-04T13:08:00Z">
        <w:r w:rsidR="00C858E8" w:rsidDel="00C82D68">
          <w:delText>.</w:delText>
        </w:r>
      </w:del>
    </w:p>
    <w:p w14:paraId="10921DC2" w14:textId="6324017A" w:rsidR="00791E25" w:rsidDel="00C82D68" w:rsidRDefault="00791E25" w:rsidP="00A53E51">
      <w:pPr>
        <w:rPr>
          <w:del w:id="1270" w:author="Raji Shanmugasundaram - C20616" w:date="2019-06-04T13:08:00Z"/>
        </w:rPr>
      </w:pPr>
    </w:p>
    <w:p w14:paraId="10921DC3" w14:textId="24991212" w:rsidR="002718C7" w:rsidDel="00C82D68" w:rsidRDefault="002718C7" w:rsidP="00A53E51">
      <w:pPr>
        <w:pStyle w:val="NumberedList"/>
        <w:rPr>
          <w:del w:id="1271" w:author="Raji Shanmugasundaram - C20616" w:date="2019-06-04T13:08:00Z"/>
        </w:rPr>
      </w:pPr>
      <w:del w:id="1272" w:author="Raji Shanmugasundaram - C20616" w:date="2019-06-04T13:08:00Z">
        <w:r w:rsidDel="00C82D68">
          <w:delText>Start the Windows Command Prompt by clicking on the Start</w:delText>
        </w:r>
        <w:r w:rsidR="00A53E51" w:rsidDel="00C82D68">
          <w:delText xml:space="preserve"> </w:delText>
        </w:r>
        <w:r w:rsidR="00372FBB" w:rsidDel="00C82D68">
          <w:delText>button,</w:delText>
        </w:r>
        <w:r w:rsidDel="00C82D68">
          <w:delText xml:space="preserve"> click on the Run option</w:delText>
        </w:r>
        <w:r w:rsidR="00372FBB" w:rsidDel="00C82D68">
          <w:delText>,</w:delText>
        </w:r>
        <w:r w:rsidDel="00C82D68">
          <w:delText xml:space="preserve"> type </w:delText>
        </w:r>
        <w:r w:rsidRPr="00275E4E" w:rsidDel="00C82D68">
          <w:rPr>
            <w:rStyle w:val="TypedInValue"/>
          </w:rPr>
          <w:delText>cmd</w:delText>
        </w:r>
        <w:r w:rsidDel="00C82D68">
          <w:delText xml:space="preserve"> and press</w:delText>
        </w:r>
        <w:r w:rsidR="00A53E51" w:rsidDel="00C82D68">
          <w:delText xml:space="preserve"> </w:delText>
        </w:r>
        <w:r w:rsidRPr="005C7169" w:rsidDel="00C82D68">
          <w:rPr>
            <w:rStyle w:val="KeyboardKey"/>
          </w:rPr>
          <w:delText>Enter</w:delText>
        </w:r>
        <w:r w:rsidDel="00C82D68">
          <w:delText>.</w:delText>
        </w:r>
      </w:del>
    </w:p>
    <w:p w14:paraId="10921DC4" w14:textId="44363485" w:rsidR="00EF2954" w:rsidDel="00C82D68" w:rsidRDefault="002718C7" w:rsidP="00EF2954">
      <w:pPr>
        <w:pStyle w:val="NumberedList"/>
        <w:rPr>
          <w:del w:id="1273" w:author="Raji Shanmugasundaram - C20616" w:date="2019-06-04T13:08:00Z"/>
        </w:rPr>
      </w:pPr>
      <w:del w:id="1274" w:author="Raji Shanmugasundaram - C20616" w:date="2019-06-04T13:08:00Z">
        <w:r w:rsidDel="00C82D68">
          <w:delText xml:space="preserve">In command prompt, type </w:delText>
        </w:r>
        <w:r w:rsidRPr="00275E4E" w:rsidDel="00C82D68">
          <w:rPr>
            <w:rStyle w:val="TypedInValue"/>
          </w:rPr>
          <w:delText>ping</w:delText>
        </w:r>
        <w:r w:rsidDel="00C82D68">
          <w:delText xml:space="preserve"> followed by a space and your</w:delText>
        </w:r>
        <w:r w:rsidR="00A53E51" w:rsidDel="00C82D68">
          <w:delText xml:space="preserve"> </w:delText>
        </w:r>
        <w:r w:rsidDel="00C82D68">
          <w:delText>host name, and</w:delText>
        </w:r>
        <w:r w:rsidR="00EC7234" w:rsidDel="00C82D68">
          <w:delText xml:space="preserve"> </w:delText>
        </w:r>
        <w:r w:rsidDel="00C82D68">
          <w:delText xml:space="preserve">press </w:delText>
        </w:r>
        <w:r w:rsidRPr="005C7169" w:rsidDel="00C82D68">
          <w:rPr>
            <w:rStyle w:val="KeyboardKey"/>
          </w:rPr>
          <w:delText>Enter</w:delText>
        </w:r>
        <w:r w:rsidDel="00C82D68">
          <w:delText>. You should see an output similar</w:delText>
        </w:r>
        <w:r w:rsidR="00A53E51" w:rsidDel="00C82D68">
          <w:delText xml:space="preserve"> </w:delText>
        </w:r>
        <w:r w:rsidDel="00C82D68">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C82D68" w14:paraId="10921DC6" w14:textId="40EA0289" w:rsidTr="001458B3">
        <w:trPr>
          <w:del w:id="1275" w:author="Raji Shanmugasundaram - C20616" w:date="2019-06-04T13:08:00Z"/>
        </w:trPr>
        <w:tc>
          <w:tcPr>
            <w:tcW w:w="10005" w:type="dxa"/>
            <w:shd w:val="clear" w:color="auto" w:fill="auto"/>
            <w:vAlign w:val="center"/>
          </w:tcPr>
          <w:p w14:paraId="10921DC5" w14:textId="2A315080" w:rsidR="00EF2954" w:rsidRPr="001458B3" w:rsidDel="00C82D68" w:rsidRDefault="005B3261" w:rsidP="00FA394D">
            <w:pPr>
              <w:rPr>
                <w:del w:id="1276" w:author="Raji Shanmugasundaram - C20616" w:date="2019-06-04T13:08:00Z"/>
                <w:lang w:eastAsia="en-AU"/>
              </w:rPr>
            </w:pPr>
            <w:del w:id="1277" w:author="Raji Shanmugasundaram - C20616" w:date="2019-06-04T13:08:00Z">
              <w:r w:rsidRPr="000A5197" w:rsidDel="00C82D68">
                <w:rPr>
                  <w:noProof/>
                  <w:lang w:eastAsia="en-AU"/>
                </w:rPr>
                <w:drawing>
                  <wp:inline distT="0" distB="0" distL="0" distR="0" wp14:anchorId="109222F5" wp14:editId="68B4A76B">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3A4F2047" w:rsidR="00EF2954" w:rsidDel="00C82D68" w:rsidRDefault="002718C7" w:rsidP="00A96231">
      <w:pPr>
        <w:ind w:left="567"/>
        <w:rPr>
          <w:del w:id="1278" w:author="Raji Shanmugasundaram - C20616" w:date="2019-06-04T13:08:00Z"/>
        </w:rPr>
      </w:pPr>
      <w:del w:id="1279" w:author="Raji Shanmugasundaram - C20616" w:date="2019-06-04T13:08:00Z">
        <w:r w:rsidDel="00C82D68">
          <w:delText>The ping tool works differently</w:delText>
        </w:r>
        <w:r w:rsidR="00A53E51" w:rsidDel="00C82D68">
          <w:delText xml:space="preserve"> </w:delText>
        </w:r>
        <w:r w:rsidDel="00C82D68">
          <w:delText xml:space="preserve">compared to the Microchip </w:delText>
        </w:r>
        <w:r w:rsidR="00B971A6" w:rsidDel="00C82D68">
          <w:delText>TCP/IP</w:delText>
        </w:r>
        <w:r w:rsidDel="00C82D68">
          <w:delText xml:space="preserve"> Discoverer Tool. Ping uses</w:delText>
        </w:r>
        <w:r w:rsidR="00A53E51" w:rsidDel="00C82D68">
          <w:delText xml:space="preserve"> </w:delText>
        </w:r>
        <w:r w:rsidDel="00C82D68">
          <w:delText>Internet Control Message Protocol (ICMP), which is a protocol</w:delText>
        </w:r>
        <w:r w:rsidR="00A53E51" w:rsidDel="00C82D68">
          <w:delText xml:space="preserve"> </w:delText>
        </w:r>
        <w:r w:rsidDel="00C82D68">
          <w:delText>defined in RFC 1122 and is used for diagnostics and control</w:delText>
        </w:r>
        <w:r w:rsidR="00A53E51" w:rsidDel="00C82D68">
          <w:delText xml:space="preserve"> </w:delText>
        </w:r>
        <w:r w:rsidDel="00C82D68">
          <w:delText>purposes.</w:delText>
        </w:r>
        <w:r w:rsidR="00F243D7" w:rsidDel="00C82D68">
          <w:delText xml:space="preserve"> The ping tool will first resolve the IP address for the host name (</w:delText>
        </w:r>
        <w:r w:rsidR="002F0F4E" w:rsidDel="00C82D68">
          <w:delText>Mark1979</w:delText>
        </w:r>
        <w:r w:rsidR="00F243D7" w:rsidDel="00C82D68">
          <w:delText>). A unicast ICMP message will then be sent to the resolved IP address. The ICMP Server on the PIC will reply back to the source IP address of the original ping request.</w:delText>
        </w:r>
      </w:del>
    </w:p>
    <w:p w14:paraId="10921DC8" w14:textId="48474000" w:rsidR="00D918DD" w:rsidDel="00C82D68" w:rsidRDefault="00164E0C" w:rsidP="00314841">
      <w:pPr>
        <w:pStyle w:val="Heading3"/>
        <w:rPr>
          <w:del w:id="1280" w:author="Raji Shanmugasundaram - C20616" w:date="2019-06-04T13:08:00Z"/>
          <w:lang w:eastAsia="en-AU"/>
        </w:rPr>
      </w:pPr>
      <w:del w:id="1281" w:author="Raji Shanmugasundaram - C20616" w:date="2019-06-04T13:08:00Z">
        <w:r w:rsidDel="00C82D68">
          <w:br w:type="page"/>
        </w:r>
        <w:bookmarkStart w:id="1282" w:name="_Toc488278778"/>
        <w:r w:rsidR="00314841" w:rsidDel="00C82D68">
          <w:delText>Har</w:delText>
        </w:r>
        <w:r w:rsidR="00FC5B60" w:rsidDel="00C82D68">
          <w:rPr>
            <w:lang w:eastAsia="en-AU"/>
          </w:rPr>
          <w:delText xml:space="preserve">mony </w:delText>
        </w:r>
        <w:r w:rsidR="00D918DD" w:rsidDel="00C82D68">
          <w:rPr>
            <w:lang w:eastAsia="en-AU"/>
          </w:rPr>
          <w:delText>TCPIP Command Console</w:delText>
        </w:r>
        <w:bookmarkEnd w:id="1282"/>
      </w:del>
    </w:p>
    <w:p w14:paraId="10921DC9" w14:textId="324F7C55" w:rsidR="00D918DD" w:rsidDel="00C82D68" w:rsidRDefault="00BA5FE6" w:rsidP="00D918DD">
      <w:pPr>
        <w:pStyle w:val="NumberedList"/>
        <w:rPr>
          <w:del w:id="1283" w:author="Raji Shanmugasundaram - C20616" w:date="2019-06-04T13:08:00Z"/>
        </w:rPr>
      </w:pPr>
      <w:del w:id="1284" w:author="Raji Shanmugasundaram - C20616" w:date="2019-06-04T13:08:00Z">
        <w:r w:rsidDel="00C82D68">
          <w:delText xml:space="preserve">Attach </w:delText>
        </w:r>
        <w:r w:rsidR="00372FBB" w:rsidDel="00C82D68">
          <w:delText xml:space="preserve">a </w:delText>
        </w:r>
        <w:r w:rsidR="00D918DD" w:rsidDel="00C82D68">
          <w:delText>USB</w:delText>
        </w:r>
        <w:r w:rsidDel="00C82D68">
          <w:delText xml:space="preserve"> Male-</w:delText>
        </w:r>
        <w:r w:rsidR="00D918DD" w:rsidDel="00C82D68">
          <w:delText xml:space="preserve">A to </w:delText>
        </w:r>
        <w:r w:rsidDel="00C82D68">
          <w:delText>Male</w:delText>
        </w:r>
        <w:r w:rsidR="00D918DD" w:rsidDel="00C82D68">
          <w:delText xml:space="preserve"> </w:delText>
        </w:r>
        <w:r w:rsidR="00D918DD" w:rsidRPr="00BA5FE6" w:rsidDel="00C82D68">
          <w:rPr>
            <w:b/>
          </w:rPr>
          <w:delText>Micro</w:delText>
        </w:r>
        <w:r w:rsidRPr="00BA5FE6" w:rsidDel="00C82D68">
          <w:rPr>
            <w:b/>
          </w:rPr>
          <w:delText>-B</w:delText>
        </w:r>
        <w:r w:rsidR="00D918DD" w:rsidRPr="00BA5FE6" w:rsidDel="00C82D68">
          <w:rPr>
            <w:b/>
          </w:rPr>
          <w:delText xml:space="preserve"> </w:delText>
        </w:r>
        <w:r w:rsidR="00D918DD" w:rsidDel="00C82D68">
          <w:delText>Cable between J4 (underneath the USB A Connector) on the PIC32MZ EF Starter Kit</w:delText>
        </w:r>
      </w:del>
      <w:ins w:id="1285" w:author="Mark Atchison - C21558" w:date="2019-05-06T16:48:00Z">
        <w:del w:id="1286" w:author="Raji Shanmugasundaram - C20616" w:date="2019-06-04T13:08:00Z">
          <w:r w:rsidR="00064A8E" w:rsidDel="00C82D68">
            <w:delText>SAM E70 Xplained Ultra</w:delText>
          </w:r>
        </w:del>
      </w:ins>
      <w:del w:id="1287" w:author="Raji Shanmugasundaram - C20616" w:date="2019-06-04T13:08:00Z">
        <w:r w:rsidDel="00C82D68">
          <w:delText xml:space="preserve">, and a spare USB Port on </w:delText>
        </w:r>
        <w:r w:rsidR="00372FBB" w:rsidDel="00C82D68">
          <w:delText>the</w:delText>
        </w:r>
        <w:r w:rsidDel="00C82D68">
          <w:delText xml:space="preserve"> </w:delText>
        </w:r>
        <w:r w:rsidR="00D918DD" w:rsidDel="00C82D68">
          <w:delText>PC.</w:delText>
        </w:r>
      </w:del>
    </w:p>
    <w:p w14:paraId="10921DCA" w14:textId="120BA37C" w:rsidR="00D918DD" w:rsidDel="00C82D68" w:rsidRDefault="00D918DD" w:rsidP="00D918DD">
      <w:pPr>
        <w:pStyle w:val="NumberedList"/>
        <w:rPr>
          <w:del w:id="1288" w:author="Raji Shanmugasundaram - C20616" w:date="2019-06-04T13:08:00Z"/>
        </w:rPr>
      </w:pPr>
      <w:bookmarkStart w:id="1289" w:name="_Ref457517359"/>
      <w:del w:id="1290" w:author="Raji Shanmugasundaram - C20616" w:date="2019-06-04T13:08:00Z">
        <w:r w:rsidDel="00C82D68">
          <w:delText>Start</w:delText>
        </w:r>
        <w:r w:rsidR="00372FBB" w:rsidDel="00C82D68">
          <w:delText xml:space="preserve"> the terminal client application by </w:delText>
        </w:r>
        <w:r w:rsidDel="00C82D68">
          <w:delText>clicking on the Tera Term icon found on the Windows desktop.</w:delText>
        </w:r>
        <w:bookmarkEnd w:id="1289"/>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CC" w14:textId="53FA9F09" w:rsidTr="001458B3">
        <w:trPr>
          <w:del w:id="1291" w:author="Raji Shanmugasundaram - C20616" w:date="2019-06-04T13:08:00Z"/>
        </w:trPr>
        <w:tc>
          <w:tcPr>
            <w:tcW w:w="9026" w:type="dxa"/>
            <w:shd w:val="clear" w:color="auto" w:fill="auto"/>
            <w:vAlign w:val="center"/>
          </w:tcPr>
          <w:p w14:paraId="10921DCB" w14:textId="092B0F67" w:rsidR="00D918DD" w:rsidRPr="001458B3" w:rsidDel="00C82D68" w:rsidRDefault="005B3261" w:rsidP="00B64AD3">
            <w:pPr>
              <w:rPr>
                <w:del w:id="1292" w:author="Raji Shanmugasundaram - C20616" w:date="2019-06-04T13:08:00Z"/>
              </w:rPr>
            </w:pPr>
            <w:del w:id="1293" w:author="Raji Shanmugasundaram - C20616" w:date="2019-06-04T13:08:00Z">
              <w:r w:rsidRPr="000A5197" w:rsidDel="00C82D68">
                <w:rPr>
                  <w:noProof/>
                  <w:lang w:eastAsia="en-AU"/>
                </w:rPr>
                <w:drawing>
                  <wp:inline distT="0" distB="0" distL="0" distR="0" wp14:anchorId="109222F7" wp14:editId="75879803">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20FEC4EE" w:rsidR="00D918DD" w:rsidDel="00C82D68" w:rsidRDefault="00D918DD" w:rsidP="00D918DD">
      <w:pPr>
        <w:pStyle w:val="NumberedList"/>
        <w:rPr>
          <w:del w:id="1294" w:author="Raji Shanmugasundaram - C20616" w:date="2019-06-04T13:08:00Z"/>
        </w:rPr>
      </w:pPr>
      <w:del w:id="1295" w:author="Raji Shanmugasundaram - C20616" w:date="2019-06-04T13:08:00Z">
        <w:r w:rsidDel="00C82D68">
          <w:delText>In</w:delText>
        </w:r>
        <w:r w:rsidR="00791E25" w:rsidDel="00C82D68">
          <w:delText xml:space="preserve"> the</w:delText>
        </w:r>
        <w:r w:rsidDel="00C82D68">
          <w:delText xml:space="preserve"> </w:delText>
        </w:r>
        <w:r w:rsidRPr="00590742" w:rsidDel="00C82D68">
          <w:rPr>
            <w:rStyle w:val="WindowOrDialogName"/>
          </w:rPr>
          <w:delText>Tera Term: New connection</w:delText>
        </w:r>
        <w:r w:rsidDel="00C82D68">
          <w:delText xml:space="preserve"> window, select the </w:delText>
        </w:r>
        <w:r w:rsidRPr="00590742" w:rsidDel="00C82D68">
          <w:rPr>
            <w:rStyle w:val="FieldName"/>
          </w:rPr>
          <w:delText>Serial</w:delText>
        </w:r>
        <w:r w:rsidDel="00C82D68">
          <w:delText xml:space="preserve"> Radio button. </w:delText>
        </w:r>
      </w:del>
    </w:p>
    <w:p w14:paraId="10921DCE" w14:textId="78B7853A" w:rsidR="00D918DD" w:rsidDel="00C82D68" w:rsidRDefault="00D918DD" w:rsidP="00D918DD">
      <w:pPr>
        <w:pStyle w:val="NumberedList"/>
        <w:rPr>
          <w:del w:id="1296" w:author="Raji Shanmugasundaram - C20616" w:date="2019-06-04T13:08:00Z"/>
        </w:rPr>
      </w:pPr>
      <w:del w:id="1297" w:author="Raji Shanmugasundaram - C20616" w:date="2019-06-04T13:08:00Z">
        <w:r w:rsidDel="00C82D68">
          <w:delText xml:space="preserve">For the </w:delText>
        </w:r>
        <w:r w:rsidRPr="00FA24F2" w:rsidDel="00C82D68">
          <w:rPr>
            <w:rStyle w:val="FieldName"/>
          </w:rPr>
          <w:delText>Port</w:delText>
        </w:r>
        <w:r w:rsidDel="00C82D68">
          <w:delText xml:space="preserve"> option you should see </w:delText>
        </w:r>
        <w:r w:rsidRPr="00FA24F2" w:rsidDel="00C82D68">
          <w:rPr>
            <w:rStyle w:val="EnteredValue"/>
          </w:rPr>
          <w:delText>COMx: USB Serial Port (COMx)</w:delText>
        </w:r>
        <w:r w:rsidDel="00C82D68">
          <w:delText>. The assigned COM Port Number (x) may be different on your PC compared to that shown in the screenshot.</w:delText>
        </w:r>
      </w:del>
    </w:p>
    <w:p w14:paraId="10921DCF" w14:textId="39C59999" w:rsidR="00D918DD" w:rsidDel="00C82D68" w:rsidRDefault="00D918DD" w:rsidP="00D918DD">
      <w:pPr>
        <w:pStyle w:val="NumberedList"/>
        <w:rPr>
          <w:del w:id="1298" w:author="Raji Shanmugasundaram - C20616" w:date="2019-06-04T13:08:00Z"/>
        </w:rPr>
      </w:pPr>
      <w:del w:id="1299" w:author="Raji Shanmugasundaram - C20616" w:date="2019-06-04T13:08:00Z">
        <w:r w:rsidDel="00C82D68">
          <w:delText xml:space="preserve">Press the </w:delText>
        </w:r>
        <w:r w:rsidRPr="0002685A" w:rsidDel="00C82D68">
          <w:rPr>
            <w:rStyle w:val="DialogButton"/>
          </w:rPr>
          <w:delText>OK</w:delText>
        </w:r>
        <w:r w:rsidDel="00C82D68">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D1" w14:textId="55469ED7" w:rsidTr="001458B3">
        <w:trPr>
          <w:del w:id="1300" w:author="Raji Shanmugasundaram - C20616" w:date="2019-06-04T13:08:00Z"/>
        </w:trPr>
        <w:tc>
          <w:tcPr>
            <w:tcW w:w="9026" w:type="dxa"/>
            <w:shd w:val="clear" w:color="auto" w:fill="auto"/>
            <w:vAlign w:val="center"/>
          </w:tcPr>
          <w:p w14:paraId="10921DD0" w14:textId="4F56F01E" w:rsidR="00D918DD" w:rsidRPr="001458B3" w:rsidDel="00C82D68" w:rsidRDefault="005B3261" w:rsidP="00FA394D">
            <w:pPr>
              <w:rPr>
                <w:del w:id="1301" w:author="Raji Shanmugasundaram - C20616" w:date="2019-06-04T13:08:00Z"/>
              </w:rPr>
            </w:pPr>
            <w:del w:id="1302" w:author="Raji Shanmugasundaram - C20616" w:date="2019-06-04T13:08:00Z">
              <w:r w:rsidRPr="000A5197" w:rsidDel="00C82D68">
                <w:rPr>
                  <w:noProof/>
                  <w:lang w:eastAsia="en-AU"/>
                </w:rPr>
                <w:drawing>
                  <wp:inline distT="0" distB="0" distL="0" distR="0" wp14:anchorId="109222F9" wp14:editId="6DDF8F0B">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4877AA49" w:rsidR="00D918DD" w:rsidDel="00C82D68" w:rsidRDefault="00D918DD" w:rsidP="00D918DD">
      <w:pPr>
        <w:pStyle w:val="NumberedList"/>
        <w:rPr>
          <w:del w:id="1303" w:author="Raji Shanmugasundaram - C20616" w:date="2019-06-04T13:08:00Z"/>
        </w:rPr>
      </w:pPr>
      <w:bookmarkStart w:id="1304" w:name="_Ref457517366"/>
      <w:del w:id="1305" w:author="Raji Shanmugasundaram - C20616" w:date="2019-06-04T13:08:00Z">
        <w:r w:rsidDel="00C82D68">
          <w:delText xml:space="preserve">In the </w:delText>
        </w:r>
        <w:r w:rsidRPr="00FA24F2" w:rsidDel="00C82D68">
          <w:rPr>
            <w:rStyle w:val="WindowOrDialogName"/>
          </w:rPr>
          <w:delText>Tera Term VT</w:delText>
        </w:r>
        <w:r w:rsidDel="00C82D68">
          <w:delText xml:space="preserve"> window, press the </w:delText>
        </w:r>
        <w:r w:rsidRPr="00FA24F2" w:rsidDel="00C82D68">
          <w:rPr>
            <w:rStyle w:val="KeyboardKey"/>
          </w:rPr>
          <w:delText>Enter</w:delText>
        </w:r>
        <w:r w:rsidDel="00C82D68">
          <w:delText xml:space="preserve"> key. You will see a prompt symbol “</w:delText>
        </w:r>
        <w:r w:rsidRPr="0002685A" w:rsidDel="00C82D68">
          <w:rPr>
            <w:rStyle w:val="InlineCodeChar"/>
          </w:rPr>
          <w:delText>&gt;</w:delText>
        </w:r>
        <w:r w:rsidDel="00C82D68">
          <w:delText>” appear on the screen.</w:delText>
        </w:r>
        <w:bookmarkEnd w:id="1304"/>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4" w14:textId="6B72F2D7" w:rsidTr="001458B3">
        <w:trPr>
          <w:del w:id="1306" w:author="Raji Shanmugasundaram - C20616" w:date="2019-06-04T13:08:00Z"/>
        </w:trPr>
        <w:tc>
          <w:tcPr>
            <w:tcW w:w="9026" w:type="dxa"/>
            <w:shd w:val="clear" w:color="auto" w:fill="auto"/>
            <w:vAlign w:val="center"/>
          </w:tcPr>
          <w:p w14:paraId="10921DD3" w14:textId="6EBD33A3" w:rsidR="00D918DD" w:rsidRPr="001458B3" w:rsidDel="00C82D68" w:rsidRDefault="005B3261" w:rsidP="00FA394D">
            <w:pPr>
              <w:rPr>
                <w:del w:id="1307" w:author="Raji Shanmugasundaram - C20616" w:date="2019-06-04T13:08:00Z"/>
              </w:rPr>
            </w:pPr>
            <w:del w:id="1308" w:author="Raji Shanmugasundaram - C20616" w:date="2019-06-04T13:08:00Z">
              <w:r w:rsidRPr="000A5197" w:rsidDel="00C82D68">
                <w:rPr>
                  <w:noProof/>
                  <w:lang w:eastAsia="en-AU"/>
                </w:rPr>
                <w:drawing>
                  <wp:inline distT="0" distB="0" distL="0" distR="0" wp14:anchorId="109222FB" wp14:editId="347F7ED3">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2B81446A" w:rsidR="00D918DD" w:rsidDel="00C82D68" w:rsidRDefault="00D918DD" w:rsidP="00D918DD">
      <w:pPr>
        <w:pStyle w:val="NumberedList"/>
        <w:rPr>
          <w:del w:id="1309" w:author="Raji Shanmugasundaram - C20616" w:date="2019-06-04T13:08:00Z"/>
        </w:rPr>
      </w:pPr>
      <w:del w:id="1310" w:author="Raji Shanmugasundaram - C20616" w:date="2019-06-04T13:08:00Z">
        <w:r w:rsidDel="00C82D68">
          <w:delText xml:space="preserve">Type </w:delText>
        </w:r>
        <w:r w:rsidRPr="00275E4E" w:rsidDel="00C82D68">
          <w:rPr>
            <w:rStyle w:val="TypedInValue"/>
          </w:rPr>
          <w:delText>help</w:delText>
        </w:r>
        <w:r w:rsidDel="00C82D68">
          <w:delText xml:space="preserve"> into the prompt, and press </w:delText>
        </w:r>
        <w:r w:rsidRPr="00FA24F2" w:rsidDel="00C82D68">
          <w:rPr>
            <w:rStyle w:val="KeyboardKey"/>
          </w:rPr>
          <w:delText>Enter</w:delText>
        </w:r>
        <w:r w:rsidDel="00C82D68">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7" w14:textId="5052C7A0" w:rsidTr="001458B3">
        <w:trPr>
          <w:del w:id="1311" w:author="Raji Shanmugasundaram - C20616" w:date="2019-06-04T13:08:00Z"/>
        </w:trPr>
        <w:tc>
          <w:tcPr>
            <w:tcW w:w="9026" w:type="dxa"/>
            <w:shd w:val="clear" w:color="auto" w:fill="auto"/>
            <w:vAlign w:val="center"/>
          </w:tcPr>
          <w:p w14:paraId="10921DD6" w14:textId="4D58521C" w:rsidR="00D918DD" w:rsidRPr="001458B3" w:rsidDel="00C82D68" w:rsidRDefault="005B3261" w:rsidP="001458B3">
            <w:pPr>
              <w:pStyle w:val="NumberedList"/>
              <w:numPr>
                <w:ilvl w:val="0"/>
                <w:numId w:val="0"/>
              </w:numPr>
              <w:rPr>
                <w:del w:id="1312" w:author="Raji Shanmugasundaram - C20616" w:date="2019-06-04T13:08:00Z"/>
              </w:rPr>
            </w:pPr>
            <w:del w:id="1313" w:author="Raji Shanmugasundaram - C20616" w:date="2019-06-04T13:08:00Z">
              <w:r w:rsidRPr="000A5197" w:rsidDel="00C82D68">
                <w:rPr>
                  <w:noProof/>
                </w:rPr>
                <w:drawing>
                  <wp:inline distT="0" distB="0" distL="0" distR="0" wp14:anchorId="109222FD" wp14:editId="1A3138CD">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345CA350" w:rsidR="00D918DD" w:rsidRPr="00D918DD" w:rsidDel="00C82D68" w:rsidRDefault="00D918DD" w:rsidP="00A96231">
      <w:pPr>
        <w:ind w:left="567"/>
        <w:rPr>
          <w:del w:id="1314" w:author="Raji Shanmugasundaram - C20616" w:date="2019-06-04T13:08:00Z"/>
          <w:lang w:eastAsia="en-AU"/>
        </w:rPr>
      </w:pPr>
      <w:del w:id="1315" w:author="Raji Shanmugasundaram - C20616" w:date="2019-06-04T13:08:00Z">
        <w:r w:rsidDel="00C82D68">
          <w:delText xml:space="preserve">The basic command service allows you to reset the Microcontroller and disable the command processor.  Since the TCP/IP Stack Commands </w:delText>
        </w:r>
        <w:r w:rsidR="006975B1" w:rsidDel="00C82D68">
          <w:delText>were</w:delText>
        </w:r>
        <w:r w:rsidDel="00C82D68">
          <w:delText xml:space="preserve"> enabled</w:delText>
        </w:r>
        <w:r w:rsidR="006975B1" w:rsidDel="00C82D68">
          <w:delText xml:space="preserve"> in step </w:delText>
        </w:r>
        <w:r w:rsidR="006975B1" w:rsidDel="00C82D68">
          <w:fldChar w:fldCharType="begin"/>
        </w:r>
        <w:r w:rsidR="006975B1" w:rsidDel="00C82D68">
          <w:delInstrText xml:space="preserve"> REF _Ref457424261 \r \h </w:delInstrText>
        </w:r>
        <w:r w:rsidR="006975B1" w:rsidDel="00C82D68">
          <w:fldChar w:fldCharType="separate"/>
        </w:r>
        <w:r w:rsidR="00FC4C57" w:rsidDel="00C82D68">
          <w:delText>1.22</w:delText>
        </w:r>
        <w:r w:rsidR="006975B1" w:rsidDel="00C82D68">
          <w:fldChar w:fldCharType="end"/>
        </w:r>
        <w:r w:rsidR="006975B1" w:rsidDel="00C82D68">
          <w:delText>,</w:delText>
        </w:r>
        <w:r w:rsidDel="00C82D68">
          <w:delText xml:space="preserve"> there </w:delText>
        </w:r>
        <w:r w:rsidR="00791E25" w:rsidDel="00C82D68">
          <w:delText>are</w:delText>
        </w:r>
        <w:r w:rsidDel="00C82D68">
          <w:delText xml:space="preserve"> </w:delText>
        </w:r>
        <w:r w:rsidR="006975B1" w:rsidDel="00C82D68">
          <w:delText xml:space="preserve">additional </w:delText>
        </w:r>
        <w:r w:rsidDel="00C82D68">
          <w:delText xml:space="preserve">commands </w:delText>
        </w:r>
        <w:r w:rsidR="006975B1" w:rsidDel="00C82D68">
          <w:delText xml:space="preserve">that can be used </w:delText>
        </w:r>
        <w:r w:rsidDel="00C82D68">
          <w:delText>to monitor and control the TCP/IP Stack.</w:delText>
        </w:r>
      </w:del>
    </w:p>
    <w:p w14:paraId="10921DD9" w14:textId="111553DC" w:rsidR="00D918DD" w:rsidRPr="006975B1" w:rsidDel="00C82D68" w:rsidRDefault="00D918DD" w:rsidP="00A96231">
      <w:pPr>
        <w:pStyle w:val="NumberedList"/>
        <w:rPr>
          <w:del w:id="1316" w:author="Raji Shanmugasundaram - C20616" w:date="2019-06-04T13:08:00Z"/>
          <w:rStyle w:val="KeyboardKey"/>
          <w:rFonts w:ascii="Calibri" w:hAnsi="Calibri"/>
          <w:b w:val="0"/>
          <w:spacing w:val="0"/>
          <w:bdr w:val="none" w:sz="0" w:space="0" w:color="auto"/>
        </w:rPr>
      </w:pPr>
      <w:del w:id="1317" w:author="Raji Shanmugasundaram - C20616" w:date="2019-06-04T13:08:00Z">
        <w:r w:rsidDel="00C82D68">
          <w:delText xml:space="preserve">A full list of all TCP/IP Commands can be obtained by typing </w:delText>
        </w:r>
        <w:r w:rsidRPr="00275E4E" w:rsidDel="00C82D68">
          <w:rPr>
            <w:rStyle w:val="TypedInValue"/>
          </w:rPr>
          <w:delText>help tcpip</w:delText>
        </w:r>
        <w:r w:rsidDel="00C82D68">
          <w:rPr>
            <w:rStyle w:val="EnteredValue"/>
          </w:rPr>
          <w:delText xml:space="preserve"> </w:delText>
        </w:r>
        <w:r w:rsidRPr="00405B22" w:rsidDel="00C82D68">
          <w:delText>and press</w:delText>
        </w:r>
        <w:r w:rsidDel="00C82D68">
          <w:rPr>
            <w:rStyle w:val="EnteredValue"/>
          </w:rPr>
          <w:delText xml:space="preserve"> </w:delText>
        </w:r>
        <w:r w:rsidRPr="00405B22" w:rsidDel="00C82D68">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B" w14:textId="1D2DC2BE" w:rsidTr="001458B3">
        <w:trPr>
          <w:del w:id="1318" w:author="Raji Shanmugasundaram - C20616" w:date="2019-06-04T13:08:00Z"/>
        </w:trPr>
        <w:tc>
          <w:tcPr>
            <w:tcW w:w="9026" w:type="dxa"/>
            <w:shd w:val="clear" w:color="auto" w:fill="auto"/>
            <w:vAlign w:val="center"/>
          </w:tcPr>
          <w:p w14:paraId="10921DDA" w14:textId="5DBFABC6" w:rsidR="00D918DD" w:rsidRPr="001458B3" w:rsidDel="00C82D68" w:rsidRDefault="005B3261" w:rsidP="00FA394D">
            <w:pPr>
              <w:rPr>
                <w:del w:id="1319" w:author="Raji Shanmugasundaram - C20616" w:date="2019-06-04T13:08:00Z"/>
              </w:rPr>
            </w:pPr>
            <w:del w:id="1320" w:author="Raji Shanmugasundaram - C20616" w:date="2019-06-04T13:08:00Z">
              <w:r w:rsidRPr="000A5197" w:rsidDel="00C82D68">
                <w:rPr>
                  <w:noProof/>
                  <w:lang w:eastAsia="en-AU"/>
                </w:rPr>
                <w:drawing>
                  <wp:inline distT="0" distB="0" distL="0" distR="0" wp14:anchorId="109222FF" wp14:editId="6D5CC346">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7F94B781" w:rsidR="00164E0C" w:rsidDel="00C82D68" w:rsidRDefault="00164E0C" w:rsidP="00164E0C">
      <w:pPr>
        <w:pStyle w:val="NumberedList"/>
        <w:numPr>
          <w:ilvl w:val="0"/>
          <w:numId w:val="0"/>
        </w:numPr>
        <w:ind w:left="567"/>
        <w:rPr>
          <w:del w:id="1321" w:author="Raji Shanmugasundaram - C20616" w:date="2019-06-04T13:08:00Z"/>
        </w:rPr>
      </w:pPr>
    </w:p>
    <w:p w14:paraId="10921DDD" w14:textId="4267ACA1" w:rsidR="00164E0C" w:rsidDel="00C82D68" w:rsidRDefault="00164E0C">
      <w:pPr>
        <w:tabs>
          <w:tab w:val="clear" w:pos="284"/>
          <w:tab w:val="clear" w:pos="567"/>
          <w:tab w:val="clear" w:pos="851"/>
          <w:tab w:val="clear" w:pos="1134"/>
          <w:tab w:val="clear" w:pos="1418"/>
          <w:tab w:val="clear" w:pos="1701"/>
          <w:tab w:val="clear" w:pos="1985"/>
          <w:tab w:val="clear" w:pos="2268"/>
        </w:tabs>
        <w:spacing w:after="160" w:line="259" w:lineRule="auto"/>
        <w:rPr>
          <w:del w:id="1322" w:author="Raji Shanmugasundaram - C20616" w:date="2019-06-04T13:08:00Z"/>
          <w:rFonts w:eastAsia="Times New Roman"/>
          <w:lang w:eastAsia="en-AU"/>
        </w:rPr>
      </w:pPr>
      <w:del w:id="1323" w:author="Raji Shanmugasundaram - C20616" w:date="2019-06-04T13:08:00Z">
        <w:r w:rsidDel="00C82D68">
          <w:br w:type="page"/>
        </w:r>
      </w:del>
    </w:p>
    <w:p w14:paraId="10921DDE" w14:textId="6B84D2F7" w:rsidR="00D918DD" w:rsidDel="00C82D68" w:rsidRDefault="00D918DD" w:rsidP="00D918DD">
      <w:pPr>
        <w:pStyle w:val="NumberedList"/>
        <w:rPr>
          <w:del w:id="1324" w:author="Raji Shanmugasundaram - C20616" w:date="2019-06-04T13:08:00Z"/>
        </w:rPr>
      </w:pPr>
      <w:del w:id="1325" w:author="Raji Shanmugasundaram - C20616" w:date="2019-06-04T13:08:00Z">
        <w:r w:rsidDel="00C82D68">
          <w:delText xml:space="preserve">To check the basic information about the network enter the </w:delText>
        </w:r>
        <w:r w:rsidRPr="00275E4E" w:rsidDel="00C82D68">
          <w:rPr>
            <w:rStyle w:val="TypedInValue"/>
          </w:rPr>
          <w:delText>netinfo</w:delText>
        </w:r>
        <w:r w:rsidDel="00C82D68">
          <w:delText xml:space="preserve"> command and press </w:delText>
        </w:r>
        <w:r w:rsidRPr="00405B22" w:rsidDel="00C82D68">
          <w:rPr>
            <w:rStyle w:val="KeyboardKey"/>
          </w:rPr>
          <w:delText>Enter</w:delText>
        </w:r>
        <w:r w:rsidDel="00C82D68">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E0" w14:textId="11D41120" w:rsidTr="001458B3">
        <w:trPr>
          <w:del w:id="1326" w:author="Raji Shanmugasundaram - C20616" w:date="2019-06-04T13:08:00Z"/>
        </w:trPr>
        <w:tc>
          <w:tcPr>
            <w:tcW w:w="9026" w:type="dxa"/>
            <w:shd w:val="clear" w:color="auto" w:fill="auto"/>
            <w:vAlign w:val="center"/>
          </w:tcPr>
          <w:p w14:paraId="10921DDF" w14:textId="1295A47D" w:rsidR="00D918DD" w:rsidRPr="001458B3" w:rsidDel="00C82D68" w:rsidRDefault="005B3261" w:rsidP="00FA394D">
            <w:pPr>
              <w:rPr>
                <w:del w:id="1327" w:author="Raji Shanmugasundaram - C20616" w:date="2019-06-04T13:08:00Z"/>
              </w:rPr>
            </w:pPr>
            <w:del w:id="1328" w:author="Raji Shanmugasundaram - C20616" w:date="2019-06-04T13:08:00Z">
              <w:r w:rsidRPr="000A5197" w:rsidDel="00C82D68">
                <w:rPr>
                  <w:noProof/>
                  <w:lang w:eastAsia="en-AU"/>
                </w:rPr>
                <w:drawing>
                  <wp:inline distT="0" distB="0" distL="0" distR="0" wp14:anchorId="10922301" wp14:editId="1ABC341E">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5E42C0B7" w:rsidR="00D918DD" w:rsidRPr="00D918DD" w:rsidDel="00C82D68" w:rsidRDefault="00C82D68" w:rsidP="00DA7209">
      <w:pPr>
        <w:rPr>
          <w:del w:id="1329" w:author="Raji Shanmugasundaram - C20616" w:date="2019-06-04T13:08:00Z"/>
          <w:lang w:eastAsia="en-AU"/>
        </w:rPr>
      </w:pPr>
      <w:ins w:id="1330" w:author="Raji Shanmugasundaram - C20616" w:date="2019-06-04T13:08:00Z">
        <w:r>
          <w:rPr>
            <w:lang w:eastAsia="en-AU"/>
          </w:rPr>
          <w:t xml:space="preserve">LAB 2 </w:t>
        </w:r>
      </w:ins>
    </w:p>
    <w:p w14:paraId="10921DE2" w14:textId="65F0FD61" w:rsidR="00A70D8F" w:rsidDel="00C82D68" w:rsidRDefault="001B0E3D">
      <w:pPr>
        <w:rPr>
          <w:del w:id="1331" w:author="Raji Shanmugasundaram - C20616" w:date="2019-06-04T13:08:00Z"/>
          <w:lang w:eastAsia="en-AU"/>
        </w:rPr>
        <w:pPrChange w:id="1332" w:author="Raji Shanmugasundaram - C20616" w:date="2019-06-04T13:08:00Z">
          <w:pPr>
            <w:ind w:left="567"/>
          </w:pPr>
        </w:pPrChange>
      </w:pPr>
      <w:del w:id="1333" w:author="Raji Shanmugasundaram - C20616" w:date="2019-06-04T13:08:00Z">
        <w:r w:rsidDel="00C82D68">
          <w:rPr>
            <w:lang w:eastAsia="en-AU"/>
          </w:rPr>
          <w:delText>Congratulations,</w:delText>
        </w:r>
        <w:r w:rsidR="002718C7" w:rsidDel="00C82D68">
          <w:rPr>
            <w:lang w:eastAsia="en-AU"/>
          </w:rPr>
          <w:delText xml:space="preserve"> you have completed Lab 1! </w:delText>
        </w:r>
        <w:r w:rsidR="00A70D8F" w:rsidDel="00C82D68">
          <w:rPr>
            <w:lang w:eastAsia="en-AU"/>
          </w:rPr>
          <w:br w:type="page"/>
        </w:r>
      </w:del>
    </w:p>
    <w:p w14:paraId="10921DE3" w14:textId="77777777" w:rsidR="006D192A" w:rsidDel="002870FE" w:rsidRDefault="006D192A">
      <w:pPr>
        <w:pStyle w:val="Title"/>
        <w:numPr>
          <w:ilvl w:val="0"/>
          <w:numId w:val="0"/>
        </w:numPr>
        <w:rPr>
          <w:del w:id="1334" w:author="Raji Shanmugasundaram - C20616" w:date="2019-06-03T16:50:00Z"/>
          <w:lang w:eastAsia="en-AU"/>
        </w:rPr>
        <w:pPrChange w:id="1335" w:author="Raji Shanmugasundaram - C20616" w:date="2019-06-04T13:08:00Z">
          <w:pPr>
            <w:pStyle w:val="Title"/>
          </w:pPr>
        </w:pPrChange>
      </w:pPr>
      <w:bookmarkStart w:id="1336" w:name="_Toc488278779"/>
      <w:bookmarkEnd w:id="1336"/>
    </w:p>
    <w:p w14:paraId="3CA2A832" w14:textId="77777777" w:rsidR="002870FE" w:rsidRDefault="002870FE">
      <w:pPr>
        <w:pStyle w:val="Title"/>
        <w:numPr>
          <w:ilvl w:val="0"/>
          <w:numId w:val="0"/>
        </w:numPr>
        <w:rPr>
          <w:ins w:id="1337" w:author="Raji Shanmugasundaram - C20616" w:date="2019-06-03T16:50:00Z"/>
          <w:lang w:eastAsia="en-AU"/>
        </w:rPr>
        <w:pPrChange w:id="1338" w:author="Raji Shanmugasundaram - C20616" w:date="2019-06-04T13:08:00Z">
          <w:pPr>
            <w:pStyle w:val="Title"/>
          </w:pPr>
        </w:pPrChange>
      </w:pPr>
      <w:bookmarkStart w:id="1339" w:name="_Toc488278780"/>
    </w:p>
    <w:p w14:paraId="471B67A5" w14:textId="77777777" w:rsidR="002870FE" w:rsidRPr="006D192A" w:rsidRDefault="002870FE" w:rsidP="002870FE">
      <w:pPr>
        <w:pStyle w:val="Heading1"/>
        <w:rPr>
          <w:ins w:id="1340" w:author="Raji Shanmugasundaram - C20616" w:date="2019-06-03T16:50:00Z"/>
          <w:lang w:eastAsia="en-AU"/>
        </w:rPr>
      </w:pPr>
      <w:ins w:id="1341" w:author="Raji Shanmugasundaram - C20616" w:date="2019-06-03T16:50:00Z">
        <w:r>
          <w:rPr>
            <w:lang w:eastAsia="en-AU"/>
          </w:rPr>
          <w:t>Introduction</w:t>
        </w:r>
      </w:ins>
    </w:p>
    <w:p w14:paraId="01640AD9" w14:textId="5728EB00" w:rsidR="002870FE" w:rsidRDefault="002870FE" w:rsidP="002870FE">
      <w:pPr>
        <w:jc w:val="both"/>
        <w:rPr>
          <w:ins w:id="1342" w:author="Raji Shanmugasundaram - C20616" w:date="2019-06-03T16:50:00Z"/>
          <w:lang w:eastAsia="en-AU"/>
        </w:rPr>
      </w:pPr>
      <w:ins w:id="1343" w:author="Raji Shanmugasundaram - C20616" w:date="2019-06-03T16:50: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 xml:space="preserve">to update and track status of </w:t>
        </w:r>
      </w:ins>
      <w:ins w:id="1344" w:author="Raji Shanmugasundaram - C20616" w:date="2019-06-05T21:24:00Z">
        <w:r w:rsidR="00123425">
          <w:rPr>
            <w:lang w:eastAsia="en-AU"/>
          </w:rPr>
          <w:t>an</w:t>
        </w:r>
      </w:ins>
      <w:ins w:id="1345" w:author="Raji Shanmugasundaram - C20616" w:date="2019-06-03T16:50:00Z">
        <w:r>
          <w:rPr>
            <w:lang w:eastAsia="en-AU"/>
          </w:rPr>
          <w:t xml:space="preserve"> Vending Machine (VM).</w:t>
        </w:r>
      </w:ins>
    </w:p>
    <w:p w14:paraId="7600DB81" w14:textId="1AFB38C5" w:rsidR="002870FE" w:rsidRDefault="002870FE" w:rsidP="002870FE">
      <w:pPr>
        <w:jc w:val="both"/>
        <w:rPr>
          <w:ins w:id="1346" w:author="Raji Shanmugasundaram - C20616" w:date="2019-06-04T13:32:00Z"/>
          <w:lang w:eastAsia="en-AU"/>
        </w:rPr>
      </w:pPr>
      <w:ins w:id="1347" w:author="Raji Shanmugasundaram - C20616" w:date="2019-06-03T16:50:00Z">
        <w:r>
          <w:rPr>
            <w:lang w:eastAsia="en-AU"/>
          </w:rPr>
          <w:t>The implementation is sectioned into two modules.</w:t>
        </w:r>
      </w:ins>
    </w:p>
    <w:p w14:paraId="32BDA2F3" w14:textId="77777777" w:rsidR="00AA7ACF" w:rsidRDefault="00AA7ACF" w:rsidP="002870FE">
      <w:pPr>
        <w:jc w:val="both"/>
        <w:rPr>
          <w:ins w:id="1348" w:author="Raji Shanmugasundaram - C20616" w:date="2019-06-04T13:32:00Z"/>
          <w:lang w:eastAsia="en-AU"/>
        </w:rPr>
      </w:pPr>
    </w:p>
    <w:p w14:paraId="535EE656" w14:textId="7AB76334" w:rsidR="00AA7ACF" w:rsidRDefault="00AA7ACF" w:rsidP="002870FE">
      <w:pPr>
        <w:jc w:val="both"/>
        <w:rPr>
          <w:ins w:id="1349" w:author="Raji Shanmugasundaram - C20616" w:date="2019-06-04T13:32:00Z"/>
          <w:lang w:eastAsia="en-AU"/>
        </w:rPr>
      </w:pPr>
    </w:p>
    <w:p w14:paraId="19F1D84E" w14:textId="65F7C669" w:rsidR="002870FE" w:rsidRPr="008A0885" w:rsidRDefault="00AA7ACF" w:rsidP="002870FE">
      <w:pPr>
        <w:pStyle w:val="Heading2"/>
        <w:rPr>
          <w:ins w:id="1350" w:author="Raji Shanmugasundaram - C20616" w:date="2019-06-03T16:50:00Z"/>
        </w:rPr>
      </w:pPr>
      <w:ins w:id="1351" w:author="Raji Shanmugasundaram - C20616" w:date="2019-06-03T16:50:00Z">
        <w:r>
          <w:rPr>
            <w:noProof/>
          </w:rPr>
          <mc:AlternateContent>
            <mc:Choice Requires="wpg">
              <w:drawing>
                <wp:anchor distT="0" distB="0" distL="114300" distR="114300" simplePos="0" relativeHeight="251822592" behindDoc="0" locked="0" layoutInCell="1" allowOverlap="1" wp14:anchorId="15BFB337" wp14:editId="412814BA">
                  <wp:simplePos x="0" y="0"/>
                  <wp:positionH relativeFrom="margin">
                    <wp:align>right</wp:align>
                  </wp:positionH>
                  <wp:positionV relativeFrom="paragraph">
                    <wp:posOffset>29845</wp:posOffset>
                  </wp:positionV>
                  <wp:extent cx="2678430" cy="1855470"/>
                  <wp:effectExtent l="0" t="0" r="26670" b="11430"/>
                  <wp:wrapSquare wrapText="bothSides"/>
                  <wp:docPr id="393" name="Group 2"/>
                  <wp:cNvGraphicFramePr/>
                  <a:graphic xmlns:a="http://schemas.openxmlformats.org/drawingml/2006/main">
                    <a:graphicData uri="http://schemas.microsoft.com/office/word/2010/wordprocessingGroup">
                      <wpg:wgp>
                        <wpg:cNvGrpSpPr/>
                        <wpg:grpSpPr>
                          <a:xfrm>
                            <a:off x="0" y="0"/>
                            <a:ext cx="2678430" cy="1855470"/>
                            <a:chOff x="-826321" y="-698893"/>
                            <a:chExt cx="8676383" cy="3721345"/>
                          </a:xfrm>
                        </wpg:grpSpPr>
                        <wpg:grpSp>
                          <wpg:cNvPr id="394" name="Group 394"/>
                          <wpg:cNvGrpSpPr/>
                          <wpg:grpSpPr>
                            <a:xfrm>
                              <a:off x="-826321" y="-645129"/>
                              <a:ext cx="8319045" cy="3496719"/>
                              <a:chOff x="-653555" y="-645129"/>
                              <a:chExt cx="6579709" cy="3496719"/>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7EA62715" w14:textId="4DDA8A76" w:rsidR="00D26193" w:rsidRDefault="00D26193" w:rsidP="002870FE">
                                  <w:pPr>
                                    <w:jc w:val="center"/>
                                    <w:rPr>
                                      <w:sz w:val="24"/>
                                      <w:szCs w:val="24"/>
                                    </w:rPr>
                                  </w:pPr>
                                  <w:r>
                                    <w:rPr>
                                      <w:rFonts w:asciiTheme="minorHAnsi" w:cstheme="minorBidi"/>
                                      <w:color w:val="FFFFFF" w:themeColor="light1"/>
                                      <w:kern w:val="24"/>
                                      <w:sz w:val="16"/>
                                      <w:szCs w:val="16"/>
                                    </w:rPr>
                                    <w:t>E70 </w:t>
                                  </w:r>
                                  <w:ins w:id="1352" w:author="Raji Shanmugasundaram - C20616" w:date="2019-06-05T21:32:00Z">
                                    <w:r>
                                      <w:rPr>
                                        <w:rFonts w:asciiTheme="minorHAnsi" w:cstheme="minorBidi"/>
                                        <w:color w:val="FFFFFF" w:themeColor="light1"/>
                                        <w:kern w:val="24"/>
                                        <w:sz w:val="16"/>
                                        <w:szCs w:val="16"/>
                                      </w:rPr>
                                      <w:t>HTTP-</w:t>
                                    </w:r>
                                  </w:ins>
                                  <w:del w:id="1353" w:author="Raji Shanmugasundaram - C20616" w:date="2019-06-05T21:32:00Z">
                                    <w:r w:rsidDel="007B7821">
                                      <w:rPr>
                                        <w:rFonts w:asciiTheme="minorHAnsi" w:cstheme="minorBidi"/>
                                        <w:color w:val="FFFFFF" w:themeColor="light1"/>
                                        <w:kern w:val="24"/>
                                        <w:sz w:val="16"/>
                                        <w:szCs w:val="16"/>
                                      </w:rPr>
                                      <w:delText>WEB</w:delText>
                                    </w:r>
                                  </w:del>
                                  <w:r>
                                    <w:rPr>
                                      <w:rFonts w:asciiTheme="minorHAnsi" w:cstheme="minorBidi"/>
                                      <w:color w:val="FFFFFF" w:themeColor="light1"/>
                                      <w:kern w:val="24"/>
                                      <w:sz w:val="16"/>
                                      <w:szCs w:val="16"/>
                                    </w:rPr>
                                    <w:t xml:space="preserve"> SERVER </w:t>
                                  </w:r>
                                </w:p>
                                <w:p w14:paraId="47365CBF" w14:textId="77777777" w:rsidR="00D26193" w:rsidRDefault="00D26193" w:rsidP="002870FE">
                                  <w:pPr>
                                    <w:jc w:val="center"/>
                                  </w:pPr>
                                  <w:r>
                                    <w:rPr>
                                      <w:rFonts w:asciiTheme="minorHAnsi" w:cstheme="minorBidi"/>
                                      <w:color w:val="FFFFFF" w:themeColor="light1"/>
                                      <w:kern w:val="24"/>
                                      <w:sz w:val="16"/>
                                      <w:szCs w:val="16"/>
                                    </w:rPr>
                                    <w:t>/Vending Machine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4ED3C978" w14:textId="77777777" w:rsidR="00D26193" w:rsidRDefault="00D26193" w:rsidP="002870FE">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5"/>
                                <a:ext cx="2769148" cy="505255"/>
                              </a:xfrm>
                              <a:prstGeom prst="rect">
                                <a:avLst/>
                              </a:prstGeom>
                              <a:solidFill>
                                <a:srgbClr val="1CADE4"/>
                              </a:solidFill>
                              <a:ln w="15875" cap="flat" cmpd="sng" algn="ctr">
                                <a:solidFill>
                                  <a:srgbClr val="1CADE4">
                                    <a:shade val="50000"/>
                                  </a:srgbClr>
                                </a:solidFill>
                                <a:prstDash val="solid"/>
                              </a:ln>
                              <a:effectLst/>
                            </wps:spPr>
                            <wps:txbx>
                              <w:txbxContent>
                                <w:p w14:paraId="3FD063AB" w14:textId="3C129E1F" w:rsidR="00D26193" w:rsidRDefault="00D26193" w:rsidP="002870FE">
                                  <w:pPr>
                                    <w:jc w:val="center"/>
                                    <w:rPr>
                                      <w:sz w:val="24"/>
                                      <w:szCs w:val="24"/>
                                    </w:rPr>
                                  </w:pPr>
                                  <w:r>
                                    <w:rPr>
                                      <w:rFonts w:asciiTheme="minorHAnsi" w:cstheme="minorBidi"/>
                                      <w:color w:val="FFFFFF" w:themeColor="light1"/>
                                      <w:kern w:val="24"/>
                                      <w:sz w:val="16"/>
                                      <w:szCs w:val="16"/>
                                    </w:rPr>
                                    <w:t xml:space="preserve">PC </w:t>
                                  </w:r>
                                  <w:del w:id="1354" w:author="Raji Shanmugasundaram - C20616" w:date="2019-06-05T21:36:00Z">
                                    <w:r w:rsidDel="007B7821">
                                      <w:rPr>
                                        <w:rFonts w:asciiTheme="minorHAnsi" w:cstheme="minorBidi"/>
                                        <w:color w:val="FFFFFF" w:themeColor="light1"/>
                                        <w:kern w:val="24"/>
                                        <w:sz w:val="16"/>
                                        <w:szCs w:val="16"/>
                                      </w:rPr>
                                      <w:delText>-</w:delText>
                                    </w:r>
                                  </w:del>
                                  <w:ins w:id="1355" w:author="Raji Shanmugasundaram - C20616" w:date="2019-06-05T21:36: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ins w:id="1356" w:author="Raji Shanmugasundaram - C20616" w:date="2019-06-05T21:36:00Z">
                                    <w:r>
                                      <w:rPr>
                                        <w:rFonts w:asciiTheme="minorHAnsi" w:cstheme="minorBidi"/>
                                        <w:color w:val="FFFFFF" w:themeColor="light1"/>
                                        <w:kern w:val="24"/>
                                        <w:sz w:val="16"/>
                                        <w:szCs w:val="16"/>
                                      </w:rPr>
                                      <w:t>HTTP-</w:t>
                                    </w:r>
                                  </w:ins>
                                  <w:ins w:id="1357" w:author="Raji Shanmugasundaram - C20616" w:date="2019-06-05T21:37:00Z">
                                    <w:r>
                                      <w:rPr>
                                        <w:rFonts w:asciiTheme="minorHAnsi" w:cstheme="minorBidi"/>
                                        <w:color w:val="FFFFFF" w:themeColor="light1"/>
                                        <w:kern w:val="24"/>
                                        <w:sz w:val="16"/>
                                        <w:szCs w:val="16"/>
                                      </w:rPr>
                                      <w:t>Client (1)</w:t>
                                    </w:r>
                                  </w:ins>
                                  <w:del w:id="1358" w:author="Raji Shanmugasundaram - C20616" w:date="2019-06-05T21:36:00Z">
                                    <w:r w:rsidDel="007B7821">
                                      <w:rPr>
                                        <w:rFonts w:asciiTheme="minorHAnsi" w:cstheme="minorBidi"/>
                                        <w:color w:val="FFFFFF" w:themeColor="light1"/>
                                        <w:kern w:val="24"/>
                                        <w:sz w:val="16"/>
                                        <w:szCs w:val="16"/>
                                      </w:rPr>
                                      <w:delText>VM WEB page</w:delText>
                                    </w:r>
                                  </w:del>
                                </w:p>
                                <w:p w14:paraId="388C730F" w14:textId="77777777" w:rsidR="00D26193" w:rsidRDefault="00D26193" w:rsidP="002870FE">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10BC70F7" w14:textId="76558A47" w:rsidR="00D26193" w:rsidRDefault="00D26193" w:rsidP="002870FE">
                                <w:pPr>
                                  <w:jc w:val="center"/>
                                  <w:rPr>
                                    <w:sz w:val="24"/>
                                    <w:szCs w:val="24"/>
                                  </w:rPr>
                                </w:pPr>
                                <w:r>
                                  <w:rPr>
                                    <w:rFonts w:asciiTheme="minorHAnsi" w:cstheme="minorBidi"/>
                                    <w:color w:val="FFFFFF" w:themeColor="light1"/>
                                    <w:kern w:val="24"/>
                                    <w:sz w:val="16"/>
                                    <w:szCs w:val="16"/>
                                  </w:rPr>
                                  <w:t>E70 </w:t>
                                </w:r>
                                <w:ins w:id="1359" w:author="Raji Shanmugasundaram - C20616" w:date="2019-06-05T21:32:00Z">
                                  <w:r>
                                    <w:rPr>
                                      <w:rFonts w:asciiTheme="minorHAnsi" w:cstheme="minorBidi"/>
                                      <w:color w:val="FFFFFF" w:themeColor="light1"/>
                                      <w:kern w:val="24"/>
                                      <w:sz w:val="16"/>
                                      <w:szCs w:val="16"/>
                                    </w:rPr>
                                    <w:t>HTTP-</w:t>
                                  </w:r>
                                </w:ins>
                                <w:del w:id="1360" w:author="Raji Shanmugasundaram - C20616" w:date="2019-06-05T21:32:00Z">
                                  <w:r w:rsidDel="007B7821">
                                    <w:rPr>
                                      <w:rFonts w:asciiTheme="minorHAnsi" w:cstheme="minorBidi"/>
                                      <w:color w:val="FFFFFF" w:themeColor="light1"/>
                                      <w:kern w:val="24"/>
                                      <w:sz w:val="16"/>
                                      <w:szCs w:val="16"/>
                                    </w:rPr>
                                    <w:delText xml:space="preserve">WEB </w:delText>
                                  </w:r>
                                </w:del>
                                <w:r>
                                  <w:rPr>
                                    <w:rFonts w:asciiTheme="minorHAnsi" w:cstheme="minorBidi"/>
                                    <w:color w:val="FFFFFF" w:themeColor="light1"/>
                                    <w:kern w:val="24"/>
                                    <w:sz w:val="16"/>
                                    <w:szCs w:val="16"/>
                                  </w:rPr>
                                  <w:t>SERVER /Vending Machine-</w:t>
                                </w:r>
                                <w:ins w:id="1361"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n</w:t>
                                </w:r>
                                <w:ins w:id="1362"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p>
                            </w:txbxContent>
                          </wps:txbx>
                          <wps:bodyPr rtlCol="0" anchor="ctr"/>
                        </wps:wsp>
                        <wps:wsp>
                          <wps:cNvPr id="409" name="Arrow: Up-Down 409"/>
                          <wps:cNvSpPr/>
                          <wps:spPr>
                            <a:xfrm>
                              <a:off x="5836648" y="431728"/>
                              <a:ext cx="484633"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995172" y="1846991"/>
                              <a:ext cx="388803"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1" y="2379871"/>
                              <a:ext cx="3749601" cy="642581"/>
                            </a:xfrm>
                            <a:prstGeom prst="rect">
                              <a:avLst/>
                            </a:prstGeom>
                            <a:solidFill>
                              <a:srgbClr val="1CADE4"/>
                            </a:solidFill>
                            <a:ln w="15875" cap="flat" cmpd="sng" algn="ctr">
                              <a:solidFill>
                                <a:srgbClr val="1CADE4">
                                  <a:shade val="50000"/>
                                </a:srgbClr>
                              </a:solidFill>
                              <a:prstDash val="solid"/>
                            </a:ln>
                            <a:effectLst/>
                          </wps:spPr>
                          <wps:txbx>
                            <w:txbxContent>
                              <w:p w14:paraId="2FC9EFBD" w14:textId="31BF9D84" w:rsidR="00D26193" w:rsidDel="007B7821" w:rsidRDefault="00D26193" w:rsidP="002870FE">
                                <w:pPr>
                                  <w:jc w:val="center"/>
                                  <w:rPr>
                                    <w:del w:id="1363" w:author="Raji Shanmugasundaram - C20616" w:date="2019-06-05T21:37:00Z"/>
                                    <w:sz w:val="24"/>
                                    <w:szCs w:val="24"/>
                                  </w:rPr>
                                </w:pPr>
                                <w:r>
                                  <w:rPr>
                                    <w:rFonts w:asciiTheme="minorHAnsi" w:cstheme="minorBidi"/>
                                    <w:color w:val="FFFFFF" w:themeColor="light1"/>
                                    <w:kern w:val="24"/>
                                    <w:sz w:val="16"/>
                                    <w:szCs w:val="16"/>
                                  </w:rPr>
                                  <w:t xml:space="preserve">PC- </w:t>
                                </w:r>
                                <w:ins w:id="1364" w:author="Raji Shanmugasundaram - C20616" w:date="2019-06-05T21:37:00Z">
                                  <w:r>
                                    <w:rPr>
                                      <w:rFonts w:asciiTheme="minorHAnsi" w:cstheme="minorBidi"/>
                                      <w:color w:val="FFFFFF" w:themeColor="light1"/>
                                      <w:kern w:val="24"/>
                                      <w:sz w:val="16"/>
                                      <w:szCs w:val="16"/>
                                    </w:rPr>
                                    <w:t>HTTP-Client (</w:t>
                                  </w:r>
                                </w:ins>
                                <w:ins w:id="1365" w:author="Raji Shanmugasundaram - C20616" w:date="2019-06-05T21:38:00Z">
                                  <w:r>
                                    <w:rPr>
                                      <w:rFonts w:asciiTheme="minorHAnsi" w:cstheme="minorBidi"/>
                                      <w:color w:val="FFFFFF" w:themeColor="light1"/>
                                      <w:kern w:val="24"/>
                                      <w:sz w:val="16"/>
                                      <w:szCs w:val="16"/>
                                    </w:rPr>
                                    <w:t>n</w:t>
                                  </w:r>
                                </w:ins>
                                <w:ins w:id="1366" w:author="Raji Shanmugasundaram - C20616" w:date="2019-06-05T21:37:00Z">
                                  <w:r>
                                    <w:rPr>
                                      <w:rFonts w:asciiTheme="minorHAnsi" w:cstheme="minorBidi"/>
                                      <w:color w:val="FFFFFF" w:themeColor="light1"/>
                                      <w:kern w:val="24"/>
                                      <w:sz w:val="16"/>
                                      <w:szCs w:val="16"/>
                                    </w:rPr>
                                    <w:t>)</w:t>
                                  </w:r>
                                </w:ins>
                                <w:del w:id="1367" w:author="Raji Shanmugasundaram - C20616" w:date="2019-06-05T21:37:00Z">
                                  <w:r w:rsidDel="007B7821">
                                    <w:rPr>
                                      <w:rFonts w:asciiTheme="minorHAnsi" w:cstheme="minorBidi"/>
                                      <w:color w:val="FFFFFF" w:themeColor="light1"/>
                                      <w:kern w:val="24"/>
                                      <w:sz w:val="16"/>
                                      <w:szCs w:val="16"/>
                                    </w:rPr>
                                    <w:delText>VM WEB Page</w:delText>
                                  </w:r>
                                </w:del>
                              </w:p>
                              <w:p w14:paraId="70FEEC04" w14:textId="74359AFB" w:rsidR="00D26193" w:rsidRDefault="00D26193" w:rsidP="002870FE">
                                <w:pPr>
                                  <w:jc w:val="center"/>
                                </w:pPr>
                                <w:del w:id="1368" w:author="Raji Shanmugasundaram - C20616" w:date="2019-06-05T21:37:00Z">
                                  <w:r w:rsidDel="007B7821">
                                    <w:rPr>
                                      <w:rFonts w:asciiTheme="minorHAnsi" w:cstheme="minorBidi"/>
                                      <w:color w:val="FFFFFF" w:themeColor="light1"/>
                                      <w:kern w:val="24"/>
                                      <w:sz w:val="16"/>
                                      <w:szCs w:val="16"/>
                                    </w:rPr>
                                    <w:delText>Web Browser</w:delText>
                                  </w:r>
                                </w:del>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15BFB337" id="Group 2" o:spid="_x0000_s1054" style="position:absolute;margin-left:159.7pt;margin-top:2.35pt;width:210.9pt;height:146.1pt;z-index:251822592;mso-position-horizontal:right;mso-position-horizontal-relative:margin;mso-position-vertical-relative:text;mso-width-relative:margin;mso-height-relative:margin" coordorigin="-8263,-6988" coordsize="86763,3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">
                  <v:group id="Group 394" o:spid="_x0000_s1055" style="position:absolute;left:-8263;top:-6451;width:83190;height:34966" coordorigin="-6535,-6451" coordsize="65797,3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1056" style="position:absolute;left:-6535;top:-6451;width:31499;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" fillcolor="#1cade4" strokecolor="#117ea7" strokeweight="1.25pt">
                      <v:textbox>
                        <w:txbxContent>
                          <w:p w14:paraId="7EA62715" w14:textId="4DDA8A76" w:rsidR="00D26193" w:rsidRDefault="00D26193" w:rsidP="002870FE">
                            <w:pPr>
                              <w:jc w:val="center"/>
                              <w:rPr>
                                <w:sz w:val="24"/>
                                <w:szCs w:val="24"/>
                              </w:rPr>
                            </w:pPr>
                            <w:r>
                              <w:rPr>
                                <w:rFonts w:asciiTheme="minorHAnsi" w:cstheme="minorBidi"/>
                                <w:color w:val="FFFFFF" w:themeColor="light1"/>
                                <w:kern w:val="24"/>
                                <w:sz w:val="16"/>
                                <w:szCs w:val="16"/>
                              </w:rPr>
                              <w:t>E70 </w:t>
                            </w:r>
                            <w:ins w:id="1369" w:author="Raji Shanmugasundaram - C20616" w:date="2019-06-05T21:32:00Z">
                              <w:r>
                                <w:rPr>
                                  <w:rFonts w:asciiTheme="minorHAnsi" w:cstheme="minorBidi"/>
                                  <w:color w:val="FFFFFF" w:themeColor="light1"/>
                                  <w:kern w:val="24"/>
                                  <w:sz w:val="16"/>
                                  <w:szCs w:val="16"/>
                                </w:rPr>
                                <w:t>HTTP-</w:t>
                              </w:r>
                            </w:ins>
                            <w:del w:id="1370" w:author="Raji Shanmugasundaram - C20616" w:date="2019-06-05T21:32:00Z">
                              <w:r w:rsidDel="007B7821">
                                <w:rPr>
                                  <w:rFonts w:asciiTheme="minorHAnsi" w:cstheme="minorBidi"/>
                                  <w:color w:val="FFFFFF" w:themeColor="light1"/>
                                  <w:kern w:val="24"/>
                                  <w:sz w:val="16"/>
                                  <w:szCs w:val="16"/>
                                </w:rPr>
                                <w:delText>WEB</w:delText>
                              </w:r>
                            </w:del>
                            <w:r>
                              <w:rPr>
                                <w:rFonts w:asciiTheme="minorHAnsi" w:cstheme="minorBidi"/>
                                <w:color w:val="FFFFFF" w:themeColor="light1"/>
                                <w:kern w:val="24"/>
                                <w:sz w:val="16"/>
                                <w:szCs w:val="16"/>
                              </w:rPr>
                              <w:t xml:space="preserve"> SERVER </w:t>
                            </w:r>
                          </w:p>
                          <w:p w14:paraId="47365CBF" w14:textId="77777777" w:rsidR="00D26193" w:rsidRDefault="00D26193" w:rsidP="002870FE">
                            <w:pPr>
                              <w:jc w:val="center"/>
                            </w:pPr>
                            <w:r>
                              <w:rPr>
                                <w:rFonts w:asciiTheme="minorHAnsi" w:cstheme="minorBidi"/>
                                <w:color w:val="FFFFFF" w:themeColor="light1"/>
                                <w:kern w:val="24"/>
                                <w:sz w:val="16"/>
                                <w:szCs w:val="16"/>
                              </w:rPr>
                              <w:t>/Vending Machine -1</w:t>
                            </w:r>
                          </w:p>
                        </w:txbxContent>
                      </v:textbox>
                    </v:rect>
                    <v:rect id="Rectangle 396" o:spid="_x0000_s1057" style="position:absolute;left:-6535;top:12015;width:65796;height:6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" fillcolor="#1cade4" strokecolor="#117ea7" strokeweight="1.25pt">
                      <v:textbox>
                        <w:txbxContent>
                          <w:p w14:paraId="4ED3C978" w14:textId="77777777" w:rsidR="00D26193" w:rsidRDefault="00D26193" w:rsidP="002870FE">
                            <w:pPr>
                              <w:jc w:val="center"/>
                              <w:rPr>
                                <w:sz w:val="24"/>
                                <w:szCs w:val="24"/>
                              </w:rPr>
                            </w:pPr>
                            <w:r>
                              <w:rPr>
                                <w:rFonts w:asciiTheme="minorHAnsi" w:cs="Calibri"/>
                                <w:color w:val="FFFFFF" w:themeColor="light1"/>
                                <w:kern w:val="24"/>
                                <w:sz w:val="16"/>
                                <w:szCs w:val="16"/>
                              </w:rPr>
                              <w:t>Ethernet Switch</w:t>
                            </w:r>
                          </w:p>
                        </w:txbxContent>
                      </v:textbox>
                    </v:rect>
                    <v:rect id="Rectangle 397" o:spid="_x0000_s1058" style="position:absolute;left:-5176;top:23463;width:27690;height:5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" fillcolor="#1cade4" strokecolor="#117ea7" strokeweight="1.25pt">
                      <v:textbox>
                        <w:txbxContent>
                          <w:p w14:paraId="3FD063AB" w14:textId="3C129E1F" w:rsidR="00D26193" w:rsidRDefault="00D26193" w:rsidP="002870FE">
                            <w:pPr>
                              <w:jc w:val="center"/>
                              <w:rPr>
                                <w:sz w:val="24"/>
                                <w:szCs w:val="24"/>
                              </w:rPr>
                            </w:pPr>
                            <w:r>
                              <w:rPr>
                                <w:rFonts w:asciiTheme="minorHAnsi" w:cstheme="minorBidi"/>
                                <w:color w:val="FFFFFF" w:themeColor="light1"/>
                                <w:kern w:val="24"/>
                                <w:sz w:val="16"/>
                                <w:szCs w:val="16"/>
                              </w:rPr>
                              <w:t xml:space="preserve">PC </w:t>
                            </w:r>
                            <w:del w:id="1371" w:author="Raji Shanmugasundaram - C20616" w:date="2019-06-05T21:36:00Z">
                              <w:r w:rsidDel="007B7821">
                                <w:rPr>
                                  <w:rFonts w:asciiTheme="minorHAnsi" w:cstheme="minorBidi"/>
                                  <w:color w:val="FFFFFF" w:themeColor="light1"/>
                                  <w:kern w:val="24"/>
                                  <w:sz w:val="16"/>
                                  <w:szCs w:val="16"/>
                                </w:rPr>
                                <w:delText>-</w:delText>
                              </w:r>
                            </w:del>
                            <w:ins w:id="1372" w:author="Raji Shanmugasundaram - C20616" w:date="2019-06-05T21:36: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ins w:id="1373" w:author="Raji Shanmugasundaram - C20616" w:date="2019-06-05T21:36:00Z">
                              <w:r>
                                <w:rPr>
                                  <w:rFonts w:asciiTheme="minorHAnsi" w:cstheme="minorBidi"/>
                                  <w:color w:val="FFFFFF" w:themeColor="light1"/>
                                  <w:kern w:val="24"/>
                                  <w:sz w:val="16"/>
                                  <w:szCs w:val="16"/>
                                </w:rPr>
                                <w:t>HTTP-</w:t>
                              </w:r>
                            </w:ins>
                            <w:ins w:id="1374" w:author="Raji Shanmugasundaram - C20616" w:date="2019-06-05T21:37:00Z">
                              <w:r>
                                <w:rPr>
                                  <w:rFonts w:asciiTheme="minorHAnsi" w:cstheme="minorBidi"/>
                                  <w:color w:val="FFFFFF" w:themeColor="light1"/>
                                  <w:kern w:val="24"/>
                                  <w:sz w:val="16"/>
                                  <w:szCs w:val="16"/>
                                </w:rPr>
                                <w:t>Client (1)</w:t>
                              </w:r>
                            </w:ins>
                            <w:del w:id="1375" w:author="Raji Shanmugasundaram - C20616" w:date="2019-06-05T21:36:00Z">
                              <w:r w:rsidDel="007B7821">
                                <w:rPr>
                                  <w:rFonts w:asciiTheme="minorHAnsi" w:cstheme="minorBidi"/>
                                  <w:color w:val="FFFFFF" w:themeColor="light1"/>
                                  <w:kern w:val="24"/>
                                  <w:sz w:val="16"/>
                                  <w:szCs w:val="16"/>
                                </w:rPr>
                                <w:delText>VM WEB page</w:delText>
                              </w:r>
                            </w:del>
                          </w:p>
                          <w:p w14:paraId="388C730F" w14:textId="77777777" w:rsidR="00D26193" w:rsidRDefault="00D26193" w:rsidP="002870FE">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059" type="#_x0000_t70" style="position:absolute;left:7938;top:4455;width:4846;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" adj=",6801" fillcolor="#1cade4" strokecolor="#117ea7" strokeweight="1.25pt"/>
                  <v:shape id="Arrow: Up-Down 399" o:spid="_x0000_s1060" type="#_x0000_t70" style="position:absolute;left:9091;top:18323;width:3848;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" adj=",8246" fillcolor="#1cade4" strokecolor="#117ea7" strokeweight="1.25pt"/>
                  <v:line id="Straight Connector 400" o:spid="_x0000_s1061" style="position:absolute;visibility:visible;mso-wrap-style:square" from="23771,7899" to="2594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" strokecolor="windowText" strokeweight="3pt">
                    <o:lock v:ext="edit" shapetype="f"/>
                  </v:line>
                  <v:line id="Straight Connector 401" o:spid="_x0000_s1062" style="position:absolute;visibility:visible;mso-wrap-style:square" from="27709,7879" to="29881,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" strokecolor="windowText" strokeweight="3pt">
                    <o:lock v:ext="edit" shapetype="f"/>
                  </v:line>
                  <v:line id="Straight Connector 402" o:spid="_x0000_s1063" style="position:absolute;visibility:visible;mso-wrap-style:square" from="35606,7879" to="37778,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" strokecolor="windowText" strokeweight="3pt">
                    <o:lock v:ext="edit" shapetype="f"/>
                  </v:line>
                  <v:line id="Straight Connector 403" o:spid="_x0000_s1064" style="position:absolute;visibility:visible;mso-wrap-style:square" from="31860,7899" to="3403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" strokecolor="windowText" strokeweight="3pt">
                    <o:lock v:ext="edit" shapetype="f"/>
                  </v:line>
                  <v:line id="Straight Connector 404" o:spid="_x0000_s1065" style="position:absolute;visibility:visible;mso-wrap-style:square" from="29392,21477" to="31563,2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" strokecolor="windowText" strokeweight="3pt">
                    <o:lock v:ext="edit" shapetype="f"/>
                  </v:line>
                  <v:line id="Straight Connector 405" o:spid="_x0000_s1066" style="position:absolute;visibility:visible;mso-wrap-style:square" from="23672,21576" to="25843,2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" strokecolor="windowText" strokeweight="3pt">
                    <o:lock v:ext="edit" shapetype="f"/>
                  </v:line>
                  <v:line id="Straight Connector 406" o:spid="_x0000_s1067" style="position:absolute;visibility:visible;mso-wrap-style:square" from="38832,21417" to="41004,2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" strokecolor="windowText" strokeweight="3pt">
                    <o:lock v:ext="edit" shapetype="f"/>
                  </v:line>
                  <v:line id="Straight Connector 407" o:spid="_x0000_s1068" style="position:absolute;visibility:visible;mso-wrap-style:square" from="34181,21397" to="36353,2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" strokecolor="windowText" strokeweight="3pt">
                    <o:lock v:ext="edit" shapetype="f"/>
                  </v:line>
                  <v:rect id="Rectangle 408" o:spid="_x0000_s1069" style="position:absolute;left:40102;top:-6988;width:38398;height:11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" fillcolor="#1cade4" strokecolor="#117ea7" strokeweight="1.25pt">
                    <v:textbox>
                      <w:txbxContent>
                        <w:p w14:paraId="10BC70F7" w14:textId="76558A47" w:rsidR="00D26193" w:rsidRDefault="00D26193" w:rsidP="002870FE">
                          <w:pPr>
                            <w:jc w:val="center"/>
                            <w:rPr>
                              <w:sz w:val="24"/>
                              <w:szCs w:val="24"/>
                            </w:rPr>
                          </w:pPr>
                          <w:r>
                            <w:rPr>
                              <w:rFonts w:asciiTheme="minorHAnsi" w:cstheme="minorBidi"/>
                              <w:color w:val="FFFFFF" w:themeColor="light1"/>
                              <w:kern w:val="24"/>
                              <w:sz w:val="16"/>
                              <w:szCs w:val="16"/>
                            </w:rPr>
                            <w:t>E70 </w:t>
                          </w:r>
                          <w:ins w:id="1376" w:author="Raji Shanmugasundaram - C20616" w:date="2019-06-05T21:32:00Z">
                            <w:r>
                              <w:rPr>
                                <w:rFonts w:asciiTheme="minorHAnsi" w:cstheme="minorBidi"/>
                                <w:color w:val="FFFFFF" w:themeColor="light1"/>
                                <w:kern w:val="24"/>
                                <w:sz w:val="16"/>
                                <w:szCs w:val="16"/>
                              </w:rPr>
                              <w:t>HTTP-</w:t>
                            </w:r>
                          </w:ins>
                          <w:del w:id="1377" w:author="Raji Shanmugasundaram - C20616" w:date="2019-06-05T21:32:00Z">
                            <w:r w:rsidDel="007B7821">
                              <w:rPr>
                                <w:rFonts w:asciiTheme="minorHAnsi" w:cstheme="minorBidi"/>
                                <w:color w:val="FFFFFF" w:themeColor="light1"/>
                                <w:kern w:val="24"/>
                                <w:sz w:val="16"/>
                                <w:szCs w:val="16"/>
                              </w:rPr>
                              <w:delText xml:space="preserve">WEB </w:delText>
                            </w:r>
                          </w:del>
                          <w:r>
                            <w:rPr>
                              <w:rFonts w:asciiTheme="minorHAnsi" w:cstheme="minorBidi"/>
                              <w:color w:val="FFFFFF" w:themeColor="light1"/>
                              <w:kern w:val="24"/>
                              <w:sz w:val="16"/>
                              <w:szCs w:val="16"/>
                            </w:rPr>
                            <w:t>SERVER /Vending Machine-</w:t>
                          </w:r>
                          <w:ins w:id="1378"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n</w:t>
                          </w:r>
                          <w:ins w:id="1379"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p>
                      </w:txbxContent>
                    </v:textbox>
                  </v:rect>
                  <v:shape id="Arrow: Up-Down 409" o:spid="_x0000_s1070" type="#_x0000_t70" style="position:absolute;left:58366;top:4317;width:4846;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" adj=",6801" fillcolor="#1cade4" strokecolor="#117ea7" strokeweight="1.25pt"/>
                  <v:shape id="Arrow: Up-Down 410" o:spid="_x0000_s1071" type="#_x0000_t70" style="position:absolute;left:59951;top:18469;width:3888;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" adj=",8169" fillcolor="#1cade4" strokecolor="#117ea7" strokeweight="1.25pt"/>
                  <v:rect id="Rectangle 411" o:spid="_x0000_s1072" style="position:absolute;left:41004;top:23798;width:37496;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" fillcolor="#1cade4" strokecolor="#117ea7" strokeweight="1.25pt">
                    <v:textbox>
                      <w:txbxContent>
                        <w:p w14:paraId="2FC9EFBD" w14:textId="31BF9D84" w:rsidR="00D26193" w:rsidDel="007B7821" w:rsidRDefault="00D26193" w:rsidP="002870FE">
                          <w:pPr>
                            <w:jc w:val="center"/>
                            <w:rPr>
                              <w:del w:id="1380" w:author="Raji Shanmugasundaram - C20616" w:date="2019-06-05T21:37:00Z"/>
                              <w:sz w:val="24"/>
                              <w:szCs w:val="24"/>
                            </w:rPr>
                          </w:pPr>
                          <w:r>
                            <w:rPr>
                              <w:rFonts w:asciiTheme="minorHAnsi" w:cstheme="minorBidi"/>
                              <w:color w:val="FFFFFF" w:themeColor="light1"/>
                              <w:kern w:val="24"/>
                              <w:sz w:val="16"/>
                              <w:szCs w:val="16"/>
                            </w:rPr>
                            <w:t xml:space="preserve">PC- </w:t>
                          </w:r>
                          <w:ins w:id="1381" w:author="Raji Shanmugasundaram - C20616" w:date="2019-06-05T21:37:00Z">
                            <w:r>
                              <w:rPr>
                                <w:rFonts w:asciiTheme="minorHAnsi" w:cstheme="minorBidi"/>
                                <w:color w:val="FFFFFF" w:themeColor="light1"/>
                                <w:kern w:val="24"/>
                                <w:sz w:val="16"/>
                                <w:szCs w:val="16"/>
                              </w:rPr>
                              <w:t>HTTP-Client (</w:t>
                            </w:r>
                          </w:ins>
                          <w:ins w:id="1382" w:author="Raji Shanmugasundaram - C20616" w:date="2019-06-05T21:38:00Z">
                            <w:r>
                              <w:rPr>
                                <w:rFonts w:asciiTheme="minorHAnsi" w:cstheme="minorBidi"/>
                                <w:color w:val="FFFFFF" w:themeColor="light1"/>
                                <w:kern w:val="24"/>
                                <w:sz w:val="16"/>
                                <w:szCs w:val="16"/>
                              </w:rPr>
                              <w:t>n</w:t>
                            </w:r>
                          </w:ins>
                          <w:ins w:id="1383" w:author="Raji Shanmugasundaram - C20616" w:date="2019-06-05T21:37:00Z">
                            <w:r>
                              <w:rPr>
                                <w:rFonts w:asciiTheme="minorHAnsi" w:cstheme="minorBidi"/>
                                <w:color w:val="FFFFFF" w:themeColor="light1"/>
                                <w:kern w:val="24"/>
                                <w:sz w:val="16"/>
                                <w:szCs w:val="16"/>
                              </w:rPr>
                              <w:t>)</w:t>
                            </w:r>
                          </w:ins>
                          <w:del w:id="1384" w:author="Raji Shanmugasundaram - C20616" w:date="2019-06-05T21:37:00Z">
                            <w:r w:rsidDel="007B7821">
                              <w:rPr>
                                <w:rFonts w:asciiTheme="minorHAnsi" w:cstheme="minorBidi"/>
                                <w:color w:val="FFFFFF" w:themeColor="light1"/>
                                <w:kern w:val="24"/>
                                <w:sz w:val="16"/>
                                <w:szCs w:val="16"/>
                              </w:rPr>
                              <w:delText>VM WEB Page</w:delText>
                            </w:r>
                          </w:del>
                        </w:p>
                        <w:p w14:paraId="70FEEC04" w14:textId="74359AFB" w:rsidR="00D26193" w:rsidRDefault="00D26193" w:rsidP="002870FE">
                          <w:pPr>
                            <w:jc w:val="center"/>
                          </w:pPr>
                          <w:del w:id="1385" w:author="Raji Shanmugasundaram - C20616" w:date="2019-06-05T21:37:00Z">
                            <w:r w:rsidDel="007B7821">
                              <w:rPr>
                                <w:rFonts w:asciiTheme="minorHAnsi" w:cstheme="minorBidi"/>
                                <w:color w:val="FFFFFF" w:themeColor="light1"/>
                                <w:kern w:val="24"/>
                                <w:sz w:val="16"/>
                                <w:szCs w:val="16"/>
                              </w:rPr>
                              <w:delText>Web Browser</w:delText>
                            </w:r>
                          </w:del>
                        </w:p>
                      </w:txbxContent>
                    </v:textbox>
                  </v:rect>
                  <w10:wrap type="square" anchorx="margin"/>
                </v:group>
              </w:pict>
            </mc:Fallback>
          </mc:AlternateContent>
        </w:r>
      </w:ins>
      <w:ins w:id="1386" w:author="Raji Shanmugasundaram - C20616" w:date="2019-06-04T14:56:00Z">
        <w:r w:rsidR="00584538">
          <w:t>TASK</w:t>
        </w:r>
      </w:ins>
      <w:ins w:id="1387" w:author="Raji Shanmugasundaram - C20616" w:date="2019-06-03T16:50:00Z">
        <w:r w:rsidR="002870FE" w:rsidRPr="008A0885">
          <w:t xml:space="preserve"> 1:</w:t>
        </w:r>
      </w:ins>
    </w:p>
    <w:p w14:paraId="44992852" w14:textId="27EB196D" w:rsidR="00123425" w:rsidRDefault="002870FE" w:rsidP="00AA7ACF">
      <w:pPr>
        <w:pStyle w:val="ListParagraph"/>
        <w:ind w:left="0"/>
        <w:rPr>
          <w:ins w:id="1388" w:author="Raji Shanmugasundaram - C20616" w:date="2019-06-05T21:28:00Z"/>
          <w:lang w:eastAsia="en-AU"/>
        </w:rPr>
      </w:pPr>
      <w:ins w:id="1389" w:author="Raji Shanmugasundaram - C20616" w:date="2019-06-03T16:50:00Z">
        <w:r w:rsidRPr="006D192A">
          <w:rPr>
            <w:lang w:eastAsia="en-AU"/>
          </w:rPr>
          <w:t>The</w:t>
        </w:r>
        <w:r>
          <w:rPr>
            <w:lang w:eastAsia="en-AU"/>
          </w:rPr>
          <w:t xml:space="preserve">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of</w:t>
        </w:r>
        <w:r w:rsidRPr="006D192A">
          <w:rPr>
            <w:lang w:eastAsia="en-AU"/>
          </w:rPr>
          <w:t xml:space="preserve"> </w:t>
        </w:r>
      </w:ins>
      <w:ins w:id="1390" w:author="Raji Shanmugasundaram - C20616" w:date="2019-06-05T21:27:00Z">
        <w:r w:rsidR="00123425">
          <w:rPr>
            <w:lang w:eastAsia="en-AU"/>
          </w:rPr>
          <w:t>a</w:t>
        </w:r>
      </w:ins>
      <w:ins w:id="1391" w:author="Raji Shanmugasundaram - C20616" w:date="2019-06-03T16:50:00Z">
        <w:r>
          <w:rPr>
            <w:lang w:eastAsia="en-AU"/>
          </w:rPr>
          <w:t xml:space="preserve"> Vending Machine </w:t>
        </w:r>
        <w:r w:rsidRPr="006D192A">
          <w:rPr>
            <w:lang w:eastAsia="en-AU"/>
          </w:rPr>
          <w:t xml:space="preserve">to the </w:t>
        </w:r>
      </w:ins>
      <w:ins w:id="1392" w:author="Raji Shanmugasundaram - C20616" w:date="2019-06-05T21:25:00Z">
        <w:r w:rsidR="00123425">
          <w:rPr>
            <w:lang w:eastAsia="en-AU"/>
          </w:rPr>
          <w:t>HTTP-S</w:t>
        </w:r>
      </w:ins>
      <w:ins w:id="1393" w:author="Raji Shanmugasundaram - C20616" w:date="2019-06-04T10:04:00Z">
        <w:r w:rsidR="00C633B8">
          <w:rPr>
            <w:lang w:eastAsia="en-AU"/>
          </w:rPr>
          <w:t>erver</w:t>
        </w:r>
      </w:ins>
      <w:ins w:id="1394" w:author="Raji Shanmugasundaram - C20616" w:date="2019-06-05T21:25:00Z">
        <w:r w:rsidR="00123425">
          <w:rPr>
            <w:lang w:eastAsia="en-AU"/>
          </w:rPr>
          <w:t xml:space="preserve">. The </w:t>
        </w:r>
      </w:ins>
      <w:ins w:id="1395" w:author="Raji Shanmugasundaram - C20616" w:date="2019-06-05T21:26:00Z">
        <w:r w:rsidR="00123425">
          <w:rPr>
            <w:lang w:eastAsia="en-AU"/>
          </w:rPr>
          <w:t>HTTP-</w:t>
        </w:r>
      </w:ins>
      <w:ins w:id="1396" w:author="Raji Shanmugasundaram - C20616" w:date="2019-06-05T21:28:00Z">
        <w:r w:rsidR="00123425">
          <w:rPr>
            <w:lang w:eastAsia="en-AU"/>
          </w:rPr>
          <w:t>Server keeps</w:t>
        </w:r>
      </w:ins>
      <w:ins w:id="1397" w:author="Raji Shanmugasundaram - C20616" w:date="2019-06-05T21:27:00Z">
        <w:r w:rsidR="00123425">
          <w:rPr>
            <w:lang w:eastAsia="en-AU"/>
          </w:rPr>
          <w:t xml:space="preserve"> track</w:t>
        </w:r>
      </w:ins>
      <w:ins w:id="1398" w:author="Raji Shanmugasundaram - C20616" w:date="2019-06-03T16:50:00Z">
        <w:r>
          <w:rPr>
            <w:lang w:eastAsia="en-AU"/>
          </w:rPr>
          <w:t xml:space="preserve"> of the</w:t>
        </w:r>
      </w:ins>
      <w:ins w:id="1399" w:author="Raji Shanmugasundaram - C20616" w:date="2019-06-05T21:27:00Z">
        <w:r w:rsidR="00123425">
          <w:rPr>
            <w:lang w:eastAsia="en-AU"/>
          </w:rPr>
          <w:t xml:space="preserve"> items in the</w:t>
        </w:r>
      </w:ins>
      <w:ins w:id="1400" w:author="Raji Shanmugasundaram - C20616" w:date="2019-06-03T16:50:00Z">
        <w:r>
          <w:rPr>
            <w:lang w:eastAsia="en-AU"/>
          </w:rPr>
          <w:t xml:space="preserve"> </w:t>
        </w:r>
      </w:ins>
      <w:ins w:id="1401" w:author="Raji Shanmugasundaram - C20616" w:date="2019-06-05T21:27:00Z">
        <w:r w:rsidR="00123425">
          <w:rPr>
            <w:lang w:eastAsia="en-AU"/>
          </w:rPr>
          <w:t>V</w:t>
        </w:r>
      </w:ins>
      <w:ins w:id="1402" w:author="Raji Shanmugasundaram - C20616" w:date="2019-06-03T16:50:00Z">
        <w:r>
          <w:rPr>
            <w:lang w:eastAsia="en-AU"/>
          </w:rPr>
          <w:t xml:space="preserve">ending </w:t>
        </w:r>
      </w:ins>
      <w:ins w:id="1403" w:author="Raji Shanmugasundaram - C20616" w:date="2019-06-05T21:28:00Z">
        <w:r w:rsidR="00123425">
          <w:rPr>
            <w:lang w:eastAsia="en-AU"/>
          </w:rPr>
          <w:t>M</w:t>
        </w:r>
      </w:ins>
      <w:ins w:id="1404" w:author="Raji Shanmugasundaram - C20616" w:date="2019-06-03T16:50:00Z">
        <w:r>
          <w:rPr>
            <w:lang w:eastAsia="en-AU"/>
          </w:rPr>
          <w:t>achine.</w:t>
        </w:r>
      </w:ins>
    </w:p>
    <w:p w14:paraId="2F7C419D" w14:textId="259F04AE" w:rsidR="002870FE" w:rsidRDefault="002870FE">
      <w:pPr>
        <w:pStyle w:val="ListParagraph"/>
        <w:ind w:left="0"/>
        <w:rPr>
          <w:ins w:id="1405" w:author="Raji Shanmugasundaram - C20616" w:date="2019-06-04T13:12:00Z"/>
          <w:lang w:eastAsia="en-AU"/>
        </w:rPr>
        <w:pPrChange w:id="1406" w:author="Raji Shanmugasundaram - C20616" w:date="2019-06-04T13:32:00Z">
          <w:pPr>
            <w:pStyle w:val="ListParagraph"/>
            <w:ind w:left="1080"/>
          </w:pPr>
        </w:pPrChange>
      </w:pPr>
      <w:ins w:id="1407" w:author="Raji Shanmugasundaram - C20616" w:date="2019-06-03T16:50:00Z">
        <w:r>
          <w:rPr>
            <w:lang w:eastAsia="en-AU"/>
          </w:rPr>
          <w:t xml:space="preserve"> The</w:t>
        </w:r>
      </w:ins>
      <w:ins w:id="1408" w:author="Raji Shanmugasundaram - C20616" w:date="2019-06-04T13:12:00Z">
        <w:r w:rsidR="00B05C05">
          <w:rPr>
            <w:lang w:eastAsia="en-AU"/>
          </w:rPr>
          <w:t xml:space="preserve"> </w:t>
        </w:r>
      </w:ins>
      <w:ins w:id="1409" w:author="Raji Shanmugasundaram - C20616" w:date="2019-06-05T21:29:00Z">
        <w:r w:rsidR="00123425">
          <w:rPr>
            <w:lang w:eastAsia="en-AU"/>
          </w:rPr>
          <w:t>HTTP-</w:t>
        </w:r>
      </w:ins>
      <w:ins w:id="1410" w:author="Raji Shanmugasundaram - C20616" w:date="2019-06-04T13:12:00Z">
        <w:r w:rsidR="00B05C05">
          <w:rPr>
            <w:lang w:eastAsia="en-AU"/>
          </w:rPr>
          <w:t xml:space="preserve"> </w:t>
        </w:r>
      </w:ins>
      <w:ins w:id="1411" w:author="Raji Shanmugasundaram - C20616" w:date="2019-06-05T21:30:00Z">
        <w:r w:rsidR="00123425">
          <w:rPr>
            <w:lang w:eastAsia="en-AU"/>
          </w:rPr>
          <w:t>C</w:t>
        </w:r>
      </w:ins>
      <w:ins w:id="1412" w:author="Raji Shanmugasundaram - C20616" w:date="2019-06-04T13:13:00Z">
        <w:r w:rsidR="00B05C05">
          <w:rPr>
            <w:lang w:eastAsia="en-AU"/>
          </w:rPr>
          <w:t>lient (</w:t>
        </w:r>
      </w:ins>
      <w:ins w:id="1413" w:author="Raji Shanmugasundaram - C20616" w:date="2019-06-05T21:30:00Z">
        <w:r w:rsidR="00123425">
          <w:rPr>
            <w:lang w:eastAsia="en-AU"/>
          </w:rPr>
          <w:t>PC-</w:t>
        </w:r>
      </w:ins>
      <w:ins w:id="1414" w:author="Raji Shanmugasundaram - C20616" w:date="2019-06-04T13:13:00Z">
        <w:r w:rsidR="00B05C05">
          <w:rPr>
            <w:lang w:eastAsia="en-AU"/>
          </w:rPr>
          <w:t xml:space="preserve">web page) talks to the </w:t>
        </w:r>
      </w:ins>
      <w:ins w:id="1415" w:author="Raji Shanmugasundaram - C20616" w:date="2019-06-05T21:30:00Z">
        <w:r w:rsidR="00123425">
          <w:rPr>
            <w:lang w:eastAsia="en-AU"/>
          </w:rPr>
          <w:t>HTTP-</w:t>
        </w:r>
      </w:ins>
      <w:ins w:id="1416" w:author="Raji Shanmugasundaram - C20616" w:date="2019-06-04T13:13:00Z">
        <w:r w:rsidR="00B05C05">
          <w:rPr>
            <w:lang w:eastAsia="en-AU"/>
          </w:rPr>
          <w:t xml:space="preserve"> </w:t>
        </w:r>
      </w:ins>
      <w:ins w:id="1417" w:author="Raji Shanmugasundaram - C20616" w:date="2019-06-04T13:15:00Z">
        <w:r w:rsidR="00B05C05">
          <w:rPr>
            <w:lang w:eastAsia="en-AU"/>
          </w:rPr>
          <w:t>server and</w:t>
        </w:r>
      </w:ins>
      <w:ins w:id="1418" w:author="Raji Shanmugasundaram - C20616" w:date="2019-06-04T13:14:00Z">
        <w:r w:rsidR="00B05C05">
          <w:rPr>
            <w:lang w:eastAsia="en-AU"/>
          </w:rPr>
          <w:t xml:space="preserve"> </w:t>
        </w:r>
      </w:ins>
      <w:ins w:id="1419" w:author="Raji Shanmugasundaram - C20616" w:date="2019-06-04T13:15:00Z">
        <w:r w:rsidR="00B05C05">
          <w:rPr>
            <w:lang w:eastAsia="en-AU"/>
          </w:rPr>
          <w:t>displays the</w:t>
        </w:r>
      </w:ins>
      <w:ins w:id="1420" w:author="Raji Shanmugasundaram - C20616" w:date="2019-06-03T16:50:00Z">
        <w:r>
          <w:rPr>
            <w:lang w:eastAsia="en-AU"/>
          </w:rPr>
          <w:t xml:space="preserve"> status of the V</w:t>
        </w:r>
      </w:ins>
      <w:ins w:id="1421" w:author="Raji Shanmugasundaram - C20616" w:date="2019-06-05T21:30:00Z">
        <w:r w:rsidR="00123425">
          <w:rPr>
            <w:lang w:eastAsia="en-AU"/>
          </w:rPr>
          <w:t xml:space="preserve">ending </w:t>
        </w:r>
      </w:ins>
      <w:ins w:id="1422" w:author="Raji Shanmugasundaram - C20616" w:date="2019-06-03T16:50:00Z">
        <w:r>
          <w:rPr>
            <w:lang w:eastAsia="en-AU"/>
          </w:rPr>
          <w:t>M</w:t>
        </w:r>
      </w:ins>
      <w:ins w:id="1423" w:author="Raji Shanmugasundaram - C20616" w:date="2019-06-05T21:30:00Z">
        <w:r w:rsidR="00123425">
          <w:rPr>
            <w:lang w:eastAsia="en-AU"/>
          </w:rPr>
          <w:t>achine.</w:t>
        </w:r>
      </w:ins>
      <w:ins w:id="1424" w:author="Raji Shanmugasundaram - C20616" w:date="2019-06-05T21:31:00Z">
        <w:r w:rsidR="00123425">
          <w:rPr>
            <w:lang w:eastAsia="en-AU"/>
          </w:rPr>
          <w:t xml:space="preserve"> The HTTP-Client also </w:t>
        </w:r>
      </w:ins>
      <w:ins w:id="1425" w:author="Raji Shanmugasundaram - C20616" w:date="2019-06-04T13:14:00Z">
        <w:r w:rsidR="00B05C05">
          <w:rPr>
            <w:lang w:eastAsia="en-AU"/>
          </w:rPr>
          <w:t>sends out an</w:t>
        </w:r>
      </w:ins>
      <w:ins w:id="1426" w:author="Raji Shanmugasundaram - C20616" w:date="2019-06-03T16:50:00Z">
        <w:r>
          <w:rPr>
            <w:lang w:eastAsia="en-AU"/>
          </w:rPr>
          <w:t xml:space="preserve"> update</w:t>
        </w:r>
      </w:ins>
      <w:ins w:id="1427" w:author="Raji Shanmugasundaram - C20616" w:date="2019-06-04T11:17:00Z">
        <w:r w:rsidR="00B709AF">
          <w:rPr>
            <w:lang w:eastAsia="en-AU"/>
          </w:rPr>
          <w:t xml:space="preserve"> request</w:t>
        </w:r>
      </w:ins>
      <w:ins w:id="1428" w:author="Raji Shanmugasundaram - C20616" w:date="2019-06-04T10:07:00Z">
        <w:r w:rsidR="00C633B8">
          <w:rPr>
            <w:lang w:eastAsia="en-AU"/>
          </w:rPr>
          <w:t xml:space="preserve"> </w:t>
        </w:r>
      </w:ins>
      <w:ins w:id="1429" w:author="Raji Shanmugasundaram - C20616" w:date="2019-06-04T13:14:00Z">
        <w:r w:rsidR="00B05C05">
          <w:rPr>
            <w:lang w:eastAsia="en-AU"/>
          </w:rPr>
          <w:t>to the</w:t>
        </w:r>
      </w:ins>
      <w:ins w:id="1430" w:author="Raji Shanmugasundaram - C20616" w:date="2019-06-04T13:15:00Z">
        <w:r w:rsidR="00B05C05">
          <w:rPr>
            <w:lang w:eastAsia="en-AU"/>
          </w:rPr>
          <w:t xml:space="preserve"> </w:t>
        </w:r>
      </w:ins>
      <w:ins w:id="1431" w:author="Raji Shanmugasundaram - C20616" w:date="2019-06-05T21:31:00Z">
        <w:r w:rsidR="00123425">
          <w:rPr>
            <w:lang w:eastAsia="en-AU"/>
          </w:rPr>
          <w:t>HTTP-</w:t>
        </w:r>
      </w:ins>
      <w:ins w:id="1432" w:author="Raji Shanmugasundaram - C20616" w:date="2019-06-04T13:15:00Z">
        <w:r w:rsidR="00B05C05">
          <w:rPr>
            <w:lang w:eastAsia="en-AU"/>
          </w:rPr>
          <w:t xml:space="preserve"> server using Ethernet I</w:t>
        </w:r>
      </w:ins>
      <w:ins w:id="1433" w:author="Raji Shanmugasundaram - C20616" w:date="2019-06-03T16:50:00Z">
        <w:r>
          <w:rPr>
            <w:lang w:eastAsia="en-AU"/>
          </w:rPr>
          <w:t>nterface.</w:t>
        </w:r>
      </w:ins>
    </w:p>
    <w:p w14:paraId="2000EAFD" w14:textId="4F6A77EA" w:rsidR="00B05C05" w:rsidRDefault="00B05C05">
      <w:pPr>
        <w:pStyle w:val="ListParagraph"/>
        <w:ind w:left="1080"/>
        <w:rPr>
          <w:ins w:id="1434" w:author="Raji Shanmugasundaram - C20616" w:date="2019-06-03T16:50:00Z"/>
          <w:lang w:eastAsia="en-AU"/>
        </w:rPr>
        <w:pPrChange w:id="1435" w:author="Raji Shanmugasundaram - C20616" w:date="2019-06-04T10:08:00Z">
          <w:pPr>
            <w:pStyle w:val="ListParagraph"/>
            <w:ind w:left="1080"/>
            <w:jc w:val="both"/>
          </w:pPr>
        </w:pPrChange>
      </w:pPr>
    </w:p>
    <w:p w14:paraId="5EF825A7" w14:textId="16B1DF7C" w:rsidR="002870FE" w:rsidRDefault="00F80633" w:rsidP="00C633B8">
      <w:pPr>
        <w:pStyle w:val="ListParagraph"/>
        <w:ind w:left="1080"/>
        <w:rPr>
          <w:ins w:id="1436" w:author="Raji Shanmugasundaram - C20616" w:date="2019-06-04T13:32:00Z"/>
          <w:lang w:eastAsia="en-AU"/>
        </w:rPr>
      </w:pPr>
      <w:ins w:id="1437" w:author="Raji Shanmugasundaram - C20616" w:date="2019-06-05T21:46:00Z">
        <w:r>
          <w:rPr>
            <w:noProof/>
          </w:rPr>
          <mc:AlternateContent>
            <mc:Choice Requires="wps">
              <w:drawing>
                <wp:anchor distT="0" distB="0" distL="114300" distR="114300" simplePos="0" relativeHeight="251901440" behindDoc="0" locked="0" layoutInCell="1" allowOverlap="1" wp14:anchorId="40D75D22" wp14:editId="39AFF565">
                  <wp:simplePos x="0" y="0"/>
                  <wp:positionH relativeFrom="column">
                    <wp:posOffset>3708603</wp:posOffset>
                  </wp:positionH>
                  <wp:positionV relativeFrom="paragraph">
                    <wp:posOffset>37744</wp:posOffset>
                  </wp:positionV>
                  <wp:extent cx="899770" cy="936346"/>
                  <wp:effectExtent l="38100" t="19050" r="15240" b="111760"/>
                  <wp:wrapNone/>
                  <wp:docPr id="666" name="Connector: Curved 666"/>
                  <wp:cNvGraphicFramePr/>
                  <a:graphic xmlns:a="http://schemas.openxmlformats.org/drawingml/2006/main">
                    <a:graphicData uri="http://schemas.microsoft.com/office/word/2010/wordprocessingShape">
                      <wps:wsp>
                        <wps:cNvCnPr/>
                        <wps:spPr>
                          <a:xfrm flipH="1">
                            <a:off x="0" y="0"/>
                            <a:ext cx="899770" cy="936346"/>
                          </a:xfrm>
                          <a:prstGeom prst="curvedConnector3">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E97B7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66" o:spid="_x0000_s1026" type="#_x0000_t38" style="position:absolute;margin-left:292pt;margin-top:2.95pt;width:70.85pt;height:73.75pt;flip:x;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" adj="10800" strokecolor="#4472c4 [3208]" strokeweight="2.25pt">
                  <v:stroke endarrow="open"/>
                </v:shape>
              </w:pict>
            </mc:Fallback>
          </mc:AlternateContent>
        </w:r>
      </w:ins>
      <w:ins w:id="1438" w:author="Raji Shanmugasundaram - C20616" w:date="2019-06-04T13:33:00Z">
        <w:r w:rsidR="00AA7ACF">
          <w:rPr>
            <w:noProof/>
          </w:rPr>
          <w:drawing>
            <wp:inline distT="0" distB="0" distL="0" distR="0" wp14:anchorId="3EB5FC46" wp14:editId="2E65E4A8">
              <wp:extent cx="3037173" cy="2067339"/>
              <wp:effectExtent l="0" t="0" r="0" b="9525"/>
              <wp:docPr id="476"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82"/>
                      <a:stretch>
                        <a:fillRect/>
                      </a:stretch>
                    </pic:blipFill>
                    <pic:spPr>
                      <a:xfrm>
                        <a:off x="0" y="0"/>
                        <a:ext cx="3039620" cy="2069004"/>
                      </a:xfrm>
                      <a:prstGeom prst="rect">
                        <a:avLst/>
                      </a:prstGeom>
                    </pic:spPr>
                  </pic:pic>
                </a:graphicData>
              </a:graphic>
            </wp:inline>
          </w:drawing>
        </w:r>
      </w:ins>
    </w:p>
    <w:p w14:paraId="72B5FC4C" w14:textId="4A9CF2A9" w:rsidR="00AA7ACF" w:rsidRDefault="00AA7ACF" w:rsidP="00C633B8">
      <w:pPr>
        <w:pStyle w:val="ListParagraph"/>
        <w:ind w:left="1080"/>
        <w:rPr>
          <w:ins w:id="1439" w:author="Raji Shanmugasundaram - C20616" w:date="2019-06-04T13:32:00Z"/>
          <w:lang w:eastAsia="en-AU"/>
        </w:rPr>
      </w:pPr>
    </w:p>
    <w:p w14:paraId="02160B66" w14:textId="22BFFEE8" w:rsidR="00AA7ACF" w:rsidRDefault="00AA7ACF" w:rsidP="00C633B8">
      <w:pPr>
        <w:pStyle w:val="ListParagraph"/>
        <w:ind w:left="1080"/>
        <w:rPr>
          <w:ins w:id="1440" w:author="Raji Shanmugasundaram - C20616" w:date="2019-06-04T13:32:00Z"/>
          <w:lang w:eastAsia="en-AU"/>
        </w:rPr>
      </w:pPr>
    </w:p>
    <w:p w14:paraId="70C95B65" w14:textId="5E6B2D34" w:rsidR="002870FE" w:rsidRDefault="00584538" w:rsidP="00B05C05">
      <w:pPr>
        <w:pStyle w:val="Heading2"/>
        <w:rPr>
          <w:ins w:id="1441" w:author="Raji Shanmugasundaram - C20616" w:date="2019-06-04T13:16:00Z"/>
          <w:lang w:eastAsia="en-AU"/>
        </w:rPr>
      </w:pPr>
      <w:ins w:id="1442" w:author="Raji Shanmugasundaram - C20616" w:date="2019-06-04T14:56:00Z">
        <w:r>
          <w:rPr>
            <w:lang w:eastAsia="en-AU"/>
          </w:rPr>
          <w:t>TASK</w:t>
        </w:r>
      </w:ins>
      <w:ins w:id="1443" w:author="Raji Shanmugasundaram - C20616" w:date="2019-06-04T13:10:00Z">
        <w:r w:rsidR="00B05C05">
          <w:rPr>
            <w:lang w:eastAsia="en-AU"/>
          </w:rPr>
          <w:t xml:space="preserve"> 2:</w:t>
        </w:r>
      </w:ins>
    </w:p>
    <w:p w14:paraId="354922F3" w14:textId="4F2A1C93" w:rsidR="007B7821" w:rsidRDefault="00AA7ACF" w:rsidP="00B05C05">
      <w:pPr>
        <w:rPr>
          <w:ins w:id="1444" w:author="Raji Shanmugasundaram - C20616" w:date="2019-06-05T21:35:00Z"/>
          <w:lang w:eastAsia="en-AU"/>
        </w:rPr>
      </w:pPr>
      <w:ins w:id="1445" w:author="Raji Shanmugasundaram - C20616" w:date="2019-06-04T13:31:00Z">
        <w:r>
          <w:rPr>
            <w:noProof/>
          </w:rPr>
          <mc:AlternateContent>
            <mc:Choice Requires="wpg">
              <w:drawing>
                <wp:anchor distT="0" distB="0" distL="114300" distR="114300" simplePos="0" relativeHeight="251835904" behindDoc="0" locked="0" layoutInCell="1" allowOverlap="1" wp14:anchorId="077FC219" wp14:editId="1601C704">
                  <wp:simplePos x="0" y="0"/>
                  <wp:positionH relativeFrom="margin">
                    <wp:align>right</wp:align>
                  </wp:positionH>
                  <wp:positionV relativeFrom="paragraph">
                    <wp:posOffset>11954</wp:posOffset>
                  </wp:positionV>
                  <wp:extent cx="2289810" cy="1556385"/>
                  <wp:effectExtent l="0" t="0" r="15240" b="24765"/>
                  <wp:wrapSquare wrapText="bothSides"/>
                  <wp:docPr id="463" name="Group 33"/>
                  <wp:cNvGraphicFramePr/>
                  <a:graphic xmlns:a="http://schemas.openxmlformats.org/drawingml/2006/main">
                    <a:graphicData uri="http://schemas.microsoft.com/office/word/2010/wordprocessingGroup">
                      <wpg:wgp>
                        <wpg:cNvGrpSpPr/>
                        <wpg:grpSpPr>
                          <a:xfrm>
                            <a:off x="0" y="0"/>
                            <a:ext cx="2289810" cy="1556578"/>
                            <a:chOff x="-1" y="1"/>
                            <a:chExt cx="2289810" cy="1556577"/>
                          </a:xfrm>
                        </wpg:grpSpPr>
                        <wpg:grpSp>
                          <wpg:cNvPr id="464" name="Group 464"/>
                          <wpg:cNvGrpSpPr/>
                          <wpg:grpSpPr>
                            <a:xfrm rot="10800000">
                              <a:off x="-1" y="1"/>
                              <a:ext cx="1642745" cy="1556577"/>
                              <a:chOff x="0" y="18903"/>
                              <a:chExt cx="5497661" cy="2206340"/>
                            </a:xfrm>
                          </wpg:grpSpPr>
                          <wps:wsp>
                            <wps:cNvPr id="465" name="Rectangle 465"/>
                            <wps:cNvSpPr/>
                            <wps:spPr>
                              <a:xfrm rot="10800000">
                                <a:off x="0" y="1118912"/>
                                <a:ext cx="3558793" cy="335252"/>
                              </a:xfrm>
                              <a:prstGeom prst="rect">
                                <a:avLst/>
                              </a:prstGeom>
                              <a:solidFill>
                                <a:srgbClr val="1CADE4"/>
                              </a:solidFill>
                              <a:ln w="15875" cap="flat" cmpd="sng" algn="ctr">
                                <a:solidFill>
                                  <a:srgbClr val="1CADE4">
                                    <a:shade val="50000"/>
                                  </a:srgbClr>
                                </a:solidFill>
                                <a:prstDash val="solid"/>
                              </a:ln>
                              <a:effectLst/>
                            </wps:spPr>
                            <wps:txbx>
                              <w:txbxContent>
                                <w:p w14:paraId="36ADDE39" w14:textId="77777777" w:rsidR="00D26193" w:rsidRDefault="00D26193" w:rsidP="00AA7ACF">
                                  <w:pPr>
                                    <w:spacing w:line="324" w:lineRule="auto"/>
                                    <w:jc w:val="center"/>
                                    <w:rPr>
                                      <w:sz w:val="24"/>
                                      <w:szCs w:val="24"/>
                                    </w:rPr>
                                  </w:pPr>
                                  <w:r>
                                    <w:rPr>
                                      <w:rFonts w:asciiTheme="minorHAnsi" w:cs="Calibri"/>
                                      <w:color w:val="FFFFFF"/>
                                      <w:kern w:val="24"/>
                                      <w:sz w:val="16"/>
                                      <w:szCs w:val="16"/>
                                    </w:rPr>
                                    <w:t>Ethernet Switch</w:t>
                                  </w:r>
                                </w:p>
                              </w:txbxContent>
                            </wps:txbx>
                            <wps:bodyPr rtlCol="0" anchor="ctr"/>
                          </wps:wsp>
                          <wps:wsp>
                            <wps:cNvPr id="466" name="Arrow: Up-Down 466"/>
                            <wps:cNvSpPr/>
                            <wps:spPr>
                              <a:xfrm>
                                <a:off x="402646" y="604859"/>
                                <a:ext cx="484633" cy="51405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67" name="Straight Connector 467"/>
                            <wps:cNvCnPr>
                              <a:cxnSpLocks/>
                            </wps:cNvCnPr>
                            <wps:spPr>
                              <a:xfrm>
                                <a:off x="1029614" y="820729"/>
                                <a:ext cx="217164" cy="0"/>
                              </a:xfrm>
                              <a:prstGeom prst="line">
                                <a:avLst/>
                              </a:prstGeom>
                              <a:noFill/>
                              <a:ln w="38100" cap="flat" cmpd="sng" algn="ctr">
                                <a:solidFill>
                                  <a:sysClr val="windowText" lastClr="000000"/>
                                </a:solidFill>
                                <a:prstDash val="solid"/>
                              </a:ln>
                              <a:effectLst/>
                            </wps:spPr>
                            <wps:bodyPr/>
                          </wps:wsp>
                          <wps:wsp>
                            <wps:cNvPr id="468" name="Straight Connector 468"/>
                            <wps:cNvCnPr>
                              <a:cxnSpLocks/>
                            </wps:cNvCnPr>
                            <wps:spPr>
                              <a:xfrm>
                                <a:off x="1423478" y="818750"/>
                                <a:ext cx="217164" cy="0"/>
                              </a:xfrm>
                              <a:prstGeom prst="line">
                                <a:avLst/>
                              </a:prstGeom>
                              <a:noFill/>
                              <a:ln w="38100" cap="flat" cmpd="sng" algn="ctr">
                                <a:solidFill>
                                  <a:sysClr val="windowText" lastClr="000000"/>
                                </a:solidFill>
                                <a:prstDash val="solid"/>
                              </a:ln>
                              <a:effectLst/>
                            </wps:spPr>
                            <wps:bodyPr/>
                          </wps:wsp>
                          <wps:wsp>
                            <wps:cNvPr id="469" name="Straight Connector 469"/>
                            <wps:cNvCnPr>
                              <a:cxnSpLocks/>
                            </wps:cNvCnPr>
                            <wps:spPr>
                              <a:xfrm>
                                <a:off x="2213188" y="818750"/>
                                <a:ext cx="217164" cy="0"/>
                              </a:xfrm>
                              <a:prstGeom prst="line">
                                <a:avLst/>
                              </a:prstGeom>
                              <a:noFill/>
                              <a:ln w="38100" cap="flat" cmpd="sng" algn="ctr">
                                <a:solidFill>
                                  <a:sysClr val="windowText" lastClr="000000"/>
                                </a:solidFill>
                                <a:prstDash val="solid"/>
                              </a:ln>
                              <a:effectLst/>
                            </wps:spPr>
                            <wps:bodyPr/>
                          </wps:wsp>
                          <wps:wsp>
                            <wps:cNvPr id="470" name="Straight Connector 470"/>
                            <wps:cNvCnPr>
                              <a:cxnSpLocks/>
                            </wps:cNvCnPr>
                            <wps:spPr>
                              <a:xfrm>
                                <a:off x="1838563" y="820729"/>
                                <a:ext cx="217164" cy="0"/>
                              </a:xfrm>
                              <a:prstGeom prst="line">
                                <a:avLst/>
                              </a:prstGeom>
                              <a:noFill/>
                              <a:ln w="38100" cap="flat" cmpd="sng" algn="ctr">
                                <a:solidFill>
                                  <a:sysClr val="windowText" lastClr="000000"/>
                                </a:solidFill>
                                <a:prstDash val="solid"/>
                              </a:ln>
                              <a:effectLst/>
                            </wps:spPr>
                            <wps:bodyPr/>
                          </wps:wsp>
                          <wps:wsp>
                            <wps:cNvPr id="471" name="Rectangle 471"/>
                            <wps:cNvSpPr/>
                            <wps:spPr>
                              <a:xfrm rot="10800000">
                                <a:off x="1605138" y="18903"/>
                                <a:ext cx="3892523" cy="541470"/>
                              </a:xfrm>
                              <a:prstGeom prst="rect">
                                <a:avLst/>
                              </a:prstGeom>
                              <a:solidFill>
                                <a:srgbClr val="1CADE4"/>
                              </a:solidFill>
                              <a:ln w="15875" cap="flat" cmpd="sng" algn="ctr">
                                <a:solidFill>
                                  <a:srgbClr val="1CADE4">
                                    <a:shade val="50000"/>
                                  </a:srgbClr>
                                </a:solidFill>
                                <a:prstDash val="solid"/>
                              </a:ln>
                              <a:effectLst/>
                            </wps:spPr>
                            <wps:txbx>
                              <w:txbxContent>
                                <w:p w14:paraId="09CFA990" w14:textId="75488F35" w:rsidR="00D26193" w:rsidRPr="00455CC3" w:rsidRDefault="00D26193" w:rsidP="00AA7ACF">
                                  <w:pPr>
                                    <w:spacing w:line="324" w:lineRule="auto"/>
                                    <w:rPr>
                                      <w:color w:val="FFFFFF" w:themeColor="background1"/>
                                      <w:sz w:val="24"/>
                                      <w:szCs w:val="24"/>
                                      <w:rPrChange w:id="1446" w:author="Raji Shanmugasundaram - C20616" w:date="2019-06-05T21:43:00Z">
                                        <w:rPr>
                                          <w:sz w:val="24"/>
                                          <w:szCs w:val="24"/>
                                        </w:rPr>
                                      </w:rPrChange>
                                    </w:rPr>
                                  </w:pPr>
                                  <w:r w:rsidRPr="00455CC3">
                                    <w:rPr>
                                      <w:rFonts w:asciiTheme="minorHAnsi"/>
                                      <w:color w:val="FFFFFF" w:themeColor="background1"/>
                                      <w:kern w:val="24"/>
                                      <w:sz w:val="16"/>
                                      <w:szCs w:val="16"/>
                                      <w:rPrChange w:id="1447" w:author="Raji Shanmugasundaram - C20616" w:date="2019-06-05T21:43:00Z">
                                        <w:rPr>
                                          <w:rFonts w:asciiTheme="minorHAnsi"/>
                                          <w:color w:val="FFFFFF"/>
                                          <w:kern w:val="24"/>
                                          <w:sz w:val="16"/>
                                          <w:szCs w:val="16"/>
                                        </w:rPr>
                                      </w:rPrChange>
                                    </w:rPr>
                                    <w:t>E70 </w:t>
                                  </w:r>
                                  <w:del w:id="1448" w:author="Raji Shanmugasundaram - C20616" w:date="2019-06-05T21:42:00Z">
                                    <w:r w:rsidRPr="00455CC3" w:rsidDel="00455CC3">
                                      <w:rPr>
                                        <w:rFonts w:asciiTheme="minorHAnsi"/>
                                        <w:color w:val="FFFFFF" w:themeColor="background1"/>
                                        <w:kern w:val="24"/>
                                        <w:sz w:val="16"/>
                                        <w:szCs w:val="16"/>
                                        <w:rPrChange w:id="1449" w:author="Raji Shanmugasundaram - C20616" w:date="2019-06-05T21:43:00Z">
                                          <w:rPr>
                                            <w:rFonts w:asciiTheme="minorHAnsi"/>
                                            <w:color w:val="FFFFFF"/>
                                            <w:kern w:val="24"/>
                                            <w:sz w:val="16"/>
                                            <w:szCs w:val="16"/>
                                          </w:rPr>
                                        </w:rPrChange>
                                      </w:rPr>
                                      <w:delText xml:space="preserve"> W</w:delText>
                                    </w:r>
                                  </w:del>
                                  <w:del w:id="1450" w:author="Raji Shanmugasundaram - C20616" w:date="2019-06-05T21:43:00Z">
                                    <w:r w:rsidRPr="00455CC3" w:rsidDel="00455CC3">
                                      <w:rPr>
                                        <w:rFonts w:asciiTheme="minorHAnsi"/>
                                        <w:color w:val="FFFFFF" w:themeColor="background1"/>
                                        <w:kern w:val="24"/>
                                        <w:sz w:val="16"/>
                                        <w:szCs w:val="16"/>
                                        <w:rPrChange w:id="1451" w:author="Raji Shanmugasundaram - C20616" w:date="2019-06-05T21:43:00Z">
                                          <w:rPr>
                                            <w:rFonts w:asciiTheme="minorHAnsi"/>
                                            <w:color w:val="FFFFFF"/>
                                            <w:kern w:val="24"/>
                                            <w:sz w:val="16"/>
                                            <w:szCs w:val="16"/>
                                          </w:rPr>
                                        </w:rPrChange>
                                      </w:rPr>
                                      <w:delText xml:space="preserve">EB </w:delText>
                                    </w:r>
                                  </w:del>
                                  <w:ins w:id="1452" w:author="Raji Shanmugasundaram - C20616" w:date="2019-06-05T21:43:00Z">
                                    <w:r w:rsidRPr="00455CC3">
                                      <w:rPr>
                                        <w:rFonts w:asciiTheme="minorHAnsi"/>
                                        <w:color w:val="FFFFFF" w:themeColor="background1"/>
                                        <w:kern w:val="24"/>
                                        <w:sz w:val="16"/>
                                        <w:szCs w:val="16"/>
                                        <w:rPrChange w:id="1453" w:author="Raji Shanmugasundaram - C20616" w:date="2019-06-05T21:43:00Z">
                                          <w:rPr>
                                            <w:rFonts w:asciiTheme="minorHAnsi"/>
                                            <w:color w:val="FFFFFF"/>
                                            <w:kern w:val="24"/>
                                            <w:sz w:val="16"/>
                                            <w:szCs w:val="16"/>
                                          </w:rPr>
                                        </w:rPrChange>
                                      </w:rPr>
                                      <w:t>HTTP-</w:t>
                                    </w:r>
                                  </w:ins>
                                  <w:r w:rsidRPr="00455CC3">
                                    <w:rPr>
                                      <w:rFonts w:asciiTheme="minorHAnsi"/>
                                      <w:color w:val="FFFFFF" w:themeColor="background1"/>
                                      <w:kern w:val="24"/>
                                      <w:sz w:val="16"/>
                                      <w:szCs w:val="16"/>
                                      <w:rPrChange w:id="1454" w:author="Raji Shanmugasundaram - C20616" w:date="2019-06-05T21:43:00Z">
                                        <w:rPr>
                                          <w:rFonts w:asciiTheme="minorHAnsi"/>
                                          <w:color w:val="FFFFFF"/>
                                          <w:kern w:val="24"/>
                                          <w:sz w:val="16"/>
                                          <w:szCs w:val="16"/>
                                        </w:rPr>
                                      </w:rPrChange>
                                    </w:rPr>
                                    <w:t>SERVER</w:t>
                                  </w:r>
                                  <w:r w:rsidRPr="00455CC3">
                                    <w:rPr>
                                      <w:rFonts w:asciiTheme="minorHAnsi"/>
                                      <w:color w:val="FFFFFF" w:themeColor="background1"/>
                                      <w:kern w:val="24"/>
                                      <w:sz w:val="16"/>
                                      <w:szCs w:val="16"/>
                                      <w:u w:val="single"/>
                                      <w:rPrChange w:id="1455"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56" w:author="Raji Shanmugasundaram - C20616" w:date="2019-06-05T21:43:00Z">
                                        <w:rPr>
                                          <w:rFonts w:asciiTheme="minorHAnsi"/>
                                          <w:color w:val="FFFFFF"/>
                                          <w:kern w:val="24"/>
                                          <w:sz w:val="16"/>
                                          <w:szCs w:val="16"/>
                                        </w:rPr>
                                      </w:rPrChange>
                                    </w:rPr>
                                    <w:t>/</w:t>
                                  </w:r>
                                  <w:r w:rsidRPr="00455CC3">
                                    <w:rPr>
                                      <w:rFonts w:asciiTheme="minorHAnsi"/>
                                      <w:color w:val="FFFFFF" w:themeColor="background1"/>
                                      <w:kern w:val="24"/>
                                      <w:sz w:val="16"/>
                                      <w:szCs w:val="16"/>
                                      <w:u w:val="single"/>
                                      <w:rPrChange w:id="1457"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58" w:author="Raji Shanmugasundaram - C20616" w:date="2019-06-05T21:43:00Z">
                                        <w:rPr>
                                          <w:rFonts w:asciiTheme="minorHAnsi"/>
                                          <w:color w:val="FFFFFF"/>
                                          <w:kern w:val="24"/>
                                          <w:sz w:val="16"/>
                                          <w:szCs w:val="16"/>
                                        </w:rPr>
                                      </w:rPrChange>
                                    </w:rPr>
                                    <w:t>Vending Machine</w:t>
                                  </w:r>
                                  <w:r w:rsidRPr="00455CC3">
                                    <w:rPr>
                                      <w:rFonts w:asciiTheme="minorHAnsi"/>
                                      <w:color w:val="FFFFFF" w:themeColor="background1"/>
                                      <w:kern w:val="24"/>
                                      <w:sz w:val="16"/>
                                      <w:szCs w:val="16"/>
                                      <w:u w:val="single"/>
                                      <w:rPrChange w:id="1459" w:author="Raji Shanmugasundaram - C20616" w:date="2019-06-05T21:43:00Z">
                                        <w:rPr>
                                          <w:rFonts w:asciiTheme="minorHAnsi"/>
                                          <w:color w:val="008080"/>
                                          <w:kern w:val="24"/>
                                          <w:sz w:val="16"/>
                                          <w:szCs w:val="16"/>
                                          <w:u w:val="single"/>
                                        </w:rPr>
                                      </w:rPrChange>
                                    </w:rPr>
                                    <w:t xml:space="preserve"> </w:t>
                                  </w:r>
                                  <w:ins w:id="1460" w:author="Raji Shanmugasundaram - C20616" w:date="2019-06-05T21:43:00Z">
                                    <w:r w:rsidRPr="00455CC3">
                                      <w:rPr>
                                        <w:rFonts w:asciiTheme="minorHAnsi"/>
                                        <w:color w:val="FFFFFF" w:themeColor="background1"/>
                                        <w:kern w:val="24"/>
                                        <w:sz w:val="16"/>
                                        <w:szCs w:val="16"/>
                                        <w:u w:val="single"/>
                                        <w:rPrChange w:id="1461" w:author="Raji Shanmugasundaram - C20616" w:date="2019-06-05T21:43:00Z">
                                          <w:rPr>
                                            <w:rFonts w:asciiTheme="minorHAnsi"/>
                                            <w:color w:val="008080"/>
                                            <w:kern w:val="24"/>
                                            <w:sz w:val="16"/>
                                            <w:szCs w:val="16"/>
                                            <w:u w:val="single"/>
                                          </w:rPr>
                                        </w:rPrChange>
                                      </w:rPr>
                                      <w:t>(1)</w:t>
                                    </w:r>
                                  </w:ins>
                                  <w:del w:id="1462" w:author="Raji Shanmugasundaram - C20616" w:date="2019-06-05T21:43:00Z">
                                    <w:r w:rsidRPr="00455CC3" w:rsidDel="00455CC3">
                                      <w:rPr>
                                        <w:rFonts w:asciiTheme="minorHAnsi"/>
                                        <w:color w:val="FFFFFF" w:themeColor="background1"/>
                                        <w:kern w:val="24"/>
                                        <w:sz w:val="16"/>
                                        <w:szCs w:val="16"/>
                                        <w:u w:val="single"/>
                                        <w:rPrChange w:id="1463" w:author="Raji Shanmugasundaram - C20616" w:date="2019-06-05T21:43:00Z">
                                          <w:rPr>
                                            <w:rFonts w:asciiTheme="minorHAnsi"/>
                                            <w:color w:val="008080"/>
                                            <w:kern w:val="24"/>
                                            <w:sz w:val="16"/>
                                            <w:szCs w:val="16"/>
                                            <w:u w:val="single"/>
                                          </w:rPr>
                                        </w:rPrChange>
                                      </w:rPr>
                                      <w:delText>-1</w:delText>
                                    </w:r>
                                  </w:del>
                                  <w:r w:rsidRPr="00455CC3">
                                    <w:rPr>
                                      <w:rFonts w:asciiTheme="minorHAnsi"/>
                                      <w:color w:val="FFFFFF" w:themeColor="background1"/>
                                      <w:kern w:val="24"/>
                                      <w:sz w:val="16"/>
                                      <w:szCs w:val="16"/>
                                      <w:rPrChange w:id="1464" w:author="Raji Shanmugasundaram - C20616" w:date="2019-06-05T21:43:00Z">
                                        <w:rPr>
                                          <w:rFonts w:asciiTheme="minorHAnsi"/>
                                          <w:color w:val="FFFFFF"/>
                                          <w:kern w:val="24"/>
                                          <w:sz w:val="16"/>
                                          <w:szCs w:val="16"/>
                                        </w:rPr>
                                      </w:rPrChange>
                                    </w:rPr>
                                    <w:t xml:space="preserve"> </w:t>
                                  </w:r>
                                </w:p>
                              </w:txbxContent>
                            </wps:txbx>
                            <wps:bodyPr rtlCol="0" anchor="ctr"/>
                          </wps:wsp>
                          <wps:wsp>
                            <wps:cNvPr id="472" name="Arrow: Up-Down 472"/>
                            <wps:cNvSpPr/>
                            <wps:spPr>
                              <a:xfrm>
                                <a:off x="2654913" y="582511"/>
                                <a:ext cx="603552" cy="5155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3" name="Arrow: Up-Down 473"/>
                            <wps:cNvSpPr/>
                            <wps:spPr>
                              <a:xfrm>
                                <a:off x="1666090" y="1454165"/>
                                <a:ext cx="514066" cy="41310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4" name="Rectangle 474"/>
                            <wps:cNvSpPr/>
                            <wps:spPr>
                              <a:xfrm rot="10800000">
                                <a:off x="690441" y="1889991"/>
                                <a:ext cx="2628990" cy="335252"/>
                              </a:xfrm>
                              <a:prstGeom prst="rect">
                                <a:avLst/>
                              </a:prstGeom>
                              <a:solidFill>
                                <a:srgbClr val="1CADE4"/>
                              </a:solidFill>
                              <a:ln w="15875" cap="flat" cmpd="sng" algn="ctr">
                                <a:solidFill>
                                  <a:srgbClr val="1CADE4">
                                    <a:shade val="50000"/>
                                  </a:srgbClr>
                                </a:solidFill>
                                <a:prstDash val="solid"/>
                              </a:ln>
                              <a:effectLst/>
                            </wps:spPr>
                            <wps:txbx>
                              <w:txbxContent>
                                <w:p w14:paraId="2A8055F5" w14:textId="77777777" w:rsidR="00D26193" w:rsidRDefault="00D26193" w:rsidP="00AA7ACF">
                                  <w:pPr>
                                    <w:spacing w:line="324" w:lineRule="auto"/>
                                    <w:jc w:val="center"/>
                                    <w:rPr>
                                      <w:sz w:val="24"/>
                                      <w:szCs w:val="24"/>
                                    </w:rPr>
                                  </w:pPr>
                                  <w:r>
                                    <w:rPr>
                                      <w:rFonts w:asciiTheme="minorHAnsi"/>
                                      <w:color w:val="FFFFFF"/>
                                      <w:kern w:val="24"/>
                                      <w:sz w:val="18"/>
                                      <w:szCs w:val="18"/>
                                    </w:rPr>
                                    <w:t>SERVER</w:t>
                                  </w:r>
                                </w:p>
                              </w:txbxContent>
                            </wps:txbx>
                            <wps:bodyPr rtlCol="0" anchor="ctr"/>
                          </wps:wsp>
                        </wpg:grpSp>
                        <wps:wsp>
                          <wps:cNvPr id="475" name="Rectangle 475"/>
                          <wps:cNvSpPr/>
                          <wps:spPr>
                            <a:xfrm>
                              <a:off x="1224914" y="1161422"/>
                              <a:ext cx="1064895" cy="395156"/>
                            </a:xfrm>
                            <a:prstGeom prst="rect">
                              <a:avLst/>
                            </a:prstGeom>
                            <a:solidFill>
                              <a:srgbClr val="1CADE4"/>
                            </a:solidFill>
                            <a:ln w="15875" cap="flat" cmpd="sng" algn="ctr">
                              <a:solidFill>
                                <a:srgbClr val="1CADE4">
                                  <a:shade val="50000"/>
                                </a:srgbClr>
                              </a:solidFill>
                              <a:prstDash val="solid"/>
                            </a:ln>
                            <a:effectLst/>
                          </wps:spPr>
                          <wps:txbx>
                            <w:txbxContent>
                              <w:p w14:paraId="5F09C909" w14:textId="1261840C" w:rsidR="00D26193" w:rsidRDefault="00D26193" w:rsidP="00AA7ACF">
                                <w:pPr>
                                  <w:spacing w:line="324" w:lineRule="auto"/>
                                  <w:rPr>
                                    <w:sz w:val="24"/>
                                    <w:szCs w:val="24"/>
                                  </w:rPr>
                                </w:pPr>
                                <w:r>
                                  <w:rPr>
                                    <w:rFonts w:asciiTheme="minorHAnsi"/>
                                    <w:color w:val="FFFFFF"/>
                                    <w:kern w:val="24"/>
                                    <w:sz w:val="16"/>
                                    <w:szCs w:val="16"/>
                                  </w:rPr>
                                  <w:t>E</w:t>
                                </w:r>
                                <w:del w:id="1465" w:author="Raji Shanmugasundaram - C20616" w:date="2019-06-05T21:44:00Z">
                                  <w:r w:rsidDel="00455CC3">
                                    <w:rPr>
                                      <w:rFonts w:asciiTheme="minorHAnsi"/>
                                      <w:color w:val="FFFFFF"/>
                                      <w:kern w:val="24"/>
                                      <w:sz w:val="16"/>
                                      <w:szCs w:val="16"/>
                                    </w:rPr>
                                    <w:delText xml:space="preserve">70  </w:delText>
                                  </w:r>
                                </w:del>
                                <w:ins w:id="1466" w:author="Raji Shanmugasundaram - C20616" w:date="2019-06-05T21:44:00Z">
                                  <w:r>
                                    <w:rPr>
                                      <w:rFonts w:asciiTheme="minorHAnsi"/>
                                      <w:color w:val="FFFFFF"/>
                                      <w:kern w:val="24"/>
                                      <w:sz w:val="16"/>
                                      <w:szCs w:val="16"/>
                                    </w:rPr>
                                    <w:t>70 HTTP</w:t>
                                  </w:r>
                                </w:ins>
                                <w:ins w:id="1467" w:author="Raji Shanmugasundaram - C20616" w:date="2019-06-05T21:43:00Z">
                                  <w:r>
                                    <w:rPr>
                                      <w:rFonts w:asciiTheme="minorHAnsi"/>
                                      <w:color w:val="FFFFFF"/>
                                      <w:kern w:val="24"/>
                                      <w:sz w:val="16"/>
                                      <w:szCs w:val="16"/>
                                    </w:rPr>
                                    <w:t>-</w:t>
                                  </w:r>
                                </w:ins>
                                <w:del w:id="1468" w:author="Raji Shanmugasundaram - C20616" w:date="2019-06-05T21:43:00Z">
                                  <w:r w:rsidDel="00455CC3">
                                    <w:rPr>
                                      <w:rFonts w:asciiTheme="minorHAnsi"/>
                                      <w:color w:val="FFFFFF"/>
                                      <w:kern w:val="24"/>
                                      <w:sz w:val="16"/>
                                      <w:szCs w:val="16"/>
                                    </w:rPr>
                                    <w:delText>WEB</w:delText>
                                  </w:r>
                                </w:del>
                                <w:r>
                                  <w:rPr>
                                    <w:rFonts w:asciiTheme="minorHAnsi"/>
                                    <w:color w:val="FFFFFF"/>
                                    <w:kern w:val="24"/>
                                    <w:sz w:val="16"/>
                                    <w:szCs w:val="16"/>
                                  </w:rPr>
                                  <w:t xml:space="preserve"> </w:t>
                                </w:r>
                                <w:r w:rsidRPr="00455CC3">
                                  <w:rPr>
                                    <w:rFonts w:asciiTheme="minorHAnsi"/>
                                    <w:color w:val="FFFFFF" w:themeColor="background1"/>
                                    <w:kern w:val="24"/>
                                    <w:sz w:val="16"/>
                                    <w:szCs w:val="16"/>
                                    <w:rPrChange w:id="1469" w:author="Raji Shanmugasundaram - C20616" w:date="2019-06-05T21:44:00Z">
                                      <w:rPr>
                                        <w:rFonts w:asciiTheme="minorHAnsi"/>
                                        <w:color w:val="FFFFFF"/>
                                        <w:kern w:val="24"/>
                                        <w:sz w:val="16"/>
                                        <w:szCs w:val="16"/>
                                      </w:rPr>
                                    </w:rPrChange>
                                  </w:rPr>
                                  <w:t>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 xml:space="preserve">Vending </w:t>
                                </w:r>
                                <w:r w:rsidRPr="00455CC3">
                                  <w:rPr>
                                    <w:rFonts w:asciiTheme="minorHAnsi"/>
                                    <w:color w:val="FFFFFF" w:themeColor="background1"/>
                                    <w:kern w:val="24"/>
                                    <w:sz w:val="16"/>
                                    <w:szCs w:val="16"/>
                                    <w:rPrChange w:id="1470" w:author="Raji Shanmugasundaram - C20616" w:date="2019-06-05T21:44:00Z">
                                      <w:rPr>
                                        <w:rFonts w:asciiTheme="minorHAnsi"/>
                                        <w:color w:val="FFFFFF"/>
                                        <w:kern w:val="24"/>
                                        <w:sz w:val="16"/>
                                        <w:szCs w:val="16"/>
                                      </w:rPr>
                                    </w:rPrChange>
                                  </w:rPr>
                                  <w:t>Machine</w:t>
                                </w:r>
                                <w:ins w:id="1471" w:author="Raji Shanmugasundaram - C20616" w:date="2019-06-05T21:44:00Z">
                                  <w:r w:rsidRPr="00455CC3">
                                    <w:rPr>
                                      <w:rFonts w:asciiTheme="minorHAnsi"/>
                                      <w:color w:val="FFFFFF" w:themeColor="background1"/>
                                      <w:kern w:val="24"/>
                                      <w:sz w:val="16"/>
                                      <w:szCs w:val="16"/>
                                      <w:u w:val="single"/>
                                      <w:rPrChange w:id="1472" w:author="Raji Shanmugasundaram - C20616" w:date="2019-06-05T21:44:00Z">
                                        <w:rPr>
                                          <w:rFonts w:asciiTheme="minorHAnsi"/>
                                          <w:color w:val="008080"/>
                                          <w:kern w:val="24"/>
                                          <w:sz w:val="16"/>
                                          <w:szCs w:val="16"/>
                                          <w:u w:val="single"/>
                                        </w:rPr>
                                      </w:rPrChange>
                                    </w:rPr>
                                    <w:t xml:space="preserve"> (n)</w:t>
                                  </w:r>
                                </w:ins>
                                <w:del w:id="1473" w:author="Raji Shanmugasundaram - C20616" w:date="2019-06-05T21:44:00Z">
                                  <w:r w:rsidRPr="00455CC3" w:rsidDel="00455CC3">
                                    <w:rPr>
                                      <w:rFonts w:asciiTheme="minorHAnsi"/>
                                      <w:color w:val="FFFFFF" w:themeColor="background1"/>
                                      <w:kern w:val="24"/>
                                      <w:sz w:val="16"/>
                                      <w:szCs w:val="16"/>
                                      <w:u w:val="single"/>
                                      <w:rPrChange w:id="1474" w:author="Raji Shanmugasundaram - C20616" w:date="2019-06-05T21:44:00Z">
                                        <w:rPr>
                                          <w:rFonts w:asciiTheme="minorHAnsi"/>
                                          <w:color w:val="008080"/>
                                          <w:kern w:val="24"/>
                                          <w:sz w:val="16"/>
                                          <w:szCs w:val="16"/>
                                          <w:u w:val="single"/>
                                        </w:rPr>
                                      </w:rPrChange>
                                    </w:rPr>
                                    <w:delText>- n</w:delText>
                                  </w:r>
                                </w:del>
                                <w:r w:rsidRPr="00455CC3">
                                  <w:rPr>
                                    <w:rFonts w:asciiTheme="minorHAnsi"/>
                                    <w:color w:val="FFFFFF" w:themeColor="background1"/>
                                    <w:kern w:val="24"/>
                                    <w:sz w:val="16"/>
                                    <w:szCs w:val="16"/>
                                    <w:rPrChange w:id="1475" w:author="Raji Shanmugasundaram - C20616" w:date="2019-06-05T21:44:00Z">
                                      <w:rPr>
                                        <w:rFonts w:asciiTheme="minorHAnsi"/>
                                        <w:color w:val="FFFFFF"/>
                                        <w:kern w:val="24"/>
                                        <w:sz w:val="16"/>
                                        <w:szCs w:val="16"/>
                                      </w:rPr>
                                    </w:rPrChange>
                                  </w:rPr>
                                  <w:t xml:space="preserve"> </w:t>
                                </w:r>
                              </w:p>
                            </w:txbxContent>
                          </wps:txbx>
                          <wps:bodyPr wrap="square" rtlCol="0" anchor="ctr"/>
                        </wps:wsp>
                      </wpg:wgp>
                    </a:graphicData>
                  </a:graphic>
                  <wp14:sizeRelV relativeFrom="margin">
                    <wp14:pctHeight>0</wp14:pctHeight>
                  </wp14:sizeRelV>
                </wp:anchor>
              </w:drawing>
            </mc:Choice>
            <mc:Fallback>
              <w:pict>
                <v:group w14:anchorId="077FC219" id="Group 33" o:spid="_x0000_s1073" style="position:absolute;margin-left:129.1pt;margin-top:.95pt;width:180.3pt;height:122.55pt;z-index:251835904;mso-position-horizontal:right;mso-position-horizontal-relative:margin;mso-position-vertical-relative:text;mso-height-relative:margin" coordorigin="" coordsize="22898,15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">
                  <v:group id="Group 464" o:spid="_x0000_s1074" style="position:absolute;width:16427;height:15565;rotation:180" coordorigin=",189" coordsize="54976,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">
                    <v:rect id="Rectangle 465" o:spid="_x0000_s1075" style="position:absolute;top:11189;width:35587;height:335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" fillcolor="#1cade4" strokecolor="#117ea7" strokeweight="1.25pt">
                      <v:textbox>
                        <w:txbxContent>
                          <w:p w14:paraId="36ADDE39" w14:textId="77777777" w:rsidR="00D26193" w:rsidRDefault="00D26193" w:rsidP="00AA7ACF">
                            <w:pPr>
                              <w:spacing w:line="324" w:lineRule="auto"/>
                              <w:jc w:val="center"/>
                              <w:rPr>
                                <w:sz w:val="24"/>
                                <w:szCs w:val="24"/>
                              </w:rPr>
                            </w:pPr>
                            <w:r>
                              <w:rPr>
                                <w:rFonts w:asciiTheme="minorHAnsi" w:cs="Calibri"/>
                                <w:color w:val="FFFFFF"/>
                                <w:kern w:val="24"/>
                                <w:sz w:val="16"/>
                                <w:szCs w:val="16"/>
                              </w:rPr>
                              <w:t>Ethernet Switch</w:t>
                            </w:r>
                          </w:p>
                        </w:txbxContent>
                      </v:textbox>
                    </v:rect>
                    <v:shape id="Arrow: Up-Down 466" o:spid="_x0000_s1076" type="#_x0000_t70" style="position:absolute;left:4026;top:6048;width:4846;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" adj=",10182" fillcolor="#1cade4" strokecolor="#117ea7" strokeweight="1.25pt"/>
                    <v:line id="Straight Connector 467" o:spid="_x0000_s1077" style="position:absolute;visibility:visible;mso-wrap-style:square" from="10296,8207" to="1246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" strokecolor="windowText" strokeweight="3pt">
                      <o:lock v:ext="edit" shapetype="f"/>
                    </v:line>
                    <v:line id="Straight Connector 468" o:spid="_x0000_s1078" style="position:absolute;visibility:visible;mso-wrap-style:square" from="14234,8187" to="16406,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" strokecolor="windowText" strokeweight="3pt">
                      <o:lock v:ext="edit" shapetype="f"/>
                    </v:line>
                    <v:line id="Straight Connector 469" o:spid="_x0000_s1079" style="position:absolute;visibility:visible;mso-wrap-style:square" from="22131,8187" to="24303,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" strokecolor="windowText" strokeweight="3pt">
                      <o:lock v:ext="edit" shapetype="f"/>
                    </v:line>
                    <v:line id="Straight Connector 470" o:spid="_x0000_s1080" style="position:absolute;visibility:visible;mso-wrap-style:square" from="18385,8207" to="2055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" strokecolor="windowText" strokeweight="3pt">
                      <o:lock v:ext="edit" shapetype="f"/>
                    </v:line>
                    <v:rect id="Rectangle 471" o:spid="_x0000_s1081" style="position:absolute;left:16051;top:189;width:38925;height:541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" fillcolor="#1cade4" strokecolor="#117ea7" strokeweight="1.25pt">
                      <v:textbox>
                        <w:txbxContent>
                          <w:p w14:paraId="09CFA990" w14:textId="75488F35" w:rsidR="00D26193" w:rsidRPr="00455CC3" w:rsidRDefault="00D26193" w:rsidP="00AA7ACF">
                            <w:pPr>
                              <w:spacing w:line="324" w:lineRule="auto"/>
                              <w:rPr>
                                <w:color w:val="FFFFFF" w:themeColor="background1"/>
                                <w:sz w:val="24"/>
                                <w:szCs w:val="24"/>
                                <w:rPrChange w:id="1476" w:author="Raji Shanmugasundaram - C20616" w:date="2019-06-05T21:43:00Z">
                                  <w:rPr>
                                    <w:sz w:val="24"/>
                                    <w:szCs w:val="24"/>
                                  </w:rPr>
                                </w:rPrChange>
                              </w:rPr>
                            </w:pPr>
                            <w:r w:rsidRPr="00455CC3">
                              <w:rPr>
                                <w:rFonts w:asciiTheme="minorHAnsi"/>
                                <w:color w:val="FFFFFF" w:themeColor="background1"/>
                                <w:kern w:val="24"/>
                                <w:sz w:val="16"/>
                                <w:szCs w:val="16"/>
                                <w:rPrChange w:id="1477" w:author="Raji Shanmugasundaram - C20616" w:date="2019-06-05T21:43:00Z">
                                  <w:rPr>
                                    <w:rFonts w:asciiTheme="minorHAnsi"/>
                                    <w:color w:val="FFFFFF"/>
                                    <w:kern w:val="24"/>
                                    <w:sz w:val="16"/>
                                    <w:szCs w:val="16"/>
                                  </w:rPr>
                                </w:rPrChange>
                              </w:rPr>
                              <w:t>E70 </w:t>
                            </w:r>
                            <w:del w:id="1478" w:author="Raji Shanmugasundaram - C20616" w:date="2019-06-05T21:42:00Z">
                              <w:r w:rsidRPr="00455CC3" w:rsidDel="00455CC3">
                                <w:rPr>
                                  <w:rFonts w:asciiTheme="minorHAnsi"/>
                                  <w:color w:val="FFFFFF" w:themeColor="background1"/>
                                  <w:kern w:val="24"/>
                                  <w:sz w:val="16"/>
                                  <w:szCs w:val="16"/>
                                  <w:rPrChange w:id="1479" w:author="Raji Shanmugasundaram - C20616" w:date="2019-06-05T21:43:00Z">
                                    <w:rPr>
                                      <w:rFonts w:asciiTheme="minorHAnsi"/>
                                      <w:color w:val="FFFFFF"/>
                                      <w:kern w:val="24"/>
                                      <w:sz w:val="16"/>
                                      <w:szCs w:val="16"/>
                                    </w:rPr>
                                  </w:rPrChange>
                                </w:rPr>
                                <w:delText xml:space="preserve"> W</w:delText>
                              </w:r>
                            </w:del>
                            <w:del w:id="1480" w:author="Raji Shanmugasundaram - C20616" w:date="2019-06-05T21:43:00Z">
                              <w:r w:rsidRPr="00455CC3" w:rsidDel="00455CC3">
                                <w:rPr>
                                  <w:rFonts w:asciiTheme="minorHAnsi"/>
                                  <w:color w:val="FFFFFF" w:themeColor="background1"/>
                                  <w:kern w:val="24"/>
                                  <w:sz w:val="16"/>
                                  <w:szCs w:val="16"/>
                                  <w:rPrChange w:id="1481" w:author="Raji Shanmugasundaram - C20616" w:date="2019-06-05T21:43:00Z">
                                    <w:rPr>
                                      <w:rFonts w:asciiTheme="minorHAnsi"/>
                                      <w:color w:val="FFFFFF"/>
                                      <w:kern w:val="24"/>
                                      <w:sz w:val="16"/>
                                      <w:szCs w:val="16"/>
                                    </w:rPr>
                                  </w:rPrChange>
                                </w:rPr>
                                <w:delText xml:space="preserve">EB </w:delText>
                              </w:r>
                            </w:del>
                            <w:ins w:id="1482" w:author="Raji Shanmugasundaram - C20616" w:date="2019-06-05T21:43:00Z">
                              <w:r w:rsidRPr="00455CC3">
                                <w:rPr>
                                  <w:rFonts w:asciiTheme="minorHAnsi"/>
                                  <w:color w:val="FFFFFF" w:themeColor="background1"/>
                                  <w:kern w:val="24"/>
                                  <w:sz w:val="16"/>
                                  <w:szCs w:val="16"/>
                                  <w:rPrChange w:id="1483" w:author="Raji Shanmugasundaram - C20616" w:date="2019-06-05T21:43:00Z">
                                    <w:rPr>
                                      <w:rFonts w:asciiTheme="minorHAnsi"/>
                                      <w:color w:val="FFFFFF"/>
                                      <w:kern w:val="24"/>
                                      <w:sz w:val="16"/>
                                      <w:szCs w:val="16"/>
                                    </w:rPr>
                                  </w:rPrChange>
                                </w:rPr>
                                <w:t>HTTP-</w:t>
                              </w:r>
                            </w:ins>
                            <w:r w:rsidRPr="00455CC3">
                              <w:rPr>
                                <w:rFonts w:asciiTheme="minorHAnsi"/>
                                <w:color w:val="FFFFFF" w:themeColor="background1"/>
                                <w:kern w:val="24"/>
                                <w:sz w:val="16"/>
                                <w:szCs w:val="16"/>
                                <w:rPrChange w:id="1484" w:author="Raji Shanmugasundaram - C20616" w:date="2019-06-05T21:43:00Z">
                                  <w:rPr>
                                    <w:rFonts w:asciiTheme="minorHAnsi"/>
                                    <w:color w:val="FFFFFF"/>
                                    <w:kern w:val="24"/>
                                    <w:sz w:val="16"/>
                                    <w:szCs w:val="16"/>
                                  </w:rPr>
                                </w:rPrChange>
                              </w:rPr>
                              <w:t>SERVER</w:t>
                            </w:r>
                            <w:r w:rsidRPr="00455CC3">
                              <w:rPr>
                                <w:rFonts w:asciiTheme="minorHAnsi"/>
                                <w:color w:val="FFFFFF" w:themeColor="background1"/>
                                <w:kern w:val="24"/>
                                <w:sz w:val="16"/>
                                <w:szCs w:val="16"/>
                                <w:u w:val="single"/>
                                <w:rPrChange w:id="1485"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86" w:author="Raji Shanmugasundaram - C20616" w:date="2019-06-05T21:43:00Z">
                                  <w:rPr>
                                    <w:rFonts w:asciiTheme="minorHAnsi"/>
                                    <w:color w:val="FFFFFF"/>
                                    <w:kern w:val="24"/>
                                    <w:sz w:val="16"/>
                                    <w:szCs w:val="16"/>
                                  </w:rPr>
                                </w:rPrChange>
                              </w:rPr>
                              <w:t>/</w:t>
                            </w:r>
                            <w:r w:rsidRPr="00455CC3">
                              <w:rPr>
                                <w:rFonts w:asciiTheme="minorHAnsi"/>
                                <w:color w:val="FFFFFF" w:themeColor="background1"/>
                                <w:kern w:val="24"/>
                                <w:sz w:val="16"/>
                                <w:szCs w:val="16"/>
                                <w:u w:val="single"/>
                                <w:rPrChange w:id="1487"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88" w:author="Raji Shanmugasundaram - C20616" w:date="2019-06-05T21:43:00Z">
                                  <w:rPr>
                                    <w:rFonts w:asciiTheme="minorHAnsi"/>
                                    <w:color w:val="FFFFFF"/>
                                    <w:kern w:val="24"/>
                                    <w:sz w:val="16"/>
                                    <w:szCs w:val="16"/>
                                  </w:rPr>
                                </w:rPrChange>
                              </w:rPr>
                              <w:t>Vending Machine</w:t>
                            </w:r>
                            <w:r w:rsidRPr="00455CC3">
                              <w:rPr>
                                <w:rFonts w:asciiTheme="minorHAnsi"/>
                                <w:color w:val="FFFFFF" w:themeColor="background1"/>
                                <w:kern w:val="24"/>
                                <w:sz w:val="16"/>
                                <w:szCs w:val="16"/>
                                <w:u w:val="single"/>
                                <w:rPrChange w:id="1489" w:author="Raji Shanmugasundaram - C20616" w:date="2019-06-05T21:43:00Z">
                                  <w:rPr>
                                    <w:rFonts w:asciiTheme="minorHAnsi"/>
                                    <w:color w:val="008080"/>
                                    <w:kern w:val="24"/>
                                    <w:sz w:val="16"/>
                                    <w:szCs w:val="16"/>
                                    <w:u w:val="single"/>
                                  </w:rPr>
                                </w:rPrChange>
                              </w:rPr>
                              <w:t xml:space="preserve"> </w:t>
                            </w:r>
                            <w:ins w:id="1490" w:author="Raji Shanmugasundaram - C20616" w:date="2019-06-05T21:43:00Z">
                              <w:r w:rsidRPr="00455CC3">
                                <w:rPr>
                                  <w:rFonts w:asciiTheme="minorHAnsi"/>
                                  <w:color w:val="FFFFFF" w:themeColor="background1"/>
                                  <w:kern w:val="24"/>
                                  <w:sz w:val="16"/>
                                  <w:szCs w:val="16"/>
                                  <w:u w:val="single"/>
                                  <w:rPrChange w:id="1491" w:author="Raji Shanmugasundaram - C20616" w:date="2019-06-05T21:43:00Z">
                                    <w:rPr>
                                      <w:rFonts w:asciiTheme="minorHAnsi"/>
                                      <w:color w:val="008080"/>
                                      <w:kern w:val="24"/>
                                      <w:sz w:val="16"/>
                                      <w:szCs w:val="16"/>
                                      <w:u w:val="single"/>
                                    </w:rPr>
                                  </w:rPrChange>
                                </w:rPr>
                                <w:t>(1)</w:t>
                              </w:r>
                            </w:ins>
                            <w:del w:id="1492" w:author="Raji Shanmugasundaram - C20616" w:date="2019-06-05T21:43:00Z">
                              <w:r w:rsidRPr="00455CC3" w:rsidDel="00455CC3">
                                <w:rPr>
                                  <w:rFonts w:asciiTheme="minorHAnsi"/>
                                  <w:color w:val="FFFFFF" w:themeColor="background1"/>
                                  <w:kern w:val="24"/>
                                  <w:sz w:val="16"/>
                                  <w:szCs w:val="16"/>
                                  <w:u w:val="single"/>
                                  <w:rPrChange w:id="1493" w:author="Raji Shanmugasundaram - C20616" w:date="2019-06-05T21:43:00Z">
                                    <w:rPr>
                                      <w:rFonts w:asciiTheme="minorHAnsi"/>
                                      <w:color w:val="008080"/>
                                      <w:kern w:val="24"/>
                                      <w:sz w:val="16"/>
                                      <w:szCs w:val="16"/>
                                      <w:u w:val="single"/>
                                    </w:rPr>
                                  </w:rPrChange>
                                </w:rPr>
                                <w:delText>-1</w:delText>
                              </w:r>
                            </w:del>
                            <w:r w:rsidRPr="00455CC3">
                              <w:rPr>
                                <w:rFonts w:asciiTheme="minorHAnsi"/>
                                <w:color w:val="FFFFFF" w:themeColor="background1"/>
                                <w:kern w:val="24"/>
                                <w:sz w:val="16"/>
                                <w:szCs w:val="16"/>
                                <w:rPrChange w:id="1494" w:author="Raji Shanmugasundaram - C20616" w:date="2019-06-05T21:43:00Z">
                                  <w:rPr>
                                    <w:rFonts w:asciiTheme="minorHAnsi"/>
                                    <w:color w:val="FFFFFF"/>
                                    <w:kern w:val="24"/>
                                    <w:sz w:val="16"/>
                                    <w:szCs w:val="16"/>
                                  </w:rPr>
                                </w:rPrChange>
                              </w:rPr>
                              <w:t xml:space="preserve"> </w:t>
                            </w:r>
                          </w:p>
                        </w:txbxContent>
                      </v:textbox>
                    </v:rect>
                    <v:shape id="Arrow: Up-Down 472" o:spid="_x0000_s1082" type="#_x0000_t70" style="position:absolute;left:26549;top:5825;width:6035;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" adj=",10800" fillcolor="#1cade4" strokecolor="#117ea7" strokeweight="1.25pt"/>
                    <v:shape id="Arrow: Up-Down 473" o:spid="_x0000_s1083" type="#_x0000_t70" style="position:absolute;left:16660;top:14541;width:5141;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" adj=",10800" fillcolor="#1cade4" strokecolor="#117ea7" strokeweight="1.25pt"/>
                    <v:rect id="Rectangle 474" o:spid="_x0000_s1084" style="position:absolute;left:6904;top:18899;width:26290;height:335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" fillcolor="#1cade4" strokecolor="#117ea7" strokeweight="1.25pt">
                      <v:textbox>
                        <w:txbxContent>
                          <w:p w14:paraId="2A8055F5" w14:textId="77777777" w:rsidR="00D26193" w:rsidRDefault="00D26193" w:rsidP="00AA7ACF">
                            <w:pPr>
                              <w:spacing w:line="324" w:lineRule="auto"/>
                              <w:jc w:val="center"/>
                              <w:rPr>
                                <w:sz w:val="24"/>
                                <w:szCs w:val="24"/>
                              </w:rPr>
                            </w:pPr>
                            <w:r>
                              <w:rPr>
                                <w:rFonts w:asciiTheme="minorHAnsi"/>
                                <w:color w:val="FFFFFF"/>
                                <w:kern w:val="24"/>
                                <w:sz w:val="18"/>
                                <w:szCs w:val="18"/>
                              </w:rPr>
                              <w:t>SERVER</w:t>
                            </w:r>
                          </w:p>
                        </w:txbxContent>
                      </v:textbox>
                    </v:rect>
                  </v:group>
                  <v:rect id="Rectangle 475" o:spid="_x0000_s1085" style="position:absolute;left:12249;top:11614;width:10649;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" fillcolor="#1cade4" strokecolor="#117ea7" strokeweight="1.25pt">
                    <v:textbox>
                      <w:txbxContent>
                        <w:p w14:paraId="5F09C909" w14:textId="1261840C" w:rsidR="00D26193" w:rsidRDefault="00D26193" w:rsidP="00AA7ACF">
                          <w:pPr>
                            <w:spacing w:line="324" w:lineRule="auto"/>
                            <w:rPr>
                              <w:sz w:val="24"/>
                              <w:szCs w:val="24"/>
                            </w:rPr>
                          </w:pPr>
                          <w:r>
                            <w:rPr>
                              <w:rFonts w:asciiTheme="minorHAnsi"/>
                              <w:color w:val="FFFFFF"/>
                              <w:kern w:val="24"/>
                              <w:sz w:val="16"/>
                              <w:szCs w:val="16"/>
                            </w:rPr>
                            <w:t>E</w:t>
                          </w:r>
                          <w:del w:id="1495" w:author="Raji Shanmugasundaram - C20616" w:date="2019-06-05T21:44:00Z">
                            <w:r w:rsidDel="00455CC3">
                              <w:rPr>
                                <w:rFonts w:asciiTheme="minorHAnsi"/>
                                <w:color w:val="FFFFFF"/>
                                <w:kern w:val="24"/>
                                <w:sz w:val="16"/>
                                <w:szCs w:val="16"/>
                              </w:rPr>
                              <w:delText xml:space="preserve">70  </w:delText>
                            </w:r>
                          </w:del>
                          <w:ins w:id="1496" w:author="Raji Shanmugasundaram - C20616" w:date="2019-06-05T21:44:00Z">
                            <w:r>
                              <w:rPr>
                                <w:rFonts w:asciiTheme="minorHAnsi"/>
                                <w:color w:val="FFFFFF"/>
                                <w:kern w:val="24"/>
                                <w:sz w:val="16"/>
                                <w:szCs w:val="16"/>
                              </w:rPr>
                              <w:t>70 HTTP</w:t>
                            </w:r>
                          </w:ins>
                          <w:ins w:id="1497" w:author="Raji Shanmugasundaram - C20616" w:date="2019-06-05T21:43:00Z">
                            <w:r>
                              <w:rPr>
                                <w:rFonts w:asciiTheme="minorHAnsi"/>
                                <w:color w:val="FFFFFF"/>
                                <w:kern w:val="24"/>
                                <w:sz w:val="16"/>
                                <w:szCs w:val="16"/>
                              </w:rPr>
                              <w:t>-</w:t>
                            </w:r>
                          </w:ins>
                          <w:del w:id="1498" w:author="Raji Shanmugasundaram - C20616" w:date="2019-06-05T21:43:00Z">
                            <w:r w:rsidDel="00455CC3">
                              <w:rPr>
                                <w:rFonts w:asciiTheme="minorHAnsi"/>
                                <w:color w:val="FFFFFF"/>
                                <w:kern w:val="24"/>
                                <w:sz w:val="16"/>
                                <w:szCs w:val="16"/>
                              </w:rPr>
                              <w:delText>WEB</w:delText>
                            </w:r>
                          </w:del>
                          <w:r>
                            <w:rPr>
                              <w:rFonts w:asciiTheme="minorHAnsi"/>
                              <w:color w:val="FFFFFF"/>
                              <w:kern w:val="24"/>
                              <w:sz w:val="16"/>
                              <w:szCs w:val="16"/>
                            </w:rPr>
                            <w:t xml:space="preserve"> </w:t>
                          </w:r>
                          <w:r w:rsidRPr="00455CC3">
                            <w:rPr>
                              <w:rFonts w:asciiTheme="minorHAnsi"/>
                              <w:color w:val="FFFFFF" w:themeColor="background1"/>
                              <w:kern w:val="24"/>
                              <w:sz w:val="16"/>
                              <w:szCs w:val="16"/>
                              <w:rPrChange w:id="1499" w:author="Raji Shanmugasundaram - C20616" w:date="2019-06-05T21:44:00Z">
                                <w:rPr>
                                  <w:rFonts w:asciiTheme="minorHAnsi"/>
                                  <w:color w:val="FFFFFF"/>
                                  <w:kern w:val="24"/>
                                  <w:sz w:val="16"/>
                                  <w:szCs w:val="16"/>
                                </w:rPr>
                              </w:rPrChange>
                            </w:rPr>
                            <w:t>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 xml:space="preserve">Vending </w:t>
                          </w:r>
                          <w:r w:rsidRPr="00455CC3">
                            <w:rPr>
                              <w:rFonts w:asciiTheme="minorHAnsi"/>
                              <w:color w:val="FFFFFF" w:themeColor="background1"/>
                              <w:kern w:val="24"/>
                              <w:sz w:val="16"/>
                              <w:szCs w:val="16"/>
                              <w:rPrChange w:id="1500" w:author="Raji Shanmugasundaram - C20616" w:date="2019-06-05T21:44:00Z">
                                <w:rPr>
                                  <w:rFonts w:asciiTheme="minorHAnsi"/>
                                  <w:color w:val="FFFFFF"/>
                                  <w:kern w:val="24"/>
                                  <w:sz w:val="16"/>
                                  <w:szCs w:val="16"/>
                                </w:rPr>
                              </w:rPrChange>
                            </w:rPr>
                            <w:t>Machine</w:t>
                          </w:r>
                          <w:ins w:id="1501" w:author="Raji Shanmugasundaram - C20616" w:date="2019-06-05T21:44:00Z">
                            <w:r w:rsidRPr="00455CC3">
                              <w:rPr>
                                <w:rFonts w:asciiTheme="minorHAnsi"/>
                                <w:color w:val="FFFFFF" w:themeColor="background1"/>
                                <w:kern w:val="24"/>
                                <w:sz w:val="16"/>
                                <w:szCs w:val="16"/>
                                <w:u w:val="single"/>
                                <w:rPrChange w:id="1502" w:author="Raji Shanmugasundaram - C20616" w:date="2019-06-05T21:44:00Z">
                                  <w:rPr>
                                    <w:rFonts w:asciiTheme="minorHAnsi"/>
                                    <w:color w:val="008080"/>
                                    <w:kern w:val="24"/>
                                    <w:sz w:val="16"/>
                                    <w:szCs w:val="16"/>
                                    <w:u w:val="single"/>
                                  </w:rPr>
                                </w:rPrChange>
                              </w:rPr>
                              <w:t xml:space="preserve"> (n)</w:t>
                            </w:r>
                          </w:ins>
                          <w:del w:id="1503" w:author="Raji Shanmugasundaram - C20616" w:date="2019-06-05T21:44:00Z">
                            <w:r w:rsidRPr="00455CC3" w:rsidDel="00455CC3">
                              <w:rPr>
                                <w:rFonts w:asciiTheme="minorHAnsi"/>
                                <w:color w:val="FFFFFF" w:themeColor="background1"/>
                                <w:kern w:val="24"/>
                                <w:sz w:val="16"/>
                                <w:szCs w:val="16"/>
                                <w:u w:val="single"/>
                                <w:rPrChange w:id="1504" w:author="Raji Shanmugasundaram - C20616" w:date="2019-06-05T21:44:00Z">
                                  <w:rPr>
                                    <w:rFonts w:asciiTheme="minorHAnsi"/>
                                    <w:color w:val="008080"/>
                                    <w:kern w:val="24"/>
                                    <w:sz w:val="16"/>
                                    <w:szCs w:val="16"/>
                                    <w:u w:val="single"/>
                                  </w:rPr>
                                </w:rPrChange>
                              </w:rPr>
                              <w:delText>- n</w:delText>
                            </w:r>
                          </w:del>
                          <w:r w:rsidRPr="00455CC3">
                            <w:rPr>
                              <w:rFonts w:asciiTheme="minorHAnsi"/>
                              <w:color w:val="FFFFFF" w:themeColor="background1"/>
                              <w:kern w:val="24"/>
                              <w:sz w:val="16"/>
                              <w:szCs w:val="16"/>
                              <w:rPrChange w:id="1505" w:author="Raji Shanmugasundaram - C20616" w:date="2019-06-05T21:44:00Z">
                                <w:rPr>
                                  <w:rFonts w:asciiTheme="minorHAnsi"/>
                                  <w:color w:val="FFFFFF"/>
                                  <w:kern w:val="24"/>
                                  <w:sz w:val="16"/>
                                  <w:szCs w:val="16"/>
                                </w:rPr>
                              </w:rPrChange>
                            </w:rPr>
                            <w:t xml:space="preserve"> </w:t>
                          </w:r>
                        </w:p>
                      </w:txbxContent>
                    </v:textbox>
                  </v:rect>
                  <w10:wrap type="square" anchorx="margin"/>
                </v:group>
              </w:pict>
            </mc:Fallback>
          </mc:AlternateContent>
        </w:r>
      </w:ins>
      <w:ins w:id="1506" w:author="Raji Shanmugasundaram - C20616" w:date="2019-06-04T13:17:00Z">
        <w:r w:rsidR="00B05C05">
          <w:rPr>
            <w:lang w:eastAsia="en-AU"/>
          </w:rPr>
          <w:t xml:space="preserve"> The ta</w:t>
        </w:r>
      </w:ins>
      <w:ins w:id="1507" w:author="Raji Shanmugasundaram - C20616" w:date="2019-06-04T13:19:00Z">
        <w:r w:rsidR="001461A0">
          <w:rPr>
            <w:lang w:eastAsia="en-AU"/>
          </w:rPr>
          <w:t xml:space="preserve">sk is to make all the </w:t>
        </w:r>
      </w:ins>
      <w:ins w:id="1508" w:author="Raji Shanmugasundaram - C20616" w:date="2019-06-04T13:17:00Z">
        <w:r w:rsidR="00B05C05">
          <w:rPr>
            <w:lang w:eastAsia="en-AU"/>
          </w:rPr>
          <w:t xml:space="preserve">VMs in the </w:t>
        </w:r>
      </w:ins>
      <w:ins w:id="1509" w:author="Raji Shanmugasundaram - C20616" w:date="2019-06-04T13:18:00Z">
        <w:r w:rsidR="00B05C05">
          <w:rPr>
            <w:lang w:eastAsia="en-AU"/>
          </w:rPr>
          <w:t>class</w:t>
        </w:r>
      </w:ins>
      <w:ins w:id="1510" w:author="Raji Shanmugasundaram - C20616" w:date="2019-06-04T13:17:00Z">
        <w:r w:rsidR="00B05C05">
          <w:rPr>
            <w:lang w:eastAsia="en-AU"/>
          </w:rPr>
          <w:t xml:space="preserve"> network </w:t>
        </w:r>
      </w:ins>
      <w:ins w:id="1511" w:author="Raji Shanmugasundaram - C20616" w:date="2019-06-04T13:21:00Z">
        <w:r w:rsidR="001461A0">
          <w:rPr>
            <w:lang w:eastAsia="en-AU"/>
          </w:rPr>
          <w:t xml:space="preserve">to </w:t>
        </w:r>
      </w:ins>
      <w:ins w:id="1512" w:author="Raji Shanmugasundaram - C20616" w:date="2019-06-04T13:18:00Z">
        <w:r w:rsidR="00B05C05">
          <w:rPr>
            <w:lang w:eastAsia="en-AU"/>
          </w:rPr>
          <w:t>talk to a server</w:t>
        </w:r>
      </w:ins>
      <w:ins w:id="1513" w:author="Raji Shanmugasundaram - C20616" w:date="2019-06-04T13:20:00Z">
        <w:r w:rsidR="001461A0">
          <w:rPr>
            <w:lang w:eastAsia="en-AU"/>
          </w:rPr>
          <w:t xml:space="preserve">.  </w:t>
        </w:r>
      </w:ins>
      <w:ins w:id="1514" w:author="Raji Shanmugasundaram - C20616" w:date="2019-06-04T13:19:00Z">
        <w:r w:rsidR="001461A0">
          <w:rPr>
            <w:lang w:eastAsia="en-AU"/>
          </w:rPr>
          <w:t xml:space="preserve"> </w:t>
        </w:r>
      </w:ins>
      <w:ins w:id="1515" w:author="Raji Shanmugasundaram - C20616" w:date="2019-06-04T13:21:00Z">
        <w:r w:rsidR="001461A0">
          <w:rPr>
            <w:lang w:eastAsia="en-AU"/>
          </w:rPr>
          <w:t>When</w:t>
        </w:r>
      </w:ins>
      <w:ins w:id="1516" w:author="Raji Shanmugasundaram - C20616" w:date="2019-06-04T13:19:00Z">
        <w:r w:rsidR="001461A0">
          <w:rPr>
            <w:lang w:eastAsia="en-AU"/>
          </w:rPr>
          <w:t xml:space="preserve"> a Bay of a VM is empty it send</w:t>
        </w:r>
      </w:ins>
      <w:ins w:id="1517" w:author="Raji Shanmugasundaram - C20616" w:date="2019-06-04T13:21:00Z">
        <w:r w:rsidR="001461A0">
          <w:rPr>
            <w:lang w:eastAsia="en-AU"/>
          </w:rPr>
          <w:t>s</w:t>
        </w:r>
      </w:ins>
      <w:ins w:id="1518" w:author="Raji Shanmugasundaram - C20616" w:date="2019-06-04T13:19:00Z">
        <w:r w:rsidR="001461A0">
          <w:rPr>
            <w:lang w:eastAsia="en-AU"/>
          </w:rPr>
          <w:t xml:space="preserve"> out a messag</w:t>
        </w:r>
      </w:ins>
      <w:ins w:id="1519" w:author="Raji Shanmugasundaram - C20616" w:date="2019-06-05T21:35:00Z">
        <w:r w:rsidR="007B7821">
          <w:rPr>
            <w:lang w:eastAsia="en-AU"/>
          </w:rPr>
          <w:t>e</w:t>
        </w:r>
      </w:ins>
      <w:ins w:id="1520" w:author="Raji Shanmugasundaram - C20616" w:date="2019-06-05T21:38:00Z">
        <w:r w:rsidR="007B7821">
          <w:rPr>
            <w:lang w:eastAsia="en-AU"/>
          </w:rPr>
          <w:t xml:space="preserve"> </w:t>
        </w:r>
      </w:ins>
      <w:ins w:id="1521" w:author="Raji Shanmugasundaram - C20616" w:date="2019-06-05T21:45:00Z">
        <w:r w:rsidR="00F80633">
          <w:rPr>
            <w:lang w:eastAsia="en-AU"/>
          </w:rPr>
          <w:t>to a</w:t>
        </w:r>
      </w:ins>
      <w:ins w:id="1522" w:author="Raji Shanmugasundaram - C20616" w:date="2019-06-05T21:38:00Z">
        <w:r w:rsidR="007B7821">
          <w:rPr>
            <w:lang w:eastAsia="en-AU"/>
          </w:rPr>
          <w:t xml:space="preserve"> </w:t>
        </w:r>
      </w:ins>
      <w:ins w:id="1523" w:author="Raji Shanmugasundaram - C20616" w:date="2019-06-05T21:39:00Z">
        <w:r w:rsidR="007B7821">
          <w:rPr>
            <w:lang w:eastAsia="en-AU"/>
          </w:rPr>
          <w:t>common server</w:t>
        </w:r>
      </w:ins>
      <w:ins w:id="1524" w:author="Raji Shanmugasundaram - C20616" w:date="2019-06-05T21:35:00Z">
        <w:r w:rsidR="007B7821">
          <w:rPr>
            <w:lang w:eastAsia="en-AU"/>
          </w:rPr>
          <w:t>.</w:t>
        </w:r>
      </w:ins>
    </w:p>
    <w:p w14:paraId="125CD4EC" w14:textId="77777777" w:rsidR="007B7821" w:rsidRDefault="007B7821" w:rsidP="00B05C05">
      <w:pPr>
        <w:rPr>
          <w:ins w:id="1525" w:author="Raji Shanmugasundaram - C20616" w:date="2019-06-05T21:39:00Z"/>
          <w:lang w:eastAsia="en-AU"/>
        </w:rPr>
      </w:pPr>
      <w:ins w:id="1526" w:author="Raji Shanmugasundaram - C20616" w:date="2019-06-05T21:39:00Z">
        <w:r>
          <w:rPr>
            <w:lang w:eastAsia="en-AU"/>
          </w:rPr>
          <w:t>An example Message</w:t>
        </w:r>
      </w:ins>
      <w:ins w:id="1527" w:author="Raji Shanmugasundaram - C20616" w:date="2019-06-04T13:21:00Z">
        <w:r w:rsidR="001461A0">
          <w:rPr>
            <w:lang w:eastAsia="en-AU"/>
          </w:rPr>
          <w:t>:</w:t>
        </w:r>
      </w:ins>
    </w:p>
    <w:p w14:paraId="2F8D81F9" w14:textId="10867C57" w:rsidR="007B7821" w:rsidRDefault="001461A0" w:rsidP="00B05C05">
      <w:pPr>
        <w:rPr>
          <w:ins w:id="1528" w:author="Raji Shanmugasundaram - C20616" w:date="2019-06-05T21:35:00Z"/>
          <w:lang w:eastAsia="en-AU"/>
        </w:rPr>
      </w:pPr>
      <w:ins w:id="1529" w:author="Raji Shanmugasundaram - C20616" w:date="2019-06-04T13:21:00Z">
        <w:r>
          <w:rPr>
            <w:lang w:eastAsia="en-AU"/>
          </w:rPr>
          <w:t xml:space="preserve"> </w:t>
        </w:r>
      </w:ins>
      <w:ins w:id="1530" w:author="Raji Shanmugasundaram - C20616" w:date="2019-06-04T13:20:00Z">
        <w:r>
          <w:rPr>
            <w:lang w:eastAsia="en-AU"/>
          </w:rPr>
          <w:t>“</w:t>
        </w:r>
      </w:ins>
      <w:ins w:id="1531" w:author="Raji Shanmugasundaram - C20616" w:date="2019-06-04T13:22:00Z">
        <w:r>
          <w:rPr>
            <w:lang w:eastAsia="en-AU"/>
          </w:rPr>
          <w:t>Messa</w:t>
        </w:r>
      </w:ins>
      <w:ins w:id="1532" w:author="Raji Shanmugasundaram - C20616" w:date="2019-06-04T13:23:00Z">
        <w:r>
          <w:rPr>
            <w:lang w:eastAsia="en-AU"/>
          </w:rPr>
          <w:t xml:space="preserve">ge: 1 from Martin: </w:t>
        </w:r>
      </w:ins>
      <w:ins w:id="1533" w:author="Raji Shanmugasundaram - C20616" w:date="2019-06-04T13:20:00Z">
        <w:r>
          <w:rPr>
            <w:lang w:eastAsia="en-AU"/>
          </w:rPr>
          <w:t>The Pepsi Bay is empty”</w:t>
        </w:r>
      </w:ins>
      <w:ins w:id="1534" w:author="Raji Shanmugasundaram - C20616" w:date="2019-06-04T13:24:00Z">
        <w:r>
          <w:rPr>
            <w:lang w:eastAsia="en-AU"/>
          </w:rPr>
          <w:t xml:space="preserve"> </w:t>
        </w:r>
      </w:ins>
    </w:p>
    <w:p w14:paraId="126540E9" w14:textId="3078EF4D" w:rsidR="00B05C05" w:rsidRPr="00DA7209" w:rsidRDefault="001461A0">
      <w:pPr>
        <w:rPr>
          <w:ins w:id="1535" w:author="Raji Shanmugasundaram - C20616" w:date="2019-06-03T16:50:00Z"/>
          <w:lang w:eastAsia="en-AU"/>
        </w:rPr>
        <w:pPrChange w:id="1536" w:author="Raji Shanmugasundaram - C20616" w:date="2019-06-04T13:16:00Z">
          <w:pPr>
            <w:pStyle w:val="ListParagraph"/>
            <w:ind w:left="1080"/>
            <w:jc w:val="both"/>
          </w:pPr>
        </w:pPrChange>
      </w:pPr>
      <w:ins w:id="1537" w:author="Raji Shanmugasundaram - C20616" w:date="2019-06-04T13:24:00Z">
        <w:r>
          <w:rPr>
            <w:lang w:eastAsia="en-AU"/>
          </w:rPr>
          <w:t>The Message number</w:t>
        </w:r>
      </w:ins>
      <w:ins w:id="1538" w:author="Raji Shanmugasundaram - C20616" w:date="2019-06-05T21:40:00Z">
        <w:r w:rsidR="007B7821">
          <w:rPr>
            <w:lang w:eastAsia="en-AU"/>
          </w:rPr>
          <w:t xml:space="preserve"> </w:t>
        </w:r>
      </w:ins>
      <w:ins w:id="1539" w:author="Raji Shanmugasundaram - C20616" w:date="2019-06-05T21:35:00Z">
        <w:r w:rsidR="007B7821">
          <w:rPr>
            <w:lang w:eastAsia="en-AU"/>
          </w:rPr>
          <w:t>(1)</w:t>
        </w:r>
      </w:ins>
      <w:ins w:id="1540" w:author="Raji Shanmugasundaram - C20616" w:date="2019-06-04T13:24:00Z">
        <w:r>
          <w:rPr>
            <w:lang w:eastAsia="en-AU"/>
          </w:rPr>
          <w:t xml:space="preserve"> and the </w:t>
        </w:r>
      </w:ins>
      <w:ins w:id="1541" w:author="Raji Shanmugasundaram - C20616" w:date="2019-06-04T13:25:00Z">
        <w:r>
          <w:rPr>
            <w:lang w:eastAsia="en-AU"/>
          </w:rPr>
          <w:t>H</w:t>
        </w:r>
      </w:ins>
      <w:ins w:id="1542" w:author="Raji Shanmugasundaram - C20616" w:date="2019-06-04T13:24:00Z">
        <w:r>
          <w:rPr>
            <w:lang w:eastAsia="en-AU"/>
          </w:rPr>
          <w:t>ost name</w:t>
        </w:r>
      </w:ins>
      <w:ins w:id="1543" w:author="Raji Shanmugasundaram - C20616" w:date="2019-06-05T21:40:00Z">
        <w:r w:rsidR="007B7821">
          <w:rPr>
            <w:lang w:eastAsia="en-AU"/>
          </w:rPr>
          <w:t xml:space="preserve"> </w:t>
        </w:r>
      </w:ins>
      <w:ins w:id="1544" w:author="Raji Shanmugasundaram - C20616" w:date="2019-06-05T21:35:00Z">
        <w:r w:rsidR="007B7821">
          <w:rPr>
            <w:lang w:eastAsia="en-AU"/>
          </w:rPr>
          <w:t>(Martin)</w:t>
        </w:r>
      </w:ins>
      <w:ins w:id="1545" w:author="Raji Shanmugasundaram - C20616" w:date="2019-06-04T13:24:00Z">
        <w:r>
          <w:rPr>
            <w:lang w:eastAsia="en-AU"/>
          </w:rPr>
          <w:t xml:space="preserve"> </w:t>
        </w:r>
      </w:ins>
      <w:ins w:id="1546" w:author="Raji Shanmugasundaram - C20616" w:date="2019-06-04T13:25:00Z">
        <w:r>
          <w:rPr>
            <w:lang w:eastAsia="en-AU"/>
          </w:rPr>
          <w:t>together</w:t>
        </w:r>
      </w:ins>
      <w:ins w:id="1547" w:author="Raji Shanmugasundaram - C20616" w:date="2019-06-04T13:24:00Z">
        <w:r>
          <w:rPr>
            <w:lang w:eastAsia="en-AU"/>
          </w:rPr>
          <w:t xml:space="preserve"> </w:t>
        </w:r>
      </w:ins>
      <w:ins w:id="1548" w:author="Raji Shanmugasundaram - C20616" w:date="2019-06-05T21:40:00Z">
        <w:r w:rsidR="007B7821">
          <w:rPr>
            <w:lang w:eastAsia="en-AU"/>
          </w:rPr>
          <w:t>forms a uni</w:t>
        </w:r>
      </w:ins>
      <w:ins w:id="1549" w:author="Raji Shanmugasundaram - C20616" w:date="2019-06-04T13:24:00Z">
        <w:r>
          <w:rPr>
            <w:lang w:eastAsia="en-AU"/>
          </w:rPr>
          <w:t>que Messa</w:t>
        </w:r>
      </w:ins>
      <w:ins w:id="1550" w:author="Raji Shanmugasundaram - C20616" w:date="2019-06-04T13:26:00Z">
        <w:r>
          <w:rPr>
            <w:lang w:eastAsia="en-AU"/>
          </w:rPr>
          <w:t>ge and make</w:t>
        </w:r>
      </w:ins>
      <w:ins w:id="1551" w:author="Raji Shanmugasundaram - C20616" w:date="2019-06-05T21:41:00Z">
        <w:r w:rsidR="007B7821">
          <w:rPr>
            <w:lang w:eastAsia="en-AU"/>
          </w:rPr>
          <w:t>s</w:t>
        </w:r>
      </w:ins>
      <w:ins w:id="1552" w:author="Raji Shanmugasundaram - C20616" w:date="2019-06-04T13:26:00Z">
        <w:r>
          <w:rPr>
            <w:lang w:eastAsia="en-AU"/>
          </w:rPr>
          <w:t xml:space="preserve"> it easy to differentiate your message</w:t>
        </w:r>
      </w:ins>
      <w:ins w:id="1553" w:author="Raji Shanmugasundaram - C20616" w:date="2019-06-04T13:27:00Z">
        <w:r>
          <w:rPr>
            <w:lang w:eastAsia="en-AU"/>
          </w:rPr>
          <w:t xml:space="preserve"> </w:t>
        </w:r>
      </w:ins>
      <w:ins w:id="1554" w:author="Raji Shanmugasundaram - C20616" w:date="2019-06-05T21:40:00Z">
        <w:r w:rsidR="007B7821">
          <w:rPr>
            <w:lang w:eastAsia="en-AU"/>
          </w:rPr>
          <w:t xml:space="preserve">from other VMs </w:t>
        </w:r>
      </w:ins>
      <w:ins w:id="1555" w:author="Raji Shanmugasundaram - C20616" w:date="2019-06-05T21:34:00Z">
        <w:r w:rsidR="007B7821">
          <w:rPr>
            <w:lang w:eastAsia="en-AU"/>
          </w:rPr>
          <w:t>on</w:t>
        </w:r>
      </w:ins>
      <w:ins w:id="1556" w:author="Raji Shanmugasundaram - C20616" w:date="2019-06-05T21:40:00Z">
        <w:r w:rsidR="007B7821">
          <w:rPr>
            <w:lang w:eastAsia="en-AU"/>
          </w:rPr>
          <w:t xml:space="preserve"> the</w:t>
        </w:r>
      </w:ins>
      <w:ins w:id="1557" w:author="Raji Shanmugasundaram - C20616" w:date="2019-06-05T21:42:00Z">
        <w:r w:rsidR="00455CC3">
          <w:rPr>
            <w:lang w:eastAsia="en-AU"/>
          </w:rPr>
          <w:t xml:space="preserve"> network</w:t>
        </w:r>
      </w:ins>
      <w:ins w:id="1558" w:author="Raji Shanmugasundaram - C20616" w:date="2019-06-05T21:34:00Z">
        <w:r w:rsidR="007B7821">
          <w:rPr>
            <w:lang w:eastAsia="en-AU"/>
          </w:rPr>
          <w:t xml:space="preserve"> server </w:t>
        </w:r>
      </w:ins>
      <w:ins w:id="1559" w:author="Raji Shanmugasundaram - C20616" w:date="2019-06-04T13:27:00Z">
        <w:r>
          <w:rPr>
            <w:lang w:eastAsia="en-AU"/>
          </w:rPr>
          <w:t xml:space="preserve">and </w:t>
        </w:r>
      </w:ins>
      <w:ins w:id="1560" w:author="Raji Shanmugasundaram - C20616" w:date="2019-06-05T21:41:00Z">
        <w:r w:rsidR="007B7821">
          <w:rPr>
            <w:lang w:eastAsia="en-AU"/>
          </w:rPr>
          <w:t>t</w:t>
        </w:r>
      </w:ins>
      <w:ins w:id="1561" w:author="Raji Shanmugasundaram - C20616" w:date="2019-06-04T13:27:00Z">
        <w:r>
          <w:rPr>
            <w:lang w:eastAsia="en-AU"/>
          </w:rPr>
          <w:t>he</w:t>
        </w:r>
      </w:ins>
      <w:ins w:id="1562" w:author="Raji Shanmugasundaram - C20616" w:date="2019-06-05T21:41:00Z">
        <w:r w:rsidR="007B7821">
          <w:rPr>
            <w:lang w:eastAsia="en-AU"/>
          </w:rPr>
          <w:t xml:space="preserve"> </w:t>
        </w:r>
      </w:ins>
      <w:ins w:id="1563" w:author="Raji Shanmugasundaram - C20616" w:date="2019-06-05T21:42:00Z">
        <w:r w:rsidR="00455CC3">
          <w:rPr>
            <w:lang w:eastAsia="en-AU"/>
          </w:rPr>
          <w:t xml:space="preserve">number </w:t>
        </w:r>
      </w:ins>
      <w:ins w:id="1564" w:author="Raji Shanmugasundaram - C20616" w:date="2019-06-05T21:41:00Z">
        <w:r w:rsidR="007B7821">
          <w:rPr>
            <w:lang w:eastAsia="en-AU"/>
          </w:rPr>
          <w:t>helps to find the</w:t>
        </w:r>
      </w:ins>
      <w:ins w:id="1565" w:author="Raji Shanmugasundaram - C20616" w:date="2019-06-04T13:27:00Z">
        <w:r>
          <w:rPr>
            <w:lang w:eastAsia="en-AU"/>
          </w:rPr>
          <w:t xml:space="preserve"> recent ones.</w:t>
        </w:r>
      </w:ins>
    </w:p>
    <w:p w14:paraId="4B4E7DB8" w14:textId="57393590" w:rsidR="002870FE" w:rsidRDefault="00B05C05">
      <w:pPr>
        <w:jc w:val="both"/>
        <w:rPr>
          <w:ins w:id="1566" w:author="Raji Shanmugasundaram - C20616" w:date="2019-06-03T16:50:00Z"/>
          <w:lang w:eastAsia="en-AU"/>
        </w:rPr>
        <w:pPrChange w:id="1567" w:author="Raji Shanmugasundaram - C20616" w:date="2019-06-04T13:15:00Z">
          <w:pPr>
            <w:pStyle w:val="ListParagraph"/>
            <w:ind w:left="1080"/>
            <w:jc w:val="both"/>
          </w:pPr>
        </w:pPrChange>
      </w:pPr>
      <w:ins w:id="1568" w:author="Raji Shanmugasundaram - C20616" w:date="2019-06-04T13:15:00Z">
        <w:r>
          <w:rPr>
            <w:lang w:eastAsia="en-AU"/>
          </w:rPr>
          <w:t xml:space="preserve">   </w:t>
        </w:r>
      </w:ins>
    </w:p>
    <w:p w14:paraId="1D39E831" w14:textId="491D63BB" w:rsidR="002870FE" w:rsidRDefault="002870FE" w:rsidP="002870FE">
      <w:pPr>
        <w:pStyle w:val="ListParagraph"/>
        <w:ind w:left="1080"/>
        <w:jc w:val="both"/>
        <w:rPr>
          <w:ins w:id="1569" w:author="Raji Shanmugasundaram - C20616" w:date="2019-06-03T16:50:00Z"/>
          <w:lang w:eastAsia="en-AU"/>
        </w:rPr>
      </w:pPr>
      <w:ins w:id="1570" w:author="Raji Shanmugasundaram - C20616" w:date="2019-06-03T16:50:00Z">
        <w:r>
          <w:rPr>
            <w:lang w:eastAsia="en-AU"/>
          </w:rPr>
          <w:t xml:space="preserve"> </w:t>
        </w:r>
      </w:ins>
    </w:p>
    <w:p w14:paraId="518D6C4D" w14:textId="77777777" w:rsidR="002870FE" w:rsidRDefault="002870FE" w:rsidP="002870FE">
      <w:pPr>
        <w:jc w:val="both"/>
        <w:rPr>
          <w:ins w:id="1571" w:author="Raji Shanmugasundaram - C20616" w:date="2019-06-03T16:50:00Z"/>
          <w:lang w:eastAsia="en-AU"/>
        </w:rPr>
      </w:pPr>
    </w:p>
    <w:p w14:paraId="3980B145" w14:textId="77777777" w:rsidR="002870FE" w:rsidRDefault="002870FE" w:rsidP="002870FE">
      <w:pPr>
        <w:jc w:val="both"/>
        <w:rPr>
          <w:ins w:id="1572" w:author="Raji Shanmugasundaram - C20616" w:date="2019-06-03T16:50:00Z"/>
          <w:lang w:eastAsia="en-AU"/>
        </w:rPr>
      </w:pPr>
    </w:p>
    <w:p w14:paraId="133CBDBE" w14:textId="77777777" w:rsidR="00584538" w:rsidRDefault="002870FE" w:rsidP="002870FE">
      <w:pPr>
        <w:pStyle w:val="Heading1"/>
        <w:rPr>
          <w:ins w:id="1573" w:author="Raji Shanmugasundaram - C20616" w:date="2019-06-04T14:57:00Z"/>
          <w:lang w:eastAsia="en-AU"/>
        </w:rPr>
      </w:pPr>
      <w:ins w:id="1574" w:author="Raji Shanmugasundaram - C20616" w:date="2019-06-03T16:50:00Z">
        <w:r>
          <w:rPr>
            <w:lang w:eastAsia="en-AU"/>
          </w:rPr>
          <w:lastRenderedPageBreak/>
          <w:t>Data Protocol</w:t>
        </w:r>
      </w:ins>
      <w:ins w:id="1575" w:author="Raji Shanmugasundaram - C20616" w:date="2019-06-04T14:57:00Z">
        <w:r w:rsidR="00584538">
          <w:rPr>
            <w:lang w:eastAsia="en-AU"/>
          </w:rPr>
          <w:t xml:space="preserve"> </w:t>
        </w:r>
      </w:ins>
    </w:p>
    <w:p w14:paraId="182E878D" w14:textId="2BCE3B47" w:rsidR="002870FE" w:rsidRDefault="00584538" w:rsidP="002870FE">
      <w:pPr>
        <w:pStyle w:val="Heading1"/>
        <w:rPr>
          <w:ins w:id="1576" w:author="Raji Shanmugasundaram - C20616" w:date="2019-06-04T11:09:00Z"/>
          <w:lang w:eastAsia="en-AU"/>
        </w:rPr>
      </w:pPr>
      <w:ins w:id="1577" w:author="Raji Shanmugasundaram - C20616" w:date="2019-06-04T14:57:00Z">
        <w:r>
          <w:rPr>
            <w:lang w:eastAsia="en-AU"/>
          </w:rPr>
          <w:t>TASK1</w:t>
        </w:r>
      </w:ins>
    </w:p>
    <w:p w14:paraId="0119F14C" w14:textId="279B42FB" w:rsidR="002D4DBB" w:rsidRPr="00DA7209" w:rsidRDefault="00567FB2">
      <w:pPr>
        <w:rPr>
          <w:ins w:id="1578" w:author="Raji Shanmugasundaram - C20616" w:date="2019-06-03T16:50:00Z"/>
          <w:lang w:eastAsia="en-AU"/>
        </w:rPr>
        <w:pPrChange w:id="1579" w:author="Raji Shanmugasundaram - C20616" w:date="2019-06-04T11:09:00Z">
          <w:pPr>
            <w:pStyle w:val="Heading1"/>
          </w:pPr>
        </w:pPrChange>
      </w:pPr>
      <w:r>
        <w:rPr>
          <w:noProof/>
          <w:lang w:eastAsia="en-AU"/>
        </w:rPr>
        <mc:AlternateContent>
          <mc:Choice Requires="wpg">
            <w:drawing>
              <wp:anchor distT="0" distB="0" distL="114300" distR="114300" simplePos="0" relativeHeight="251829760" behindDoc="0" locked="0" layoutInCell="1" allowOverlap="1" wp14:anchorId="0A6571C7" wp14:editId="5D3CB0F4">
                <wp:simplePos x="0" y="0"/>
                <wp:positionH relativeFrom="page">
                  <wp:align>center</wp:align>
                </wp:positionH>
                <wp:positionV relativeFrom="paragraph">
                  <wp:posOffset>49200</wp:posOffset>
                </wp:positionV>
                <wp:extent cx="5305239" cy="3669867"/>
                <wp:effectExtent l="0" t="0" r="10160" b="26035"/>
                <wp:wrapNone/>
                <wp:docPr id="667" name="Group 667"/>
                <wp:cNvGraphicFramePr/>
                <a:graphic xmlns:a="http://schemas.openxmlformats.org/drawingml/2006/main">
                  <a:graphicData uri="http://schemas.microsoft.com/office/word/2010/wordprocessingGroup">
                    <wpg:wgp>
                      <wpg:cNvGrpSpPr/>
                      <wpg:grpSpPr>
                        <a:xfrm>
                          <a:off x="0" y="0"/>
                          <a:ext cx="5305239" cy="3669867"/>
                          <a:chOff x="0" y="0"/>
                          <a:chExt cx="5305239" cy="3669867"/>
                        </a:xfrm>
                      </wpg:grpSpPr>
                      <wpg:grpSp>
                        <wpg:cNvPr id="347" name="Group 20"/>
                        <wpg:cNvGrpSpPr/>
                        <wpg:grpSpPr>
                          <a:xfrm>
                            <a:off x="0" y="0"/>
                            <a:ext cx="5171186" cy="3669867"/>
                            <a:chOff x="421344" y="124101"/>
                            <a:chExt cx="6469647" cy="3938569"/>
                          </a:xfrm>
                        </wpg:grpSpPr>
                        <wpg:grpSp>
                          <wpg:cNvPr id="348" name="Group 348"/>
                          <wpg:cNvGrpSpPr/>
                          <wpg:grpSpPr>
                            <a:xfrm>
                              <a:off x="805727" y="124101"/>
                              <a:ext cx="4590128" cy="1154394"/>
                              <a:chOff x="805727" y="124101"/>
                              <a:chExt cx="4590128" cy="1154394"/>
                            </a:xfrm>
                          </wpg:grpSpPr>
                          <wps:wsp>
                            <wps:cNvPr id="349" name="Rectangle 349"/>
                            <wps:cNvSpPr>
                              <a:spLocks noChangeArrowheads="1"/>
                            </wps:cNvSpPr>
                            <wps:spPr bwMode="auto">
                              <a:xfrm>
                                <a:off x="2350653" y="931693"/>
                                <a:ext cx="2328477" cy="246968"/>
                              </a:xfrm>
                              <a:prstGeom prst="rect">
                                <a:avLst/>
                              </a:prstGeom>
                              <a:solidFill>
                                <a:schemeClr val="bg1">
                                  <a:lumMod val="85000"/>
                                </a:schemeClr>
                              </a:solidFill>
                              <a:ln w="12700">
                                <a:solidFill>
                                  <a:srgbClr val="1F4D78"/>
                                </a:solidFill>
                                <a:miter lim="800000"/>
                                <a:headEnd/>
                                <a:tailEnd/>
                              </a:ln>
                            </wps:spPr>
                            <wps:txbx>
                              <w:txbxContent>
                                <w:p w14:paraId="18D5CD81" w14:textId="77777777"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580" w:author="Raji Shanmugasundaram - C20616" w:date="2019-06-05T21:48:00Z">
                                        <w:rPr>
                                          <w:sz w:val="24"/>
                                          <w:szCs w:val="24"/>
                                        </w:rPr>
                                      </w:rPrChange>
                                    </w:rPr>
                                  </w:pPr>
                                  <w:r w:rsidRPr="00F80633">
                                    <w:rPr>
                                      <w:rFonts w:asciiTheme="minorHAnsi"/>
                                      <w:color w:val="000000" w:themeColor="text1"/>
                                      <w:kern w:val="24"/>
                                      <w:sz w:val="16"/>
                                      <w:szCs w:val="16"/>
                                      <w:rPrChange w:id="1581" w:author="Raji Shanmugasundaram - C20616" w:date="2019-06-05T21:48:00Z">
                                        <w:rPr>
                                          <w:rFonts w:asciiTheme="minorHAnsi"/>
                                          <w:color w:val="000000" w:themeColor="text1"/>
                                          <w:kern w:val="24"/>
                                          <w:szCs w:val="20"/>
                                        </w:rPr>
                                      </w:rPrChange>
                                    </w:rPr>
                                    <w:t>GET /</w:t>
                                  </w:r>
                                  <w:proofErr w:type="spellStart"/>
                                  <w:r w:rsidRPr="00F80633">
                                    <w:rPr>
                                      <w:rFonts w:ascii="Arial" w:hAnsi="Arial"/>
                                      <w:color w:val="000000" w:themeColor="text1"/>
                                      <w:kern w:val="24"/>
                                      <w:sz w:val="16"/>
                                      <w:szCs w:val="16"/>
                                      <w:rPrChange w:id="1582"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583"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584"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585" w:author="Raji Shanmugasundaram - C20616" w:date="2019-06-05T21:48:00Z">
                                        <w:rPr>
                                          <w:rStyle w:val="Hyperlink"/>
                                          <w:rFonts w:ascii="Arial" w:hAnsi="Arial"/>
                                          <w:color w:val="000000" w:themeColor="text1"/>
                                          <w:kern w:val="24"/>
                                          <w:szCs w:val="20"/>
                                        </w:rPr>
                                      </w:rPrChange>
                                    </w:rPr>
                                    <w:t>VM.htm?ITEM</w:t>
                                  </w:r>
                                  <w:proofErr w:type="spellEnd"/>
                                  <w:r w:rsidRPr="00F80633">
                                    <w:rPr>
                                      <w:rFonts w:ascii="Arial" w:hAnsi="Arial"/>
                                      <w:color w:val="000000" w:themeColor="text1"/>
                                      <w:kern w:val="24"/>
                                      <w:sz w:val="16"/>
                                      <w:szCs w:val="16"/>
                                      <w:rPrChange w:id="1586"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587"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588"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589"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590" w:author="Raji Shanmugasundaram - C20616" w:date="2019-06-05T21:48:00Z">
                                        <w:rPr>
                                          <w:rStyle w:val="Hyperlink"/>
                                          <w:rFonts w:ascii="Arial" w:hAnsi="Arial"/>
                                          <w:color w:val="000000" w:themeColor="text1"/>
                                          <w:kern w:val="24"/>
                                          <w:szCs w:val="20"/>
                                        </w:rPr>
                                      </w:rPrChange>
                                    </w:rPr>
                                    <w:t>=2&amp;COUNT=5</w:t>
                                  </w:r>
                                  <w:r w:rsidRPr="00F80633">
                                    <w:rPr>
                                      <w:rFonts w:ascii="Arial" w:hAnsi="Arial"/>
                                      <w:color w:val="000000" w:themeColor="text1"/>
                                      <w:kern w:val="24"/>
                                      <w:sz w:val="16"/>
                                      <w:szCs w:val="16"/>
                                      <w:rPrChange w:id="1591"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592" w:author="Raji Shanmugasundaram - C20616" w:date="2019-06-05T21:48:00Z">
                                        <w:rPr>
                                          <w:rFonts w:ascii="Arial" w:hAnsi="Arial"/>
                                          <w:color w:val="000000" w:themeColor="text1"/>
                                          <w:kern w:val="24"/>
                                          <w:szCs w:val="20"/>
                                        </w:rPr>
                                      </w:rPrChange>
                                    </w:rPr>
                                    <w:t xml:space="preserve"> HTTP/1.1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50" name="Picture 3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805727" y="124101"/>
                                <a:ext cx="1071838" cy="1154394"/>
                              </a:xfrm>
                              <a:prstGeom prst="rect">
                                <a:avLst/>
                              </a:prstGeom>
                              <a:noFill/>
                              <a:extLst>
                                <a:ext uri="{909E8E84-426E-40DD-AFC4-6F175D3DCCD1}">
                                  <a14:hiddenFill xmlns:a14="http://schemas.microsoft.com/office/drawing/2010/main">
                                    <a:solidFill>
                                      <a:srgbClr val="FFFFFF"/>
                                    </a:solidFill>
                                  </a14:hiddenFill>
                                </a:ext>
                              </a:extLst>
                            </pic:spPr>
                          </pic:pic>
                          <wpg:grpSp>
                            <wpg:cNvPr id="386" name="Group 386"/>
                            <wpg:cNvGrpSpPr/>
                            <wpg:grpSpPr>
                              <a:xfrm>
                                <a:off x="1844319" y="725578"/>
                                <a:ext cx="3551536" cy="151245"/>
                                <a:chOff x="1844319" y="725578"/>
                                <a:chExt cx="3551536" cy="151245"/>
                              </a:xfrm>
                              <a:solidFill>
                                <a:srgbClr val="7030A0"/>
                              </a:solidFill>
                            </wpg:grpSpPr>
                            <wps:wsp>
                              <wps:cNvPr id="387" name="Straight Arrow Connector 387"/>
                              <wps:cNvCnPr>
                                <a:cxnSpLocks/>
                              </wps:cNvCnPr>
                              <wps:spPr>
                                <a:xfrm flipH="1">
                                  <a:off x="2146627" y="802714"/>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88" name="Arrow: Up 388"/>
                              <wps:cNvSpPr/>
                              <wps:spPr>
                                <a:xfrm rot="16200000">
                                  <a:off x="1878160" y="69173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89" name="Rectangle: Rounded Corners 389"/>
                            <wps:cNvSpPr/>
                            <wps:spPr>
                              <a:xfrm>
                                <a:off x="2411945" y="48199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8A1F8" w14:textId="77777777" w:rsidR="00D26193" w:rsidRPr="00F80633" w:rsidRDefault="00D26193" w:rsidP="002D4DBB">
                                  <w:pPr>
                                    <w:jc w:val="center"/>
                                    <w:rPr>
                                      <w:b/>
                                      <w:bCs/>
                                      <w:sz w:val="16"/>
                                      <w:szCs w:val="16"/>
                                      <w:rPrChange w:id="1593" w:author="Raji Shanmugasundaram - C20616" w:date="2019-06-05T21:49:00Z">
                                        <w:rPr>
                                          <w:sz w:val="24"/>
                                          <w:szCs w:val="24"/>
                                        </w:rPr>
                                      </w:rPrChange>
                                    </w:rPr>
                                  </w:pPr>
                                  <w:r w:rsidRPr="00F80633">
                                    <w:rPr>
                                      <w:rFonts w:asciiTheme="minorHAnsi" w:cstheme="minorBidi"/>
                                      <w:b/>
                                      <w:bCs/>
                                      <w:color w:val="000000" w:themeColor="text1"/>
                                      <w:kern w:val="24"/>
                                      <w:sz w:val="16"/>
                                      <w:szCs w:val="16"/>
                                      <w:rPrChange w:id="1594" w:author="Raji Shanmugasundaram - C20616" w:date="2019-06-05T21:49: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0" name="Group 390"/>
                          <wpg:cNvGrpSpPr/>
                          <wpg:grpSpPr>
                            <a:xfrm>
                              <a:off x="458303" y="1278495"/>
                              <a:ext cx="6076178" cy="1376614"/>
                              <a:chOff x="458303" y="1278495"/>
                              <a:chExt cx="6076178" cy="1376614"/>
                            </a:xfrm>
                          </wpg:grpSpPr>
                          <wps:wsp>
                            <wps:cNvPr id="391" name="Rectangle 391"/>
                            <wps:cNvSpPr>
                              <a:spLocks noChangeArrowheads="1"/>
                            </wps:cNvSpPr>
                            <wps:spPr bwMode="auto">
                              <a:xfrm>
                                <a:off x="2413824" y="2121698"/>
                                <a:ext cx="2265329" cy="467340"/>
                              </a:xfrm>
                              <a:prstGeom prst="rect">
                                <a:avLst/>
                              </a:prstGeom>
                              <a:solidFill>
                                <a:schemeClr val="bg1">
                                  <a:lumMod val="85000"/>
                                </a:schemeClr>
                              </a:solidFill>
                              <a:ln w="12700">
                                <a:solidFill>
                                  <a:srgbClr val="1F4D78"/>
                                </a:solidFill>
                                <a:miter lim="800000"/>
                                <a:headEnd/>
                                <a:tailEnd/>
                              </a:ln>
                            </wps:spPr>
                            <wps:txbx>
                              <w:txbxContent>
                                <w:p w14:paraId="1DBA67B0" w14:textId="45795E96"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595" w:author="Raji Shanmugasundaram - C20616" w:date="2019-06-05T21:51:00Z">
                                        <w:rPr>
                                          <w:sz w:val="24"/>
                                          <w:szCs w:val="24"/>
                                        </w:rPr>
                                      </w:rPrChange>
                                    </w:rPr>
                                  </w:pPr>
                                  <w:ins w:id="1596" w:author="Raji Shanmugasundaram - C20616" w:date="2019-06-05T21:53:00Z">
                                    <w:r>
                                      <w:rPr>
                                        <w:rFonts w:asciiTheme="minorHAnsi"/>
                                        <w:color w:val="000000" w:themeColor="text1"/>
                                        <w:kern w:val="24"/>
                                        <w:sz w:val="16"/>
                                        <w:szCs w:val="16"/>
                                      </w:rPr>
                                      <w:t>Send</w:t>
                                    </w:r>
                                  </w:ins>
                                  <w:ins w:id="1597" w:author="Raji Shanmugasundaram - C20616" w:date="2019-06-05T21:54:00Z">
                                    <w:r>
                                      <w:rPr>
                                        <w:rFonts w:asciiTheme="minorHAnsi"/>
                                        <w:color w:val="000000" w:themeColor="text1"/>
                                        <w:kern w:val="24"/>
                                        <w:sz w:val="16"/>
                                        <w:szCs w:val="16"/>
                                      </w:rPr>
                                      <w:t>s</w:t>
                                    </w:r>
                                  </w:ins>
                                  <w:ins w:id="1598" w:author="Raji Shanmugasundaram - C20616" w:date="2019-06-05T21:53:00Z">
                                    <w:r>
                                      <w:rPr>
                                        <w:rFonts w:asciiTheme="minorHAnsi"/>
                                        <w:color w:val="000000" w:themeColor="text1"/>
                                        <w:kern w:val="24"/>
                                        <w:sz w:val="16"/>
                                        <w:szCs w:val="16"/>
                                      </w:rPr>
                                      <w:t xml:space="preserve"> the requ</w:t>
                                    </w:r>
                                  </w:ins>
                                  <w:ins w:id="1599" w:author="Raji Shanmugasundaram - C20616" w:date="2019-06-05T21:54:00Z">
                                    <w:r>
                                      <w:rPr>
                                        <w:rFonts w:asciiTheme="minorHAnsi"/>
                                        <w:color w:val="000000" w:themeColor="text1"/>
                                        <w:kern w:val="24"/>
                                        <w:sz w:val="16"/>
                                        <w:szCs w:val="16"/>
                                      </w:rPr>
                                      <w:t>est</w:t>
                                    </w:r>
                                  </w:ins>
                                  <w:ins w:id="1600" w:author="Raji Shanmugasundaram - C20616" w:date="2019-06-05T21:53:00Z">
                                    <w:r>
                                      <w:rPr>
                                        <w:rFonts w:asciiTheme="minorHAnsi"/>
                                        <w:color w:val="000000" w:themeColor="text1"/>
                                        <w:kern w:val="24"/>
                                        <w:sz w:val="16"/>
                                        <w:szCs w:val="16"/>
                                      </w:rPr>
                                      <w:t xml:space="preserve"> “</w:t>
                                    </w:r>
                                  </w:ins>
                                  <w:r w:rsidRPr="00567FB2">
                                    <w:rPr>
                                      <w:rFonts w:asciiTheme="minorHAnsi"/>
                                      <w:b/>
                                      <w:bCs/>
                                      <w:color w:val="000000" w:themeColor="text1"/>
                                      <w:kern w:val="24"/>
                                      <w:sz w:val="16"/>
                                      <w:szCs w:val="16"/>
                                      <w:rPrChange w:id="1601" w:author="Raji Shanmugasundaram - C20616" w:date="2019-06-05T21:54:00Z">
                                        <w:rPr>
                                          <w:rFonts w:asciiTheme="minorHAnsi"/>
                                          <w:color w:val="000000" w:themeColor="text1"/>
                                          <w:kern w:val="24"/>
                                          <w:szCs w:val="20"/>
                                        </w:rPr>
                                      </w:rPrChange>
                                    </w:rPr>
                                    <w:t>GET /</w:t>
                                  </w:r>
                                  <w:del w:id="1602" w:author="Raji Shanmugasundaram - C20616" w:date="2019-06-04T11:15:00Z">
                                    <w:r w:rsidRPr="00567FB2" w:rsidDel="002D4DBB">
                                      <w:rPr>
                                        <w:rFonts w:asciiTheme="minorHAnsi"/>
                                        <w:b/>
                                        <w:bCs/>
                                        <w:color w:val="000000" w:themeColor="text1"/>
                                        <w:kern w:val="24"/>
                                        <w:sz w:val="16"/>
                                        <w:szCs w:val="16"/>
                                        <w:rPrChange w:id="1603"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604" w:author="Raji Shanmugasundaram - C20616" w:date="2019-06-05T21:54:00Z">
                                          <w:rPr>
                                            <w:rFonts w:ascii="Arial" w:hAnsi="Arial"/>
                                            <w:color w:val="000000" w:themeColor="text1"/>
                                            <w:kern w:val="24"/>
                                            <w:szCs w:val="20"/>
                                          </w:rPr>
                                        </w:rPrChange>
                                      </w:rPr>
                                      <w:delText>TTP</w:delText>
                                    </w:r>
                                  </w:del>
                                  <w:ins w:id="1605" w:author="Raji Shanmugasundaram - C20616" w:date="2019-06-04T11:15:00Z">
                                    <w:r w:rsidRPr="00567FB2">
                                      <w:rPr>
                                        <w:rFonts w:asciiTheme="minorHAnsi"/>
                                        <w:b/>
                                        <w:bCs/>
                                        <w:color w:val="000000" w:themeColor="text1"/>
                                        <w:kern w:val="24"/>
                                        <w:sz w:val="16"/>
                                        <w:szCs w:val="16"/>
                                        <w:rPrChange w:id="1606" w:author="Raji Shanmugasundaram - C20616" w:date="2019-06-05T21:54:00Z">
                                          <w:rPr>
                                            <w:rFonts w:asciiTheme="minorHAnsi"/>
                                            <w:color w:val="000000" w:themeColor="text1"/>
                                            <w:kern w:val="24"/>
                                            <w:szCs w:val="20"/>
                                          </w:rPr>
                                        </w:rPrChange>
                                      </w:rPr>
                                      <w:t>MY_Data.xml HTTP</w:t>
                                    </w:r>
                                  </w:ins>
                                  <w:r w:rsidRPr="00567FB2">
                                    <w:rPr>
                                      <w:rFonts w:ascii="Arial" w:hAnsi="Arial"/>
                                      <w:b/>
                                      <w:bCs/>
                                      <w:color w:val="000000" w:themeColor="text1"/>
                                      <w:kern w:val="24"/>
                                      <w:sz w:val="16"/>
                                      <w:szCs w:val="16"/>
                                      <w:rPrChange w:id="1607" w:author="Raji Shanmugasundaram - C20616" w:date="2019-06-05T21:54:00Z">
                                        <w:rPr>
                                          <w:rFonts w:ascii="Arial" w:hAnsi="Arial"/>
                                          <w:color w:val="000000" w:themeColor="text1"/>
                                          <w:kern w:val="24"/>
                                          <w:szCs w:val="20"/>
                                        </w:rPr>
                                      </w:rPrChange>
                                    </w:rPr>
                                    <w:t>/1.1</w:t>
                                  </w:r>
                                  <w:ins w:id="1608" w:author="Raji Shanmugasundaram - C20616" w:date="2019-06-05T21:54:00Z">
                                    <w:r>
                                      <w:rPr>
                                        <w:rFonts w:ascii="Arial" w:hAnsi="Arial"/>
                                        <w:color w:val="000000" w:themeColor="text1"/>
                                        <w:kern w:val="24"/>
                                        <w:sz w:val="16"/>
                                        <w:szCs w:val="16"/>
                                      </w:rPr>
                                      <w:t>” for every 500ms</w:t>
                                    </w:r>
                                  </w:ins>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92" name="Picture 3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58303" y="1278495"/>
                                <a:ext cx="1479550" cy="1376614"/>
                              </a:xfrm>
                              <a:prstGeom prst="rect">
                                <a:avLst/>
                              </a:prstGeom>
                              <a:noFill/>
                              <a:extLst>
                                <a:ext uri="{909E8E84-426E-40DD-AFC4-6F175D3DCCD1}">
                                  <a14:hiddenFill xmlns:a14="http://schemas.microsoft.com/office/drawing/2010/main">
                                    <a:solidFill>
                                      <a:srgbClr val="FFFFFF"/>
                                    </a:solidFill>
                                  </a14:hiddenFill>
                                </a:ext>
                              </a:extLst>
                            </pic:spPr>
                          </pic:pic>
                          <wps:wsp>
                            <wps:cNvPr id="413" name="Rectangle 413"/>
                            <wps:cNvSpPr>
                              <a:spLocks noChangeArrowheads="1"/>
                            </wps:cNvSpPr>
                            <wps:spPr bwMode="auto">
                              <a:xfrm>
                                <a:off x="5411441" y="1893968"/>
                                <a:ext cx="1123040" cy="211481"/>
                              </a:xfrm>
                              <a:prstGeom prst="rect">
                                <a:avLst/>
                              </a:prstGeom>
                              <a:solidFill>
                                <a:srgbClr val="1CADE4"/>
                              </a:solidFill>
                              <a:ln w="15875">
                                <a:solidFill>
                                  <a:srgbClr val="117EA7"/>
                                </a:solidFill>
                                <a:miter lim="800000"/>
                                <a:headEnd/>
                                <a:tailEnd/>
                              </a:ln>
                            </wps:spPr>
                            <wps:txbx>
                              <w:txbxContent>
                                <w:p w14:paraId="13288516" w14:textId="6E8E78A2"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09" w:author="Raji Shanmugasundaram - C20616" w:date="2019-06-05T21:50:00Z">
                                        <w:rPr>
                                          <w:sz w:val="24"/>
                                          <w:szCs w:val="24"/>
                                        </w:rPr>
                                      </w:rPrChange>
                                    </w:rPr>
                                  </w:pPr>
                                  <w:r w:rsidRPr="00F80633">
                                    <w:rPr>
                                      <w:color w:val="FFFFFF"/>
                                      <w:kern w:val="24"/>
                                      <w:sz w:val="16"/>
                                      <w:szCs w:val="16"/>
                                    </w:rPr>
                                    <w:t xml:space="preserve">PC </w:t>
                                  </w:r>
                                  <w:del w:id="1610" w:author="Raji Shanmugasundaram - C20616" w:date="2019-06-04T11:14:00Z">
                                    <w:r w:rsidRPr="00F80633" w:rsidDel="002D4DBB">
                                      <w:rPr>
                                        <w:color w:val="FFFFFF"/>
                                        <w:kern w:val="24"/>
                                        <w:sz w:val="16"/>
                                        <w:szCs w:val="16"/>
                                      </w:rPr>
                                      <w:delText xml:space="preserve"> </w:delText>
                                    </w:r>
                                  </w:del>
                                  <w:del w:id="1611" w:author="Raji Shanmugasundaram - C20616" w:date="2019-06-05T21:49:00Z">
                                    <w:r w:rsidRPr="00F80633" w:rsidDel="00F80633">
                                      <w:rPr>
                                        <w:color w:val="FFFFFF"/>
                                        <w:kern w:val="24"/>
                                        <w:sz w:val="16"/>
                                        <w:szCs w:val="16"/>
                                      </w:rPr>
                                      <w:delText>Web Page</w:delText>
                                    </w:r>
                                  </w:del>
                                  <w:ins w:id="1612" w:author="Raji Shanmugasundaram - C20616" w:date="2019-06-05T21:49:00Z">
                                    <w:r w:rsidRPr="00F80633">
                                      <w:rPr>
                                        <w:color w:val="FFFFFF"/>
                                        <w:kern w:val="24"/>
                                        <w:sz w:val="16"/>
                                        <w:szCs w:val="16"/>
                                        <w:rPrChange w:id="1613" w:author="Raji Shanmugasundaram - C20616" w:date="2019-06-05T21:50:00Z">
                                          <w:rPr>
                                            <w:color w:val="FFFFFF"/>
                                            <w:kern w:val="24"/>
                                            <w:sz w:val="24"/>
                                            <w:szCs w:val="24"/>
                                          </w:rPr>
                                        </w:rPrChange>
                                      </w:rPr>
                                      <w:t>HTTP-Client</w:t>
                                    </w:r>
                                  </w:ins>
                                  <w:ins w:id="1614" w:author="Raji Shanmugasundaram - C20616" w:date="2019-06-05T23:52:00Z">
                                    <w:r>
                                      <w:rPr>
                                        <w:color w:val="FFFFFF"/>
                                        <w:kern w:val="24"/>
                                        <w:sz w:val="16"/>
                                        <w:szCs w:val="16"/>
                                      </w:rPr>
                                      <w:t>-1</w:t>
                                    </w:r>
                                  </w:ins>
                                </w:p>
                              </w:txbxContent>
                            </wps:txbx>
                            <wps:bodyPr vert="horz" wrap="square" lIns="91440" tIns="45720" rIns="91440" bIns="45720" numCol="1" anchor="ctr" anchorCtr="0" compatLnSpc="1">
                              <a:prstTxWarp prst="textNoShape">
                                <a:avLst/>
                              </a:prstTxWarp>
                            </wps:bodyPr>
                          </wps:wsp>
                          <wpg:grpSp>
                            <wpg:cNvPr id="415" name="Group 415"/>
                            <wpg:cNvGrpSpPr/>
                            <wpg:grpSpPr>
                              <a:xfrm>
                                <a:off x="1862783" y="1935588"/>
                                <a:ext cx="3515475" cy="151245"/>
                                <a:chOff x="1862783" y="1935588"/>
                                <a:chExt cx="3515475" cy="151245"/>
                              </a:xfrm>
                              <a:solidFill>
                                <a:srgbClr val="7030A0"/>
                              </a:solidFill>
                            </wpg:grpSpPr>
                            <wps:wsp>
                              <wps:cNvPr id="416" name="Straight Arrow Connector 416"/>
                              <wps:cNvCnPr>
                                <a:cxnSpLocks/>
                              </wps:cNvCnPr>
                              <wps:spPr>
                                <a:xfrm flipH="1">
                                  <a:off x="2129030" y="2013141"/>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17" name="Arrow: Up 417"/>
                              <wps:cNvSpPr/>
                              <wps:spPr>
                                <a:xfrm rot="16200000">
                                  <a:off x="1896624" y="190174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18" name="Rectangle: Rounded Corners 418"/>
                            <wps:cNvSpPr/>
                            <wps:spPr>
                              <a:xfrm>
                                <a:off x="2398447" y="1593130"/>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84E05E" w14:textId="77777777" w:rsidR="00D26193" w:rsidRPr="002D4DBB" w:rsidRDefault="00D26193" w:rsidP="002D4DBB">
                                  <w:pPr>
                                    <w:jc w:val="center"/>
                                    <w:rPr>
                                      <w:b/>
                                      <w:bCs/>
                                      <w:sz w:val="24"/>
                                      <w:szCs w:val="24"/>
                                      <w:rPrChange w:id="1615" w:author="Raji Shanmugasundaram - C20616" w:date="2019-06-04T11:16:00Z">
                                        <w:rPr>
                                          <w:sz w:val="24"/>
                                          <w:szCs w:val="24"/>
                                        </w:rPr>
                                      </w:rPrChange>
                                    </w:rPr>
                                  </w:pPr>
                                  <w:r w:rsidRPr="002D4DBB">
                                    <w:rPr>
                                      <w:rFonts w:asciiTheme="minorHAnsi" w:cstheme="minorBidi"/>
                                      <w:b/>
                                      <w:bCs/>
                                      <w:color w:val="000000" w:themeColor="text1"/>
                                      <w:kern w:val="24"/>
                                      <w:rPrChange w:id="1616"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421344" y="2637309"/>
                              <a:ext cx="6469647" cy="1425361"/>
                              <a:chOff x="421344" y="2637309"/>
                              <a:chExt cx="6469647" cy="1425361"/>
                            </a:xfrm>
                          </wpg:grpSpPr>
                          <wps:wsp>
                            <wps:cNvPr id="420" name="Rectangle 420"/>
                            <wps:cNvSpPr>
                              <a:spLocks noChangeArrowheads="1"/>
                            </wps:cNvSpPr>
                            <wps:spPr bwMode="auto">
                              <a:xfrm>
                                <a:off x="2514884" y="3403653"/>
                                <a:ext cx="2089040" cy="659017"/>
                              </a:xfrm>
                              <a:prstGeom prst="rect">
                                <a:avLst/>
                              </a:prstGeom>
                              <a:solidFill>
                                <a:schemeClr val="bg1">
                                  <a:lumMod val="85000"/>
                                </a:schemeClr>
                              </a:solidFill>
                              <a:ln w="12700">
                                <a:solidFill>
                                  <a:srgbClr val="1F4D78"/>
                                </a:solidFill>
                                <a:miter lim="800000"/>
                                <a:headEnd/>
                                <a:tailEnd/>
                              </a:ln>
                            </wps:spPr>
                            <wps:txbx>
                              <w:txbxContent>
                                <w:p w14:paraId="27A065B8" w14:textId="77777777"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D26193" w:rsidRDefault="00D26193"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617" w:author="Raji Shanmugasundaram - C20616" w:date="2019-06-04T11:15:00Z">
                                    <w:r>
                                      <w:rPr>
                                        <w:rFonts w:asciiTheme="minorHAnsi"/>
                                        <w:color w:val="000000" w:themeColor="text1"/>
                                        <w:kern w:val="24"/>
                                        <w:sz w:val="18"/>
                                        <w:szCs w:val="18"/>
                                      </w:rPr>
                                      <w:t xml:space="preserve"> web page with current data</w:t>
                                    </w:r>
                                  </w:ins>
                                  <w:del w:id="1618"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32" name="Picture 4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21344" y="2637309"/>
                                <a:ext cx="1479550" cy="1351410"/>
                              </a:xfrm>
                              <a:prstGeom prst="rect">
                                <a:avLst/>
                              </a:prstGeom>
                              <a:noFill/>
                              <a:extLst>
                                <a:ext uri="{909E8E84-426E-40DD-AFC4-6F175D3DCCD1}">
                                  <a14:hiddenFill xmlns:a14="http://schemas.microsoft.com/office/drawing/2010/main">
                                    <a:solidFill>
                                      <a:srgbClr val="FFFFFF"/>
                                    </a:solidFill>
                                  </a14:hiddenFill>
                                </a:ext>
                              </a:extLst>
                            </pic:spPr>
                          </pic:pic>
                          <wps:wsp>
                            <wps:cNvPr id="435" name="Rectangle 435"/>
                            <wps:cNvSpPr>
                              <a:spLocks noChangeArrowheads="1"/>
                            </wps:cNvSpPr>
                            <wps:spPr bwMode="auto">
                              <a:xfrm>
                                <a:off x="5411441" y="3192132"/>
                                <a:ext cx="1479550" cy="233270"/>
                              </a:xfrm>
                              <a:prstGeom prst="rect">
                                <a:avLst/>
                              </a:prstGeom>
                              <a:solidFill>
                                <a:srgbClr val="1CADE4"/>
                              </a:solidFill>
                              <a:ln w="15875">
                                <a:solidFill>
                                  <a:srgbClr val="117EA7"/>
                                </a:solidFill>
                                <a:miter lim="800000"/>
                                <a:headEnd/>
                                <a:tailEnd/>
                              </a:ln>
                            </wps:spPr>
                            <wps:txbx>
                              <w:txbxContent>
                                <w:p w14:paraId="22E0DFBE" w14:textId="04BD4C15" w:rsidR="00D26193" w:rsidRPr="00567FB2"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19" w:author="Raji Shanmugasundaram - C20616" w:date="2019-06-04T11:12:00Z"/>
                                      <w:sz w:val="16"/>
                                      <w:szCs w:val="16"/>
                                      <w:rPrChange w:id="1620" w:author="Raji Shanmugasundaram - C20616" w:date="2019-06-05T21:53:00Z">
                                        <w:rPr>
                                          <w:ins w:id="1621" w:author="Raji Shanmugasundaram - C20616" w:date="2019-06-04T11:12:00Z"/>
                                          <w:sz w:val="24"/>
                                          <w:szCs w:val="24"/>
                                        </w:rPr>
                                      </w:rPrChange>
                                    </w:rPr>
                                  </w:pPr>
                                  <w:ins w:id="1622" w:author="Raji Shanmugasundaram - C20616" w:date="2019-06-04T11:14:00Z">
                                    <w:r w:rsidRPr="00567FB2">
                                      <w:rPr>
                                        <w:color w:val="FFFFFF"/>
                                        <w:kern w:val="24"/>
                                        <w:sz w:val="16"/>
                                        <w:szCs w:val="16"/>
                                        <w:rPrChange w:id="1623" w:author="Raji Shanmugasundaram - C20616" w:date="2019-06-05T21:53:00Z">
                                          <w:rPr>
                                            <w:color w:val="FFFFFF"/>
                                            <w:kern w:val="24"/>
                                            <w:sz w:val="24"/>
                                            <w:szCs w:val="24"/>
                                          </w:rPr>
                                        </w:rPrChange>
                                      </w:rPr>
                                      <w:t xml:space="preserve">PC </w:t>
                                    </w:r>
                                  </w:ins>
                                  <w:ins w:id="1624" w:author="Raji Shanmugasundaram - C20616" w:date="2019-06-05T22:11:00Z">
                                    <w:r>
                                      <w:rPr>
                                        <w:color w:val="FFFFFF"/>
                                        <w:kern w:val="24"/>
                                        <w:sz w:val="16"/>
                                        <w:szCs w:val="16"/>
                                      </w:rPr>
                                      <w:t>-HTTP-Client</w:t>
                                    </w:r>
                                  </w:ins>
                                  <w:ins w:id="1625" w:author="Raji Shanmugasundaram - C20616" w:date="2019-06-05T23:52:00Z">
                                    <w:r>
                                      <w:rPr>
                                        <w:color w:val="FFFFFF"/>
                                        <w:kern w:val="24"/>
                                        <w:sz w:val="16"/>
                                        <w:szCs w:val="16"/>
                                      </w:rPr>
                                      <w:t>-1</w:t>
                                    </w:r>
                                  </w:ins>
                                </w:p>
                                <w:p w14:paraId="584AF7AE" w14:textId="3795588A"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626" w:author="Raji Shanmugasundaram - C20616" w:date="2019-06-04T11:12:00Z">
                                    <w:r w:rsidDel="002D4DBB">
                                      <w:rPr>
                                        <w:color w:val="FFFFFF"/>
                                        <w:kern w:val="24"/>
                                        <w:sz w:val="16"/>
                                        <w:szCs w:val="16"/>
                                      </w:rPr>
                                      <w:delText>PC  Web Page</w:delText>
                                    </w:r>
                                  </w:del>
                                </w:p>
                              </w:txbxContent>
                            </wps:txbx>
                            <wps:bodyPr vert="horz" wrap="square" lIns="91440" tIns="45720" rIns="91440" bIns="45720" numCol="1" anchor="ctr" anchorCtr="0" compatLnSpc="1">
                              <a:prstTxWarp prst="textNoShape">
                                <a:avLst/>
                              </a:prstTxWarp>
                            </wps:bodyPr>
                          </wps:wsp>
                          <wps:wsp>
                            <wps:cNvPr id="437" name="Straight Arrow Connector 437"/>
                            <wps:cNvCnPr>
                              <a:cxnSpLocks/>
                            </wps:cNvCnPr>
                            <wps:spPr>
                              <a:xfrm flipH="1">
                                <a:off x="1795397" y="3303494"/>
                                <a:ext cx="3249228" cy="0"/>
                              </a:xfrm>
                              <a:prstGeom prst="straightConnector1">
                                <a:avLst/>
                              </a:prstGeom>
                              <a:solidFill>
                                <a:srgbClr val="7030A0"/>
                              </a:solid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8" name="Rectangle: Rounded Corners 438"/>
                            <wps:cNvSpPr/>
                            <wps:spPr>
                              <a:xfrm>
                                <a:off x="2198863" y="2916807"/>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4B076" w14:textId="77777777" w:rsidR="00D26193" w:rsidRPr="002D4DBB" w:rsidRDefault="00D26193" w:rsidP="002D4DBB">
                                  <w:pPr>
                                    <w:jc w:val="center"/>
                                    <w:rPr>
                                      <w:b/>
                                      <w:bCs/>
                                      <w:sz w:val="24"/>
                                      <w:szCs w:val="24"/>
                                      <w:rPrChange w:id="1627" w:author="Raji Shanmugasundaram - C20616" w:date="2019-06-04T11:16:00Z">
                                        <w:rPr>
                                          <w:sz w:val="24"/>
                                          <w:szCs w:val="24"/>
                                        </w:rPr>
                                      </w:rPrChange>
                                    </w:rPr>
                                  </w:pPr>
                                  <w:r w:rsidRPr="002D4DBB">
                                    <w:rPr>
                                      <w:rFonts w:asciiTheme="minorHAnsi" w:cstheme="minorBidi"/>
                                      <w:b/>
                                      <w:bCs/>
                                      <w:color w:val="000000" w:themeColor="text1"/>
                                      <w:kern w:val="24"/>
                                      <w:rPrChange w:id="1628"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39" name="Arrow: Up 439"/>
                          <wps:cNvSpPr/>
                          <wps:spPr>
                            <a:xfrm rot="5400000">
                              <a:off x="5210777" y="3194030"/>
                              <a:ext cx="151245" cy="218927"/>
                            </a:xfrm>
                            <a:prstGeom prst="up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40" name="Rectangle 433"/>
                        <wps:cNvSpPr>
                          <a:spLocks noChangeArrowheads="1"/>
                        </wps:cNvSpPr>
                        <wps:spPr bwMode="auto">
                          <a:xfrm>
                            <a:off x="3976129" y="373074"/>
                            <a:ext cx="1329110" cy="500932"/>
                          </a:xfrm>
                          <a:prstGeom prst="rect">
                            <a:avLst/>
                          </a:prstGeom>
                          <a:solidFill>
                            <a:srgbClr val="1CADE4"/>
                          </a:solidFill>
                          <a:ln w="15875">
                            <a:solidFill>
                              <a:srgbClr val="117EA7"/>
                            </a:solidFill>
                            <a:miter lim="800000"/>
                            <a:headEnd/>
                            <a:tailEnd/>
                          </a:ln>
                        </wps:spPr>
                        <wps:txbx>
                          <w:txbxContent>
                            <w:p w14:paraId="0D85E76F" w14:textId="1D5B08C3"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29" w:author="Raji Shanmugasundaram - C20616" w:date="2019-06-04T11:11:00Z"/>
                                  <w:color w:val="FFFFFF"/>
                                  <w:kern w:val="24"/>
                                  <w:sz w:val="16"/>
                                  <w:szCs w:val="16"/>
                                </w:rPr>
                              </w:pPr>
                              <w:del w:id="1630" w:author="Raji Shanmugasundaram - C20616" w:date="2019-06-04T11:14:00Z">
                                <w:r w:rsidDel="002D4DBB">
                                  <w:rPr>
                                    <w:color w:val="FFFFFF"/>
                                    <w:kern w:val="24"/>
                                    <w:sz w:val="16"/>
                                    <w:szCs w:val="16"/>
                                  </w:rPr>
                                  <w:delText>PC  Web</w:delText>
                                </w:r>
                              </w:del>
                              <w:ins w:id="1631" w:author="Raji Shanmugasundaram - C20616" w:date="2019-06-04T11:14:00Z">
                                <w:r>
                                  <w:rPr>
                                    <w:color w:val="FFFFFF"/>
                                    <w:kern w:val="24"/>
                                    <w:sz w:val="16"/>
                                    <w:szCs w:val="16"/>
                                  </w:rPr>
                                  <w:t xml:space="preserve">PC </w:t>
                                </w:r>
                              </w:ins>
                              <w:del w:id="1632" w:author="Raji Shanmugasundaram - C20616" w:date="2019-06-05T21:48:00Z">
                                <w:r w:rsidDel="00F80633">
                                  <w:rPr>
                                    <w:color w:val="FFFFFF"/>
                                    <w:kern w:val="24"/>
                                    <w:sz w:val="16"/>
                                    <w:szCs w:val="16"/>
                                  </w:rPr>
                                  <w:delText xml:space="preserve"> Page</w:delText>
                                </w:r>
                              </w:del>
                              <w:ins w:id="1633" w:author="Raji Shanmugasundaram - C20616" w:date="2019-06-05T21:48:00Z">
                                <w:r>
                                  <w:rPr>
                                    <w:color w:val="FFFFFF"/>
                                    <w:kern w:val="24"/>
                                    <w:sz w:val="16"/>
                                    <w:szCs w:val="16"/>
                                  </w:rPr>
                                  <w:t>HTTP-Client</w:t>
                                </w:r>
                              </w:ins>
                              <w:ins w:id="1634" w:author="Raji Shanmugasundaram - C20616" w:date="2019-06-05T23:52:00Z">
                                <w:r>
                                  <w:rPr>
                                    <w:color w:val="FFFFFF"/>
                                    <w:kern w:val="24"/>
                                    <w:sz w:val="16"/>
                                    <w:szCs w:val="16"/>
                                  </w:rPr>
                                  <w:t>-1</w:t>
                                </w:r>
                              </w:ins>
                            </w:p>
                            <w:p w14:paraId="7582CB11" w14:textId="702A1CD4"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635" w:author="Raji Shanmugasundaram - C20616" w:date="2019-06-04T11:11:00Z">
                                <w:r w:rsidRPr="002D4DBB">
                                  <w:rPr>
                                    <w:noProof/>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anchor>
            </w:drawing>
          </mc:Choice>
          <mc:Fallback>
            <w:pict>
              <v:group w14:anchorId="0A6571C7" id="Group 667" o:spid="_x0000_s1086" style="position:absolute;margin-left:0;margin-top:3.85pt;width:417.75pt;height:288.95pt;z-index:251829760;mso-position-horizontal:center;mso-position-horizontal-relative:page;mso-position-vertical-relative:text;mso-width-relative:margin" coordsize="53052,36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">
                <v:group id="_x0000_s1087" style="position:absolute;width:51711;height:36698" coordorigin="4213,1241" coordsize="64696,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Group 348" o:spid="_x0000_s1088" style="position:absolute;left:8057;top:1241;width:45901;height:11543" coordorigin="8057,1241" coordsize="45901,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49" o:spid="_x0000_s1089" style="position:absolute;left:23506;top:9316;width:23285;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" fillcolor="#d8d8d8 [2732]" strokecolor="#1f4d78" strokeweight="1pt">
                      <v:textbox>
                        <w:txbxContent>
                          <w:p w14:paraId="18D5CD81" w14:textId="77777777"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36" w:author="Raji Shanmugasundaram - C20616" w:date="2019-06-05T21:48:00Z">
                                  <w:rPr>
                                    <w:sz w:val="24"/>
                                    <w:szCs w:val="24"/>
                                  </w:rPr>
                                </w:rPrChange>
                              </w:rPr>
                            </w:pPr>
                            <w:r w:rsidRPr="00F80633">
                              <w:rPr>
                                <w:rFonts w:asciiTheme="minorHAnsi"/>
                                <w:color w:val="000000" w:themeColor="text1"/>
                                <w:kern w:val="24"/>
                                <w:sz w:val="16"/>
                                <w:szCs w:val="16"/>
                                <w:rPrChange w:id="1637" w:author="Raji Shanmugasundaram - C20616" w:date="2019-06-05T21:48:00Z">
                                  <w:rPr>
                                    <w:rFonts w:asciiTheme="minorHAnsi"/>
                                    <w:color w:val="000000" w:themeColor="text1"/>
                                    <w:kern w:val="24"/>
                                    <w:szCs w:val="20"/>
                                  </w:rPr>
                                </w:rPrChange>
                              </w:rPr>
                              <w:t>GET /</w:t>
                            </w:r>
                            <w:proofErr w:type="spellStart"/>
                            <w:r w:rsidRPr="00F80633">
                              <w:rPr>
                                <w:rFonts w:ascii="Arial" w:hAnsi="Arial"/>
                                <w:color w:val="000000" w:themeColor="text1"/>
                                <w:kern w:val="24"/>
                                <w:sz w:val="16"/>
                                <w:szCs w:val="16"/>
                                <w:rPrChange w:id="1638"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639"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640"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641" w:author="Raji Shanmugasundaram - C20616" w:date="2019-06-05T21:48:00Z">
                                  <w:rPr>
                                    <w:rStyle w:val="Hyperlink"/>
                                    <w:rFonts w:ascii="Arial" w:hAnsi="Arial"/>
                                    <w:color w:val="000000" w:themeColor="text1"/>
                                    <w:kern w:val="24"/>
                                    <w:szCs w:val="20"/>
                                  </w:rPr>
                                </w:rPrChange>
                              </w:rPr>
                              <w:t>VM.htm?ITEM</w:t>
                            </w:r>
                            <w:proofErr w:type="spellEnd"/>
                            <w:r w:rsidRPr="00F80633">
                              <w:rPr>
                                <w:rFonts w:ascii="Arial" w:hAnsi="Arial"/>
                                <w:color w:val="000000" w:themeColor="text1"/>
                                <w:kern w:val="24"/>
                                <w:sz w:val="16"/>
                                <w:szCs w:val="16"/>
                                <w:rPrChange w:id="1642"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643"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644"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645"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646" w:author="Raji Shanmugasundaram - C20616" w:date="2019-06-05T21:48:00Z">
                                  <w:rPr>
                                    <w:rStyle w:val="Hyperlink"/>
                                    <w:rFonts w:ascii="Arial" w:hAnsi="Arial"/>
                                    <w:color w:val="000000" w:themeColor="text1"/>
                                    <w:kern w:val="24"/>
                                    <w:szCs w:val="20"/>
                                  </w:rPr>
                                </w:rPrChange>
                              </w:rPr>
                              <w:t>=2&amp;COUNT=5</w:t>
                            </w:r>
                            <w:r w:rsidRPr="00F80633">
                              <w:rPr>
                                <w:rFonts w:ascii="Arial" w:hAnsi="Arial"/>
                                <w:color w:val="000000" w:themeColor="text1"/>
                                <w:kern w:val="24"/>
                                <w:sz w:val="16"/>
                                <w:szCs w:val="16"/>
                                <w:rPrChange w:id="1647"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648" w:author="Raji Shanmugasundaram - C20616" w:date="2019-06-05T21:48:00Z">
                                  <w:rPr>
                                    <w:rFonts w:ascii="Arial" w:hAnsi="Arial"/>
                                    <w:color w:val="000000" w:themeColor="text1"/>
                                    <w:kern w:val="24"/>
                                    <w:szCs w:val="20"/>
                                  </w:rPr>
                                </w:rPrChange>
                              </w:rPr>
                              <w:t xml:space="preserve"> HTTP/1.1</w:t>
                            </w:r>
                          </w:p>
                        </w:txbxContent>
                      </v:textbox>
                    </v:rect>
                    <v:shape id="Picture 350" o:spid="_x0000_s1090" type="#_x0000_t75" style="position:absolute;left:8057;top:1241;width:10718;height:1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">
                      <v:imagedata r:id="rId85" o:title=""/>
                    </v:shape>
                    <v:group id="Group 386" o:spid="_x0000_s1091" style="position:absolute;left:18443;top:7255;width:35515;height:1513" coordorigin="18443,7255" coordsize="35515,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87" o:spid="_x0000_s1092" type="#_x0000_t32" style="position:absolute;left:21466;top:8027;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" strokecolor="#7030a0" strokeweight="4.5pt">
                        <v:stroke dashstyle="dash"/>
                        <o:lock v:ext="edit" shapetype="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88" o:spid="_x0000_s1093" type="#_x0000_t68" style="position:absolute;left:18781;top:6917;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" adj="7461" filled="f" strokecolor="#1f4d78 [1604]" strokeweight="1pt"/>
                    </v:group>
                    <v:roundrect id="Rectangle: Rounded Corners 389" o:spid="_x0000_s1094" style="position:absolute;left:24119;top:4819;width:19708;height:3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" filled="f" stroked="f" strokeweight="1pt">
                      <v:stroke joinstyle="miter"/>
                      <v:textbox>
                        <w:txbxContent>
                          <w:p w14:paraId="1D88A1F8" w14:textId="77777777" w:rsidR="00D26193" w:rsidRPr="00F80633" w:rsidRDefault="00D26193" w:rsidP="002D4DBB">
                            <w:pPr>
                              <w:jc w:val="center"/>
                              <w:rPr>
                                <w:b/>
                                <w:bCs/>
                                <w:sz w:val="16"/>
                                <w:szCs w:val="16"/>
                                <w:rPrChange w:id="1649" w:author="Raji Shanmugasundaram - C20616" w:date="2019-06-05T21:49:00Z">
                                  <w:rPr>
                                    <w:sz w:val="24"/>
                                    <w:szCs w:val="24"/>
                                  </w:rPr>
                                </w:rPrChange>
                              </w:rPr>
                            </w:pPr>
                            <w:r w:rsidRPr="00F80633">
                              <w:rPr>
                                <w:rFonts w:asciiTheme="minorHAnsi" w:cstheme="minorBidi"/>
                                <w:b/>
                                <w:bCs/>
                                <w:color w:val="000000" w:themeColor="text1"/>
                                <w:kern w:val="24"/>
                                <w:sz w:val="16"/>
                                <w:szCs w:val="16"/>
                                <w:rPrChange w:id="1650" w:author="Raji Shanmugasundaram - C20616" w:date="2019-06-05T21:49:00Z">
                                  <w:rPr>
                                    <w:rFonts w:asciiTheme="minorHAnsi" w:cstheme="minorBidi"/>
                                    <w:color w:val="000000" w:themeColor="text1"/>
                                    <w:kern w:val="24"/>
                                  </w:rPr>
                                </w:rPrChange>
                              </w:rPr>
                              <w:t>TCP HTTP Port 80</w:t>
                            </w:r>
                          </w:p>
                        </w:txbxContent>
                      </v:textbox>
                    </v:roundrect>
                  </v:group>
                  <v:group id="Group 390" o:spid="_x0000_s1095" style="position:absolute;left:4583;top:12784;width:60761;height:13767" coordorigin="4583,12784" coordsize="60761,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tangle 391" o:spid="_x0000_s1096" style="position:absolute;left:24138;top:21216;width:2265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" fillcolor="#d8d8d8 [2732]" strokecolor="#1f4d78" strokeweight="1pt">
                      <v:textbox>
                        <w:txbxContent>
                          <w:p w14:paraId="1DBA67B0" w14:textId="45795E96"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51" w:author="Raji Shanmugasundaram - C20616" w:date="2019-06-05T21:51:00Z">
                                  <w:rPr>
                                    <w:sz w:val="24"/>
                                    <w:szCs w:val="24"/>
                                  </w:rPr>
                                </w:rPrChange>
                              </w:rPr>
                            </w:pPr>
                            <w:ins w:id="1652" w:author="Raji Shanmugasundaram - C20616" w:date="2019-06-05T21:53:00Z">
                              <w:r>
                                <w:rPr>
                                  <w:rFonts w:asciiTheme="minorHAnsi"/>
                                  <w:color w:val="000000" w:themeColor="text1"/>
                                  <w:kern w:val="24"/>
                                  <w:sz w:val="16"/>
                                  <w:szCs w:val="16"/>
                                </w:rPr>
                                <w:t>Send</w:t>
                              </w:r>
                            </w:ins>
                            <w:ins w:id="1653" w:author="Raji Shanmugasundaram - C20616" w:date="2019-06-05T21:54:00Z">
                              <w:r>
                                <w:rPr>
                                  <w:rFonts w:asciiTheme="minorHAnsi"/>
                                  <w:color w:val="000000" w:themeColor="text1"/>
                                  <w:kern w:val="24"/>
                                  <w:sz w:val="16"/>
                                  <w:szCs w:val="16"/>
                                </w:rPr>
                                <w:t>s</w:t>
                              </w:r>
                            </w:ins>
                            <w:ins w:id="1654" w:author="Raji Shanmugasundaram - C20616" w:date="2019-06-05T21:53:00Z">
                              <w:r>
                                <w:rPr>
                                  <w:rFonts w:asciiTheme="minorHAnsi"/>
                                  <w:color w:val="000000" w:themeColor="text1"/>
                                  <w:kern w:val="24"/>
                                  <w:sz w:val="16"/>
                                  <w:szCs w:val="16"/>
                                </w:rPr>
                                <w:t xml:space="preserve"> the requ</w:t>
                              </w:r>
                            </w:ins>
                            <w:ins w:id="1655" w:author="Raji Shanmugasundaram - C20616" w:date="2019-06-05T21:54:00Z">
                              <w:r>
                                <w:rPr>
                                  <w:rFonts w:asciiTheme="minorHAnsi"/>
                                  <w:color w:val="000000" w:themeColor="text1"/>
                                  <w:kern w:val="24"/>
                                  <w:sz w:val="16"/>
                                  <w:szCs w:val="16"/>
                                </w:rPr>
                                <w:t>est</w:t>
                              </w:r>
                            </w:ins>
                            <w:ins w:id="1656" w:author="Raji Shanmugasundaram - C20616" w:date="2019-06-05T21:53:00Z">
                              <w:r>
                                <w:rPr>
                                  <w:rFonts w:asciiTheme="minorHAnsi"/>
                                  <w:color w:val="000000" w:themeColor="text1"/>
                                  <w:kern w:val="24"/>
                                  <w:sz w:val="16"/>
                                  <w:szCs w:val="16"/>
                                </w:rPr>
                                <w:t xml:space="preserve"> “</w:t>
                              </w:r>
                            </w:ins>
                            <w:r w:rsidRPr="00567FB2">
                              <w:rPr>
                                <w:rFonts w:asciiTheme="minorHAnsi"/>
                                <w:b/>
                                <w:bCs/>
                                <w:color w:val="000000" w:themeColor="text1"/>
                                <w:kern w:val="24"/>
                                <w:sz w:val="16"/>
                                <w:szCs w:val="16"/>
                                <w:rPrChange w:id="1657" w:author="Raji Shanmugasundaram - C20616" w:date="2019-06-05T21:54:00Z">
                                  <w:rPr>
                                    <w:rFonts w:asciiTheme="minorHAnsi"/>
                                    <w:color w:val="000000" w:themeColor="text1"/>
                                    <w:kern w:val="24"/>
                                    <w:szCs w:val="20"/>
                                  </w:rPr>
                                </w:rPrChange>
                              </w:rPr>
                              <w:t>GET /</w:t>
                            </w:r>
                            <w:del w:id="1658" w:author="Raji Shanmugasundaram - C20616" w:date="2019-06-04T11:15:00Z">
                              <w:r w:rsidRPr="00567FB2" w:rsidDel="002D4DBB">
                                <w:rPr>
                                  <w:rFonts w:asciiTheme="minorHAnsi"/>
                                  <w:b/>
                                  <w:bCs/>
                                  <w:color w:val="000000" w:themeColor="text1"/>
                                  <w:kern w:val="24"/>
                                  <w:sz w:val="16"/>
                                  <w:szCs w:val="16"/>
                                  <w:rPrChange w:id="1659"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660" w:author="Raji Shanmugasundaram - C20616" w:date="2019-06-05T21:54:00Z">
                                    <w:rPr>
                                      <w:rFonts w:ascii="Arial" w:hAnsi="Arial"/>
                                      <w:color w:val="000000" w:themeColor="text1"/>
                                      <w:kern w:val="24"/>
                                      <w:szCs w:val="20"/>
                                    </w:rPr>
                                  </w:rPrChange>
                                </w:rPr>
                                <w:delText>TTP</w:delText>
                              </w:r>
                            </w:del>
                            <w:ins w:id="1661" w:author="Raji Shanmugasundaram - C20616" w:date="2019-06-04T11:15:00Z">
                              <w:r w:rsidRPr="00567FB2">
                                <w:rPr>
                                  <w:rFonts w:asciiTheme="minorHAnsi"/>
                                  <w:b/>
                                  <w:bCs/>
                                  <w:color w:val="000000" w:themeColor="text1"/>
                                  <w:kern w:val="24"/>
                                  <w:sz w:val="16"/>
                                  <w:szCs w:val="16"/>
                                  <w:rPrChange w:id="1662" w:author="Raji Shanmugasundaram - C20616" w:date="2019-06-05T21:54:00Z">
                                    <w:rPr>
                                      <w:rFonts w:asciiTheme="minorHAnsi"/>
                                      <w:color w:val="000000" w:themeColor="text1"/>
                                      <w:kern w:val="24"/>
                                      <w:szCs w:val="20"/>
                                    </w:rPr>
                                  </w:rPrChange>
                                </w:rPr>
                                <w:t>MY_Data.xml HTTP</w:t>
                              </w:r>
                            </w:ins>
                            <w:r w:rsidRPr="00567FB2">
                              <w:rPr>
                                <w:rFonts w:ascii="Arial" w:hAnsi="Arial"/>
                                <w:b/>
                                <w:bCs/>
                                <w:color w:val="000000" w:themeColor="text1"/>
                                <w:kern w:val="24"/>
                                <w:sz w:val="16"/>
                                <w:szCs w:val="16"/>
                                <w:rPrChange w:id="1663" w:author="Raji Shanmugasundaram - C20616" w:date="2019-06-05T21:54:00Z">
                                  <w:rPr>
                                    <w:rFonts w:ascii="Arial" w:hAnsi="Arial"/>
                                    <w:color w:val="000000" w:themeColor="text1"/>
                                    <w:kern w:val="24"/>
                                    <w:szCs w:val="20"/>
                                  </w:rPr>
                                </w:rPrChange>
                              </w:rPr>
                              <w:t>/1.1</w:t>
                            </w:r>
                            <w:ins w:id="1664" w:author="Raji Shanmugasundaram - C20616" w:date="2019-06-05T21:54:00Z">
                              <w:r>
                                <w:rPr>
                                  <w:rFonts w:ascii="Arial" w:hAnsi="Arial"/>
                                  <w:color w:val="000000" w:themeColor="text1"/>
                                  <w:kern w:val="24"/>
                                  <w:sz w:val="16"/>
                                  <w:szCs w:val="16"/>
                                </w:rPr>
                                <w:t>” for every 500ms</w:t>
                              </w:r>
                            </w:ins>
                          </w:p>
                        </w:txbxContent>
                      </v:textbox>
                    </v:rect>
                    <v:shape id="Picture 392" o:spid="_x0000_s1097" type="#_x0000_t75" style="position:absolute;left:4583;top:12784;width:14795;height:13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">
                      <v:imagedata r:id="rId85" o:title=""/>
                    </v:shape>
                    <v:rect id="Rectangle 413" o:spid="_x0000_s1098" style="position:absolute;left:54114;top:18939;width:11230;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" fillcolor="#1cade4" strokecolor="#117ea7" strokeweight="1.25pt">
                      <v:textbox>
                        <w:txbxContent>
                          <w:p w14:paraId="13288516" w14:textId="6E8E78A2" w:rsidR="00D26193" w:rsidRPr="00F8063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65" w:author="Raji Shanmugasundaram - C20616" w:date="2019-06-05T21:50:00Z">
                                  <w:rPr>
                                    <w:sz w:val="24"/>
                                    <w:szCs w:val="24"/>
                                  </w:rPr>
                                </w:rPrChange>
                              </w:rPr>
                            </w:pPr>
                            <w:r w:rsidRPr="00F80633">
                              <w:rPr>
                                <w:color w:val="FFFFFF"/>
                                <w:kern w:val="24"/>
                                <w:sz w:val="16"/>
                                <w:szCs w:val="16"/>
                              </w:rPr>
                              <w:t xml:space="preserve">PC </w:t>
                            </w:r>
                            <w:del w:id="1666" w:author="Raji Shanmugasundaram - C20616" w:date="2019-06-04T11:14:00Z">
                              <w:r w:rsidRPr="00F80633" w:rsidDel="002D4DBB">
                                <w:rPr>
                                  <w:color w:val="FFFFFF"/>
                                  <w:kern w:val="24"/>
                                  <w:sz w:val="16"/>
                                  <w:szCs w:val="16"/>
                                </w:rPr>
                                <w:delText xml:space="preserve"> </w:delText>
                              </w:r>
                            </w:del>
                            <w:del w:id="1667" w:author="Raji Shanmugasundaram - C20616" w:date="2019-06-05T21:49:00Z">
                              <w:r w:rsidRPr="00F80633" w:rsidDel="00F80633">
                                <w:rPr>
                                  <w:color w:val="FFFFFF"/>
                                  <w:kern w:val="24"/>
                                  <w:sz w:val="16"/>
                                  <w:szCs w:val="16"/>
                                </w:rPr>
                                <w:delText>Web Page</w:delText>
                              </w:r>
                            </w:del>
                            <w:ins w:id="1668" w:author="Raji Shanmugasundaram - C20616" w:date="2019-06-05T21:49:00Z">
                              <w:r w:rsidRPr="00F80633">
                                <w:rPr>
                                  <w:color w:val="FFFFFF"/>
                                  <w:kern w:val="24"/>
                                  <w:sz w:val="16"/>
                                  <w:szCs w:val="16"/>
                                  <w:rPrChange w:id="1669" w:author="Raji Shanmugasundaram - C20616" w:date="2019-06-05T21:50:00Z">
                                    <w:rPr>
                                      <w:color w:val="FFFFFF"/>
                                      <w:kern w:val="24"/>
                                      <w:sz w:val="24"/>
                                      <w:szCs w:val="24"/>
                                    </w:rPr>
                                  </w:rPrChange>
                                </w:rPr>
                                <w:t>HTTP-Client</w:t>
                              </w:r>
                            </w:ins>
                            <w:ins w:id="1670" w:author="Raji Shanmugasundaram - C20616" w:date="2019-06-05T23:52:00Z">
                              <w:r>
                                <w:rPr>
                                  <w:color w:val="FFFFFF"/>
                                  <w:kern w:val="24"/>
                                  <w:sz w:val="16"/>
                                  <w:szCs w:val="16"/>
                                </w:rPr>
                                <w:t>-1</w:t>
                              </w:r>
                            </w:ins>
                          </w:p>
                        </w:txbxContent>
                      </v:textbox>
                    </v:rect>
                    <v:group id="Group 415" o:spid="_x0000_s1099" style="position:absolute;left:18627;top:19355;width:35155;height:1513" coordorigin="18627,19355" coordsize="35154,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Straight Arrow Connector 416" o:spid="_x0000_s1100" type="#_x0000_t32" style="position:absolute;left:21290;top:20131;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" strokecolor="#7030a0" strokeweight="4.5pt">
                        <v:stroke dashstyle="dash"/>
                        <o:lock v:ext="edit" shapetype="f"/>
                      </v:shape>
                      <v:shape id="Arrow: Up 417" o:spid="_x0000_s1101" type="#_x0000_t68" style="position:absolute;left:18965;top:19017;width:1513;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" adj="7461" filled="f" strokecolor="#1f4d78 [1604]" strokeweight="1pt"/>
                    </v:group>
                    <v:roundrect id="Rectangle: Rounded Corners 418" o:spid="_x0000_s1102" style="position:absolute;left:23984;top:15931;width:19708;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" filled="f" stroked="f" strokeweight="1pt">
                      <v:stroke joinstyle="miter"/>
                      <v:textbox>
                        <w:txbxContent>
                          <w:p w14:paraId="7F84E05E" w14:textId="77777777" w:rsidR="00D26193" w:rsidRPr="002D4DBB" w:rsidRDefault="00D26193" w:rsidP="002D4DBB">
                            <w:pPr>
                              <w:jc w:val="center"/>
                              <w:rPr>
                                <w:b/>
                                <w:bCs/>
                                <w:sz w:val="24"/>
                                <w:szCs w:val="24"/>
                                <w:rPrChange w:id="1671" w:author="Raji Shanmugasundaram - C20616" w:date="2019-06-04T11:16:00Z">
                                  <w:rPr>
                                    <w:sz w:val="24"/>
                                    <w:szCs w:val="24"/>
                                  </w:rPr>
                                </w:rPrChange>
                              </w:rPr>
                            </w:pPr>
                            <w:r w:rsidRPr="002D4DBB">
                              <w:rPr>
                                <w:rFonts w:asciiTheme="minorHAnsi" w:cstheme="minorBidi"/>
                                <w:b/>
                                <w:bCs/>
                                <w:color w:val="000000" w:themeColor="text1"/>
                                <w:kern w:val="24"/>
                                <w:rPrChange w:id="1672" w:author="Raji Shanmugasundaram - C20616" w:date="2019-06-04T11:16:00Z">
                                  <w:rPr>
                                    <w:rFonts w:asciiTheme="minorHAnsi" w:cstheme="minorBidi"/>
                                    <w:color w:val="000000" w:themeColor="text1"/>
                                    <w:kern w:val="24"/>
                                  </w:rPr>
                                </w:rPrChange>
                              </w:rPr>
                              <w:t>TCP HTTP Port 80</w:t>
                            </w:r>
                          </w:p>
                        </w:txbxContent>
                      </v:textbox>
                    </v:roundrect>
                  </v:group>
                  <v:group id="Group 419" o:spid="_x0000_s1103" style="position:absolute;left:4213;top:26373;width:64696;height:14253" coordorigin="4213,26373" coordsize="64696,1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rect id="Rectangle 420" o:spid="_x0000_s1104" style="position:absolute;left:25148;top:34036;width:20891;height:6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" fillcolor="#d8d8d8 [2732]" strokecolor="#1f4d78" strokeweight="1pt">
                      <v:textbox>
                        <w:txbxContent>
                          <w:p w14:paraId="27A065B8" w14:textId="77777777"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D26193" w:rsidRDefault="00D26193"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673" w:author="Raji Shanmugasundaram - C20616" w:date="2019-06-04T11:15:00Z">
                              <w:r>
                                <w:rPr>
                                  <w:rFonts w:asciiTheme="minorHAnsi"/>
                                  <w:color w:val="000000" w:themeColor="text1"/>
                                  <w:kern w:val="24"/>
                                  <w:sz w:val="18"/>
                                  <w:szCs w:val="18"/>
                                </w:rPr>
                                <w:t xml:space="preserve"> web page with current data</w:t>
                              </w:r>
                            </w:ins>
                            <w:del w:id="1674"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v:textbox>
                    </v:rect>
                    <v:shape id="Picture 432" o:spid="_x0000_s1105" type="#_x0000_t75" style="position:absolute;left:4213;top:26373;width:14795;height:1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">
                      <v:imagedata r:id="rId85" o:title=""/>
                    </v:shape>
                    <v:rect id="Rectangle 435" o:spid="_x0000_s1106" style="position:absolute;left:54114;top:31921;width:14795;height:2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" fillcolor="#1cade4" strokecolor="#117ea7" strokeweight="1.25pt">
                      <v:textbox>
                        <w:txbxContent>
                          <w:p w14:paraId="22E0DFBE" w14:textId="04BD4C15" w:rsidR="00D26193" w:rsidRPr="00567FB2"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75" w:author="Raji Shanmugasundaram - C20616" w:date="2019-06-04T11:12:00Z"/>
                                <w:sz w:val="16"/>
                                <w:szCs w:val="16"/>
                                <w:rPrChange w:id="1676" w:author="Raji Shanmugasundaram - C20616" w:date="2019-06-05T21:53:00Z">
                                  <w:rPr>
                                    <w:ins w:id="1677" w:author="Raji Shanmugasundaram - C20616" w:date="2019-06-04T11:12:00Z"/>
                                    <w:sz w:val="24"/>
                                    <w:szCs w:val="24"/>
                                  </w:rPr>
                                </w:rPrChange>
                              </w:rPr>
                            </w:pPr>
                            <w:ins w:id="1678" w:author="Raji Shanmugasundaram - C20616" w:date="2019-06-04T11:14:00Z">
                              <w:r w:rsidRPr="00567FB2">
                                <w:rPr>
                                  <w:color w:val="FFFFFF"/>
                                  <w:kern w:val="24"/>
                                  <w:sz w:val="16"/>
                                  <w:szCs w:val="16"/>
                                  <w:rPrChange w:id="1679" w:author="Raji Shanmugasundaram - C20616" w:date="2019-06-05T21:53:00Z">
                                    <w:rPr>
                                      <w:color w:val="FFFFFF"/>
                                      <w:kern w:val="24"/>
                                      <w:sz w:val="24"/>
                                      <w:szCs w:val="24"/>
                                    </w:rPr>
                                  </w:rPrChange>
                                </w:rPr>
                                <w:t xml:space="preserve">PC </w:t>
                              </w:r>
                            </w:ins>
                            <w:ins w:id="1680" w:author="Raji Shanmugasundaram - C20616" w:date="2019-06-05T22:11:00Z">
                              <w:r>
                                <w:rPr>
                                  <w:color w:val="FFFFFF"/>
                                  <w:kern w:val="24"/>
                                  <w:sz w:val="16"/>
                                  <w:szCs w:val="16"/>
                                </w:rPr>
                                <w:t>-HTTP-Client</w:t>
                              </w:r>
                            </w:ins>
                            <w:ins w:id="1681" w:author="Raji Shanmugasundaram - C20616" w:date="2019-06-05T23:52:00Z">
                              <w:r>
                                <w:rPr>
                                  <w:color w:val="FFFFFF"/>
                                  <w:kern w:val="24"/>
                                  <w:sz w:val="16"/>
                                  <w:szCs w:val="16"/>
                                </w:rPr>
                                <w:t>-1</w:t>
                              </w:r>
                            </w:ins>
                          </w:p>
                          <w:p w14:paraId="584AF7AE" w14:textId="3795588A"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682" w:author="Raji Shanmugasundaram - C20616" w:date="2019-06-04T11:12:00Z">
                              <w:r w:rsidDel="002D4DBB">
                                <w:rPr>
                                  <w:color w:val="FFFFFF"/>
                                  <w:kern w:val="24"/>
                                  <w:sz w:val="16"/>
                                  <w:szCs w:val="16"/>
                                </w:rPr>
                                <w:delText>PC  Web Page</w:delText>
                              </w:r>
                            </w:del>
                          </w:p>
                        </w:txbxContent>
                      </v:textbox>
                    </v:rect>
                    <v:shape id="Straight Arrow Connector 437" o:spid="_x0000_s1107" type="#_x0000_t32" style="position:absolute;left:17953;top:33034;width:324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" filled="t" fillcolor="#7030a0" strokecolor="#7030a0" strokeweight="4.5pt">
                      <v:stroke dashstyle="dash"/>
                      <o:lock v:ext="edit" shapetype="f"/>
                    </v:shape>
                    <v:roundrect id="Rectangle: Rounded Corners 438" o:spid="_x0000_s1108" style="position:absolute;left:21988;top:29168;width:19709;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" filled="f" stroked="f" strokeweight="1pt">
                      <v:stroke joinstyle="miter"/>
                      <v:textbox>
                        <w:txbxContent>
                          <w:p w14:paraId="3604B076" w14:textId="77777777" w:rsidR="00D26193" w:rsidRPr="002D4DBB" w:rsidRDefault="00D26193" w:rsidP="002D4DBB">
                            <w:pPr>
                              <w:jc w:val="center"/>
                              <w:rPr>
                                <w:b/>
                                <w:bCs/>
                                <w:sz w:val="24"/>
                                <w:szCs w:val="24"/>
                                <w:rPrChange w:id="1683" w:author="Raji Shanmugasundaram - C20616" w:date="2019-06-04T11:16:00Z">
                                  <w:rPr>
                                    <w:sz w:val="24"/>
                                    <w:szCs w:val="24"/>
                                  </w:rPr>
                                </w:rPrChange>
                              </w:rPr>
                            </w:pPr>
                            <w:r w:rsidRPr="002D4DBB">
                              <w:rPr>
                                <w:rFonts w:asciiTheme="minorHAnsi" w:cstheme="minorBidi"/>
                                <w:b/>
                                <w:bCs/>
                                <w:color w:val="000000" w:themeColor="text1"/>
                                <w:kern w:val="24"/>
                                <w:rPrChange w:id="1684" w:author="Raji Shanmugasundaram - C20616" w:date="2019-06-04T11:16:00Z">
                                  <w:rPr>
                                    <w:rFonts w:asciiTheme="minorHAnsi" w:cstheme="minorBidi"/>
                                    <w:color w:val="000000" w:themeColor="text1"/>
                                    <w:kern w:val="24"/>
                                  </w:rPr>
                                </w:rPrChange>
                              </w:rPr>
                              <w:t>TCP HTTP Port 80</w:t>
                            </w:r>
                          </w:p>
                        </w:txbxContent>
                      </v:textbox>
                    </v:roundrect>
                  </v:group>
                  <v:shape id="Arrow: Up 439" o:spid="_x0000_s1109" type="#_x0000_t68" style="position:absolute;left:52107;top:31940;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" adj="7461" fillcolor="#7030a0" strokecolor="#1f4d78 [1604]" strokeweight="1pt"/>
                </v:group>
                <v:rect id="Rectangle 433" o:spid="_x0000_s1110" style="position:absolute;left:39761;top:3730;width:13291;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" fillcolor="#1cade4" strokecolor="#117ea7" strokeweight="1.25pt">
                  <v:textbox>
                    <w:txbxContent>
                      <w:p w14:paraId="0D85E76F" w14:textId="1D5B08C3"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85" w:author="Raji Shanmugasundaram - C20616" w:date="2019-06-04T11:11:00Z"/>
                            <w:color w:val="FFFFFF"/>
                            <w:kern w:val="24"/>
                            <w:sz w:val="16"/>
                            <w:szCs w:val="16"/>
                          </w:rPr>
                        </w:pPr>
                        <w:del w:id="1686" w:author="Raji Shanmugasundaram - C20616" w:date="2019-06-04T11:14:00Z">
                          <w:r w:rsidDel="002D4DBB">
                            <w:rPr>
                              <w:color w:val="FFFFFF"/>
                              <w:kern w:val="24"/>
                              <w:sz w:val="16"/>
                              <w:szCs w:val="16"/>
                            </w:rPr>
                            <w:delText>PC  Web</w:delText>
                          </w:r>
                        </w:del>
                        <w:ins w:id="1687" w:author="Raji Shanmugasundaram - C20616" w:date="2019-06-04T11:14:00Z">
                          <w:r>
                            <w:rPr>
                              <w:color w:val="FFFFFF"/>
                              <w:kern w:val="24"/>
                              <w:sz w:val="16"/>
                              <w:szCs w:val="16"/>
                            </w:rPr>
                            <w:t xml:space="preserve">PC </w:t>
                          </w:r>
                        </w:ins>
                        <w:del w:id="1688" w:author="Raji Shanmugasundaram - C20616" w:date="2019-06-05T21:48:00Z">
                          <w:r w:rsidDel="00F80633">
                            <w:rPr>
                              <w:color w:val="FFFFFF"/>
                              <w:kern w:val="24"/>
                              <w:sz w:val="16"/>
                              <w:szCs w:val="16"/>
                            </w:rPr>
                            <w:delText xml:space="preserve"> Page</w:delText>
                          </w:r>
                        </w:del>
                        <w:ins w:id="1689" w:author="Raji Shanmugasundaram - C20616" w:date="2019-06-05T21:48:00Z">
                          <w:r>
                            <w:rPr>
                              <w:color w:val="FFFFFF"/>
                              <w:kern w:val="24"/>
                              <w:sz w:val="16"/>
                              <w:szCs w:val="16"/>
                            </w:rPr>
                            <w:t>HTTP-Client</w:t>
                          </w:r>
                        </w:ins>
                        <w:ins w:id="1690" w:author="Raji Shanmugasundaram - C20616" w:date="2019-06-05T23:52:00Z">
                          <w:r>
                            <w:rPr>
                              <w:color w:val="FFFFFF"/>
                              <w:kern w:val="24"/>
                              <w:sz w:val="16"/>
                              <w:szCs w:val="16"/>
                            </w:rPr>
                            <w:t>-1</w:t>
                          </w:r>
                        </w:ins>
                      </w:p>
                      <w:p w14:paraId="7582CB11" w14:textId="702A1CD4" w:rsidR="00D26193" w:rsidRDefault="00D26193"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691" w:author="Raji Shanmugasundaram - C20616" w:date="2019-06-04T11:11:00Z">
                          <w:r w:rsidRPr="002D4DBB">
                            <w:rPr>
                              <w:noProof/>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v:textbox>
                </v:rect>
                <w10:wrap anchorx="page"/>
              </v:group>
            </w:pict>
          </mc:Fallback>
        </mc:AlternateContent>
      </w:r>
    </w:p>
    <w:p w14:paraId="10921DE4" w14:textId="050D6DB8" w:rsidR="00085082" w:rsidDel="00266201" w:rsidRDefault="006D192A" w:rsidP="00142AF4">
      <w:pPr>
        <w:pStyle w:val="Heading1"/>
        <w:rPr>
          <w:del w:id="1692" w:author="Raji Shanmugasundaram - C20616" w:date="2019-06-03T16:50:00Z"/>
          <w:lang w:eastAsia="en-AU"/>
        </w:rPr>
      </w:pPr>
      <w:del w:id="1693" w:author="Raji Shanmugasundaram - C20616" w:date="2019-06-03T16:50:00Z">
        <w:r w:rsidDel="002870FE">
          <w:rPr>
            <w:lang w:eastAsia="en-AU"/>
          </w:rPr>
          <w:delText>Introduction</w:delText>
        </w:r>
        <w:bookmarkEnd w:id="1339"/>
      </w:del>
    </w:p>
    <w:p w14:paraId="34A6252E" w14:textId="64ED1D44" w:rsidR="00266201" w:rsidRDefault="00266201" w:rsidP="00266201">
      <w:pPr>
        <w:rPr>
          <w:ins w:id="1694" w:author="Raji Shanmugasundaram - C20616" w:date="2019-06-04T11:07:00Z"/>
          <w:lang w:eastAsia="en-AU"/>
        </w:rPr>
      </w:pPr>
    </w:p>
    <w:p w14:paraId="7788A572" w14:textId="568F276C" w:rsidR="00266201" w:rsidRDefault="00C611DE" w:rsidP="00266201">
      <w:pPr>
        <w:rPr>
          <w:ins w:id="1695" w:author="Raji Shanmugasundaram - C20616" w:date="2019-06-04T11:07:00Z"/>
          <w:lang w:eastAsia="en-AU"/>
        </w:rPr>
      </w:pPr>
      <w:ins w:id="1696" w:author="Raji Shanmugasundaram - C20616" w:date="2019-06-05T22:08:00Z">
        <w:r w:rsidRPr="00C611DE">
          <w:rPr>
            <w:highlight w:val="red"/>
            <w:lang w:eastAsia="en-AU"/>
            <w:rPrChange w:id="1697" w:author="Raji Shanmugasundaram - C20616" w:date="2019-06-05T22:08:00Z">
              <w:rPr>
                <w:lang w:eastAsia="en-AU"/>
              </w:rPr>
            </w:rPrChange>
          </w:rPr>
          <w:t>VM-1</w:t>
        </w:r>
      </w:ins>
    </w:p>
    <w:p w14:paraId="446FDFF4" w14:textId="7F98F158" w:rsidR="00266201" w:rsidRDefault="00266201" w:rsidP="00266201">
      <w:pPr>
        <w:rPr>
          <w:ins w:id="1698" w:author="Raji Shanmugasundaram - C20616" w:date="2019-06-04T11:07:00Z"/>
          <w:lang w:eastAsia="en-AU"/>
        </w:rPr>
      </w:pPr>
    </w:p>
    <w:p w14:paraId="07812B43" w14:textId="21C9C574" w:rsidR="00266201" w:rsidRPr="00DA7209" w:rsidRDefault="00266201">
      <w:pPr>
        <w:rPr>
          <w:ins w:id="1699" w:author="Raji Shanmugasundaram - C20616" w:date="2019-06-04T11:07:00Z"/>
          <w:lang w:eastAsia="en-AU"/>
        </w:rPr>
        <w:pPrChange w:id="1700" w:author="Raji Shanmugasundaram - C20616" w:date="2019-06-04T11:07:00Z">
          <w:pPr>
            <w:pStyle w:val="Heading1"/>
          </w:pPr>
        </w:pPrChange>
      </w:pPr>
    </w:p>
    <w:p w14:paraId="10921DE5" w14:textId="20D0F688" w:rsidR="003F5BBB" w:rsidDel="002870FE" w:rsidRDefault="005B3261" w:rsidP="003F5BBB">
      <w:pPr>
        <w:jc w:val="both"/>
        <w:rPr>
          <w:del w:id="1701" w:author="Raji Shanmugasundaram - C20616" w:date="2019-06-03T16:50:00Z"/>
          <w:lang w:eastAsia="en-AU"/>
        </w:rPr>
      </w:pPr>
      <w:del w:id="1702" w:author="Raji Shanmugasundaram - C20616" w:date="2019-06-03T16:50:00Z">
        <w:r w:rsidDel="002870FE">
          <w:rPr>
            <w:noProof/>
            <w:lang w:eastAsia="en-AU"/>
          </w:rPr>
          <w:drawing>
            <wp:anchor distT="0" distB="0" distL="114300" distR="114300" simplePos="0" relativeHeight="251603456" behindDoc="0" locked="0" layoutInCell="1" allowOverlap="1" wp14:anchorId="10922303" wp14:editId="7C5D6BEF">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2870FE">
          <w:rPr>
            <w:lang w:eastAsia="en-AU"/>
          </w:rPr>
          <w:delText xml:space="preserve">You will be </w:delText>
        </w:r>
        <w:r w:rsidR="00FC5B60" w:rsidDel="002870FE">
          <w:rPr>
            <w:lang w:eastAsia="en-AU"/>
          </w:rPr>
          <w:delText>implementing</w:delText>
        </w:r>
        <w:r w:rsidR="00085082" w:rsidRPr="006D192A" w:rsidDel="002870FE">
          <w:rPr>
            <w:lang w:eastAsia="en-AU"/>
          </w:rPr>
          <w:delText xml:space="preserve"> an embedded network application for </w:delText>
        </w:r>
      </w:del>
      <w:del w:id="1703" w:author="Raji Shanmugasundaram - C20616" w:date="2019-06-03T11:36:00Z">
        <w:r w:rsidR="00085082" w:rsidRPr="006D192A" w:rsidDel="002107B1">
          <w:rPr>
            <w:lang w:eastAsia="en-AU"/>
          </w:rPr>
          <w:delText>a</w:delText>
        </w:r>
      </w:del>
      <w:del w:id="1704" w:author="Raji Shanmugasundaram - C20616" w:date="2019-06-03T11:06:00Z">
        <w:r w:rsidR="00085082" w:rsidRPr="006D192A" w:rsidDel="00143DC8">
          <w:rPr>
            <w:lang w:eastAsia="en-AU"/>
          </w:rPr>
          <w:delText>n</w:delText>
        </w:r>
      </w:del>
      <w:del w:id="1705" w:author="Raji Shanmugasundaram - C20616" w:date="2019-06-03T11:36:00Z">
        <w:r w:rsidR="00085082" w:rsidRPr="006D192A" w:rsidDel="002107B1">
          <w:rPr>
            <w:lang w:eastAsia="en-AU"/>
          </w:rPr>
          <w:delText xml:space="preserve"> </w:delText>
        </w:r>
      </w:del>
      <w:del w:id="1706" w:author="Raji Shanmugasundaram - C20616" w:date="2019-06-03T11:05:00Z">
        <w:r w:rsidR="00085082" w:rsidRPr="006D192A" w:rsidDel="00143DC8">
          <w:rPr>
            <w:lang w:eastAsia="en-AU"/>
          </w:rPr>
          <w:delText>elevator</w:delText>
        </w:r>
      </w:del>
      <w:del w:id="1707" w:author="Raji Shanmugasundaram - C20616" w:date="2019-06-03T16:50:00Z">
        <w:r w:rsidR="00085082" w:rsidRPr="006D192A" w:rsidDel="002870FE">
          <w:rPr>
            <w:lang w:eastAsia="en-AU"/>
          </w:rPr>
          <w:delText xml:space="preserve"> </w:delText>
        </w:r>
      </w:del>
      <w:del w:id="1708" w:author="Raji Shanmugasundaram - C20616" w:date="2019-06-03T11:06:00Z">
        <w:r w:rsidR="00731A89" w:rsidDel="00143DC8">
          <w:rPr>
            <w:lang w:eastAsia="en-AU"/>
          </w:rPr>
          <w:delText xml:space="preserve">signalisation </w:delText>
        </w:r>
      </w:del>
      <w:del w:id="1709" w:author="Raji Shanmugasundaram - C20616" w:date="2019-06-03T11:36:00Z">
        <w:r w:rsidR="00731A89" w:rsidDel="002107B1">
          <w:rPr>
            <w:lang w:eastAsia="en-AU"/>
          </w:rPr>
          <w:delText>system</w:delText>
        </w:r>
        <w:r w:rsidR="00085082" w:rsidRPr="006D192A" w:rsidDel="002107B1">
          <w:rPr>
            <w:lang w:eastAsia="en-AU"/>
          </w:rPr>
          <w:delText xml:space="preserve">. </w:delText>
        </w:r>
      </w:del>
      <w:del w:id="1710" w:author="Raji Shanmugasundaram - C20616" w:date="2019-06-03T16:50:00Z">
        <w:r w:rsidR="00085082" w:rsidRPr="006D192A" w:rsidDel="002870FE">
          <w:rPr>
            <w:lang w:eastAsia="en-AU"/>
          </w:rPr>
          <w:delText xml:space="preserve">The task is to interface the up/down </w:delText>
        </w:r>
      </w:del>
      <w:del w:id="1711" w:author="Raji Shanmugasundaram - C20616" w:date="2019-06-03T11:31:00Z">
        <w:r w:rsidR="00085082" w:rsidRPr="006D192A" w:rsidDel="00972BD1">
          <w:rPr>
            <w:lang w:eastAsia="en-AU"/>
          </w:rPr>
          <w:delText>call</w:delText>
        </w:r>
      </w:del>
      <w:del w:id="1712" w:author="Raji Shanmugasundaram - C20616" w:date="2019-06-03T16:50:00Z">
        <w:r w:rsidR="00085082" w:rsidRPr="006D192A" w:rsidDel="002870FE">
          <w:rPr>
            <w:lang w:eastAsia="en-AU"/>
          </w:rPr>
          <w:delText xml:space="preserve"> buttons </w:delText>
        </w:r>
      </w:del>
      <w:del w:id="1713" w:author="Raji Shanmugasundaram - C20616" w:date="2019-06-03T11:31:00Z">
        <w:r w:rsidR="00085082" w:rsidRPr="006D192A" w:rsidDel="00362E22">
          <w:rPr>
            <w:lang w:eastAsia="en-AU"/>
          </w:rPr>
          <w:delText>and</w:delText>
        </w:r>
      </w:del>
      <w:del w:id="1714" w:author="Raji Shanmugasundaram - C20616" w:date="2019-06-03T11:32:00Z">
        <w:r w:rsidR="00085082" w:rsidRPr="006D192A" w:rsidDel="00362E22">
          <w:rPr>
            <w:lang w:eastAsia="en-AU"/>
          </w:rPr>
          <w:delText xml:space="preserve"> </w:delText>
        </w:r>
      </w:del>
      <w:del w:id="1715" w:author="Raji Shanmugasundaram - C20616" w:date="2019-06-03T11:31:00Z">
        <w:r w:rsidR="00085082" w:rsidRPr="006D192A" w:rsidDel="00972BD1">
          <w:rPr>
            <w:lang w:eastAsia="en-AU"/>
          </w:rPr>
          <w:delText xml:space="preserve">indicator lamps </w:delText>
        </w:r>
      </w:del>
      <w:del w:id="1716" w:author="Raji Shanmugasundaram - C20616" w:date="2019-06-03T11:32:00Z">
        <w:r w:rsidR="00085082" w:rsidRPr="006D192A" w:rsidDel="00362E22">
          <w:rPr>
            <w:lang w:eastAsia="en-AU"/>
          </w:rPr>
          <w:delText>on</w:delText>
        </w:r>
      </w:del>
      <w:del w:id="1717" w:author="Raji Shanmugasundaram - C20616" w:date="2019-06-03T16:50:00Z">
        <w:r w:rsidR="00085082" w:rsidRPr="006D192A" w:rsidDel="002870FE">
          <w:rPr>
            <w:lang w:eastAsia="en-AU"/>
          </w:rPr>
          <w:delText xml:space="preserve"> </w:delText>
        </w:r>
      </w:del>
      <w:del w:id="1718" w:author="Raji Shanmugasundaram - C20616" w:date="2019-06-03T11:32:00Z">
        <w:r w:rsidR="00085082" w:rsidRPr="006D192A" w:rsidDel="00362E22">
          <w:rPr>
            <w:lang w:eastAsia="en-AU"/>
          </w:rPr>
          <w:delText>each floor</w:delText>
        </w:r>
      </w:del>
      <w:del w:id="1719" w:author="Raji Shanmugasundaram - C20616" w:date="2019-06-03T16:50:00Z">
        <w:r w:rsidR="00A57652" w:rsidDel="002870FE">
          <w:rPr>
            <w:lang w:eastAsia="en-AU"/>
          </w:rPr>
          <w:delText xml:space="preserve"> </w:delText>
        </w:r>
      </w:del>
      <w:del w:id="1720" w:author="Raji Shanmugasundaram - C20616" w:date="2019-06-03T11:32:00Z">
        <w:r w:rsidR="002C2223" w:rsidDel="00362E22">
          <w:rPr>
            <w:lang w:eastAsia="en-AU"/>
          </w:rPr>
          <w:delText xml:space="preserve">(i.e. </w:delText>
        </w:r>
        <w:r w:rsidR="00731A89" w:rsidDel="00362E22">
          <w:rPr>
            <w:lang w:eastAsia="en-AU"/>
          </w:rPr>
          <w:delText>Landing Call Station or LCS</w:delText>
        </w:r>
        <w:r w:rsidR="002C2223" w:rsidDel="00362E22">
          <w:rPr>
            <w:lang w:eastAsia="en-AU"/>
          </w:rPr>
          <w:delText xml:space="preserve">) </w:delText>
        </w:r>
      </w:del>
      <w:del w:id="1721" w:author="Raji Shanmugasundaram - C20616" w:date="2019-06-03T16:50:00Z">
        <w:r w:rsidR="00085082" w:rsidRPr="006D192A" w:rsidDel="002870FE">
          <w:rPr>
            <w:lang w:eastAsia="en-AU"/>
          </w:rPr>
          <w:delText xml:space="preserve">to the </w:delText>
        </w:r>
      </w:del>
      <w:del w:id="1722" w:author="Raji Shanmugasundaram - C20616" w:date="2019-06-03T11:32:00Z">
        <w:r w:rsidR="00085082" w:rsidRPr="006D192A" w:rsidDel="00362E22">
          <w:rPr>
            <w:lang w:eastAsia="en-AU"/>
          </w:rPr>
          <w:delText>elevator control server (ECS)</w:delText>
        </w:r>
      </w:del>
      <w:del w:id="1723" w:author="Raji Shanmugasundaram - C20616" w:date="2019-06-03T11:33:00Z">
        <w:r w:rsidR="00085082" w:rsidRPr="006D192A" w:rsidDel="00362E22">
          <w:rPr>
            <w:lang w:eastAsia="en-AU"/>
          </w:rPr>
          <w:delText xml:space="preserve"> </w:delText>
        </w:r>
      </w:del>
      <w:del w:id="1724" w:author="Raji Shanmugasundaram - C20616" w:date="2019-06-03T16:50:00Z">
        <w:r w:rsidR="00085082" w:rsidRPr="006D192A" w:rsidDel="002870FE">
          <w:rPr>
            <w:lang w:eastAsia="en-AU"/>
          </w:rPr>
          <w:delText>using an Ethernet interface. Each attendee in the c</w:delText>
        </w:r>
        <w:r w:rsidR="00731A89" w:rsidDel="002870FE">
          <w:rPr>
            <w:lang w:eastAsia="en-AU"/>
          </w:rPr>
          <w:delText>lass has the task to implement the</w:delText>
        </w:r>
        <w:r w:rsidR="00085082" w:rsidRPr="006D192A" w:rsidDel="002870FE">
          <w:rPr>
            <w:lang w:eastAsia="en-AU"/>
          </w:rPr>
          <w:delText xml:space="preserve"> </w:delText>
        </w:r>
        <w:r w:rsidR="00731A89" w:rsidDel="002870FE">
          <w:rPr>
            <w:lang w:eastAsia="en-AU"/>
          </w:rPr>
          <w:delText>LCS</w:delText>
        </w:r>
        <w:r w:rsidR="00085082" w:rsidRPr="006D192A" w:rsidDel="002870FE">
          <w:rPr>
            <w:lang w:eastAsia="en-AU"/>
          </w:rPr>
          <w:delText xml:space="preserve"> for a designated floor landing in the elevator system.</w:delText>
        </w:r>
      </w:del>
    </w:p>
    <w:p w14:paraId="10921DE6" w14:textId="153FCC16" w:rsidR="00085082" w:rsidRPr="006D192A" w:rsidDel="002870FE" w:rsidRDefault="00085082" w:rsidP="003F5BBB">
      <w:pPr>
        <w:rPr>
          <w:del w:id="1725" w:author="Raji Shanmugasundaram - C20616" w:date="2019-06-03T16:50:00Z"/>
          <w:lang w:eastAsia="en-AU"/>
        </w:rPr>
      </w:pPr>
    </w:p>
    <w:p w14:paraId="10921DE7" w14:textId="7481856F" w:rsidR="00085082" w:rsidDel="002870FE" w:rsidRDefault="00085082" w:rsidP="003F5BBB">
      <w:pPr>
        <w:jc w:val="both"/>
        <w:rPr>
          <w:del w:id="1726" w:author="Raji Shanmugasundaram - C20616" w:date="2019-06-03T16:50:00Z"/>
          <w:lang w:eastAsia="en-AU"/>
        </w:rPr>
      </w:pPr>
      <w:del w:id="1727" w:author="Raji Shanmugasundaram - C20616" w:date="2019-06-03T16:50:00Z">
        <w:r w:rsidRPr="006D192A" w:rsidDel="002870FE">
          <w:rPr>
            <w:lang w:eastAsia="en-AU"/>
          </w:rPr>
          <w:delText>The ECS is responsible for operating the elevator car based on</w:delText>
        </w:r>
        <w:r w:rsidR="00731A89" w:rsidDel="002870FE">
          <w:rPr>
            <w:lang w:eastAsia="en-AU"/>
          </w:rPr>
          <w:delText xml:space="preserve"> call requests made from the LCS</w:delText>
        </w:r>
        <w:r w:rsidRPr="006D192A" w:rsidDel="002870FE">
          <w:rPr>
            <w:lang w:eastAsia="en-AU"/>
          </w:rPr>
          <w:delText xml:space="preserve"> units. The network architecture is very si</w:delText>
        </w:r>
        <w:r w:rsidR="00731A89" w:rsidDel="002870FE">
          <w:rPr>
            <w:lang w:eastAsia="en-AU"/>
          </w:rPr>
          <w:delText>mple, where the ECS and each LCS</w:delText>
        </w:r>
        <w:r w:rsidRPr="006D192A" w:rsidDel="002870FE">
          <w:rPr>
            <w:lang w:eastAsia="en-AU"/>
          </w:rPr>
          <w:delText xml:space="preserve"> unit is interfaced to a common network switch. A network router is also connected to the </w:delText>
        </w:r>
        <w:r w:rsidR="001B0E3D" w:rsidRPr="006D192A" w:rsidDel="002870FE">
          <w:rPr>
            <w:lang w:eastAsia="en-AU"/>
          </w:rPr>
          <w:delText>switch that</w:delText>
        </w:r>
        <w:r w:rsidRPr="006D192A" w:rsidDel="002870FE">
          <w:rPr>
            <w:lang w:eastAsia="en-AU"/>
          </w:rPr>
          <w:delText xml:space="preserve"> provides a DHCP server to automatically assign </w:delText>
        </w:r>
        <w:r w:rsidR="00586F4F" w:rsidDel="002870FE">
          <w:rPr>
            <w:lang w:eastAsia="en-AU"/>
          </w:rPr>
          <w:delText xml:space="preserve">an </w:delText>
        </w:r>
        <w:r w:rsidRPr="006D192A" w:rsidDel="002870FE">
          <w:rPr>
            <w:lang w:eastAsia="en-AU"/>
          </w:rPr>
          <w:delText>IP Address to each device connected to the network.</w:delText>
        </w:r>
      </w:del>
    </w:p>
    <w:p w14:paraId="10921DE8" w14:textId="27E8EB5C" w:rsidR="00090E10" w:rsidRPr="006D192A" w:rsidDel="002870FE" w:rsidRDefault="00090E10" w:rsidP="00D61E49">
      <w:pPr>
        <w:rPr>
          <w:del w:id="1728" w:author="Raji Shanmugasundaram - C20616" w:date="2019-06-03T16:50:00Z"/>
          <w:lang w:eastAsia="en-AU"/>
        </w:rPr>
      </w:pPr>
    </w:p>
    <w:p w14:paraId="10921DE9" w14:textId="198A357C" w:rsidR="00085082" w:rsidDel="002870FE" w:rsidRDefault="00731A89" w:rsidP="003F5BBB">
      <w:pPr>
        <w:jc w:val="both"/>
        <w:rPr>
          <w:del w:id="1729" w:author="Raji Shanmugasundaram - C20616" w:date="2019-06-03T16:50:00Z"/>
          <w:lang w:eastAsia="en-AU"/>
        </w:rPr>
      </w:pPr>
      <w:del w:id="1730" w:author="Raji Shanmugasundaram - C20616" w:date="2019-06-03T16:50:00Z">
        <w:r w:rsidDel="002870FE">
          <w:rPr>
            <w:lang w:eastAsia="en-AU"/>
          </w:rPr>
          <w:delText>The LCS</w:delText>
        </w:r>
        <w:r w:rsidR="00085082" w:rsidRPr="006D192A" w:rsidDel="002870FE">
          <w:rPr>
            <w:lang w:eastAsia="en-AU"/>
          </w:rPr>
          <w:delText xml:space="preserve"> unit will need to determine the ECS IP Address prior to establishing a connection. The ECS sends a periodic UDP broadca</w:delText>
        </w:r>
        <w:r w:rsidDel="002870FE">
          <w:rPr>
            <w:lang w:eastAsia="en-AU"/>
          </w:rPr>
          <w:delText>st message on port 2027. The LCS</w:delText>
        </w:r>
        <w:r w:rsidR="00085082" w:rsidRPr="006D192A" w:rsidDel="002870FE">
          <w:rPr>
            <w:lang w:eastAsia="en-AU"/>
          </w:rPr>
          <w:delText xml:space="preserve"> unit will determine the ECS IP Address by reading the source IP address field in the IPv4 header of the broadcast message.</w:delText>
        </w:r>
      </w:del>
    </w:p>
    <w:p w14:paraId="10921DEA" w14:textId="6632900A" w:rsidR="003F5BBB" w:rsidRPr="006D192A" w:rsidDel="002870FE" w:rsidRDefault="003F5BBB" w:rsidP="003F5BBB">
      <w:pPr>
        <w:rPr>
          <w:del w:id="1731" w:author="Raji Shanmugasundaram - C20616" w:date="2019-06-03T16:50:00Z"/>
          <w:lang w:eastAsia="en-AU"/>
        </w:rPr>
      </w:pPr>
    </w:p>
    <w:p w14:paraId="10921DEB" w14:textId="488F2AA7" w:rsidR="00634920" w:rsidDel="002870FE" w:rsidRDefault="00731A89" w:rsidP="005D27D3">
      <w:pPr>
        <w:rPr>
          <w:del w:id="1732" w:author="Raji Shanmugasundaram - C20616" w:date="2019-06-03T16:50:00Z"/>
          <w:lang w:eastAsia="en-AU"/>
        </w:rPr>
      </w:pPr>
      <w:del w:id="1733" w:author="Raji Shanmugasundaram - C20616" w:date="2019-06-03T16:50:00Z">
        <w:r w:rsidDel="002870FE">
          <w:rPr>
            <w:lang w:eastAsia="en-AU"/>
          </w:rPr>
          <w:delText>Each LCS</w:delText>
        </w:r>
        <w:r w:rsidR="00085082" w:rsidRPr="006D192A" w:rsidDel="002870FE">
          <w:rPr>
            <w:lang w:eastAsia="en-AU"/>
          </w:rPr>
          <w:delText xml:space="preserve"> unit communicates with the ECS though a dedicated </w:delText>
        </w:r>
        <w:r w:rsidDel="002870FE">
          <w:rPr>
            <w:lang w:eastAsia="en-AU"/>
          </w:rPr>
          <w:delText>TCP Socket on port 3096. The LCS</w:delText>
        </w:r>
        <w:r w:rsidR="00085082" w:rsidRPr="006D192A" w:rsidDel="002870FE">
          <w:rPr>
            <w:lang w:eastAsia="en-AU"/>
          </w:rPr>
          <w:delText xml:space="preserve"> unit will establish a persistent TCP connection with the ECS. When one of the call buttons is pressed</w:delText>
        </w:r>
        <w:r w:rsidR="00586F4F" w:rsidDel="002870FE">
          <w:rPr>
            <w:lang w:eastAsia="en-AU"/>
          </w:rPr>
          <w:delText>,</w:delText>
        </w:r>
        <w:r w:rsidDel="002870FE">
          <w:rPr>
            <w:lang w:eastAsia="en-AU"/>
          </w:rPr>
          <w:delText xml:space="preserve"> the LCS</w:delText>
        </w:r>
        <w:r w:rsidR="00085082" w:rsidRPr="006D192A" w:rsidDel="002870FE">
          <w:rPr>
            <w:lang w:eastAsia="en-AU"/>
          </w:rPr>
          <w:delText xml:space="preserve"> will send a </w:delText>
        </w:r>
        <w:r w:rsidR="00085082" w:rsidRPr="006D192A" w:rsidDel="002870FE">
          <w:rPr>
            <w:i/>
            <w:iCs/>
            <w:lang w:eastAsia="en-AU"/>
          </w:rPr>
          <w:delText>call request</w:delText>
        </w:r>
        <w:r w:rsidR="00085082" w:rsidRPr="006D192A" w:rsidDel="002870FE">
          <w:rPr>
            <w:lang w:eastAsia="en-AU"/>
          </w:rPr>
          <w:delText xml:space="preserve"> data packet to the ECS. The ECS will lodge the call request and will send an acknowledgement ba</w:delText>
        </w:r>
        <w:r w:rsidDel="002870FE">
          <w:rPr>
            <w:lang w:eastAsia="en-AU"/>
          </w:rPr>
          <w:delText>ck to the LCS</w:delText>
        </w:r>
        <w:r w:rsidR="00634920" w:rsidDel="002870FE">
          <w:rPr>
            <w:lang w:eastAsia="en-AU"/>
          </w:rPr>
          <w:delText>.</w:delText>
        </w:r>
      </w:del>
    </w:p>
    <w:p w14:paraId="10921DEC" w14:textId="376432FE" w:rsidR="00634920" w:rsidDel="002870FE" w:rsidRDefault="00634920" w:rsidP="005D27D3">
      <w:pPr>
        <w:rPr>
          <w:del w:id="1734" w:author="Raji Shanmugasundaram - C20616" w:date="2019-06-03T16:50:00Z"/>
          <w:lang w:eastAsia="en-AU"/>
        </w:rPr>
      </w:pPr>
    </w:p>
    <w:p w14:paraId="10921DED" w14:textId="2E0AD79E" w:rsidR="005D27D3" w:rsidDel="002870FE" w:rsidRDefault="00085082" w:rsidP="005D27D3">
      <w:pPr>
        <w:rPr>
          <w:del w:id="1735" w:author="Raji Shanmugasundaram - C20616" w:date="2019-06-03T16:50:00Z"/>
          <w:lang w:eastAsia="en-AU"/>
        </w:rPr>
      </w:pPr>
      <w:del w:id="1736" w:author="Raji Shanmugasundaram - C20616" w:date="2019-06-03T16:50:00Z">
        <w:r w:rsidRPr="006D192A" w:rsidDel="002870FE">
          <w:rPr>
            <w:lang w:eastAsia="en-AU"/>
          </w:rPr>
          <w:delText>The indicator lamps are controlled from the ECS.</w:delText>
        </w:r>
        <w:r w:rsidR="00A53E51" w:rsidDel="002870FE">
          <w:rPr>
            <w:lang w:eastAsia="en-AU"/>
          </w:rPr>
          <w:delText xml:space="preserve"> </w:delText>
        </w:r>
        <w:r w:rsidR="00731A89" w:rsidDel="002870FE">
          <w:rPr>
            <w:lang w:eastAsia="en-AU"/>
          </w:rPr>
          <w:delText>The LCS</w:delText>
        </w:r>
        <w:r w:rsidRPr="006D192A" w:rsidDel="002870FE">
          <w:rPr>
            <w:lang w:eastAsia="en-AU"/>
          </w:rPr>
          <w:delText xml:space="preserve"> will periodically poll the ECS for the latest indicator lamp </w:delText>
        </w:r>
        <w:r w:rsidR="00A57652" w:rsidDel="002870FE">
          <w:rPr>
            <w:lang w:eastAsia="en-AU"/>
          </w:rPr>
          <w:delText>state</w:delText>
        </w:r>
        <w:r w:rsidRPr="006D192A" w:rsidDel="002870FE">
          <w:rPr>
            <w:lang w:eastAsia="en-AU"/>
          </w:rPr>
          <w:delText xml:space="preserve"> by sending a </w:delText>
        </w:r>
        <w:r w:rsidRPr="006D192A" w:rsidDel="002870FE">
          <w:rPr>
            <w:i/>
            <w:iCs/>
            <w:lang w:eastAsia="en-AU"/>
          </w:rPr>
          <w:delText>status request</w:delText>
        </w:r>
        <w:r w:rsidRPr="006D192A" w:rsidDel="002870FE">
          <w:rPr>
            <w:lang w:eastAsia="en-AU"/>
          </w:rPr>
          <w:delText xml:space="preserve"> data packet. The ECS will respond with a data </w:delText>
        </w:r>
        <w:r w:rsidR="001B0E3D" w:rsidRPr="006D192A" w:rsidDel="002870FE">
          <w:rPr>
            <w:lang w:eastAsia="en-AU"/>
          </w:rPr>
          <w:delText>packet that</w:delText>
        </w:r>
        <w:r w:rsidRPr="006D192A" w:rsidDel="002870FE">
          <w:rPr>
            <w:lang w:eastAsia="en-AU"/>
          </w:rPr>
          <w:delText xml:space="preserve"> contains status information about the elevator (current floor, direction, and state of indicator lamps). The </w:delText>
        </w:r>
        <w:r w:rsidR="00731A89" w:rsidDel="002870FE">
          <w:rPr>
            <w:lang w:eastAsia="en-AU"/>
          </w:rPr>
          <w:delText>LCS</w:delText>
        </w:r>
        <w:r w:rsidRPr="006D192A" w:rsidDel="002870FE">
          <w:rPr>
            <w:lang w:eastAsia="en-AU"/>
          </w:rPr>
          <w:delText xml:space="preserve"> will process this data and will control the indicator lamps based on the received data values.</w:delText>
        </w:r>
      </w:del>
    </w:p>
    <w:p w14:paraId="10921DEE" w14:textId="70FE87B6" w:rsidR="003F5BBB" w:rsidDel="002870FE" w:rsidRDefault="003F5BBB" w:rsidP="005D27D3">
      <w:pPr>
        <w:rPr>
          <w:del w:id="1737" w:author="Raji Shanmugasundaram - C20616" w:date="2019-06-03T16:50:00Z"/>
          <w:lang w:eastAsia="en-AU"/>
        </w:rPr>
      </w:pPr>
    </w:p>
    <w:p w14:paraId="10921DEF" w14:textId="4AAD8A79" w:rsidR="003F5BBB" w:rsidRPr="001458B3" w:rsidDel="002870FE" w:rsidRDefault="003F5BBB" w:rsidP="003F5BBB">
      <w:pPr>
        <w:rPr>
          <w:del w:id="1738" w:author="Raji Shanmugasundaram - C20616" w:date="2019-06-03T16:50:00Z"/>
          <w:rFonts w:ascii="Arial" w:hAnsi="Arial"/>
          <w:color w:val="2E74B5"/>
          <w:sz w:val="28"/>
          <w:szCs w:val="26"/>
          <w:lang w:eastAsia="en-AU"/>
        </w:rPr>
      </w:pPr>
      <w:del w:id="1739" w:author="Raji Shanmugasundaram - C20616" w:date="2019-06-03T16:50:00Z">
        <w:r w:rsidDel="002870FE">
          <w:rPr>
            <w:lang w:eastAsia="en-AU"/>
          </w:rPr>
          <w:br w:type="page"/>
        </w:r>
      </w:del>
    </w:p>
    <w:p w14:paraId="10921DF0" w14:textId="08EA977F" w:rsidR="00142AF4" w:rsidRDefault="00142AF4" w:rsidP="00142AF4">
      <w:pPr>
        <w:pStyle w:val="Heading1"/>
        <w:rPr>
          <w:lang w:eastAsia="en-AU"/>
        </w:rPr>
      </w:pPr>
      <w:bookmarkStart w:id="1740" w:name="_Toc488278781"/>
      <w:del w:id="1741" w:author="Raji Shanmugasundaram - C20616" w:date="2019-06-05T21:50:00Z">
        <w:r w:rsidDel="00F80633">
          <w:rPr>
            <w:lang w:eastAsia="en-AU"/>
          </w:rPr>
          <w:delText>Data Protocol</w:delText>
        </w:r>
      </w:del>
      <w:bookmarkEnd w:id="1740"/>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14:paraId="10921DF2" w14:textId="77777777" w:rsidTr="001458B3">
        <w:trPr>
          <w:trHeight w:val="374"/>
        </w:trPr>
        <w:tc>
          <w:tcPr>
            <w:tcW w:w="5000" w:type="pct"/>
            <w:shd w:val="clear" w:color="auto" w:fill="auto"/>
            <w:vAlign w:val="center"/>
          </w:tcPr>
          <w:p w14:paraId="086FDAC7" w14:textId="77777777" w:rsidR="00C611DE" w:rsidRDefault="00C611DE" w:rsidP="00C611DE">
            <w:pPr>
              <w:rPr>
                <w:ins w:id="1742" w:author="Raji Shanmugasundaram - C20616" w:date="2019-06-05T22:08:00Z"/>
                <w:lang w:eastAsia="en-AU"/>
              </w:rPr>
            </w:pPr>
            <w:ins w:id="1743" w:author="Raji Shanmugasundaram - C20616" w:date="2019-06-05T22:08:00Z">
              <w:r w:rsidRPr="00C611DE">
                <w:rPr>
                  <w:highlight w:val="red"/>
                  <w:lang w:eastAsia="en-AU"/>
                  <w:rPrChange w:id="1744" w:author="Raji Shanmugasundaram - C20616" w:date="2019-06-05T22:08:00Z">
                    <w:rPr>
                      <w:lang w:eastAsia="en-AU"/>
                    </w:rPr>
                  </w:rPrChange>
                </w:rPr>
                <w:t>VM-1</w:t>
              </w:r>
            </w:ins>
          </w:p>
          <w:p w14:paraId="10921DF1" w14:textId="3EF38CFF" w:rsidR="00142AF4" w:rsidRPr="001458B3" w:rsidRDefault="005B3261" w:rsidP="001458B3">
            <w:pPr>
              <w:jc w:val="center"/>
              <w:rPr>
                <w:lang w:eastAsia="en-AU"/>
              </w:rPr>
            </w:pPr>
            <w:del w:id="1745" w:author="Raji Shanmugasundaram - C20616" w:date="2019-06-04T11:08:00Z">
              <w:r w:rsidRPr="000A5197" w:rsidDel="002D4DBB">
                <w:rPr>
                  <w:noProof/>
                  <w:lang w:eastAsia="en-AU"/>
                </w:rPr>
                <w:drawing>
                  <wp:inline distT="0" distB="0" distL="0" distR="0" wp14:anchorId="10922305" wp14:editId="2702B439">
                    <wp:extent cx="3488528" cy="3294187"/>
                    <wp:effectExtent l="0" t="0" r="0" b="1905"/>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98139" cy="3303263"/>
                            </a:xfrm>
                            <a:prstGeom prst="rect">
                              <a:avLst/>
                            </a:prstGeom>
                            <a:noFill/>
                            <a:ln>
                              <a:noFill/>
                            </a:ln>
                          </pic:spPr>
                        </pic:pic>
                      </a:graphicData>
                    </a:graphic>
                  </wp:inline>
                </w:drawing>
              </w:r>
            </w:del>
          </w:p>
        </w:tc>
      </w:tr>
    </w:tbl>
    <w:p w14:paraId="10921DF3" w14:textId="77777777" w:rsidR="00142AF4" w:rsidRDefault="00142AF4" w:rsidP="00142AF4">
      <w:pPr>
        <w:rPr>
          <w:lang w:eastAsia="en-AU"/>
        </w:rPr>
      </w:pPr>
    </w:p>
    <w:p w14:paraId="4BC7DBF7" w14:textId="77777777" w:rsidR="00567FB2" w:rsidRDefault="00567FB2" w:rsidP="00567FB2">
      <w:pPr>
        <w:pStyle w:val="Heading1"/>
        <w:rPr>
          <w:ins w:id="1746" w:author="Raji Shanmugasundaram - C20616" w:date="2019-06-05T21:57:00Z"/>
          <w:lang w:eastAsia="en-AU"/>
        </w:rPr>
      </w:pPr>
    </w:p>
    <w:p w14:paraId="4628C22F" w14:textId="77777777" w:rsidR="00C611DE" w:rsidRDefault="00C611DE" w:rsidP="00C611DE">
      <w:pPr>
        <w:rPr>
          <w:ins w:id="1747" w:author="Raji Shanmugasundaram - C20616" w:date="2019-06-05T22:08:00Z"/>
          <w:lang w:eastAsia="en-AU"/>
        </w:rPr>
      </w:pPr>
      <w:ins w:id="1748" w:author="Raji Shanmugasundaram - C20616" w:date="2019-06-05T22:08:00Z">
        <w:r w:rsidRPr="00C611DE">
          <w:rPr>
            <w:highlight w:val="red"/>
            <w:lang w:eastAsia="en-AU"/>
            <w:rPrChange w:id="1749" w:author="Raji Shanmugasundaram - C20616" w:date="2019-06-05T22:08:00Z">
              <w:rPr>
                <w:lang w:eastAsia="en-AU"/>
              </w:rPr>
            </w:rPrChange>
          </w:rPr>
          <w:t>VM-1</w:t>
        </w:r>
      </w:ins>
    </w:p>
    <w:p w14:paraId="7A56B294" w14:textId="1F5DBA66" w:rsidR="00567FB2" w:rsidRDefault="00567FB2" w:rsidP="00567FB2">
      <w:pPr>
        <w:pStyle w:val="Heading1"/>
        <w:rPr>
          <w:ins w:id="1750" w:author="Raji Shanmugasundaram - C20616" w:date="2019-06-05T22:12:00Z"/>
          <w:lang w:eastAsia="en-AU"/>
        </w:rPr>
      </w:pPr>
    </w:p>
    <w:p w14:paraId="69C4A6F4" w14:textId="77777777" w:rsidR="00C611DE" w:rsidRPr="00C611DE" w:rsidRDefault="00C611DE">
      <w:pPr>
        <w:rPr>
          <w:ins w:id="1751" w:author="Raji Shanmugasundaram - C20616" w:date="2019-06-05T21:57:00Z"/>
          <w:lang w:eastAsia="en-AU"/>
          <w:rPrChange w:id="1752" w:author="Raji Shanmugasundaram - C20616" w:date="2019-06-05T22:12:00Z">
            <w:rPr>
              <w:ins w:id="1753" w:author="Raji Shanmugasundaram - C20616" w:date="2019-06-05T21:57:00Z"/>
              <w:lang w:eastAsia="en-AU"/>
            </w:rPr>
          </w:rPrChange>
        </w:rPr>
        <w:pPrChange w:id="1754" w:author="Raji Shanmugasundaram - C20616" w:date="2019-06-05T22:12:00Z">
          <w:pPr>
            <w:pStyle w:val="Heading1"/>
          </w:pPr>
        </w:pPrChange>
      </w:pPr>
    </w:p>
    <w:p w14:paraId="6DA30D7C" w14:textId="08FFEB7D" w:rsidR="00567FB2" w:rsidRDefault="00567FB2" w:rsidP="00567FB2">
      <w:pPr>
        <w:pStyle w:val="Heading1"/>
        <w:rPr>
          <w:ins w:id="1755" w:author="Raji Shanmugasundaram - C20616" w:date="2019-06-05T22:09:00Z"/>
          <w:lang w:eastAsia="en-AU"/>
        </w:rPr>
      </w:pPr>
      <w:ins w:id="1756" w:author="Raji Shanmugasundaram - C20616" w:date="2019-06-05T21:57:00Z">
        <w:r>
          <w:rPr>
            <w:lang w:eastAsia="en-AU"/>
          </w:rPr>
          <w:t>TASK 2</w:t>
        </w:r>
      </w:ins>
    </w:p>
    <w:p w14:paraId="5CF9E184" w14:textId="422CE355" w:rsidR="00C611DE" w:rsidRPr="00C611DE" w:rsidRDefault="00C611DE">
      <w:pPr>
        <w:rPr>
          <w:ins w:id="1757" w:author="Raji Shanmugasundaram - C20616" w:date="2019-06-05T21:57:00Z"/>
          <w:lang w:eastAsia="en-AU"/>
          <w:rPrChange w:id="1758" w:author="Raji Shanmugasundaram - C20616" w:date="2019-06-05T22:09:00Z">
            <w:rPr>
              <w:ins w:id="1759" w:author="Raji Shanmugasundaram - C20616" w:date="2019-06-05T21:57:00Z"/>
              <w:lang w:eastAsia="en-AU"/>
            </w:rPr>
          </w:rPrChange>
        </w:rPr>
        <w:pPrChange w:id="1760" w:author="Raji Shanmugasundaram - C20616" w:date="2019-06-05T22:09:00Z">
          <w:pPr>
            <w:pStyle w:val="Heading1"/>
          </w:pPr>
        </w:pPrChange>
      </w:pPr>
      <w:r>
        <w:rPr>
          <w:noProof/>
          <w:lang w:eastAsia="en-AU"/>
        </w:rPr>
        <mc:AlternateContent>
          <mc:Choice Requires="wpg">
            <w:drawing>
              <wp:anchor distT="0" distB="0" distL="114300" distR="114300" simplePos="0" relativeHeight="251926016" behindDoc="0" locked="0" layoutInCell="1" allowOverlap="1" wp14:anchorId="450E2CCD" wp14:editId="2DC8C70D">
                <wp:simplePos x="0" y="0"/>
                <wp:positionH relativeFrom="column">
                  <wp:posOffset>675945</wp:posOffset>
                </wp:positionH>
                <wp:positionV relativeFrom="paragraph">
                  <wp:posOffset>4902</wp:posOffset>
                </wp:positionV>
                <wp:extent cx="4396740" cy="3393440"/>
                <wp:effectExtent l="0" t="0" r="3810" b="0"/>
                <wp:wrapSquare wrapText="bothSides"/>
                <wp:docPr id="684" name="Group 684"/>
                <wp:cNvGraphicFramePr/>
                <a:graphic xmlns:a="http://schemas.openxmlformats.org/drawingml/2006/main">
                  <a:graphicData uri="http://schemas.microsoft.com/office/word/2010/wordprocessingGroup">
                    <wpg:wgp>
                      <wpg:cNvGrpSpPr/>
                      <wpg:grpSpPr>
                        <a:xfrm>
                          <a:off x="0" y="0"/>
                          <a:ext cx="4396740" cy="3393440"/>
                          <a:chOff x="0" y="0"/>
                          <a:chExt cx="4397172" cy="3393974"/>
                        </a:xfrm>
                      </wpg:grpSpPr>
                      <pic:pic xmlns:pic="http://schemas.openxmlformats.org/drawingml/2006/picture">
                        <pic:nvPicPr>
                          <pic:cNvPr id="668" name="Picture 668"/>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9" name="Picture 669"/>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14630" y="1192378"/>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 name="Picture 670"/>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58522" y="2318919"/>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1" name="Picture 67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540557" y="1111911"/>
                            <a:ext cx="856615" cy="1075055"/>
                          </a:xfrm>
                          <a:prstGeom prst="rect">
                            <a:avLst/>
                          </a:prstGeom>
                          <a:noFill/>
                          <a:extLst>
                            <a:ext uri="{909E8E84-426E-40DD-AFC4-6F175D3DCCD1}">
                              <a14:hiddenFill xmlns:a14="http://schemas.microsoft.com/office/drawing/2010/main">
                                <a:solidFill>
                                  <a:srgbClr val="FFFFFF"/>
                                </a:solidFill>
                              </a14:hiddenFill>
                            </a:ext>
                          </a:extLst>
                        </pic:spPr>
                      </pic:pic>
                      <wps:wsp>
                        <wps:cNvPr id="677" name="Rectangle 677"/>
                        <wps:cNvSpPr>
                          <a:spLocks noChangeArrowheads="1"/>
                        </wps:cNvSpPr>
                        <wps:spPr bwMode="auto">
                          <a:xfrm>
                            <a:off x="1580083" y="468173"/>
                            <a:ext cx="1106805" cy="259080"/>
                          </a:xfrm>
                          <a:prstGeom prst="rect">
                            <a:avLst/>
                          </a:prstGeom>
                          <a:solidFill>
                            <a:schemeClr val="bg1">
                              <a:lumMod val="85000"/>
                            </a:schemeClr>
                          </a:solidFill>
                          <a:ln w="12700">
                            <a:solidFill>
                              <a:srgbClr val="1F4D78"/>
                            </a:solidFill>
                            <a:miter lim="800000"/>
                            <a:headEnd/>
                            <a:tailEnd/>
                          </a:ln>
                        </wps:spPr>
                        <wps:txbx>
                          <w:txbxContent>
                            <w:p w14:paraId="6D044F7B" w14:textId="55F371DD" w:rsidR="00D26193" w:rsidRPr="00F80633" w:rsidRDefault="00D26193" w:rsidP="00567FB2">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61" w:author="Raji Shanmugasundaram - C20616" w:date="2019-06-05T21:51:00Z">
                                    <w:rPr>
                                      <w:sz w:val="24"/>
                                      <w:szCs w:val="24"/>
                                    </w:rPr>
                                  </w:rPrChange>
                                </w:rPr>
                              </w:pPr>
                              <w:ins w:id="1762" w:author="Raji Shanmugasundaram - C20616" w:date="2019-06-05T22:02:00Z">
                                <w:r>
                                  <w:rPr>
                                    <w:rFonts w:asciiTheme="minorHAnsi"/>
                                    <w:b/>
                                    <w:bCs/>
                                    <w:color w:val="000000" w:themeColor="text1"/>
                                    <w:kern w:val="24"/>
                                    <w:sz w:val="16"/>
                                    <w:szCs w:val="16"/>
                                  </w:rPr>
                                  <w:t xml:space="preserve"> BAY Empty Message</w:t>
                                </w:r>
                              </w:ins>
                              <w:del w:id="1763" w:author="Raji Shanmugasundaram - C20616" w:date="2019-06-05T22:01:00Z">
                                <w:r w:rsidRPr="00567FB2" w:rsidDel="00567FB2">
                                  <w:rPr>
                                    <w:rFonts w:asciiTheme="minorHAnsi"/>
                                    <w:b/>
                                    <w:bCs/>
                                    <w:color w:val="000000" w:themeColor="text1"/>
                                    <w:kern w:val="24"/>
                                    <w:sz w:val="16"/>
                                    <w:szCs w:val="16"/>
                                    <w:rPrChange w:id="1764" w:author="Raji Shanmugasundaram - C20616" w:date="2019-06-05T21:54:00Z">
                                      <w:rPr>
                                        <w:rFonts w:asciiTheme="minorHAnsi"/>
                                        <w:color w:val="000000" w:themeColor="text1"/>
                                        <w:kern w:val="24"/>
                                        <w:szCs w:val="20"/>
                                      </w:rPr>
                                    </w:rPrChange>
                                  </w:rPr>
                                  <w:delText>GET /</w:delText>
                                </w:r>
                              </w:del>
                              <w:del w:id="1765" w:author="Raji Shanmugasundaram - C20616" w:date="2019-06-04T11:15:00Z">
                                <w:r w:rsidRPr="00567FB2" w:rsidDel="002D4DBB">
                                  <w:rPr>
                                    <w:rFonts w:asciiTheme="minorHAnsi"/>
                                    <w:b/>
                                    <w:bCs/>
                                    <w:color w:val="000000" w:themeColor="text1"/>
                                    <w:kern w:val="24"/>
                                    <w:sz w:val="16"/>
                                    <w:szCs w:val="16"/>
                                    <w:rPrChange w:id="1766"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67" w:author="Raji Shanmugasundaram - C20616" w:date="2019-06-05T21:54:00Z">
                                      <w:rPr>
                                        <w:rFonts w:ascii="Arial" w:hAnsi="Arial"/>
                                        <w:color w:val="000000" w:themeColor="text1"/>
                                        <w:kern w:val="24"/>
                                        <w:szCs w:val="20"/>
                                      </w:rPr>
                                    </w:rPrChange>
                                  </w:rPr>
                                  <w:delText>TTP</w:delText>
                                </w:r>
                              </w:del>
                              <w:del w:id="1768" w:author="Raji Shanmugasundaram - C20616" w:date="2019-06-05T22:01:00Z">
                                <w:r w:rsidRPr="00567FB2" w:rsidDel="00567FB2">
                                  <w:rPr>
                                    <w:rFonts w:ascii="Arial" w:hAnsi="Arial"/>
                                    <w:b/>
                                    <w:bCs/>
                                    <w:color w:val="000000" w:themeColor="text1"/>
                                    <w:kern w:val="24"/>
                                    <w:sz w:val="16"/>
                                    <w:szCs w:val="16"/>
                                    <w:rPrChange w:id="1769"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79" name="Rectangle 679"/>
                        <wps:cNvSpPr>
                          <a:spLocks noChangeArrowheads="1"/>
                        </wps:cNvSpPr>
                        <wps:spPr bwMode="auto">
                          <a:xfrm>
                            <a:off x="1638605" y="1602029"/>
                            <a:ext cx="1106805" cy="259080"/>
                          </a:xfrm>
                          <a:prstGeom prst="rect">
                            <a:avLst/>
                          </a:prstGeom>
                          <a:solidFill>
                            <a:schemeClr val="bg1">
                              <a:lumMod val="85000"/>
                            </a:schemeClr>
                          </a:solidFill>
                          <a:ln w="12700">
                            <a:solidFill>
                              <a:srgbClr val="1F4D78"/>
                            </a:solidFill>
                            <a:miter lim="800000"/>
                            <a:headEnd/>
                            <a:tailEnd/>
                          </a:ln>
                        </wps:spPr>
                        <wps:txbx>
                          <w:txbxContent>
                            <w:p w14:paraId="129282A3"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70" w:author="Raji Shanmugasundaram - C20616" w:date="2019-06-05T21:51:00Z">
                                    <w:rPr>
                                      <w:sz w:val="24"/>
                                      <w:szCs w:val="24"/>
                                    </w:rPr>
                                  </w:rPrChange>
                                </w:rPr>
                              </w:pPr>
                              <w:ins w:id="1771" w:author="Raji Shanmugasundaram - C20616" w:date="2019-06-05T22:02:00Z">
                                <w:r>
                                  <w:rPr>
                                    <w:rFonts w:asciiTheme="minorHAnsi"/>
                                    <w:b/>
                                    <w:bCs/>
                                    <w:color w:val="000000" w:themeColor="text1"/>
                                    <w:kern w:val="24"/>
                                    <w:sz w:val="16"/>
                                    <w:szCs w:val="16"/>
                                  </w:rPr>
                                  <w:t xml:space="preserve"> BAY Empty Message</w:t>
                                </w:r>
                              </w:ins>
                              <w:del w:id="1772" w:author="Raji Shanmugasundaram - C20616" w:date="2019-06-05T22:01:00Z">
                                <w:r w:rsidRPr="00567FB2" w:rsidDel="00567FB2">
                                  <w:rPr>
                                    <w:rFonts w:asciiTheme="minorHAnsi"/>
                                    <w:b/>
                                    <w:bCs/>
                                    <w:color w:val="000000" w:themeColor="text1"/>
                                    <w:kern w:val="24"/>
                                    <w:sz w:val="16"/>
                                    <w:szCs w:val="16"/>
                                    <w:rPrChange w:id="1773" w:author="Raji Shanmugasundaram - C20616" w:date="2019-06-05T21:54:00Z">
                                      <w:rPr>
                                        <w:rFonts w:asciiTheme="minorHAnsi"/>
                                        <w:color w:val="000000" w:themeColor="text1"/>
                                        <w:kern w:val="24"/>
                                        <w:szCs w:val="20"/>
                                      </w:rPr>
                                    </w:rPrChange>
                                  </w:rPr>
                                  <w:delText>GET /</w:delText>
                                </w:r>
                              </w:del>
                              <w:del w:id="1774" w:author="Raji Shanmugasundaram - C20616" w:date="2019-06-04T11:15:00Z">
                                <w:r w:rsidRPr="00567FB2" w:rsidDel="002D4DBB">
                                  <w:rPr>
                                    <w:rFonts w:asciiTheme="minorHAnsi"/>
                                    <w:b/>
                                    <w:bCs/>
                                    <w:color w:val="000000" w:themeColor="text1"/>
                                    <w:kern w:val="24"/>
                                    <w:sz w:val="16"/>
                                    <w:szCs w:val="16"/>
                                    <w:rPrChange w:id="1775"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76" w:author="Raji Shanmugasundaram - C20616" w:date="2019-06-05T21:54:00Z">
                                      <w:rPr>
                                        <w:rFonts w:ascii="Arial" w:hAnsi="Arial"/>
                                        <w:color w:val="000000" w:themeColor="text1"/>
                                        <w:kern w:val="24"/>
                                        <w:szCs w:val="20"/>
                                      </w:rPr>
                                    </w:rPrChange>
                                  </w:rPr>
                                  <w:delText>TTP</w:delText>
                                </w:r>
                              </w:del>
                              <w:del w:id="1777" w:author="Raji Shanmugasundaram - C20616" w:date="2019-06-05T22:01:00Z">
                                <w:r w:rsidRPr="00567FB2" w:rsidDel="00567FB2">
                                  <w:rPr>
                                    <w:rFonts w:ascii="Arial" w:hAnsi="Arial"/>
                                    <w:b/>
                                    <w:bCs/>
                                    <w:color w:val="000000" w:themeColor="text1"/>
                                    <w:kern w:val="24"/>
                                    <w:sz w:val="16"/>
                                    <w:szCs w:val="16"/>
                                    <w:rPrChange w:id="1778"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80" name="Rectangle 680"/>
                        <wps:cNvSpPr>
                          <a:spLocks noChangeArrowheads="1"/>
                        </wps:cNvSpPr>
                        <wps:spPr bwMode="auto">
                          <a:xfrm>
                            <a:off x="1550822" y="2604211"/>
                            <a:ext cx="1106805" cy="259080"/>
                          </a:xfrm>
                          <a:prstGeom prst="rect">
                            <a:avLst/>
                          </a:prstGeom>
                          <a:solidFill>
                            <a:schemeClr val="bg1">
                              <a:lumMod val="85000"/>
                            </a:schemeClr>
                          </a:solidFill>
                          <a:ln w="12700">
                            <a:solidFill>
                              <a:srgbClr val="1F4D78"/>
                            </a:solidFill>
                            <a:miter lim="800000"/>
                            <a:headEnd/>
                            <a:tailEnd/>
                          </a:ln>
                        </wps:spPr>
                        <wps:txbx>
                          <w:txbxContent>
                            <w:p w14:paraId="1647E668"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79" w:author="Raji Shanmugasundaram - C20616" w:date="2019-06-05T21:51:00Z">
                                    <w:rPr>
                                      <w:sz w:val="24"/>
                                      <w:szCs w:val="24"/>
                                    </w:rPr>
                                  </w:rPrChange>
                                </w:rPr>
                              </w:pPr>
                              <w:ins w:id="1780" w:author="Raji Shanmugasundaram - C20616" w:date="2019-06-05T22:02:00Z">
                                <w:r>
                                  <w:rPr>
                                    <w:rFonts w:asciiTheme="minorHAnsi"/>
                                    <w:b/>
                                    <w:bCs/>
                                    <w:color w:val="000000" w:themeColor="text1"/>
                                    <w:kern w:val="24"/>
                                    <w:sz w:val="16"/>
                                    <w:szCs w:val="16"/>
                                  </w:rPr>
                                  <w:t xml:space="preserve"> BAY Empty Message</w:t>
                                </w:r>
                              </w:ins>
                              <w:del w:id="1781" w:author="Raji Shanmugasundaram - C20616" w:date="2019-06-05T22:01:00Z">
                                <w:r w:rsidRPr="00567FB2" w:rsidDel="00567FB2">
                                  <w:rPr>
                                    <w:rFonts w:asciiTheme="minorHAnsi"/>
                                    <w:b/>
                                    <w:bCs/>
                                    <w:color w:val="000000" w:themeColor="text1"/>
                                    <w:kern w:val="24"/>
                                    <w:sz w:val="16"/>
                                    <w:szCs w:val="16"/>
                                    <w:rPrChange w:id="1782" w:author="Raji Shanmugasundaram - C20616" w:date="2019-06-05T21:54:00Z">
                                      <w:rPr>
                                        <w:rFonts w:asciiTheme="minorHAnsi"/>
                                        <w:color w:val="000000" w:themeColor="text1"/>
                                        <w:kern w:val="24"/>
                                        <w:szCs w:val="20"/>
                                      </w:rPr>
                                    </w:rPrChange>
                                  </w:rPr>
                                  <w:delText>GET /</w:delText>
                                </w:r>
                              </w:del>
                              <w:del w:id="1783" w:author="Raji Shanmugasundaram - C20616" w:date="2019-06-04T11:15:00Z">
                                <w:r w:rsidRPr="00567FB2" w:rsidDel="002D4DBB">
                                  <w:rPr>
                                    <w:rFonts w:asciiTheme="minorHAnsi"/>
                                    <w:b/>
                                    <w:bCs/>
                                    <w:color w:val="000000" w:themeColor="text1"/>
                                    <w:kern w:val="24"/>
                                    <w:sz w:val="16"/>
                                    <w:szCs w:val="16"/>
                                    <w:rPrChange w:id="1784"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85" w:author="Raji Shanmugasundaram - C20616" w:date="2019-06-05T21:54:00Z">
                                      <w:rPr>
                                        <w:rFonts w:ascii="Arial" w:hAnsi="Arial"/>
                                        <w:color w:val="000000" w:themeColor="text1"/>
                                        <w:kern w:val="24"/>
                                        <w:szCs w:val="20"/>
                                      </w:rPr>
                                    </w:rPrChange>
                                  </w:rPr>
                                  <w:delText>TTP</w:delText>
                                </w:r>
                              </w:del>
                              <w:del w:id="1786" w:author="Raji Shanmugasundaram - C20616" w:date="2019-06-05T22:01:00Z">
                                <w:r w:rsidRPr="00567FB2" w:rsidDel="00567FB2">
                                  <w:rPr>
                                    <w:rFonts w:ascii="Arial" w:hAnsi="Arial"/>
                                    <w:b/>
                                    <w:bCs/>
                                    <w:color w:val="000000" w:themeColor="text1"/>
                                    <w:kern w:val="24"/>
                                    <w:sz w:val="16"/>
                                    <w:szCs w:val="16"/>
                                    <w:rPrChange w:id="1787"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81" name="Connector: Elbow 681"/>
                        <wps:cNvCnPr/>
                        <wps:spPr>
                          <a:xfrm>
                            <a:off x="746150" y="765201"/>
                            <a:ext cx="2904135" cy="512064"/>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82" name="Straight Arrow Connector 682"/>
                        <wps:cNvCnPr/>
                        <wps:spPr>
                          <a:xfrm flipV="1">
                            <a:off x="801776" y="1836268"/>
                            <a:ext cx="2809037" cy="45719"/>
                          </a:xfrm>
                          <a:prstGeom prst="straightConnector1">
                            <a:avLst/>
                          </a:prstGeom>
                          <a:ln w="38100">
                            <a:tailEnd type="triangle"/>
                          </a:ln>
                        </wps:spPr>
                        <wps:style>
                          <a:lnRef idx="3">
                            <a:schemeClr val="accent5"/>
                          </a:lnRef>
                          <a:fillRef idx="0">
                            <a:schemeClr val="accent5"/>
                          </a:fillRef>
                          <a:effectRef idx="2">
                            <a:schemeClr val="accent5"/>
                          </a:effectRef>
                          <a:fontRef idx="minor">
                            <a:schemeClr val="tx1"/>
                          </a:fontRef>
                        </wps:style>
                        <wps:bodyPr/>
                      </wps:wsp>
                      <wps:wsp>
                        <wps:cNvPr id="683" name="Connector: Elbow 683"/>
                        <wps:cNvCnPr/>
                        <wps:spPr>
                          <a:xfrm flipV="1">
                            <a:off x="914400" y="2159508"/>
                            <a:ext cx="2807919" cy="703783"/>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450E2CCD" id="Group 684" o:spid="_x0000_s1111" style="position:absolute;margin-left:53.2pt;margin-top:.4pt;width:346.2pt;height:267.2pt;z-index:251926016;mso-position-horizontal-relative:text;mso-position-vertical-relative:text" coordsize="43971,3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">
                <v:shape id="Picture 668" o:spid="_x0000_s1112" type="#_x0000_t75" style="position:absolute;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">
                  <v:imagedata r:id="rId85" o:title=""/>
                </v:shape>
                <v:shape id="Picture 669" o:spid="_x0000_s1113" type="#_x0000_t75" style="position:absolute;left:146;top:11923;width:8566;height:1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">
                  <v:imagedata r:id="rId85" o:title=""/>
                </v:shape>
                <v:shape id="Picture 670" o:spid="_x0000_s1114" type="#_x0000_t75" style="position:absolute;left:585;top:2318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">
                  <v:imagedata r:id="rId85" o:title=""/>
                </v:shape>
                <v:shape id="Picture 671" o:spid="_x0000_s1115" type="#_x0000_t75" style="position:absolute;left:35405;top:1111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">
                  <v:imagedata r:id="rId85" o:title=""/>
                </v:shape>
                <v:rect id="Rectangle 677" o:spid="_x0000_s1116" style="position:absolute;left:15800;top:4681;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" fillcolor="#d8d8d8 [2732]" strokecolor="#1f4d78" strokeweight="1pt">
                  <v:textbox>
                    <w:txbxContent>
                      <w:p w14:paraId="6D044F7B" w14:textId="55F371DD" w:rsidR="00D26193" w:rsidRPr="00F80633" w:rsidRDefault="00D26193" w:rsidP="00567FB2">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88" w:author="Raji Shanmugasundaram - C20616" w:date="2019-06-05T21:51:00Z">
                              <w:rPr>
                                <w:sz w:val="24"/>
                                <w:szCs w:val="24"/>
                              </w:rPr>
                            </w:rPrChange>
                          </w:rPr>
                        </w:pPr>
                        <w:ins w:id="1789" w:author="Raji Shanmugasundaram - C20616" w:date="2019-06-05T22:02:00Z">
                          <w:r>
                            <w:rPr>
                              <w:rFonts w:asciiTheme="minorHAnsi"/>
                              <w:b/>
                              <w:bCs/>
                              <w:color w:val="000000" w:themeColor="text1"/>
                              <w:kern w:val="24"/>
                              <w:sz w:val="16"/>
                              <w:szCs w:val="16"/>
                            </w:rPr>
                            <w:t xml:space="preserve"> BAY Empty Message</w:t>
                          </w:r>
                        </w:ins>
                        <w:del w:id="1790" w:author="Raji Shanmugasundaram - C20616" w:date="2019-06-05T22:01:00Z">
                          <w:r w:rsidRPr="00567FB2" w:rsidDel="00567FB2">
                            <w:rPr>
                              <w:rFonts w:asciiTheme="minorHAnsi"/>
                              <w:b/>
                              <w:bCs/>
                              <w:color w:val="000000" w:themeColor="text1"/>
                              <w:kern w:val="24"/>
                              <w:sz w:val="16"/>
                              <w:szCs w:val="16"/>
                              <w:rPrChange w:id="1791" w:author="Raji Shanmugasundaram - C20616" w:date="2019-06-05T21:54:00Z">
                                <w:rPr>
                                  <w:rFonts w:asciiTheme="minorHAnsi"/>
                                  <w:color w:val="000000" w:themeColor="text1"/>
                                  <w:kern w:val="24"/>
                                  <w:szCs w:val="20"/>
                                </w:rPr>
                              </w:rPrChange>
                            </w:rPr>
                            <w:delText>GET /</w:delText>
                          </w:r>
                        </w:del>
                        <w:del w:id="1792" w:author="Raji Shanmugasundaram - C20616" w:date="2019-06-04T11:15:00Z">
                          <w:r w:rsidRPr="00567FB2" w:rsidDel="002D4DBB">
                            <w:rPr>
                              <w:rFonts w:asciiTheme="minorHAnsi"/>
                              <w:b/>
                              <w:bCs/>
                              <w:color w:val="000000" w:themeColor="text1"/>
                              <w:kern w:val="24"/>
                              <w:sz w:val="16"/>
                              <w:szCs w:val="16"/>
                              <w:rPrChange w:id="1793"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94" w:author="Raji Shanmugasundaram - C20616" w:date="2019-06-05T21:54:00Z">
                                <w:rPr>
                                  <w:rFonts w:ascii="Arial" w:hAnsi="Arial"/>
                                  <w:color w:val="000000" w:themeColor="text1"/>
                                  <w:kern w:val="24"/>
                                  <w:szCs w:val="20"/>
                                </w:rPr>
                              </w:rPrChange>
                            </w:rPr>
                            <w:delText>TTP</w:delText>
                          </w:r>
                        </w:del>
                        <w:del w:id="1795" w:author="Raji Shanmugasundaram - C20616" w:date="2019-06-05T22:01:00Z">
                          <w:r w:rsidRPr="00567FB2" w:rsidDel="00567FB2">
                            <w:rPr>
                              <w:rFonts w:ascii="Arial" w:hAnsi="Arial"/>
                              <w:b/>
                              <w:bCs/>
                              <w:color w:val="000000" w:themeColor="text1"/>
                              <w:kern w:val="24"/>
                              <w:sz w:val="16"/>
                              <w:szCs w:val="16"/>
                              <w:rPrChange w:id="1796" w:author="Raji Shanmugasundaram - C20616" w:date="2019-06-05T21:54:00Z">
                                <w:rPr>
                                  <w:rFonts w:ascii="Arial" w:hAnsi="Arial"/>
                                  <w:color w:val="000000" w:themeColor="text1"/>
                                  <w:kern w:val="24"/>
                                  <w:szCs w:val="20"/>
                                </w:rPr>
                              </w:rPrChange>
                            </w:rPr>
                            <w:delText>/1.1</w:delText>
                          </w:r>
                        </w:del>
                      </w:p>
                    </w:txbxContent>
                  </v:textbox>
                </v:rect>
                <v:rect id="Rectangle 679" o:spid="_x0000_s1117" style="position:absolute;left:16386;top:16020;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" fillcolor="#d8d8d8 [2732]" strokecolor="#1f4d78" strokeweight="1pt">
                  <v:textbox>
                    <w:txbxContent>
                      <w:p w14:paraId="129282A3"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97" w:author="Raji Shanmugasundaram - C20616" w:date="2019-06-05T21:51:00Z">
                              <w:rPr>
                                <w:sz w:val="24"/>
                                <w:szCs w:val="24"/>
                              </w:rPr>
                            </w:rPrChange>
                          </w:rPr>
                        </w:pPr>
                        <w:ins w:id="1798" w:author="Raji Shanmugasundaram - C20616" w:date="2019-06-05T22:02:00Z">
                          <w:r>
                            <w:rPr>
                              <w:rFonts w:asciiTheme="minorHAnsi"/>
                              <w:b/>
                              <w:bCs/>
                              <w:color w:val="000000" w:themeColor="text1"/>
                              <w:kern w:val="24"/>
                              <w:sz w:val="16"/>
                              <w:szCs w:val="16"/>
                            </w:rPr>
                            <w:t xml:space="preserve"> BAY Empty Message</w:t>
                          </w:r>
                        </w:ins>
                        <w:del w:id="1799" w:author="Raji Shanmugasundaram - C20616" w:date="2019-06-05T22:01:00Z">
                          <w:r w:rsidRPr="00567FB2" w:rsidDel="00567FB2">
                            <w:rPr>
                              <w:rFonts w:asciiTheme="minorHAnsi"/>
                              <w:b/>
                              <w:bCs/>
                              <w:color w:val="000000" w:themeColor="text1"/>
                              <w:kern w:val="24"/>
                              <w:sz w:val="16"/>
                              <w:szCs w:val="16"/>
                              <w:rPrChange w:id="1800" w:author="Raji Shanmugasundaram - C20616" w:date="2019-06-05T21:54:00Z">
                                <w:rPr>
                                  <w:rFonts w:asciiTheme="minorHAnsi"/>
                                  <w:color w:val="000000" w:themeColor="text1"/>
                                  <w:kern w:val="24"/>
                                  <w:szCs w:val="20"/>
                                </w:rPr>
                              </w:rPrChange>
                            </w:rPr>
                            <w:delText>GET /</w:delText>
                          </w:r>
                        </w:del>
                        <w:del w:id="1801" w:author="Raji Shanmugasundaram - C20616" w:date="2019-06-04T11:15:00Z">
                          <w:r w:rsidRPr="00567FB2" w:rsidDel="002D4DBB">
                            <w:rPr>
                              <w:rFonts w:asciiTheme="minorHAnsi"/>
                              <w:b/>
                              <w:bCs/>
                              <w:color w:val="000000" w:themeColor="text1"/>
                              <w:kern w:val="24"/>
                              <w:sz w:val="16"/>
                              <w:szCs w:val="16"/>
                              <w:rPrChange w:id="1802"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803" w:author="Raji Shanmugasundaram - C20616" w:date="2019-06-05T21:54:00Z">
                                <w:rPr>
                                  <w:rFonts w:ascii="Arial" w:hAnsi="Arial"/>
                                  <w:color w:val="000000" w:themeColor="text1"/>
                                  <w:kern w:val="24"/>
                                  <w:szCs w:val="20"/>
                                </w:rPr>
                              </w:rPrChange>
                            </w:rPr>
                            <w:delText>TTP</w:delText>
                          </w:r>
                        </w:del>
                        <w:del w:id="1804" w:author="Raji Shanmugasundaram - C20616" w:date="2019-06-05T22:01:00Z">
                          <w:r w:rsidRPr="00567FB2" w:rsidDel="00567FB2">
                            <w:rPr>
                              <w:rFonts w:ascii="Arial" w:hAnsi="Arial"/>
                              <w:b/>
                              <w:bCs/>
                              <w:color w:val="000000" w:themeColor="text1"/>
                              <w:kern w:val="24"/>
                              <w:sz w:val="16"/>
                              <w:szCs w:val="16"/>
                              <w:rPrChange w:id="1805" w:author="Raji Shanmugasundaram - C20616" w:date="2019-06-05T21:54:00Z">
                                <w:rPr>
                                  <w:rFonts w:ascii="Arial" w:hAnsi="Arial"/>
                                  <w:color w:val="000000" w:themeColor="text1"/>
                                  <w:kern w:val="24"/>
                                  <w:szCs w:val="20"/>
                                </w:rPr>
                              </w:rPrChange>
                            </w:rPr>
                            <w:delText>/1.1</w:delText>
                          </w:r>
                        </w:del>
                      </w:p>
                    </w:txbxContent>
                  </v:textbox>
                </v:rect>
                <v:rect id="Rectangle 680" o:spid="_x0000_s1118" style="position:absolute;left:15508;top:26042;width:11068;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" fillcolor="#d8d8d8 [2732]" strokecolor="#1f4d78" strokeweight="1pt">
                  <v:textbox>
                    <w:txbxContent>
                      <w:p w14:paraId="1647E668" w14:textId="77777777" w:rsidR="00D26193" w:rsidRPr="00F80633" w:rsidRDefault="00D26193"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806" w:author="Raji Shanmugasundaram - C20616" w:date="2019-06-05T21:51:00Z">
                              <w:rPr>
                                <w:sz w:val="24"/>
                                <w:szCs w:val="24"/>
                              </w:rPr>
                            </w:rPrChange>
                          </w:rPr>
                        </w:pPr>
                        <w:ins w:id="1807" w:author="Raji Shanmugasundaram - C20616" w:date="2019-06-05T22:02:00Z">
                          <w:r>
                            <w:rPr>
                              <w:rFonts w:asciiTheme="minorHAnsi"/>
                              <w:b/>
                              <w:bCs/>
                              <w:color w:val="000000" w:themeColor="text1"/>
                              <w:kern w:val="24"/>
                              <w:sz w:val="16"/>
                              <w:szCs w:val="16"/>
                            </w:rPr>
                            <w:t xml:space="preserve"> BAY Empty Message</w:t>
                          </w:r>
                        </w:ins>
                        <w:del w:id="1808" w:author="Raji Shanmugasundaram - C20616" w:date="2019-06-05T22:01:00Z">
                          <w:r w:rsidRPr="00567FB2" w:rsidDel="00567FB2">
                            <w:rPr>
                              <w:rFonts w:asciiTheme="minorHAnsi"/>
                              <w:b/>
                              <w:bCs/>
                              <w:color w:val="000000" w:themeColor="text1"/>
                              <w:kern w:val="24"/>
                              <w:sz w:val="16"/>
                              <w:szCs w:val="16"/>
                              <w:rPrChange w:id="1809" w:author="Raji Shanmugasundaram - C20616" w:date="2019-06-05T21:54:00Z">
                                <w:rPr>
                                  <w:rFonts w:asciiTheme="minorHAnsi"/>
                                  <w:color w:val="000000" w:themeColor="text1"/>
                                  <w:kern w:val="24"/>
                                  <w:szCs w:val="20"/>
                                </w:rPr>
                              </w:rPrChange>
                            </w:rPr>
                            <w:delText>GET /</w:delText>
                          </w:r>
                        </w:del>
                        <w:del w:id="1810" w:author="Raji Shanmugasundaram - C20616" w:date="2019-06-04T11:15:00Z">
                          <w:r w:rsidRPr="00567FB2" w:rsidDel="002D4DBB">
                            <w:rPr>
                              <w:rFonts w:asciiTheme="minorHAnsi"/>
                              <w:b/>
                              <w:bCs/>
                              <w:color w:val="000000" w:themeColor="text1"/>
                              <w:kern w:val="24"/>
                              <w:sz w:val="16"/>
                              <w:szCs w:val="16"/>
                              <w:rPrChange w:id="1811"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812" w:author="Raji Shanmugasundaram - C20616" w:date="2019-06-05T21:54:00Z">
                                <w:rPr>
                                  <w:rFonts w:ascii="Arial" w:hAnsi="Arial"/>
                                  <w:color w:val="000000" w:themeColor="text1"/>
                                  <w:kern w:val="24"/>
                                  <w:szCs w:val="20"/>
                                </w:rPr>
                              </w:rPrChange>
                            </w:rPr>
                            <w:delText>TTP</w:delText>
                          </w:r>
                        </w:del>
                        <w:del w:id="1813" w:author="Raji Shanmugasundaram - C20616" w:date="2019-06-05T22:01:00Z">
                          <w:r w:rsidRPr="00567FB2" w:rsidDel="00567FB2">
                            <w:rPr>
                              <w:rFonts w:ascii="Arial" w:hAnsi="Arial"/>
                              <w:b/>
                              <w:bCs/>
                              <w:color w:val="000000" w:themeColor="text1"/>
                              <w:kern w:val="24"/>
                              <w:sz w:val="16"/>
                              <w:szCs w:val="16"/>
                              <w:rPrChange w:id="1814" w:author="Raji Shanmugasundaram - C20616" w:date="2019-06-05T21:54:00Z">
                                <w:rPr>
                                  <w:rFonts w:ascii="Arial" w:hAnsi="Arial"/>
                                  <w:color w:val="000000" w:themeColor="text1"/>
                                  <w:kern w:val="24"/>
                                  <w:szCs w:val="20"/>
                                </w:rPr>
                              </w:rPrChange>
                            </w:rPr>
                            <w:delText>/1.1</w:delText>
                          </w:r>
                        </w:del>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81" o:spid="_x0000_s1119" type="#_x0000_t34" style="position:absolute;left:7461;top:7652;width:29041;height:51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" adj="21572" strokecolor="#4472c4 [3208]" strokeweight="3pt">
                  <v:stroke endarrow="open" joinstyle="round"/>
                </v:shape>
                <v:shape id="Straight Arrow Connector 682" o:spid="_x0000_s1120" type="#_x0000_t32" style="position:absolute;left:8017;top:18362;width:2809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" strokecolor="#4472c4 [3208]" strokeweight="3pt">
                  <v:stroke endarrow="block" joinstyle="miter"/>
                </v:shape>
                <v:shape id="Connector: Elbow 683" o:spid="_x0000_s1121" type="#_x0000_t34" style="position:absolute;left:9144;top:21595;width:28079;height:70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" adj="21572" strokecolor="#4472c4 [3208]" strokeweight="3pt">
                  <v:stroke endarrow="open" joinstyle="round"/>
                </v:shape>
                <w10:wrap type="square"/>
              </v:group>
            </w:pict>
          </mc:Fallback>
        </mc:AlternateContent>
      </w:r>
    </w:p>
    <w:p w14:paraId="386AE5EF" w14:textId="77777777" w:rsidR="00C611DE" w:rsidRDefault="00C611DE" w:rsidP="00C611DE">
      <w:pPr>
        <w:rPr>
          <w:ins w:id="1815" w:author="Raji Shanmugasundaram - C20616" w:date="2019-06-05T22:09:00Z"/>
          <w:lang w:eastAsia="en-AU"/>
        </w:rPr>
      </w:pPr>
      <w:ins w:id="1816" w:author="Raji Shanmugasundaram - C20616" w:date="2019-06-05T22:09:00Z">
        <w:r w:rsidRPr="00C611DE">
          <w:rPr>
            <w:highlight w:val="red"/>
            <w:lang w:eastAsia="en-AU"/>
            <w:rPrChange w:id="1817" w:author="Raji Shanmugasundaram - C20616" w:date="2019-06-05T22:09:00Z">
              <w:rPr>
                <w:lang w:eastAsia="en-AU"/>
              </w:rPr>
            </w:rPrChange>
          </w:rPr>
          <w:t>VM-1</w:t>
        </w:r>
      </w:ins>
    </w:p>
    <w:p w14:paraId="6072683F" w14:textId="77777777" w:rsidR="00C611DE" w:rsidRDefault="00C611DE" w:rsidP="00142AF4">
      <w:pPr>
        <w:rPr>
          <w:ins w:id="1818" w:author="Raji Shanmugasundaram - C20616" w:date="2019-06-05T22:08:00Z"/>
          <w:lang w:eastAsia="en-AU"/>
        </w:rPr>
      </w:pPr>
    </w:p>
    <w:p w14:paraId="0CF88C16" w14:textId="77777777" w:rsidR="00C611DE" w:rsidRDefault="00C611DE" w:rsidP="00142AF4">
      <w:pPr>
        <w:rPr>
          <w:ins w:id="1819" w:author="Raji Shanmugasundaram - C20616" w:date="2019-06-05T22:09:00Z"/>
          <w:lang w:eastAsia="en-AU"/>
        </w:rPr>
      </w:pPr>
    </w:p>
    <w:p w14:paraId="348D4907" w14:textId="77777777" w:rsidR="00C611DE" w:rsidRDefault="00C611DE" w:rsidP="00142AF4">
      <w:pPr>
        <w:rPr>
          <w:ins w:id="1820" w:author="Raji Shanmugasundaram - C20616" w:date="2019-06-05T22:10:00Z"/>
          <w:lang w:eastAsia="en-AU"/>
        </w:rPr>
      </w:pPr>
    </w:p>
    <w:p w14:paraId="05875E27" w14:textId="77777777" w:rsidR="00C611DE" w:rsidRDefault="00C611DE" w:rsidP="00142AF4">
      <w:pPr>
        <w:rPr>
          <w:ins w:id="1821" w:author="Raji Shanmugasundaram - C20616" w:date="2019-06-05T22:10:00Z"/>
          <w:lang w:eastAsia="en-AU"/>
        </w:rPr>
      </w:pPr>
    </w:p>
    <w:p w14:paraId="1A1085AE" w14:textId="6E4C196E" w:rsidR="00C611DE" w:rsidRDefault="00C611DE" w:rsidP="00142AF4">
      <w:pPr>
        <w:rPr>
          <w:ins w:id="1822" w:author="Raji Shanmugasundaram - C20616" w:date="2019-06-05T22:10:00Z"/>
          <w:lang w:eastAsia="en-AU"/>
        </w:rPr>
      </w:pPr>
      <w:ins w:id="1823" w:author="Raji Shanmugasundaram - C20616" w:date="2019-06-05T22:11:00Z">
        <w:r>
          <w:rPr>
            <w:noProof/>
            <w:lang w:eastAsia="en-AU"/>
          </w:rPr>
          <mc:AlternateContent>
            <mc:Choice Requires="wps">
              <w:drawing>
                <wp:anchor distT="0" distB="0" distL="114300" distR="114300" simplePos="0" relativeHeight="251927040" behindDoc="0" locked="0" layoutInCell="1" allowOverlap="1" wp14:anchorId="78788CAA" wp14:editId="0A88F71F">
                  <wp:simplePos x="0" y="0"/>
                  <wp:positionH relativeFrom="column">
                    <wp:posOffset>5277485</wp:posOffset>
                  </wp:positionH>
                  <wp:positionV relativeFrom="paragraph">
                    <wp:posOffset>184150</wp:posOffset>
                  </wp:positionV>
                  <wp:extent cx="965200" cy="299085"/>
                  <wp:effectExtent l="0" t="0" r="6350" b="5715"/>
                  <wp:wrapSquare wrapText="bothSides"/>
                  <wp:docPr id="685" name="Text Box 685"/>
                  <wp:cNvGraphicFramePr/>
                  <a:graphic xmlns:a="http://schemas.openxmlformats.org/drawingml/2006/main">
                    <a:graphicData uri="http://schemas.microsoft.com/office/word/2010/wordprocessingShape">
                      <wps:wsp>
                        <wps:cNvSpPr txBox="1"/>
                        <wps:spPr>
                          <a:xfrm>
                            <a:off x="0" y="0"/>
                            <a:ext cx="965200" cy="299085"/>
                          </a:xfrm>
                          <a:prstGeom prst="rect">
                            <a:avLst/>
                          </a:prstGeom>
                          <a:solidFill>
                            <a:schemeClr val="lt1"/>
                          </a:solidFill>
                          <a:ln w="6350">
                            <a:noFill/>
                          </a:ln>
                        </wps:spPr>
                        <wps:txbx>
                          <w:txbxContent>
                            <w:p w14:paraId="27F55F05" w14:textId="73FD9BDD" w:rsidR="00D26193" w:rsidRDefault="00D26193">
                              <w:ins w:id="1824" w:author="Raji Shanmugasundaram - C20616" w:date="2019-06-05T22:11:00Z">
                                <w:r w:rsidRPr="00C611DE">
                                  <w:rPr>
                                    <w:highlight w:val="red"/>
                                    <w:rPrChange w:id="1825" w:author="Raji Shanmugasundaram - C20616" w:date="2019-06-05T22:11:00Z">
                                      <w:rPr/>
                                    </w:rPrChange>
                                  </w:rPr>
                                  <w:t>CLASS SERVER</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8CAA" id="Text Box 685" o:spid="_x0000_s1122" type="#_x0000_t202" style="position:absolute;margin-left:415.55pt;margin-top:14.5pt;width:76pt;height:23.5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" fillcolor="white [3201]" stroked="f" strokeweight=".5pt">
                  <v:textbox>
                    <w:txbxContent>
                      <w:p w14:paraId="27F55F05" w14:textId="73FD9BDD" w:rsidR="00D26193" w:rsidRDefault="00D26193">
                        <w:ins w:id="1826" w:author="Raji Shanmugasundaram - C20616" w:date="2019-06-05T22:11:00Z">
                          <w:r w:rsidRPr="00C611DE">
                            <w:rPr>
                              <w:highlight w:val="red"/>
                              <w:rPrChange w:id="1827" w:author="Raji Shanmugasundaram - C20616" w:date="2019-06-05T22:11:00Z">
                                <w:rPr/>
                              </w:rPrChange>
                            </w:rPr>
                            <w:t>CLASS SERVER</w:t>
                          </w:r>
                        </w:ins>
                      </w:p>
                    </w:txbxContent>
                  </v:textbox>
                  <w10:wrap type="square"/>
                </v:shape>
              </w:pict>
            </mc:Fallback>
          </mc:AlternateContent>
        </w:r>
      </w:ins>
    </w:p>
    <w:p w14:paraId="1CDBF759" w14:textId="77777777" w:rsidR="00C611DE" w:rsidRDefault="00C611DE" w:rsidP="00142AF4">
      <w:pPr>
        <w:rPr>
          <w:ins w:id="1828" w:author="Raji Shanmugasundaram - C20616" w:date="2019-06-05T22:10:00Z"/>
          <w:lang w:eastAsia="en-AU"/>
        </w:rPr>
      </w:pPr>
    </w:p>
    <w:p w14:paraId="277A3136" w14:textId="77777777" w:rsidR="00C611DE" w:rsidRDefault="00C611DE" w:rsidP="00142AF4">
      <w:pPr>
        <w:rPr>
          <w:ins w:id="1829" w:author="Raji Shanmugasundaram - C20616" w:date="2019-06-05T22:10:00Z"/>
          <w:lang w:eastAsia="en-AU"/>
        </w:rPr>
      </w:pPr>
      <w:ins w:id="1830" w:author="Raji Shanmugasundaram - C20616" w:date="2019-06-05T22:09:00Z">
        <w:r w:rsidRPr="00C611DE">
          <w:rPr>
            <w:highlight w:val="red"/>
            <w:lang w:eastAsia="en-AU"/>
            <w:rPrChange w:id="1831" w:author="Raji Shanmugasundaram - C20616" w:date="2019-06-05T22:10:00Z">
              <w:rPr>
                <w:lang w:eastAsia="en-AU"/>
              </w:rPr>
            </w:rPrChange>
          </w:rPr>
          <w:t>VM-2</w:t>
        </w:r>
      </w:ins>
    </w:p>
    <w:p w14:paraId="4D5071B5" w14:textId="77777777" w:rsidR="00C611DE" w:rsidRDefault="00C611DE" w:rsidP="00142AF4">
      <w:pPr>
        <w:rPr>
          <w:ins w:id="1832" w:author="Raji Shanmugasundaram - C20616" w:date="2019-06-05T22:10:00Z"/>
          <w:lang w:eastAsia="en-AU"/>
        </w:rPr>
      </w:pPr>
    </w:p>
    <w:p w14:paraId="4EF55E3A" w14:textId="77777777" w:rsidR="00C611DE" w:rsidRDefault="00C611DE" w:rsidP="00142AF4">
      <w:pPr>
        <w:rPr>
          <w:ins w:id="1833" w:author="Raji Shanmugasundaram - C20616" w:date="2019-06-05T22:10:00Z"/>
          <w:lang w:eastAsia="en-AU"/>
        </w:rPr>
      </w:pPr>
    </w:p>
    <w:p w14:paraId="6A581A27" w14:textId="77777777" w:rsidR="00C611DE" w:rsidRDefault="00C611DE" w:rsidP="00142AF4">
      <w:pPr>
        <w:rPr>
          <w:ins w:id="1834" w:author="Raji Shanmugasundaram - C20616" w:date="2019-06-05T22:10:00Z"/>
          <w:lang w:eastAsia="en-AU"/>
        </w:rPr>
      </w:pPr>
    </w:p>
    <w:p w14:paraId="2A683275" w14:textId="77777777" w:rsidR="00C611DE" w:rsidRDefault="00C611DE" w:rsidP="00142AF4">
      <w:pPr>
        <w:rPr>
          <w:ins w:id="1835" w:author="Raji Shanmugasundaram - C20616" w:date="2019-06-05T22:10:00Z"/>
          <w:lang w:eastAsia="en-AU"/>
        </w:rPr>
      </w:pPr>
    </w:p>
    <w:p w14:paraId="7B46E1B8" w14:textId="77777777" w:rsidR="00C611DE" w:rsidRDefault="00C611DE" w:rsidP="00142AF4">
      <w:pPr>
        <w:rPr>
          <w:ins w:id="1836" w:author="Raji Shanmugasundaram - C20616" w:date="2019-06-05T22:10:00Z"/>
          <w:lang w:eastAsia="en-AU"/>
        </w:rPr>
      </w:pPr>
    </w:p>
    <w:p w14:paraId="10921DF4" w14:textId="497251D2" w:rsidR="00142AF4" w:rsidRDefault="00C611DE" w:rsidP="00142AF4">
      <w:pPr>
        <w:rPr>
          <w:lang w:eastAsia="en-AU"/>
        </w:rPr>
      </w:pPr>
      <w:ins w:id="1837" w:author="Raji Shanmugasundaram - C20616" w:date="2019-06-05T22:10:00Z">
        <w:r w:rsidRPr="00C611DE">
          <w:rPr>
            <w:highlight w:val="red"/>
            <w:lang w:eastAsia="en-AU"/>
            <w:rPrChange w:id="1838" w:author="Raji Shanmugasundaram - C20616" w:date="2019-06-05T22:10:00Z">
              <w:rPr>
                <w:lang w:eastAsia="en-AU"/>
              </w:rPr>
            </w:rPrChange>
          </w:rPr>
          <w:t>VM-3</w:t>
        </w:r>
      </w:ins>
      <w:r w:rsidR="00142AF4">
        <w:rPr>
          <w:lang w:eastAsia="en-AU"/>
        </w:rPr>
        <w:br w:type="page"/>
      </w:r>
    </w:p>
    <w:p w14:paraId="7160E0E2" w14:textId="6E6F3990" w:rsidR="00513A30" w:rsidRPr="00DA7209" w:rsidRDefault="003F5BBB">
      <w:pPr>
        <w:pStyle w:val="Heading1"/>
        <w:rPr>
          <w:ins w:id="1839" w:author="Raji Shanmugasundaram - C20616" w:date="2019-06-04T11:18:00Z"/>
          <w:lang w:eastAsia="en-AU"/>
        </w:rPr>
      </w:pPr>
      <w:bookmarkStart w:id="1840" w:name="_Toc488278782"/>
      <w:r>
        <w:rPr>
          <w:lang w:eastAsia="en-AU"/>
        </w:rPr>
        <w:lastRenderedPageBreak/>
        <w:t>A</w:t>
      </w:r>
      <w:r w:rsidRPr="006D192A">
        <w:rPr>
          <w:lang w:eastAsia="en-AU"/>
        </w:rPr>
        <w:t>pplication Implementation</w:t>
      </w:r>
      <w:bookmarkEnd w:id="1840"/>
    </w:p>
    <w:p w14:paraId="1A68B33A" w14:textId="3FBEE91E" w:rsidR="00AD5CCE" w:rsidRDefault="00AD5CCE">
      <w:pPr>
        <w:pStyle w:val="NumberedList"/>
        <w:numPr>
          <w:ilvl w:val="0"/>
          <w:numId w:val="0"/>
        </w:numPr>
        <w:ind w:left="216"/>
        <w:rPr>
          <w:ins w:id="1841" w:author="Raji Shanmugasundaram - C20616" w:date="2019-06-04T11:18:00Z"/>
        </w:rPr>
        <w:pPrChange w:id="1842" w:author="Raji Shanmugasundaram - C20616" w:date="2019-06-05T23:16:00Z">
          <w:pPr>
            <w:pStyle w:val="ListParagraph"/>
            <w:ind w:left="1080"/>
          </w:pPr>
        </w:pPrChange>
      </w:pPr>
      <w:ins w:id="1843" w:author="Raji Shanmugasundaram - C20616" w:date="2019-06-04T11:18:00Z">
        <w:r>
          <w:t xml:space="preserve">The </w:t>
        </w:r>
      </w:ins>
      <w:ins w:id="1844" w:author="Raji Shanmugasundaram - C20616" w:date="2019-06-05T23:12:00Z">
        <w:r w:rsidR="00023ACC">
          <w:t>Vending Machine demo</w:t>
        </w:r>
      </w:ins>
      <w:ins w:id="1845" w:author="Raji Shanmugasundaram - C20616" w:date="2019-06-05T23:13:00Z">
        <w:r w:rsidR="00023ACC">
          <w:t xml:space="preserve"> </w:t>
        </w:r>
      </w:ins>
      <w:ins w:id="1846" w:author="Raji Shanmugasundaram - C20616" w:date="2019-06-05T23:12:00Z">
        <w:r w:rsidR="00023ACC">
          <w:t>(</w:t>
        </w:r>
      </w:ins>
      <w:ins w:id="1847" w:author="Raji Shanmugasundaram - C20616" w:date="2019-06-05T23:13:00Z">
        <w:r w:rsidR="00023ACC">
          <w:t>T</w:t>
        </w:r>
      </w:ins>
      <w:ins w:id="1848" w:author="Raji Shanmugasundaram - C20616" w:date="2019-06-05T23:12:00Z">
        <w:r w:rsidR="00023ACC">
          <w:t xml:space="preserve">ask 1 and 2) </w:t>
        </w:r>
      </w:ins>
      <w:ins w:id="1849" w:author="Raji Shanmugasundaram - C20616" w:date="2019-06-04T11:18:00Z">
        <w:r>
          <w:t xml:space="preserve"> is </w:t>
        </w:r>
      </w:ins>
      <w:ins w:id="1850" w:author="Raji Shanmugasundaram - C20616" w:date="2019-06-04T11:19:00Z">
        <w:r>
          <w:t>implemented</w:t>
        </w:r>
      </w:ins>
      <w:ins w:id="1851" w:author="Raji Shanmugasundaram - C20616" w:date="2019-06-04T11:18:00Z">
        <w:r>
          <w:t xml:space="preserve"> using “</w:t>
        </w:r>
        <w:r w:rsidRPr="00A20359">
          <w:rPr>
            <w:rFonts w:ascii="Times New Roman" w:hAnsi="Times New Roman"/>
            <w:b/>
            <w:bCs/>
            <w:spacing w:val="-24"/>
            <w:szCs w:val="20"/>
            <w:rPrChange w:id="1852" w:author="Raji Shanmugasundaram - C20616" w:date="2019-06-05T22:13:00Z">
              <w:rPr>
                <w:rFonts w:asciiTheme="minorHAnsi" w:hAnsiTheme="minorHAnsi" w:cs="Arial"/>
                <w:b/>
                <w:bCs/>
                <w:spacing w:val="-24"/>
                <w:sz w:val="24"/>
                <w:szCs w:val="24"/>
              </w:rPr>
            </w:rPrChange>
          </w:rPr>
          <w:t xml:space="preserve">SAM E70 </w:t>
        </w:r>
        <w:proofErr w:type="spellStart"/>
        <w:r w:rsidRPr="00A20359">
          <w:rPr>
            <w:rFonts w:ascii="Times New Roman" w:hAnsi="Times New Roman"/>
            <w:b/>
            <w:bCs/>
            <w:spacing w:val="-24"/>
            <w:szCs w:val="20"/>
            <w:rPrChange w:id="1853" w:author="Raji Shanmugasundaram - C20616" w:date="2019-06-05T22:13:00Z">
              <w:rPr>
                <w:rFonts w:asciiTheme="minorHAnsi" w:hAnsiTheme="minorHAnsi" w:cs="Arial"/>
                <w:b/>
                <w:bCs/>
                <w:spacing w:val="-24"/>
                <w:sz w:val="24"/>
                <w:szCs w:val="24"/>
              </w:rPr>
            </w:rPrChange>
          </w:rPr>
          <w:t>Xplained</w:t>
        </w:r>
        <w:proofErr w:type="spellEnd"/>
        <w:r w:rsidRPr="00A20359">
          <w:rPr>
            <w:rFonts w:ascii="Times New Roman" w:hAnsi="Times New Roman"/>
            <w:b/>
            <w:bCs/>
            <w:spacing w:val="-24"/>
            <w:szCs w:val="20"/>
            <w:rPrChange w:id="1854" w:author="Raji Shanmugasundaram - C20616" w:date="2019-06-05T22:13:00Z">
              <w:rPr>
                <w:rFonts w:asciiTheme="minorHAnsi" w:hAnsiTheme="minorHAnsi" w:cs="Arial"/>
                <w:b/>
                <w:bCs/>
                <w:spacing w:val="-24"/>
                <w:sz w:val="24"/>
                <w:szCs w:val="24"/>
              </w:rPr>
            </w:rPrChange>
          </w:rPr>
          <w:t xml:space="preserve"> Ultra Evaluation Kit</w:t>
        </w:r>
        <w:r w:rsidRPr="00A20359">
          <w:rPr>
            <w:b/>
            <w:bCs/>
            <w:sz w:val="22"/>
            <w:rPrChange w:id="1855" w:author="Raji Shanmugasundaram - C20616" w:date="2019-06-05T22:12:00Z">
              <w:rPr/>
            </w:rPrChange>
          </w:rPr>
          <w:t xml:space="preserve"> </w:t>
        </w:r>
      </w:ins>
      <w:ins w:id="1856" w:author="Raji Shanmugasundaram - C20616" w:date="2019-06-04T11:27:00Z">
        <w:r w:rsidRPr="00584538">
          <w:rPr>
            <w:sz w:val="22"/>
            <w:rPrChange w:id="1857" w:author="Raji Shanmugasundaram - C20616" w:date="2019-06-04T14:55:00Z">
              <w:rPr/>
            </w:rPrChange>
          </w:rPr>
          <w:t>“</w:t>
        </w:r>
        <w:r>
          <w:t>and</w:t>
        </w:r>
      </w:ins>
      <w:ins w:id="1858" w:author="Raji Shanmugasundaram - C20616" w:date="2019-06-04T11:18:00Z">
        <w:r>
          <w:t xml:space="preserve"> “</w:t>
        </w:r>
        <w:r w:rsidRPr="00A20359">
          <w:rPr>
            <w:rFonts w:ascii="Times New Roman" w:hAnsi="Times New Roman"/>
            <w:b/>
            <w:bCs/>
            <w:spacing w:val="-24"/>
            <w:szCs w:val="20"/>
            <w:rPrChange w:id="1859" w:author="Raji Shanmugasundaram - C20616" w:date="2019-06-05T22:12:00Z">
              <w:rPr>
                <w:rFonts w:asciiTheme="minorHAnsi" w:hAnsiTheme="minorHAnsi" w:cs="Arial"/>
                <w:b/>
                <w:bCs/>
                <w:spacing w:val="-24"/>
                <w:sz w:val="24"/>
                <w:szCs w:val="24"/>
              </w:rPr>
            </w:rPrChange>
          </w:rPr>
          <w:t xml:space="preserve">OLED1 </w:t>
        </w:r>
        <w:proofErr w:type="spellStart"/>
        <w:r w:rsidRPr="00A20359">
          <w:rPr>
            <w:rFonts w:ascii="Times New Roman" w:hAnsi="Times New Roman"/>
            <w:b/>
            <w:bCs/>
            <w:spacing w:val="-24"/>
            <w:szCs w:val="20"/>
            <w:rPrChange w:id="1860" w:author="Raji Shanmugasundaram - C20616" w:date="2019-06-05T22:12:00Z">
              <w:rPr>
                <w:rFonts w:asciiTheme="minorHAnsi" w:hAnsiTheme="minorHAnsi" w:cs="Arial"/>
                <w:b/>
                <w:bCs/>
                <w:spacing w:val="-24"/>
                <w:sz w:val="24"/>
                <w:szCs w:val="24"/>
              </w:rPr>
            </w:rPrChange>
          </w:rPr>
          <w:t>Xplained</w:t>
        </w:r>
        <w:proofErr w:type="spellEnd"/>
        <w:r w:rsidRPr="00A20359">
          <w:rPr>
            <w:rFonts w:ascii="Times New Roman" w:hAnsi="Times New Roman"/>
            <w:b/>
            <w:bCs/>
            <w:spacing w:val="-24"/>
            <w:szCs w:val="20"/>
            <w:rPrChange w:id="1861" w:author="Raji Shanmugasundaram - C20616" w:date="2019-06-05T22:12:00Z">
              <w:rPr>
                <w:rFonts w:asciiTheme="minorHAnsi" w:hAnsiTheme="minorHAnsi" w:cs="Arial"/>
                <w:b/>
                <w:bCs/>
                <w:spacing w:val="-24"/>
                <w:sz w:val="24"/>
                <w:szCs w:val="24"/>
              </w:rPr>
            </w:rPrChange>
          </w:rPr>
          <w:t xml:space="preserve"> Pro Extension Kit</w:t>
        </w:r>
        <w:r w:rsidRPr="00DA7209">
          <w:rPr>
            <w:b/>
            <w:bCs/>
          </w:rPr>
          <w:t xml:space="preserve">”. </w:t>
        </w:r>
        <w:r w:rsidRPr="008A0885">
          <w:t xml:space="preserve">The OLED </w:t>
        </w:r>
        <w:proofErr w:type="spellStart"/>
        <w:r w:rsidRPr="008A0885">
          <w:t>Xplained</w:t>
        </w:r>
        <w:proofErr w:type="spellEnd"/>
        <w:r w:rsidRPr="008A0885">
          <w:t xml:space="preserve"> pro</w:t>
        </w:r>
        <w:r w:rsidRPr="00DA7209">
          <w:rPr>
            <w:b/>
            <w:bCs/>
          </w:rPr>
          <w:t xml:space="preserve"> </w:t>
        </w:r>
        <w:r w:rsidRPr="008A0885">
          <w:t>has three buttons</w:t>
        </w:r>
      </w:ins>
      <w:ins w:id="1862" w:author="Raji Shanmugasundaram - C20616" w:date="2019-06-04T14:55:00Z">
        <w:r w:rsidR="00584538">
          <w:t>,</w:t>
        </w:r>
      </w:ins>
      <w:ins w:id="1863" w:author="Raji Shanmugasundaram - C20616" w:date="2019-06-04T11:18:00Z">
        <w:r w:rsidRPr="008A0885">
          <w:t xml:space="preserve"> LEDs and an OLED</w:t>
        </w:r>
        <w:r>
          <w:t>.</w:t>
        </w:r>
      </w:ins>
    </w:p>
    <w:p w14:paraId="3DB06C39" w14:textId="02DAFE63" w:rsidR="00AD5CCE" w:rsidRDefault="00AD5CCE">
      <w:pPr>
        <w:pStyle w:val="NumberedList"/>
        <w:numPr>
          <w:ilvl w:val="0"/>
          <w:numId w:val="40"/>
        </w:numPr>
        <w:rPr>
          <w:ins w:id="1864" w:author="Raji Shanmugasundaram - C20616" w:date="2019-06-04T11:18:00Z"/>
        </w:rPr>
        <w:pPrChange w:id="1865" w:author="Raji Shanmugasundaram - C20616" w:date="2019-06-05T23:14:00Z">
          <w:pPr>
            <w:pStyle w:val="ListParagraph"/>
            <w:numPr>
              <w:numId w:val="31"/>
            </w:numPr>
            <w:ind w:left="1800" w:hanging="360"/>
          </w:pPr>
        </w:pPrChange>
      </w:pPr>
      <w:ins w:id="1866" w:author="Raji Shanmugasundaram - C20616" w:date="2019-06-04T11:18:00Z">
        <w:r>
          <w:t>The VM application uses Button 1</w:t>
        </w:r>
      </w:ins>
      <w:ins w:id="1867" w:author="Raji Shanmugasundaram - C20616" w:date="2019-06-04T11:20:00Z">
        <w:r>
          <w:t>(Down)</w:t>
        </w:r>
      </w:ins>
      <w:ins w:id="1868" w:author="Raji Shanmugasundaram - C20616" w:date="2019-06-04T11:18:00Z">
        <w:r>
          <w:t xml:space="preserve"> and 2</w:t>
        </w:r>
      </w:ins>
      <w:ins w:id="1869" w:author="Raji Shanmugasundaram - C20616" w:date="2019-06-04T11:20:00Z">
        <w:r>
          <w:t>(UP)</w:t>
        </w:r>
      </w:ins>
      <w:ins w:id="1870" w:author="Raji Shanmugasundaram - C20616" w:date="2019-06-04T11:18:00Z">
        <w:r>
          <w:t xml:space="preserve"> to scroll through the </w:t>
        </w:r>
      </w:ins>
      <w:ins w:id="1871" w:author="Raji Shanmugasundaram - C20616" w:date="2019-06-04T11:19:00Z">
        <w:r>
          <w:t xml:space="preserve">VM items </w:t>
        </w:r>
      </w:ins>
      <w:ins w:id="1872" w:author="Raji Shanmugasundaram - C20616" w:date="2019-06-04T11:18:00Z">
        <w:r>
          <w:t>and Button</w:t>
        </w:r>
      </w:ins>
      <w:ins w:id="1873" w:author="Raji Shanmugasundaram - C20616" w:date="2019-06-04T11:20:00Z">
        <w:r>
          <w:t xml:space="preserve"> </w:t>
        </w:r>
      </w:ins>
      <w:ins w:id="1874" w:author="Raji Shanmugasundaram - C20616" w:date="2019-06-04T11:18:00Z">
        <w:r>
          <w:t xml:space="preserve">3 to select an item from the Vending Machine. </w:t>
        </w:r>
      </w:ins>
    </w:p>
    <w:p w14:paraId="34348A5E" w14:textId="77777777" w:rsidR="00AD5CCE" w:rsidRDefault="00AD5CCE">
      <w:pPr>
        <w:pStyle w:val="NumberedList"/>
        <w:numPr>
          <w:ilvl w:val="0"/>
          <w:numId w:val="40"/>
        </w:numPr>
        <w:rPr>
          <w:ins w:id="1875" w:author="Raji Shanmugasundaram - C20616" w:date="2019-06-04T11:18:00Z"/>
        </w:rPr>
        <w:pPrChange w:id="1876" w:author="Raji Shanmugasundaram - C20616" w:date="2019-06-05T23:14:00Z">
          <w:pPr>
            <w:pStyle w:val="ListParagraph"/>
            <w:numPr>
              <w:numId w:val="31"/>
            </w:numPr>
            <w:ind w:left="1800" w:hanging="360"/>
          </w:pPr>
        </w:pPrChange>
      </w:pPr>
      <w:ins w:id="1877" w:author="Raji Shanmugasundaram - C20616" w:date="2019-06-04T11:18:00Z">
        <w:r>
          <w:t xml:space="preserve">The LEDs above the button indicates a button press with a blink.  </w:t>
        </w:r>
      </w:ins>
    </w:p>
    <w:p w14:paraId="66829435" w14:textId="56E44E76" w:rsidR="00AD5CCE" w:rsidRDefault="00AD5CCE">
      <w:pPr>
        <w:pStyle w:val="NumberedList"/>
        <w:numPr>
          <w:ilvl w:val="0"/>
          <w:numId w:val="40"/>
        </w:numPr>
        <w:rPr>
          <w:ins w:id="1878" w:author="Raji Shanmugasundaram - C20616" w:date="2019-06-04T11:21:00Z"/>
        </w:rPr>
        <w:pPrChange w:id="1879" w:author="Raji Shanmugasundaram - C20616" w:date="2019-06-05T23:14:00Z">
          <w:pPr>
            <w:pStyle w:val="ListParagraph"/>
            <w:numPr>
              <w:numId w:val="32"/>
            </w:numPr>
            <w:ind w:hanging="360"/>
            <w:jc w:val="both"/>
          </w:pPr>
        </w:pPrChange>
      </w:pPr>
      <w:ins w:id="1880" w:author="Raji Shanmugasundaram - C20616" w:date="2019-06-04T11:18:00Z">
        <w:r>
          <w:t>The OLED is used to display the name and the</w:t>
        </w:r>
      </w:ins>
      <w:ins w:id="1881" w:author="Raji Shanmugasundaram - C20616" w:date="2019-06-04T11:21:00Z">
        <w:r>
          <w:t>ir corresponding</w:t>
        </w:r>
      </w:ins>
      <w:ins w:id="1882" w:author="Raji Shanmugasundaram - C20616" w:date="2019-06-04T11:18:00Z">
        <w:r>
          <w:t xml:space="preserve"> number of the items in a Vending Machine. </w:t>
        </w:r>
      </w:ins>
    </w:p>
    <w:p w14:paraId="5EAD12CF" w14:textId="3FCC55EC" w:rsidR="00AD5CCE" w:rsidRDefault="00AD5CCE">
      <w:pPr>
        <w:pStyle w:val="NumberedList"/>
        <w:numPr>
          <w:ilvl w:val="0"/>
          <w:numId w:val="40"/>
        </w:numPr>
        <w:rPr>
          <w:ins w:id="1883" w:author="Raji Shanmugasundaram - C20616" w:date="2019-06-04T11:18:00Z"/>
        </w:rPr>
        <w:pPrChange w:id="1884" w:author="Raji Shanmugasundaram - C20616" w:date="2019-06-05T23:14:00Z">
          <w:pPr>
            <w:pStyle w:val="ListParagraph"/>
            <w:numPr>
              <w:numId w:val="31"/>
            </w:numPr>
            <w:ind w:left="1800" w:hanging="360"/>
          </w:pPr>
        </w:pPrChange>
      </w:pPr>
      <w:ins w:id="1885" w:author="Raji Shanmugasundaram - C20616" w:date="2019-06-04T11:18:00Z">
        <w:r>
          <w:t xml:space="preserve">When select button(B3) is pressed the </w:t>
        </w:r>
      </w:ins>
      <w:ins w:id="1886" w:author="Raji Shanmugasundaram - C20616" w:date="2019-06-05T22:13:00Z">
        <w:r w:rsidR="00A20359">
          <w:t>HT</w:t>
        </w:r>
      </w:ins>
      <w:ins w:id="1887" w:author="Raji Shanmugasundaram - C20616" w:date="2019-06-05T22:14:00Z">
        <w:r w:rsidR="00A20359">
          <w:t>TP-S</w:t>
        </w:r>
      </w:ins>
      <w:ins w:id="1888" w:author="Raji Shanmugasundaram - C20616" w:date="2019-06-04T11:18:00Z">
        <w:r>
          <w:t xml:space="preserve">erver will decrement the count of an item and updates the </w:t>
        </w:r>
      </w:ins>
      <w:ins w:id="1889" w:author="Raji Shanmugasundaram - C20616" w:date="2019-06-05T22:14:00Z">
        <w:r w:rsidR="00A20359">
          <w:t>HTTP-Client(Web page)</w:t>
        </w:r>
      </w:ins>
      <w:ins w:id="1890" w:author="Raji Shanmugasundaram - C20616" w:date="2019-06-04T11:18:00Z">
        <w:r>
          <w:t>through ethernet interface.</w:t>
        </w:r>
        <w:r w:rsidRPr="0098491B">
          <w:t xml:space="preserve"> </w:t>
        </w:r>
      </w:ins>
    </w:p>
    <w:p w14:paraId="16D2D48C" w14:textId="1314E185" w:rsidR="00AD5CCE" w:rsidRPr="00DA7209" w:rsidRDefault="00065631">
      <w:pPr>
        <w:rPr>
          <w:lang w:eastAsia="en-AU"/>
        </w:rPr>
        <w:pPrChange w:id="1891" w:author="Raji Shanmugasundaram - C20616" w:date="2019-06-04T11:18:00Z">
          <w:pPr>
            <w:pStyle w:val="Heading1"/>
          </w:pPr>
        </w:pPrChange>
      </w:pPr>
      <w:ins w:id="1892" w:author="Raji Shanmugasundaram - C20616" w:date="2019-06-04T11:18:00Z">
        <w:r w:rsidRPr="00F14BE0">
          <w:rPr>
            <w:noProof/>
            <w:lang w:eastAsia="en-AU"/>
          </w:rPr>
          <mc:AlternateContent>
            <mc:Choice Requires="wpg">
              <w:drawing>
                <wp:anchor distT="0" distB="0" distL="114300" distR="114300" simplePos="0" relativeHeight="251831808" behindDoc="0" locked="0" layoutInCell="1" allowOverlap="1" wp14:anchorId="30B78729" wp14:editId="437D18FC">
                  <wp:simplePos x="0" y="0"/>
                  <wp:positionH relativeFrom="margin">
                    <wp:posOffset>804190</wp:posOffset>
                  </wp:positionH>
                  <wp:positionV relativeFrom="paragraph">
                    <wp:posOffset>30480</wp:posOffset>
                  </wp:positionV>
                  <wp:extent cx="6018530" cy="1586865"/>
                  <wp:effectExtent l="0" t="0" r="0" b="0"/>
                  <wp:wrapSquare wrapText="bothSides"/>
                  <wp:docPr id="444" name="Group 9"/>
                  <wp:cNvGraphicFramePr/>
                  <a:graphic xmlns:a="http://schemas.openxmlformats.org/drawingml/2006/main">
                    <a:graphicData uri="http://schemas.microsoft.com/office/word/2010/wordprocessingGroup">
                      <wpg:wgp>
                        <wpg:cNvGrpSpPr/>
                        <wpg:grpSpPr>
                          <a:xfrm>
                            <a:off x="0" y="0"/>
                            <a:ext cx="6018530" cy="1586865"/>
                            <a:chOff x="0" y="266864"/>
                            <a:chExt cx="4235759" cy="2036968"/>
                          </a:xfrm>
                        </wpg:grpSpPr>
                        <wpg:grpSp>
                          <wpg:cNvPr id="445" name="Group 445"/>
                          <wpg:cNvGrpSpPr/>
                          <wpg:grpSpPr>
                            <a:xfrm>
                              <a:off x="0" y="475032"/>
                              <a:ext cx="4173596" cy="1828800"/>
                              <a:chOff x="0" y="475032"/>
                              <a:chExt cx="4173596" cy="1828800"/>
                            </a:xfrm>
                          </wpg:grpSpPr>
                          <pic:pic xmlns:pic="http://schemas.openxmlformats.org/drawingml/2006/picture">
                            <pic:nvPicPr>
                              <pic:cNvPr id="446" name="Picture 446"/>
                              <pic:cNvPicPr/>
                            </pic:nvPicPr>
                            <pic:blipFill>
                              <a:blip r:embed="rId88"/>
                              <a:stretch>
                                <a:fillRect/>
                              </a:stretch>
                            </pic:blipFill>
                            <pic:spPr>
                              <a:xfrm>
                                <a:off x="2770881" y="643942"/>
                                <a:ext cx="1402715" cy="1398905"/>
                              </a:xfrm>
                              <a:prstGeom prst="rect">
                                <a:avLst/>
                              </a:prstGeom>
                            </pic:spPr>
                          </pic:pic>
                          <wps:wsp>
                            <wps:cNvPr id="447" name="Cross 447"/>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8" name="Picture 448"/>
                              <pic:cNvPicPr/>
                            </pic:nvPicPr>
                            <pic:blipFill>
                              <a:blip r:embed="rId83"/>
                              <a:stretch>
                                <a:fillRect/>
                              </a:stretch>
                            </pic:blipFill>
                            <pic:spPr>
                              <a:xfrm>
                                <a:off x="0" y="475032"/>
                                <a:ext cx="2027555" cy="1828800"/>
                              </a:xfrm>
                              <a:prstGeom prst="rect">
                                <a:avLst/>
                              </a:prstGeom>
                            </pic:spPr>
                          </pic:pic>
                        </wpg:grpSp>
                        <wps:wsp>
                          <wps:cNvPr id="449" name="Rectangle 449"/>
                          <wps:cNvSpPr/>
                          <wps:spPr>
                            <a:xfrm>
                              <a:off x="413059" y="266864"/>
                              <a:ext cx="3822700" cy="444773"/>
                            </a:xfrm>
                            <a:prstGeom prst="rect">
                              <a:avLst/>
                            </a:prstGeom>
                          </wps:spPr>
                          <wps:txbx>
                            <w:txbxContent>
                              <w:p w14:paraId="3130CBD0" w14:textId="77777777" w:rsidR="00D26193" w:rsidRPr="008A0885" w:rsidRDefault="00D26193"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D26193" w:rsidRDefault="00D26193"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0B78729" id="Group 9" o:spid="_x0000_s1123" style="position:absolute;margin-left:63.3pt;margin-top:2.4pt;width:473.9pt;height:124.95pt;z-index:251831808;mso-position-horizontal-relative:margin;mso-position-vertical-relative:text;mso-width-relative:margin;mso-height-relative:margin" coordorigin=",2668" coordsize="42357,20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">
                  <v:group id="Group 445" o:spid="_x0000_s1124" style="position:absolute;top:4750;width:41735;height:18288" coordorigin=",4750" coordsize="417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Picture 446" o:spid="_x0000_s1125" type="#_x0000_t75" style="position:absolute;left:27708;top:6439;width:14027;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">
                      <v:imagedata r:id="rId89"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47" o:spid="_x0000_s1126" type="#_x0000_t11" style="position:absolute;left:22480;top:12624;width:3023;height:2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" fillcolor="#0d0d0d [3069]" strokecolor="#ffc000" strokeweight="1pt"/>
                    <v:shape id="Picture 448" o:spid="_x0000_s1127" type="#_x0000_t75" style="position:absolute;top:4750;width:2027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">
                      <v:imagedata r:id="rId85" o:title=""/>
                    </v:shape>
                  </v:group>
                  <v:rect id="Rectangle 449" o:spid="_x0000_s1128" style="position:absolute;left:4130;top:2668;width:38227;height: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" filled="f" stroked="f">
                    <v:textbox>
                      <w:txbxContent>
                        <w:p w14:paraId="3130CBD0" w14:textId="77777777" w:rsidR="00D26193" w:rsidRPr="008A0885" w:rsidRDefault="00D26193"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D26193" w:rsidRDefault="00D26193"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ins>
    </w:p>
    <w:p w14:paraId="10921DF6" w14:textId="26E3FAAF" w:rsidR="003F5BBB" w:rsidDel="00AD5CCE" w:rsidRDefault="003F5BBB">
      <w:pPr>
        <w:ind w:left="720"/>
        <w:rPr>
          <w:del w:id="1893" w:author="Raji Shanmugasundaram - C20616" w:date="2019-06-04T11:21:00Z"/>
          <w:lang w:eastAsia="en-AU"/>
        </w:rPr>
        <w:pPrChange w:id="1894" w:author="Raji Shanmugasundaram - C20616" w:date="2019-06-04T11:22:00Z">
          <w:pPr/>
        </w:pPrChange>
      </w:pPr>
      <w:del w:id="1895" w:author="Raji Shanmugasundaram - C20616" w:date="2019-06-04T11:21:00Z">
        <w:r w:rsidRPr="006D192A" w:rsidDel="00AD5CCE">
          <w:rPr>
            <w:lang w:eastAsia="en-AU"/>
          </w:rPr>
          <w:delText xml:space="preserve">The </w:delText>
        </w:r>
      </w:del>
      <w:del w:id="1896" w:author="Raji Shanmugasundaram - C20616" w:date="2019-06-04T11:16:00Z">
        <w:r w:rsidR="00750A9E" w:rsidDel="0001185C">
          <w:rPr>
            <w:lang w:eastAsia="en-AU"/>
          </w:rPr>
          <w:delText>Landing Call Station</w:delText>
        </w:r>
      </w:del>
      <w:del w:id="1897" w:author="Raji Shanmugasundaram - C20616" w:date="2019-06-04T11:21:00Z">
        <w:r w:rsidR="00750A9E" w:rsidDel="00AD5CCE">
          <w:rPr>
            <w:lang w:eastAsia="en-AU"/>
          </w:rPr>
          <w:delText xml:space="preserve"> </w:delText>
        </w:r>
        <w:r w:rsidRPr="006D192A" w:rsidDel="00AD5CCE">
          <w:rPr>
            <w:lang w:eastAsia="en-AU"/>
          </w:rPr>
          <w:delText xml:space="preserve">will be implemented using the </w:delText>
        </w:r>
      </w:del>
      <w:del w:id="1898" w:author="Raji Shanmugasundaram - C20616" w:date="2019-06-04T11:17:00Z">
        <w:r w:rsidRPr="006D192A" w:rsidDel="00B709AF">
          <w:rPr>
            <w:lang w:eastAsia="en-AU"/>
          </w:rPr>
          <w:delText>PIC32MZ</w:delText>
        </w:r>
        <w:r w:rsidDel="00B709AF">
          <w:rPr>
            <w:lang w:eastAsia="en-AU"/>
          </w:rPr>
          <w:delText xml:space="preserve"> </w:delText>
        </w:r>
        <w:r w:rsidRPr="006D192A" w:rsidDel="00B709AF">
          <w:rPr>
            <w:lang w:eastAsia="en-AU"/>
          </w:rPr>
          <w:delText>EF</w:delText>
        </w:r>
      </w:del>
      <w:del w:id="1899" w:author="Raji Shanmugasundaram - C20616" w:date="2019-06-04T11:21:00Z">
        <w:r w:rsidRPr="006D192A" w:rsidDel="00AD5CCE">
          <w:rPr>
            <w:lang w:eastAsia="en-AU"/>
          </w:rPr>
          <w:delText xml:space="preserve"> </w:delText>
        </w:r>
        <w:r w:rsidDel="00AD5CCE">
          <w:rPr>
            <w:lang w:eastAsia="en-AU"/>
          </w:rPr>
          <w:delText xml:space="preserve">Embedded Connectivity </w:delText>
        </w:r>
        <w:r w:rsidRPr="006D192A" w:rsidDel="00AD5CCE">
          <w:rPr>
            <w:lang w:eastAsia="en-AU"/>
          </w:rPr>
          <w:delText xml:space="preserve">Starter Kit. </w:delText>
        </w:r>
        <w:r w:rsidR="00296C78" w:rsidDel="00AD5CCE">
          <w:rPr>
            <w:lang w:eastAsia="en-AU"/>
          </w:rPr>
          <w:delText xml:space="preserve">The following features of the kit </w:delText>
        </w:r>
        <w:r w:rsidR="007530EC" w:rsidDel="00AD5CCE">
          <w:rPr>
            <w:lang w:eastAsia="en-AU"/>
          </w:rPr>
          <w:delText>are</w:delText>
        </w:r>
        <w:r w:rsidR="00296C78" w:rsidDel="00AD5CCE">
          <w:rPr>
            <w:lang w:eastAsia="en-AU"/>
          </w:rPr>
          <w:delText xml:space="preserve"> used to implement the </w:delText>
        </w:r>
        <w:r w:rsidR="007530EC" w:rsidDel="00AD5CCE">
          <w:rPr>
            <w:lang w:eastAsia="en-AU"/>
          </w:rPr>
          <w:delText>application</w:delText>
        </w:r>
        <w:r w:rsidR="00296C78" w:rsidDel="00AD5CCE">
          <w:rPr>
            <w:lang w:eastAsia="en-AU"/>
          </w:rPr>
          <w:delText xml:space="preserve">: </w:delText>
        </w:r>
      </w:del>
    </w:p>
    <w:p w14:paraId="10921DF7" w14:textId="097695D3" w:rsidR="003F5BBB" w:rsidRPr="00123A97" w:rsidDel="00AD5CCE" w:rsidRDefault="003F5BBB">
      <w:pPr>
        <w:pStyle w:val="ListParagraph"/>
        <w:rPr>
          <w:del w:id="1900" w:author="Raji Shanmugasundaram - C20616" w:date="2019-06-04T11:21:00Z"/>
          <w:lang w:eastAsia="en-AU"/>
        </w:rPr>
        <w:pPrChange w:id="1901" w:author="Raji Shanmugasundaram - C20616" w:date="2019-06-04T11:22:00Z">
          <w:pPr>
            <w:pStyle w:val="ListParagraph"/>
            <w:numPr>
              <w:numId w:val="5"/>
            </w:numPr>
            <w:ind w:hanging="360"/>
          </w:pPr>
        </w:pPrChange>
      </w:pPr>
      <w:del w:id="1902" w:author="Raji Shanmugasundaram - C20616" w:date="2019-06-04T11:21:00Z">
        <w:r w:rsidRPr="00123A97" w:rsidDel="00AD5CCE">
          <w:rPr>
            <w:lang w:eastAsia="en-AU"/>
          </w:rPr>
          <w:delText>SW1</w:delText>
        </w:r>
        <w:r w:rsidR="00C117B2" w:rsidDel="00AD5CCE">
          <w:rPr>
            <w:lang w:eastAsia="en-AU"/>
          </w:rPr>
          <w:delText xml:space="preserve"> (Up), SW2 (Down) </w:delText>
        </w:r>
        <w:r w:rsidRPr="00123A97" w:rsidDel="00AD5CCE">
          <w:rPr>
            <w:lang w:eastAsia="en-AU"/>
          </w:rPr>
          <w:delText>Call Button</w:delText>
        </w:r>
        <w:r w:rsidR="00C117B2" w:rsidDel="00AD5CCE">
          <w:rPr>
            <w:lang w:eastAsia="en-AU"/>
          </w:rPr>
          <w:delText>s</w:delText>
        </w:r>
      </w:del>
    </w:p>
    <w:p w14:paraId="10921DF8" w14:textId="72FD5F88" w:rsidR="003F5BBB" w:rsidRPr="001458B3" w:rsidRDefault="00C117B2">
      <w:pPr>
        <w:pStyle w:val="ListParagraph"/>
        <w:rPr>
          <w:lang w:eastAsia="en-AU"/>
        </w:rPr>
        <w:pPrChange w:id="1903" w:author="Raji Shanmugasundaram - C20616" w:date="2019-06-04T11:22:00Z">
          <w:pPr>
            <w:pStyle w:val="ListParagraph"/>
            <w:numPr>
              <w:numId w:val="5"/>
            </w:numPr>
            <w:ind w:hanging="360"/>
          </w:pPr>
        </w:pPrChange>
      </w:pPr>
      <w:del w:id="1904" w:author="Raji Shanmugasundaram - C20616" w:date="2019-06-04T11:21:00Z">
        <w:r w:rsidDel="00AD5CCE">
          <w:rPr>
            <w:lang w:eastAsia="en-AU"/>
          </w:rPr>
          <w:delText>LED1 (</w:delText>
        </w:r>
        <w:r w:rsidR="003F5BBB" w:rsidRPr="00123A97" w:rsidDel="00AD5CCE">
          <w:rPr>
            <w:lang w:eastAsia="en-AU"/>
          </w:rPr>
          <w:delText>Up</w:delText>
        </w:r>
        <w:r w:rsidDel="00AD5CCE">
          <w:rPr>
            <w:lang w:eastAsia="en-AU"/>
          </w:rPr>
          <w:delText>), LED2 (Down)</w:delText>
        </w:r>
        <w:r w:rsidR="003F5BBB" w:rsidRPr="00123A97" w:rsidDel="00AD5CCE">
          <w:rPr>
            <w:lang w:eastAsia="en-AU"/>
          </w:rPr>
          <w:delText xml:space="preserve"> Call Indicator Lamp</w:delText>
        </w:r>
        <w:r w:rsidDel="00AD5CCE">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14:paraId="10921DFA" w14:textId="77777777" w:rsidTr="001458B3">
        <w:trPr>
          <w:jc w:val="center"/>
        </w:trPr>
        <w:tc>
          <w:tcPr>
            <w:tcW w:w="5000" w:type="pct"/>
            <w:shd w:val="clear" w:color="auto" w:fill="auto"/>
            <w:vAlign w:val="center"/>
          </w:tcPr>
          <w:p w14:paraId="10921DF9" w14:textId="7776B006" w:rsidR="003F5BBB" w:rsidRPr="001458B3" w:rsidRDefault="005B3261" w:rsidP="001458B3">
            <w:pPr>
              <w:jc w:val="center"/>
              <w:rPr>
                <w:rFonts w:eastAsia="Times New Roman"/>
                <w:color w:val="000000"/>
                <w:lang w:eastAsia="en-AU"/>
              </w:rPr>
            </w:pPr>
            <w:del w:id="1905" w:author="Raji Shanmugasundaram - C20616" w:date="2019-06-04T11:22:00Z">
              <w:r w:rsidRPr="001458B3" w:rsidDel="00AD5CCE">
                <w:rPr>
                  <w:rFonts w:eastAsia="Times New Roman"/>
                  <w:noProof/>
                  <w:color w:val="000000"/>
                  <w:lang w:eastAsia="en-AU"/>
                </w:rPr>
                <w:drawing>
                  <wp:inline distT="0" distB="0" distL="0" distR="0" wp14:anchorId="10922307" wp14:editId="3134424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14:paraId="10921DFC" w14:textId="77777777" w:rsidTr="00C117B2">
        <w:tblPrEx>
          <w:jc w:val="left"/>
        </w:tblPrEx>
        <w:tc>
          <w:tcPr>
            <w:tcW w:w="5000" w:type="pct"/>
            <w:shd w:val="clear" w:color="auto" w:fill="auto"/>
          </w:tcPr>
          <w:p w14:paraId="10921DFB" w14:textId="427729E5" w:rsidR="00C117B2" w:rsidRPr="00C117B2" w:rsidRDefault="00C117B2">
            <w:pPr>
              <w:rPr>
                <w:b/>
                <w:lang w:eastAsia="en-AU"/>
              </w:rPr>
              <w:pPrChange w:id="1906" w:author="Raji Shanmugasundaram - C20616" w:date="2019-06-06T17:03:00Z">
                <w:pPr>
                  <w:jc w:val="center"/>
                </w:pPr>
              </w:pPrChange>
            </w:pPr>
            <w:del w:id="1907" w:author="Raji Shanmugasundaram - C20616" w:date="2019-06-04T14:06:00Z">
              <w:r w:rsidDel="00DB1B4E">
                <w:rPr>
                  <w:b/>
                  <w:lang w:eastAsia="en-AU"/>
                </w:rPr>
                <w:delText>Landing Call Station Project Superloop Structure</w:delText>
              </w:r>
            </w:del>
          </w:p>
        </w:tc>
      </w:tr>
      <w:tr w:rsidR="00C117B2" w:rsidRPr="001458B3" w14:paraId="10921DFE" w14:textId="77777777" w:rsidTr="00C117B2">
        <w:tblPrEx>
          <w:jc w:val="left"/>
        </w:tblPrEx>
        <w:tc>
          <w:tcPr>
            <w:tcW w:w="5000" w:type="pct"/>
            <w:shd w:val="clear" w:color="auto" w:fill="auto"/>
          </w:tcPr>
          <w:p w14:paraId="5A78816F" w14:textId="77777777" w:rsidR="00C117B2" w:rsidRDefault="00C117B2" w:rsidP="00915D59">
            <w:pPr>
              <w:jc w:val="center"/>
              <w:rPr>
                <w:ins w:id="1908" w:author="Raji Shanmugasundaram - C20616" w:date="2019-06-05T23:13:00Z"/>
                <w:lang w:eastAsia="en-AU"/>
              </w:rPr>
            </w:pPr>
            <w:del w:id="1909" w:author="Raji Shanmugasundaram - C20616" w:date="2019-06-04T14:06:00Z">
              <w:r w:rsidRPr="000A5197" w:rsidDel="00DB1B4E">
                <w:rPr>
                  <w:noProof/>
                  <w:lang w:eastAsia="en-AU"/>
                </w:rPr>
                <w:drawing>
                  <wp:inline distT="0" distB="0" distL="0" distR="0" wp14:anchorId="10922309" wp14:editId="3CDF899E">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p w14:paraId="14A6AAF3" w14:textId="77777777" w:rsidR="00023ACC" w:rsidRDefault="00023ACC" w:rsidP="00915D59">
            <w:pPr>
              <w:jc w:val="center"/>
              <w:rPr>
                <w:ins w:id="1910" w:author="Raji Shanmugasundaram - C20616" w:date="2019-06-05T23:13:00Z"/>
                <w:lang w:eastAsia="en-AU"/>
              </w:rPr>
            </w:pPr>
          </w:p>
          <w:p w14:paraId="5FC0B45E" w14:textId="77777777" w:rsidR="00023ACC" w:rsidRDefault="00023ACC" w:rsidP="00915D59">
            <w:pPr>
              <w:jc w:val="center"/>
              <w:rPr>
                <w:ins w:id="1911" w:author="Raji Shanmugasundaram - C20616" w:date="2019-06-05T23:13:00Z"/>
                <w:lang w:eastAsia="en-AU"/>
              </w:rPr>
            </w:pPr>
          </w:p>
          <w:p w14:paraId="368975D6" w14:textId="77777777" w:rsidR="00023ACC" w:rsidRDefault="00023ACC" w:rsidP="00915D59">
            <w:pPr>
              <w:jc w:val="center"/>
              <w:rPr>
                <w:ins w:id="1912" w:author="Raji Shanmugasundaram - C20616" w:date="2019-06-05T23:13:00Z"/>
                <w:lang w:eastAsia="en-AU"/>
              </w:rPr>
            </w:pPr>
          </w:p>
          <w:p w14:paraId="3DDE1A48" w14:textId="77777777" w:rsidR="00023ACC" w:rsidRDefault="00023ACC" w:rsidP="00915D59">
            <w:pPr>
              <w:jc w:val="center"/>
              <w:rPr>
                <w:ins w:id="1913" w:author="Raji Shanmugasundaram - C20616" w:date="2019-06-06T17:03:00Z"/>
                <w:lang w:eastAsia="en-AU"/>
              </w:rPr>
            </w:pPr>
          </w:p>
          <w:p w14:paraId="67E5E56D" w14:textId="77777777" w:rsidR="00AB670E" w:rsidRDefault="00AB670E" w:rsidP="00915D59">
            <w:pPr>
              <w:jc w:val="center"/>
              <w:rPr>
                <w:ins w:id="1914" w:author="Raji Shanmugasundaram - C20616" w:date="2019-06-06T17:03:00Z"/>
                <w:lang w:eastAsia="en-AU"/>
              </w:rPr>
            </w:pPr>
          </w:p>
          <w:p w14:paraId="76AA47A9" w14:textId="77777777" w:rsidR="00AB670E" w:rsidRDefault="00AB670E" w:rsidP="00915D59">
            <w:pPr>
              <w:jc w:val="center"/>
              <w:rPr>
                <w:ins w:id="1915" w:author="Raji Shanmugasundaram - C20616" w:date="2019-06-06T17:03:00Z"/>
                <w:lang w:eastAsia="en-AU"/>
              </w:rPr>
            </w:pPr>
          </w:p>
          <w:p w14:paraId="02D22D18" w14:textId="77777777" w:rsidR="00AB670E" w:rsidRDefault="00AB670E" w:rsidP="00915D59">
            <w:pPr>
              <w:jc w:val="center"/>
              <w:rPr>
                <w:ins w:id="1916" w:author="Raji Shanmugasundaram - C20616" w:date="2019-06-06T17:03:00Z"/>
                <w:lang w:eastAsia="en-AU"/>
              </w:rPr>
            </w:pPr>
          </w:p>
          <w:p w14:paraId="4E52DA30" w14:textId="77777777" w:rsidR="00AB670E" w:rsidRDefault="00AB670E" w:rsidP="00915D59">
            <w:pPr>
              <w:jc w:val="center"/>
              <w:rPr>
                <w:ins w:id="1917" w:author="Raji Shanmugasundaram - C20616" w:date="2019-06-06T17:03:00Z"/>
                <w:lang w:eastAsia="en-AU"/>
              </w:rPr>
            </w:pPr>
          </w:p>
          <w:p w14:paraId="38F29622" w14:textId="77777777" w:rsidR="00AB670E" w:rsidRDefault="00AB670E" w:rsidP="00915D59">
            <w:pPr>
              <w:jc w:val="center"/>
              <w:rPr>
                <w:ins w:id="1918" w:author="Raji Shanmugasundaram - C20616" w:date="2019-06-06T17:03:00Z"/>
                <w:lang w:eastAsia="en-AU"/>
              </w:rPr>
            </w:pPr>
          </w:p>
          <w:p w14:paraId="51B290E1" w14:textId="77777777" w:rsidR="00AB670E" w:rsidRDefault="00AB670E" w:rsidP="00915D59">
            <w:pPr>
              <w:jc w:val="center"/>
              <w:rPr>
                <w:ins w:id="1919" w:author="Raji Shanmugasundaram - C20616" w:date="2019-06-06T17:03:00Z"/>
                <w:lang w:eastAsia="en-AU"/>
              </w:rPr>
            </w:pPr>
          </w:p>
          <w:p w14:paraId="5091FFDB" w14:textId="77777777" w:rsidR="00AB670E" w:rsidRDefault="00AB670E" w:rsidP="00915D59">
            <w:pPr>
              <w:jc w:val="center"/>
              <w:rPr>
                <w:ins w:id="1920" w:author="Raji Shanmugasundaram - C20616" w:date="2019-06-06T17:03:00Z"/>
                <w:lang w:eastAsia="en-AU"/>
              </w:rPr>
            </w:pPr>
          </w:p>
          <w:p w14:paraId="1066804E" w14:textId="77777777" w:rsidR="00AB670E" w:rsidRDefault="00AB670E" w:rsidP="00915D59">
            <w:pPr>
              <w:jc w:val="center"/>
              <w:rPr>
                <w:ins w:id="1921" w:author="Raji Shanmugasundaram - C20616" w:date="2019-06-06T17:03:00Z"/>
                <w:lang w:eastAsia="en-AU"/>
              </w:rPr>
            </w:pPr>
          </w:p>
          <w:p w14:paraId="20B13D59" w14:textId="77777777" w:rsidR="00AB670E" w:rsidRDefault="00AB670E" w:rsidP="00915D59">
            <w:pPr>
              <w:jc w:val="center"/>
              <w:rPr>
                <w:ins w:id="1922" w:author="Raji Shanmugasundaram - C20616" w:date="2019-06-06T17:03:00Z"/>
                <w:lang w:eastAsia="en-AU"/>
              </w:rPr>
            </w:pPr>
          </w:p>
          <w:p w14:paraId="5903A28D" w14:textId="77777777" w:rsidR="00AB670E" w:rsidRDefault="00AB670E" w:rsidP="00915D59">
            <w:pPr>
              <w:jc w:val="center"/>
              <w:rPr>
                <w:ins w:id="1923" w:author="Raji Shanmugasundaram - C20616" w:date="2019-06-06T17:03:00Z"/>
                <w:lang w:eastAsia="en-AU"/>
              </w:rPr>
            </w:pPr>
          </w:p>
          <w:p w14:paraId="7453DF01" w14:textId="77777777" w:rsidR="00AB670E" w:rsidRDefault="00AB670E" w:rsidP="00915D59">
            <w:pPr>
              <w:jc w:val="center"/>
              <w:rPr>
                <w:ins w:id="1924" w:author="Raji Shanmugasundaram - C20616" w:date="2019-06-06T17:03:00Z"/>
                <w:lang w:eastAsia="en-AU"/>
              </w:rPr>
            </w:pPr>
          </w:p>
          <w:p w14:paraId="10921DFD" w14:textId="7B7FE3D2" w:rsidR="00AB670E" w:rsidRPr="001458B3" w:rsidRDefault="00AB670E" w:rsidP="00915D59">
            <w:pPr>
              <w:jc w:val="center"/>
              <w:rPr>
                <w:lang w:eastAsia="en-AU"/>
              </w:rPr>
            </w:pPr>
          </w:p>
        </w:tc>
      </w:tr>
      <w:tr w:rsidR="00C117B2" w:rsidRPr="001458B3" w14:paraId="10921E03" w14:textId="77777777" w:rsidTr="00C117B2">
        <w:tblPrEx>
          <w:jc w:val="left"/>
        </w:tblPrEx>
        <w:tc>
          <w:tcPr>
            <w:tcW w:w="5000" w:type="pct"/>
            <w:shd w:val="clear" w:color="auto" w:fill="auto"/>
          </w:tcPr>
          <w:p w14:paraId="10921DFF" w14:textId="62056171" w:rsidR="00C117B2" w:rsidRPr="001458B3" w:rsidDel="00DB1B4E" w:rsidRDefault="00C117B2">
            <w:pPr>
              <w:ind w:left="720"/>
              <w:rPr>
                <w:del w:id="1925" w:author="Raji Shanmugasundaram - C20616" w:date="2019-06-04T14:18:00Z"/>
                <w:noProof/>
                <w:lang w:eastAsia="en-AU"/>
              </w:rPr>
              <w:pPrChange w:id="1926" w:author="Raji Shanmugasundaram - C20616" w:date="2019-06-04T14:54:00Z">
                <w:pPr/>
              </w:pPrChange>
            </w:pPr>
            <w:del w:id="1927" w:author="Raji Shanmugasundaram - C20616" w:date="2019-06-04T14:18:00Z">
              <w:r w:rsidRPr="001458B3" w:rsidDel="00DB1B4E">
                <w:rPr>
                  <w:lang w:eastAsia="en-AU"/>
                </w:rPr>
                <w:delText xml:space="preserve">The </w:delText>
              </w:r>
              <w:r w:rsidDel="00DB1B4E">
                <w:rPr>
                  <w:lang w:eastAsia="en-AU"/>
                </w:rPr>
                <w:delText>Landing Call Station</w:delText>
              </w:r>
              <w:r w:rsidRPr="001458B3" w:rsidDel="00DB1B4E">
                <w:rPr>
                  <w:lang w:eastAsia="en-AU"/>
                </w:rPr>
                <w:delText xml:space="preserve"> will run three user applications in conjunction the MPLAB Harmony TCP/IP Stack:</w:delText>
              </w:r>
              <w:r w:rsidRPr="001458B3" w:rsidDel="00DB1B4E">
                <w:rPr>
                  <w:noProof/>
                  <w:lang w:eastAsia="en-AU"/>
                </w:rPr>
                <w:delText xml:space="preserve"> </w:delText>
              </w:r>
            </w:del>
          </w:p>
          <w:p w14:paraId="10921E00" w14:textId="18FAA5B4" w:rsidR="00C117B2" w:rsidRPr="001458B3" w:rsidDel="00DB1B4E" w:rsidRDefault="00C117B2">
            <w:pPr>
              <w:pStyle w:val="ListParagraph"/>
              <w:rPr>
                <w:del w:id="1928" w:author="Raji Shanmugasundaram - C20616" w:date="2019-06-04T14:18:00Z"/>
                <w:lang w:eastAsia="en-AU"/>
              </w:rPr>
              <w:pPrChange w:id="1929" w:author="Raji Shanmugasundaram - C20616" w:date="2019-06-04T14:54:00Z">
                <w:pPr>
                  <w:pStyle w:val="ListParagraph"/>
                  <w:numPr>
                    <w:numId w:val="26"/>
                  </w:numPr>
                  <w:ind w:hanging="360"/>
                </w:pPr>
              </w:pPrChange>
            </w:pPr>
            <w:del w:id="1930" w:author="Raji Shanmugasundaram - C20616" w:date="2019-06-04T14:18:00Z">
              <w:r w:rsidRPr="001458B3" w:rsidDel="00DB1B4E">
                <w:rPr>
                  <w:b/>
                  <w:lang w:eastAsia="en-AU"/>
                </w:rPr>
                <w:delText>Lamp Controller</w:delText>
              </w:r>
              <w:r w:rsidRPr="001458B3" w:rsidDel="00DB1B4E">
                <w:rPr>
                  <w:lang w:eastAsia="en-AU"/>
                </w:rPr>
                <w:delText xml:space="preserve"> (</w:delText>
              </w:r>
              <w:r w:rsidR="00915D59" w:rsidDel="00DB1B4E">
                <w:rPr>
                  <w:lang w:eastAsia="en-AU"/>
                </w:rPr>
                <w:delText>LEDCONTROL_Tasks</w:delText>
              </w:r>
              <w:r w:rsidRPr="001458B3" w:rsidDel="00DB1B4E">
                <w:rPr>
                  <w:lang w:eastAsia="en-AU"/>
                </w:rPr>
                <w:delText>): manages the operation of the Call Indicator Lamps</w:delText>
              </w:r>
            </w:del>
          </w:p>
          <w:p w14:paraId="10921E01" w14:textId="4067804D" w:rsidR="00C117B2" w:rsidRPr="001458B3" w:rsidDel="00DB1B4E" w:rsidRDefault="00C117B2">
            <w:pPr>
              <w:pStyle w:val="ListParagraph"/>
              <w:rPr>
                <w:del w:id="1931" w:author="Raji Shanmugasundaram - C20616" w:date="2019-06-04T14:18:00Z"/>
                <w:lang w:eastAsia="en-AU"/>
              </w:rPr>
              <w:pPrChange w:id="1932" w:author="Raji Shanmugasundaram - C20616" w:date="2019-06-04T14:54:00Z">
                <w:pPr>
                  <w:pStyle w:val="ListParagraph"/>
                  <w:numPr>
                    <w:numId w:val="26"/>
                  </w:numPr>
                  <w:ind w:hanging="360"/>
                </w:pPr>
              </w:pPrChange>
            </w:pPr>
            <w:del w:id="1933" w:author="Raji Shanmugasundaram - C20616" w:date="2019-06-04T14:18:00Z">
              <w:r w:rsidRPr="001458B3" w:rsidDel="00DB1B4E">
                <w:rPr>
                  <w:b/>
                  <w:lang w:eastAsia="en-AU"/>
                </w:rPr>
                <w:delText>Button Controller</w:delText>
              </w:r>
              <w:r w:rsidRPr="001458B3" w:rsidDel="00DB1B4E">
                <w:rPr>
                  <w:lang w:eastAsia="en-AU"/>
                </w:rPr>
                <w:delText>(</w:delText>
              </w:r>
              <w:r w:rsidR="00915D59" w:rsidRPr="00915D59" w:rsidDel="00DB1B4E">
                <w:rPr>
                  <w:lang w:eastAsia="en-AU"/>
                </w:rPr>
                <w:delText>BUTTONCONTROL_Tasks</w:delText>
              </w:r>
              <w:r w:rsidRPr="001458B3" w:rsidDel="00DB1B4E">
                <w:rPr>
                  <w:lang w:eastAsia="en-AU"/>
                </w:rPr>
                <w:delText>): manages the sampling and de-bouncing of the Call Buttons</w:delText>
              </w:r>
            </w:del>
          </w:p>
          <w:p w14:paraId="10921E02" w14:textId="250A7DA1" w:rsidR="00C117B2" w:rsidRPr="001458B3" w:rsidRDefault="00C117B2">
            <w:pPr>
              <w:pStyle w:val="ListParagraph"/>
              <w:rPr>
                <w:lang w:eastAsia="en-AU"/>
              </w:rPr>
              <w:pPrChange w:id="1934" w:author="Raji Shanmugasundaram - C20616" w:date="2019-06-04T14:54:00Z">
                <w:pPr>
                  <w:pStyle w:val="ListParagraph"/>
                  <w:numPr>
                    <w:numId w:val="26"/>
                  </w:numPr>
                  <w:ind w:hanging="360"/>
                </w:pPr>
              </w:pPrChange>
            </w:pPr>
            <w:del w:id="1935" w:author="Raji Shanmugasundaram - C20616" w:date="2019-06-04T14:18:00Z">
              <w:r w:rsidRPr="00C117B2" w:rsidDel="00DB1B4E">
                <w:rPr>
                  <w:b/>
                  <w:lang w:eastAsia="en-AU"/>
                </w:rPr>
                <w:delText>Network Communications Controller</w:delText>
              </w:r>
              <w:r w:rsidRPr="001458B3" w:rsidDel="00DB1B4E">
                <w:rPr>
                  <w:lang w:eastAsia="en-AU"/>
                </w:rPr>
                <w:delText xml:space="preserve"> (</w:delText>
              </w:r>
              <w:r w:rsidR="00915D59" w:rsidDel="00DB1B4E">
                <w:rPr>
                  <w:lang w:eastAsia="en-AU"/>
                </w:rPr>
                <w:delText>NETWORKCOMS_Tasks</w:delText>
              </w:r>
              <w:r w:rsidRPr="001458B3" w:rsidDel="00DB1B4E">
                <w:rPr>
                  <w:lang w:eastAsia="en-AU"/>
                </w:rPr>
                <w:delText>): manages all high level network communications with the ECS</w:delText>
              </w:r>
            </w:del>
          </w:p>
        </w:tc>
      </w:tr>
      <w:tr w:rsidR="00AB670E" w:rsidRPr="001458B3" w14:paraId="041CB4AB" w14:textId="77777777" w:rsidTr="00C117B2">
        <w:tblPrEx>
          <w:jc w:val="left"/>
        </w:tblPrEx>
        <w:trPr>
          <w:ins w:id="1936" w:author="Raji Shanmugasundaram - C20616" w:date="2019-06-06T17:02:00Z"/>
        </w:trPr>
        <w:tc>
          <w:tcPr>
            <w:tcW w:w="5000" w:type="pct"/>
            <w:shd w:val="clear" w:color="auto" w:fill="auto"/>
          </w:tcPr>
          <w:p w14:paraId="45A272D8" w14:textId="77777777" w:rsidR="00AB670E" w:rsidRPr="001458B3" w:rsidDel="00DB1B4E" w:rsidRDefault="00AB670E" w:rsidP="00584538">
            <w:pPr>
              <w:pStyle w:val="ListParagraph"/>
              <w:rPr>
                <w:ins w:id="1937" w:author="Raji Shanmugasundaram - C20616" w:date="2019-06-06T17:02:00Z"/>
                <w:lang w:eastAsia="en-AU"/>
              </w:rPr>
            </w:pPr>
          </w:p>
        </w:tc>
      </w:tr>
    </w:tbl>
    <w:p w14:paraId="3A6E4AB3" w14:textId="3B297E4D" w:rsidR="00DB1B4E" w:rsidRPr="001458B3" w:rsidRDefault="00F4112C">
      <w:pPr>
        <w:rPr>
          <w:ins w:id="1938" w:author="Raji Shanmugasundaram - C20616" w:date="2019-06-04T14:18:00Z"/>
          <w:lang w:eastAsia="en-AU"/>
        </w:rPr>
      </w:pPr>
      <w:del w:id="1939" w:author="Raji Shanmugasundaram - C20616" w:date="2019-06-05T22:16:00Z">
        <w:r w:rsidDel="00A20359">
          <w:rPr>
            <w:lang w:eastAsia="en-AU"/>
          </w:rPr>
          <w:lastRenderedPageBreak/>
          <w:br w:type="page"/>
        </w:r>
      </w:del>
      <w:bookmarkStart w:id="1940" w:name="_Toc488278783"/>
      <w:ins w:id="1941" w:author="Raji Shanmugasundaram - C20616" w:date="2019-06-04T14:18:00Z">
        <w:r w:rsidR="00DB1B4E" w:rsidRPr="001458B3">
          <w:rPr>
            <w:lang w:eastAsia="en-AU"/>
          </w:rPr>
          <w:t xml:space="preserve">The </w:t>
        </w:r>
      </w:ins>
      <w:ins w:id="1942" w:author="Raji Shanmugasundaram - C20616" w:date="2019-06-04T14:54:00Z">
        <w:r w:rsidR="00584538">
          <w:rPr>
            <w:lang w:eastAsia="en-AU"/>
          </w:rPr>
          <w:t>Vending machine</w:t>
        </w:r>
      </w:ins>
      <w:ins w:id="1943" w:author="Raji Shanmugasundaram - C20616" w:date="2019-06-05T23:12:00Z">
        <w:r w:rsidR="00023ACC">
          <w:rPr>
            <w:lang w:eastAsia="en-AU"/>
          </w:rPr>
          <w:t xml:space="preserve"> demo</w:t>
        </w:r>
      </w:ins>
      <w:ins w:id="1944" w:author="Raji Shanmugasundaram - C20616" w:date="2019-06-04T14:54:00Z">
        <w:r w:rsidR="00584538">
          <w:rPr>
            <w:lang w:eastAsia="en-AU"/>
          </w:rPr>
          <w:t xml:space="preserve"> runs</w:t>
        </w:r>
      </w:ins>
      <w:ins w:id="1945" w:author="Raji Shanmugasundaram - C20616" w:date="2019-06-05T22:17:00Z">
        <w:r w:rsidR="00A20359">
          <w:rPr>
            <w:lang w:eastAsia="en-AU"/>
          </w:rPr>
          <w:t xml:space="preserve"> the</w:t>
        </w:r>
      </w:ins>
      <w:ins w:id="1946" w:author="Raji Shanmugasundaram - C20616" w:date="2019-06-04T14:18:00Z">
        <w:r w:rsidR="00DB1B4E" w:rsidRPr="001458B3">
          <w:rPr>
            <w:lang w:eastAsia="en-AU"/>
          </w:rPr>
          <w:t xml:space="preserve"> </w:t>
        </w:r>
      </w:ins>
      <w:ins w:id="1947" w:author="Raji Shanmugasundaram - C20616" w:date="2019-06-05T22:15:00Z">
        <w:r w:rsidR="00A20359">
          <w:rPr>
            <w:lang w:eastAsia="en-AU"/>
          </w:rPr>
          <w:t xml:space="preserve">below </w:t>
        </w:r>
      </w:ins>
      <w:ins w:id="1948" w:author="Raji Shanmugasundaram - C20616" w:date="2019-06-04T14:18:00Z">
        <w:r w:rsidR="00DB1B4E" w:rsidRPr="001458B3">
          <w:rPr>
            <w:lang w:eastAsia="en-AU"/>
          </w:rPr>
          <w:t xml:space="preserve">user applications in conjunction </w:t>
        </w:r>
      </w:ins>
      <w:ins w:id="1949" w:author="Raji Shanmugasundaram - C20616" w:date="2019-06-05T22:15:00Z">
        <w:r w:rsidR="00A20359">
          <w:rPr>
            <w:lang w:eastAsia="en-AU"/>
          </w:rPr>
          <w:t xml:space="preserve">with </w:t>
        </w:r>
      </w:ins>
      <w:ins w:id="1950" w:author="Raji Shanmugasundaram - C20616" w:date="2019-06-04T14:18:00Z">
        <w:r w:rsidR="00DB1B4E" w:rsidRPr="001458B3">
          <w:rPr>
            <w:lang w:eastAsia="en-AU"/>
          </w:rPr>
          <w:t xml:space="preserve"> MPLAB Harmony TCP/IP Stack:</w:t>
        </w:r>
        <w:r w:rsidR="00DB1B4E" w:rsidRPr="001458B3">
          <w:rPr>
            <w:noProof/>
            <w:lang w:eastAsia="en-AU"/>
          </w:rPr>
          <w:t xml:space="preserve"> </w:t>
        </w:r>
      </w:ins>
    </w:p>
    <w:p w14:paraId="3980243A" w14:textId="5475340D" w:rsidR="00580A2E" w:rsidRPr="00DA7209" w:rsidRDefault="00DB1B4E">
      <w:pPr>
        <w:pStyle w:val="ListParagraph"/>
        <w:numPr>
          <w:ilvl w:val="0"/>
          <w:numId w:val="26"/>
        </w:numPr>
        <w:rPr>
          <w:ins w:id="1951" w:author="Raji Shanmugasundaram - C20616" w:date="2019-06-04T14:20:00Z"/>
          <w:b/>
          <w:lang w:eastAsia="en-AU"/>
        </w:rPr>
        <w:pPrChange w:id="1952" w:author="Raji Shanmugasundaram - C20616" w:date="2019-06-04T14:18:00Z">
          <w:pPr/>
        </w:pPrChange>
      </w:pPr>
      <w:ins w:id="1953" w:author="Raji Shanmugasundaram - C20616" w:date="2019-06-04T14:18:00Z">
        <w:r w:rsidRPr="00DA7209">
          <w:rPr>
            <w:b/>
            <w:lang w:eastAsia="en-AU"/>
          </w:rPr>
          <w:t xml:space="preserve">OLED </w:t>
        </w:r>
      </w:ins>
      <w:ins w:id="1954" w:author="Raji Shanmugasundaram - C20616" w:date="2019-06-04T14:19:00Z">
        <w:r w:rsidR="00580A2E" w:rsidRPr="00DA7209">
          <w:rPr>
            <w:b/>
            <w:lang w:eastAsia="en-AU"/>
          </w:rPr>
          <w:t xml:space="preserve">and Button </w:t>
        </w:r>
        <w:proofErr w:type="spellStart"/>
        <w:r w:rsidR="00580A2E" w:rsidRPr="00DA7209">
          <w:rPr>
            <w:b/>
            <w:lang w:eastAsia="en-AU"/>
          </w:rPr>
          <w:t>Contoller</w:t>
        </w:r>
      </w:ins>
      <w:proofErr w:type="spellEnd"/>
      <w:ins w:id="1955" w:author="Raji Shanmugasundaram - C20616" w:date="2019-06-04T14:18:00Z">
        <w:r w:rsidRPr="001458B3">
          <w:rPr>
            <w:lang w:eastAsia="en-AU"/>
          </w:rPr>
          <w:t xml:space="preserve"> </w:t>
        </w:r>
      </w:ins>
      <w:ins w:id="1956" w:author="Raji Shanmugasundaram - C20616" w:date="2019-06-04T14:19:00Z">
        <w:r w:rsidR="00580A2E">
          <w:rPr>
            <w:lang w:eastAsia="en-AU"/>
          </w:rPr>
          <w:t>(</w:t>
        </w:r>
        <w:proofErr w:type="spellStart"/>
        <w:r w:rsidR="00580A2E" w:rsidRPr="00580A2E">
          <w:rPr>
            <w:lang w:eastAsia="en-AU"/>
          </w:rPr>
          <w:t>MMI_Tasks</w:t>
        </w:r>
      </w:ins>
      <w:proofErr w:type="spellEnd"/>
      <w:ins w:id="1957" w:author="Raji Shanmugasundaram - C20616" w:date="2019-06-04T14:18:00Z">
        <w:r w:rsidRPr="001458B3">
          <w:rPr>
            <w:lang w:eastAsia="en-AU"/>
          </w:rPr>
          <w:t xml:space="preserve">): </w:t>
        </w:r>
      </w:ins>
      <w:ins w:id="1958" w:author="Raji Shanmugasundaram - C20616" w:date="2019-06-05T22:17:00Z">
        <w:r w:rsidR="00A20359">
          <w:rPr>
            <w:lang w:eastAsia="en-AU"/>
          </w:rPr>
          <w:t>M</w:t>
        </w:r>
      </w:ins>
      <w:ins w:id="1959" w:author="Raji Shanmugasundaram - C20616" w:date="2019-06-04T14:18:00Z">
        <w:r w:rsidRPr="001458B3">
          <w:rPr>
            <w:lang w:eastAsia="en-AU"/>
          </w:rPr>
          <w:t xml:space="preserve">anages the operation of the </w:t>
        </w:r>
      </w:ins>
      <w:ins w:id="1960" w:author="Raji Shanmugasundaram - C20616" w:date="2019-06-04T14:20:00Z">
        <w:r w:rsidR="00580A2E">
          <w:rPr>
            <w:lang w:eastAsia="en-AU"/>
          </w:rPr>
          <w:t>OLED display , Buttons and LEDs.</w:t>
        </w:r>
      </w:ins>
    </w:p>
    <w:p w14:paraId="0A26AAD5" w14:textId="788608AE" w:rsidR="00DB1B4E" w:rsidRDefault="00580A2E">
      <w:pPr>
        <w:pStyle w:val="ListParagraph"/>
        <w:numPr>
          <w:ilvl w:val="0"/>
          <w:numId w:val="34"/>
        </w:numPr>
        <w:rPr>
          <w:ins w:id="1961" w:author="Raji Shanmugasundaram - C20616" w:date="2019-06-04T14:18:00Z"/>
          <w:lang w:eastAsia="en-AU"/>
        </w:rPr>
        <w:pPrChange w:id="1962" w:author="Raji Shanmugasundaram - C20616" w:date="2019-06-04T14:53:00Z">
          <w:pPr/>
        </w:pPrChange>
      </w:pPr>
      <w:ins w:id="1963" w:author="Raji Shanmugasundaram - C20616" w:date="2019-06-04T14:24:00Z">
        <w:r w:rsidRPr="00584538">
          <w:rPr>
            <w:b/>
            <w:bCs/>
            <w:lang w:eastAsia="en-AU"/>
            <w:rPrChange w:id="1964" w:author="Raji Shanmugasundaram - C20616" w:date="2019-06-04T14:53:00Z">
              <w:rPr>
                <w:lang w:eastAsia="en-AU"/>
              </w:rPr>
            </w:rPrChange>
          </w:rPr>
          <w:t xml:space="preserve">Application </w:t>
        </w:r>
        <w:proofErr w:type="spellStart"/>
        <w:r w:rsidRPr="00584538">
          <w:rPr>
            <w:b/>
            <w:bCs/>
            <w:lang w:eastAsia="en-AU"/>
            <w:rPrChange w:id="1965" w:author="Raji Shanmugasundaram - C20616" w:date="2019-06-04T14:53:00Z">
              <w:rPr>
                <w:lang w:eastAsia="en-AU"/>
              </w:rPr>
            </w:rPrChange>
          </w:rPr>
          <w:t>Contoller</w:t>
        </w:r>
        <w:proofErr w:type="spellEnd"/>
        <w:r>
          <w:rPr>
            <w:lang w:eastAsia="en-AU"/>
          </w:rPr>
          <w:t xml:space="preserve"> </w:t>
        </w:r>
      </w:ins>
      <w:ins w:id="1966" w:author="Raji Shanmugasundaram - C20616" w:date="2019-06-04T14:18:00Z">
        <w:r w:rsidR="00DB1B4E" w:rsidRPr="001458B3">
          <w:rPr>
            <w:lang w:eastAsia="en-AU"/>
          </w:rPr>
          <w:t>(</w:t>
        </w:r>
      </w:ins>
      <w:proofErr w:type="spellStart"/>
      <w:ins w:id="1967" w:author="Raji Shanmugasundaram - C20616" w:date="2019-06-04T14:24:00Z">
        <w:r>
          <w:rPr>
            <w:lang w:eastAsia="en-AU"/>
          </w:rPr>
          <w:t>app_Tasks</w:t>
        </w:r>
        <w:proofErr w:type="spellEnd"/>
        <w:r>
          <w:rPr>
            <w:lang w:eastAsia="en-AU"/>
          </w:rPr>
          <w:t>()</w:t>
        </w:r>
      </w:ins>
      <w:ins w:id="1968" w:author="Raji Shanmugasundaram - C20616" w:date="2019-06-04T14:18:00Z">
        <w:r w:rsidR="00DB1B4E" w:rsidRPr="001458B3">
          <w:rPr>
            <w:lang w:eastAsia="en-AU"/>
          </w:rPr>
          <w:t xml:space="preserve">): manages all high level </w:t>
        </w:r>
      </w:ins>
      <w:ins w:id="1969" w:author="Raji Shanmugasundaram - C20616" w:date="2019-06-04T14:53:00Z">
        <w:r w:rsidR="00584538">
          <w:rPr>
            <w:lang w:eastAsia="en-AU"/>
          </w:rPr>
          <w:t xml:space="preserve"> network </w:t>
        </w:r>
      </w:ins>
      <w:ins w:id="1970" w:author="Raji Shanmugasundaram - C20616" w:date="2019-06-04T14:18:00Z">
        <w:r w:rsidR="00DB1B4E" w:rsidRPr="001458B3">
          <w:rPr>
            <w:lang w:eastAsia="en-AU"/>
          </w:rPr>
          <w:t>communications</w:t>
        </w:r>
      </w:ins>
      <w:ins w:id="1971" w:author="Raji Shanmugasundaram - C20616" w:date="2019-06-04T14:54:00Z">
        <w:r w:rsidR="00584538">
          <w:rPr>
            <w:lang w:eastAsia="en-AU"/>
          </w:rPr>
          <w:t xml:space="preserve"> with client and server.</w:t>
        </w:r>
      </w:ins>
    </w:p>
    <w:p w14:paraId="61B9A946" w14:textId="6068E0FC" w:rsidR="00DB1B4E" w:rsidRDefault="00DB1B4E" w:rsidP="00DB1B4E">
      <w:pPr>
        <w:rPr>
          <w:ins w:id="1972" w:author="Raji Shanmugasundaram - C20616" w:date="2019-06-04T14:18:00Z"/>
          <w:lang w:eastAsia="en-AU"/>
        </w:rPr>
      </w:pPr>
    </w:p>
    <w:p w14:paraId="6FBE61F6" w14:textId="75C0FADF" w:rsidR="00DB1B4E" w:rsidRDefault="00DB1B4E" w:rsidP="00DB1B4E">
      <w:pPr>
        <w:rPr>
          <w:ins w:id="1973" w:author="Raji Shanmugasundaram - C20616" w:date="2019-06-04T14:18:00Z"/>
          <w:lang w:eastAsia="en-AU"/>
        </w:rPr>
      </w:pPr>
    </w:p>
    <w:p w14:paraId="07653B6B" w14:textId="51A53BD5" w:rsidR="00DB1B4E" w:rsidRDefault="00DB1B4E" w:rsidP="00DB1B4E">
      <w:pPr>
        <w:rPr>
          <w:ins w:id="1974" w:author="Raji Shanmugasundaram - C20616" w:date="2019-06-04T14:18:00Z"/>
          <w:lang w:eastAsia="en-AU"/>
        </w:rPr>
      </w:pPr>
    </w:p>
    <w:p w14:paraId="4AF52A8D" w14:textId="77777777" w:rsidR="00DB1B4E" w:rsidRPr="00DA7209" w:rsidRDefault="00DB1B4E">
      <w:pPr>
        <w:rPr>
          <w:ins w:id="1975" w:author="Raji Shanmugasundaram - C20616" w:date="2019-06-04T14:06:00Z"/>
          <w:lang w:eastAsia="en-AU"/>
        </w:rPr>
        <w:pPrChange w:id="1976" w:author="Raji Shanmugasundaram - C20616" w:date="2019-06-04T14:18:00Z">
          <w:pPr>
            <w:pStyle w:val="Heading1"/>
          </w:pPr>
        </w:pPrChange>
      </w:pPr>
    </w:p>
    <w:p w14:paraId="39DAB699" w14:textId="1391CF58" w:rsidR="00DB1B4E" w:rsidRDefault="00DB1B4E" w:rsidP="00D72E6F">
      <w:pPr>
        <w:pStyle w:val="Heading1"/>
        <w:rPr>
          <w:ins w:id="1977" w:author="Raji Shanmugasundaram - C20616" w:date="2019-06-04T14:07:00Z"/>
          <w:lang w:eastAsia="en-AU"/>
        </w:rPr>
      </w:pPr>
      <w:ins w:id="1978" w:author="Raji Shanmugasundaram - C20616" w:date="2019-06-04T14:17:00Z">
        <w:r w:rsidRPr="00DB1B4E">
          <w:rPr>
            <w:noProof/>
            <w:lang w:eastAsia="en-AU"/>
          </w:rPr>
          <w:drawing>
            <wp:anchor distT="0" distB="0" distL="114300" distR="114300" simplePos="0" relativeHeight="251841024" behindDoc="0" locked="0" layoutInCell="1" allowOverlap="1" wp14:anchorId="210D0232" wp14:editId="66AF347C">
              <wp:simplePos x="0" y="0"/>
              <wp:positionH relativeFrom="column">
                <wp:posOffset>3089275</wp:posOffset>
              </wp:positionH>
              <wp:positionV relativeFrom="paragraph">
                <wp:posOffset>18415</wp:posOffset>
              </wp:positionV>
              <wp:extent cx="2352040" cy="4150360"/>
              <wp:effectExtent l="0" t="0" r="0" b="2540"/>
              <wp:wrapSquare wrapText="bothSides"/>
              <wp:docPr id="519" name="table">
                <a:extLst xmlns:a="http://schemas.openxmlformats.org/drawingml/2006/main">
                  <a:ext uri="{FF2B5EF4-FFF2-40B4-BE49-F238E27FC236}">
                    <a16:creationId xmlns:a16="http://schemas.microsoft.com/office/drawing/2014/main" id="{ECCA64A8-815D-4C3E-B8D3-D23244BE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CCA64A8-815D-4C3E-B8D3-D23244BEC17F}"/>
                          </a:ext>
                        </a:extLst>
                      </pic:cNvPr>
                      <pic:cNvPicPr>
                        <a:picLocks noChangeAspect="1"/>
                      </pic:cNvPicPr>
                    </pic:nvPicPr>
                    <pic:blipFill>
                      <a:blip r:embed="rId92"/>
                      <a:stretch>
                        <a:fillRect/>
                      </a:stretch>
                    </pic:blipFill>
                    <pic:spPr>
                      <a:xfrm>
                        <a:off x="0" y="0"/>
                        <a:ext cx="2352040" cy="4150360"/>
                      </a:xfrm>
                      <a:prstGeom prst="rect">
                        <a:avLst/>
                      </a:prstGeom>
                    </pic:spPr>
                  </pic:pic>
                </a:graphicData>
              </a:graphic>
              <wp14:sizeRelV relativeFrom="margin">
                <wp14:pctHeight>0</wp14:pctHeight>
              </wp14:sizeRelV>
            </wp:anchor>
          </w:drawing>
        </w:r>
      </w:ins>
      <w:ins w:id="1979" w:author="Raji Shanmugasundaram - C20616" w:date="2019-06-04T14:07:00Z">
        <w:r w:rsidRPr="00DB1B4E">
          <w:rPr>
            <w:noProof/>
            <w:lang w:eastAsia="en-AU"/>
          </w:rPr>
          <w:drawing>
            <wp:anchor distT="0" distB="0" distL="114300" distR="114300" simplePos="0" relativeHeight="251837952" behindDoc="0" locked="0" layoutInCell="1" allowOverlap="1" wp14:anchorId="5FAA84CB" wp14:editId="6A7D5AD3">
              <wp:simplePos x="0" y="0"/>
              <wp:positionH relativeFrom="column">
                <wp:posOffset>179236</wp:posOffset>
              </wp:positionH>
              <wp:positionV relativeFrom="paragraph">
                <wp:posOffset>3672</wp:posOffset>
              </wp:positionV>
              <wp:extent cx="1944210" cy="1859198"/>
              <wp:effectExtent l="0" t="0" r="0" b="8255"/>
              <wp:wrapSquare wrapText="bothSides"/>
              <wp:docPr id="482" name="table">
                <a:extLst xmlns:a="http://schemas.openxmlformats.org/drawingml/2006/main">
                  <a:ext uri="{FF2B5EF4-FFF2-40B4-BE49-F238E27FC236}">
                    <a16:creationId xmlns:a16="http://schemas.microsoft.com/office/drawing/2014/main" id="{4E286A66-9AAA-48ED-B438-48B152C04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E286A66-9AAA-48ED-B438-48B152C0474B}"/>
                          </a:ext>
                        </a:extLst>
                      </pic:cNvPr>
                      <pic:cNvPicPr>
                        <a:picLocks noChangeAspect="1"/>
                      </pic:cNvPicPr>
                    </pic:nvPicPr>
                    <pic:blipFill>
                      <a:blip r:embed="rId93"/>
                      <a:stretch>
                        <a:fillRect/>
                      </a:stretch>
                    </pic:blipFill>
                    <pic:spPr>
                      <a:xfrm>
                        <a:off x="0" y="0"/>
                        <a:ext cx="1944210" cy="1859198"/>
                      </a:xfrm>
                      <a:prstGeom prst="rect">
                        <a:avLst/>
                      </a:prstGeom>
                    </pic:spPr>
                  </pic:pic>
                </a:graphicData>
              </a:graphic>
            </wp:anchor>
          </w:drawing>
        </w:r>
      </w:ins>
    </w:p>
    <w:p w14:paraId="1EDD677B" w14:textId="29ED036C" w:rsidR="00DB1B4E" w:rsidRDefault="00DB1B4E" w:rsidP="00D72E6F">
      <w:pPr>
        <w:pStyle w:val="Heading1"/>
        <w:rPr>
          <w:ins w:id="1980" w:author="Raji Shanmugasundaram - C20616" w:date="2019-06-04T14:07:00Z"/>
          <w:lang w:eastAsia="en-AU"/>
        </w:rPr>
      </w:pPr>
      <w:ins w:id="1981" w:author="Raji Shanmugasundaram - C20616" w:date="2019-06-04T14:17:00Z">
        <w:r w:rsidRPr="00DB1B4E">
          <w:rPr>
            <w:noProof/>
            <w:lang w:eastAsia="en-AU"/>
          </w:rPr>
          <mc:AlternateContent>
            <mc:Choice Requires="wpg">
              <w:drawing>
                <wp:anchor distT="0" distB="0" distL="114300" distR="114300" simplePos="0" relativeHeight="251842048" behindDoc="0" locked="0" layoutInCell="1" allowOverlap="1" wp14:anchorId="7DF5D2CA" wp14:editId="6612526D">
                  <wp:simplePos x="0" y="0"/>
                  <wp:positionH relativeFrom="column">
                    <wp:posOffset>3539987</wp:posOffset>
                  </wp:positionH>
                  <wp:positionV relativeFrom="paragraph">
                    <wp:posOffset>315181</wp:posOffset>
                  </wp:positionV>
                  <wp:extent cx="1403013" cy="3227342"/>
                  <wp:effectExtent l="0" t="0" r="26035" b="11430"/>
                  <wp:wrapNone/>
                  <wp:docPr id="504" name="Group 52"/>
                  <wp:cNvGraphicFramePr/>
                  <a:graphic xmlns:a="http://schemas.openxmlformats.org/drawingml/2006/main">
                    <a:graphicData uri="http://schemas.microsoft.com/office/word/2010/wordprocessingGroup">
                      <wpg:wgp>
                        <wpg:cNvGrpSpPr/>
                        <wpg:grpSpPr>
                          <a:xfrm>
                            <a:off x="0" y="0"/>
                            <a:ext cx="1403013" cy="3227342"/>
                            <a:chOff x="468062" y="529234"/>
                            <a:chExt cx="1403013" cy="3227342"/>
                          </a:xfrm>
                        </wpg:grpSpPr>
                        <wps:wsp>
                          <wps:cNvPr id="505" name="Rectangle 505"/>
                          <wps:cNvSpPr/>
                          <wps:spPr>
                            <a:xfrm>
                              <a:off x="481507" y="282928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6ACDB7"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481507" y="345345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2D426"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7" name="Group 507"/>
                          <wpg:cNvGrpSpPr/>
                          <wpg:grpSpPr>
                            <a:xfrm>
                              <a:off x="468062" y="529234"/>
                              <a:ext cx="1398087" cy="2056541"/>
                              <a:chOff x="468062" y="529234"/>
                              <a:chExt cx="1398087" cy="2056541"/>
                            </a:xfrm>
                          </wpg:grpSpPr>
                          <wps:wsp>
                            <wps:cNvPr id="508" name="Rectangle 508"/>
                            <wps:cNvSpPr/>
                            <wps:spPr>
                              <a:xfrm>
                                <a:off x="476581" y="1130171"/>
                                <a:ext cx="1389568" cy="303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719A83" w14:textId="77777777" w:rsidR="00D26193" w:rsidRDefault="00D26193" w:rsidP="00DB1B4E">
                                  <w:pPr>
                                    <w:jc w:val="center"/>
                                    <w:rPr>
                                      <w:sz w:val="24"/>
                                      <w:szCs w:val="24"/>
                                    </w:rPr>
                                  </w:pPr>
                                  <w:r>
                                    <w:rPr>
                                      <w:rFonts w:asciiTheme="minorHAnsi" w:cstheme="minorBidi"/>
                                      <w:color w:val="FFFFFF" w:themeColor="light1"/>
                                      <w:kern w:val="24"/>
                                      <w:sz w:val="18"/>
                                      <w:szCs w:val="18"/>
                                    </w:rPr>
                                    <w:t>SYS_CMD_TASKS()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468062" y="529234"/>
                                <a:ext cx="1398087" cy="2056541"/>
                                <a:chOff x="468062" y="529234"/>
                                <a:chExt cx="1398087" cy="2056541"/>
                              </a:xfrm>
                            </wpg:grpSpPr>
                            <wps:wsp>
                              <wps:cNvPr id="510" name="Straight Arrow Connector 510"/>
                              <wps:cNvCnPr>
                                <a:cxnSpLocks/>
                              </wps:cNvCnPr>
                              <wps:spPr>
                                <a:xfrm>
                                  <a:off x="1171365" y="823578"/>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11" name="Group 511"/>
                              <wpg:cNvGrpSpPr/>
                              <wpg:grpSpPr>
                                <a:xfrm>
                                  <a:off x="468062" y="529234"/>
                                  <a:ext cx="1398087" cy="2056541"/>
                                  <a:chOff x="468062" y="529234"/>
                                  <a:chExt cx="1398087" cy="2056541"/>
                                </a:xfrm>
                              </wpg:grpSpPr>
                              <wps:wsp>
                                <wps:cNvPr id="512" name="Rectangle 512"/>
                                <wps:cNvSpPr/>
                                <wps:spPr>
                                  <a:xfrm>
                                    <a:off x="468062" y="529234"/>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14BDC" w14:textId="77777777" w:rsidR="00D26193" w:rsidRDefault="00D26193" w:rsidP="00DB1B4E">
                                      <w:pPr>
                                        <w:jc w:val="center"/>
                                        <w:rPr>
                                          <w:sz w:val="24"/>
                                          <w:szCs w:val="24"/>
                                        </w:rPr>
                                      </w:pPr>
                                      <w:r>
                                        <w:rPr>
                                          <w:rFonts w:asciiTheme="minorHAnsi" w:cstheme="minorBidi"/>
                                          <w:color w:val="FFFFFF" w:themeColor="light1"/>
                                          <w:kern w:val="24"/>
                                          <w:sz w:val="18"/>
                                          <w:szCs w:val="18"/>
                                        </w:rPr>
                                        <w:t>SYS_FS_TASKS()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76581" y="1675275"/>
                                    <a:ext cx="1385276" cy="303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82092" w14:textId="77777777" w:rsidR="00D26193" w:rsidRDefault="00D26193" w:rsidP="00DB1B4E">
                                      <w:pPr>
                                        <w:jc w:val="center"/>
                                        <w:rPr>
                                          <w:sz w:val="24"/>
                                          <w:szCs w:val="24"/>
                                        </w:rPr>
                                      </w:pPr>
                                      <w:r>
                                        <w:rPr>
                                          <w:rFonts w:asciiTheme="minorHAnsi" w:cstheme="minorBidi"/>
                                          <w:color w:val="FFFFFF" w:themeColor="light1"/>
                                          <w:kern w:val="24"/>
                                          <w:sz w:val="18"/>
                                          <w:szCs w:val="18"/>
                                        </w:rPr>
                                        <w:t>DRV_MIIM_TASKs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a:cxnSpLocks/>
                                </wps:cNvCnPr>
                                <wps:spPr>
                                  <a:xfrm>
                                    <a:off x="1171365" y="1416443"/>
                                    <a:ext cx="0" cy="258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515"/>
                                <wps:cNvSpPr/>
                                <wps:spPr>
                                  <a:xfrm>
                                    <a:off x="476581" y="2282657"/>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65F3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a:cxnSpLocks/>
                                </wps:cNvCnPr>
                                <wps:spPr>
                                  <a:xfrm>
                                    <a:off x="1476165" y="1115009"/>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7" name="Straight Arrow Connector 517"/>
                              <wps:cNvCnPr>
                                <a:cxnSpLocks/>
                              </wps:cNvCnPr>
                              <wps:spPr>
                                <a:xfrm>
                                  <a:off x="1168893" y="1991760"/>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8" name="Straight Arrow Connector 518"/>
                          <wps:cNvCnPr>
                            <a:cxnSpLocks/>
                          </wps:cNvCnPr>
                          <wps:spPr>
                            <a:xfrm>
                              <a:off x="1162846" y="3132406"/>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F5D2CA" id="Group 52" o:spid="_x0000_s1129" style="position:absolute;margin-left:278.75pt;margin-top:24.8pt;width:110.45pt;height:254.1pt;z-index:251842048;mso-position-horizontal-relative:text;mso-position-vertical-relative:text" coordorigin="4680,5292" coordsize="14030,3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">
                  <v:rect id="Rectangle 505" o:spid="_x0000_s1130" style="position:absolute;left:4815;top:28292;width:13895;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" fillcolor="#5b9bd5 [3204]" strokecolor="#1f4d78 [1604]" strokeweight="1pt">
                    <v:textbox>
                      <w:txbxContent>
                        <w:p w14:paraId="566ACDB7"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v:textbox>
                  </v:rect>
                  <v:rect id="Rectangle 506" o:spid="_x0000_s1131" style="position:absolute;left:4815;top:34534;width:13895;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" fillcolor="#5b9bd5 [3204]" strokecolor="#1f4d78 [1604]" strokeweight="1pt">
                    <v:textbox>
                      <w:txbxContent>
                        <w:p w14:paraId="5A62D426"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v:textbox>
                  </v:rect>
                  <v:group id="Group 507" o:spid="_x0000_s1132"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508" o:spid="_x0000_s1133" style="position:absolute;left:4765;top:11301;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cvwAAANwAAAAPAAAAZHJzL2Rvd25yZXYueG1sRE/NisIw&#10;EL4LvkMYYW+auuA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Axt/8cvwAAANwAAAAPAAAAAAAA&#10;AAAAAAAAAAcCAABkcnMvZG93bnJldi54bWxQSwUGAAAAAAMAAwC3AAAA8wIAAAAA&#10;" fillcolor="#5b9bd5 [3204]" strokecolor="#1f4d78 [1604]" strokeweight="1pt">
                      <v:textbox>
                        <w:txbxContent>
                          <w:p w14:paraId="1C719A83" w14:textId="77777777" w:rsidR="00D26193" w:rsidRDefault="00D26193" w:rsidP="00DB1B4E">
                            <w:pPr>
                              <w:jc w:val="center"/>
                              <w:rPr>
                                <w:sz w:val="24"/>
                                <w:szCs w:val="24"/>
                              </w:rPr>
                            </w:pPr>
                            <w:r>
                              <w:rPr>
                                <w:rFonts w:asciiTheme="minorHAnsi" w:cstheme="minorBidi"/>
                                <w:color w:val="FFFFFF" w:themeColor="light1"/>
                                <w:kern w:val="24"/>
                                <w:sz w:val="18"/>
                                <w:szCs w:val="18"/>
                              </w:rPr>
                              <w:t>SYS_CMD_TASKS()</w:t>
                            </w:r>
                          </w:p>
                        </w:txbxContent>
                      </v:textbox>
                    </v:rect>
                    <v:group id="Group 509" o:spid="_x0000_s1134"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shape id="Straight Arrow Connector 510" o:spid="_x0000_s1135" type="#_x0000_t32" style="position:absolute;left:11713;top:8235;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5b9bd5 [3204]" strokeweight=".5pt">
                        <v:stroke endarrow="block" joinstyle="miter"/>
                        <o:lock v:ext="edit" shapetype="f"/>
                      </v:shape>
                      <v:group id="Group 511" o:spid="_x0000_s1136"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512" o:spid="_x0000_s1137" style="position:absolute;left:4680;top:5292;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" fillcolor="#5b9bd5 [3204]" strokecolor="#1f4d78 [1604]" strokeweight="1pt">
                          <v:textbox>
                            <w:txbxContent>
                              <w:p w14:paraId="4D414BDC" w14:textId="77777777" w:rsidR="00D26193" w:rsidRDefault="00D26193" w:rsidP="00DB1B4E">
                                <w:pPr>
                                  <w:jc w:val="center"/>
                                  <w:rPr>
                                    <w:sz w:val="24"/>
                                    <w:szCs w:val="24"/>
                                  </w:rPr>
                                </w:pPr>
                                <w:r>
                                  <w:rPr>
                                    <w:rFonts w:asciiTheme="minorHAnsi" w:cstheme="minorBidi"/>
                                    <w:color w:val="FFFFFF" w:themeColor="light1"/>
                                    <w:kern w:val="24"/>
                                    <w:sz w:val="18"/>
                                    <w:szCs w:val="18"/>
                                  </w:rPr>
                                  <w:t>SYS_FS_TASKS()</w:t>
                                </w:r>
                              </w:p>
                            </w:txbxContent>
                          </v:textbox>
                        </v:rect>
                        <v:rect id="Rectangle 513" o:spid="_x0000_s1138" style="position:absolute;left:4765;top:16752;width:13853;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" fillcolor="#5b9bd5 [3204]" strokecolor="#1f4d78 [1604]" strokeweight="1pt">
                          <v:textbox>
                            <w:txbxContent>
                              <w:p w14:paraId="5D082092" w14:textId="77777777" w:rsidR="00D26193" w:rsidRDefault="00D26193" w:rsidP="00DB1B4E">
                                <w:pPr>
                                  <w:jc w:val="center"/>
                                  <w:rPr>
                                    <w:sz w:val="24"/>
                                    <w:szCs w:val="24"/>
                                  </w:rPr>
                                </w:pPr>
                                <w:r>
                                  <w:rPr>
                                    <w:rFonts w:asciiTheme="minorHAnsi" w:cstheme="minorBidi"/>
                                    <w:color w:val="FFFFFF" w:themeColor="light1"/>
                                    <w:kern w:val="24"/>
                                    <w:sz w:val="18"/>
                                    <w:szCs w:val="18"/>
                                  </w:rPr>
                                  <w:t>DRV_MIIM_TASKs ()</w:t>
                                </w:r>
                              </w:p>
                            </w:txbxContent>
                          </v:textbox>
                        </v:rect>
                        <v:shape id="Straight Arrow Connector 514" o:spid="_x0000_s1139" type="#_x0000_t32" style="position:absolute;left:11713;top:14164;width:0;height:2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" strokecolor="#5b9bd5 [3204]" strokeweight=".5pt">
                          <v:stroke endarrow="block" joinstyle="miter"/>
                          <o:lock v:ext="edit" shapetype="f"/>
                        </v:shape>
                        <v:rect id="Rectangle 515" o:spid="_x0000_s1140" style="position:absolute;left:4765;top:22826;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8ZfwgAAANwAAAAPAAAAZHJzL2Rvd25yZXYueG1sRI/dasJA&#10;EIXvC77DMoJ3dZOC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ab8ZfwgAAANwAAAAPAAAA&#10;AAAAAAAAAAAAAAcCAABkcnMvZG93bnJldi54bWxQSwUGAAAAAAMAAwC3AAAA9gIAAAAA&#10;" fillcolor="#5b9bd5 [3204]" strokecolor="#1f4d78 [1604]" strokeweight="1pt">
                          <v:textbox>
                            <w:txbxContent>
                              <w:p w14:paraId="1BD65F3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shape id="Straight Arrow Connector 516" o:spid="_x0000_s1141" type="#_x0000_t32" style="position:absolute;left:14761;top:11150;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5b9bd5 [3204]" strokeweight=".5pt">
                          <v:stroke endarrow="block" joinstyle="miter"/>
                          <o:lock v:ext="edit" shapetype="f"/>
                        </v:shape>
                      </v:group>
                      <v:shape id="Straight Arrow Connector 517" o:spid="_x0000_s1142" type="#_x0000_t32" style="position:absolute;left:11688;top:19917;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" strokecolor="#5b9bd5 [3204]" strokeweight=".5pt">
                        <v:stroke endarrow="block" joinstyle="miter"/>
                        <o:lock v:ext="edit" shapetype="f"/>
                      </v:shape>
                    </v:group>
                  </v:group>
                  <v:shape id="Straight Arrow Connector 518" o:spid="_x0000_s1143" type="#_x0000_t32" style="position:absolute;left:11628;top:31324;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5b9bd5 [3204]" strokeweight=".5pt">
                    <v:stroke endarrow="block" joinstyle="miter"/>
                    <o:lock v:ext="edit" shapetype="f"/>
                  </v:shape>
                </v:group>
              </w:pict>
            </mc:Fallback>
          </mc:AlternateContent>
        </w:r>
      </w:ins>
      <w:ins w:id="1982" w:author="Raji Shanmugasundaram - C20616" w:date="2019-06-04T14:07:00Z">
        <w:r w:rsidRPr="00DB1B4E">
          <w:rPr>
            <w:noProof/>
            <w:lang w:eastAsia="en-AU"/>
          </w:rPr>
          <mc:AlternateContent>
            <mc:Choice Requires="wpg">
              <w:drawing>
                <wp:anchor distT="0" distB="0" distL="114300" distR="114300" simplePos="0" relativeHeight="251838976" behindDoc="0" locked="0" layoutInCell="1" allowOverlap="1" wp14:anchorId="65BEFB03" wp14:editId="67F11083">
                  <wp:simplePos x="0" y="0"/>
                  <wp:positionH relativeFrom="column">
                    <wp:posOffset>393921</wp:posOffset>
                  </wp:positionH>
                  <wp:positionV relativeFrom="paragraph">
                    <wp:posOffset>330228</wp:posOffset>
                  </wp:positionV>
                  <wp:extent cx="1389054" cy="831517"/>
                  <wp:effectExtent l="0" t="0" r="20955" b="26035"/>
                  <wp:wrapNone/>
                  <wp:docPr id="477" name="Group 39"/>
                  <wp:cNvGraphicFramePr/>
                  <a:graphic xmlns:a="http://schemas.openxmlformats.org/drawingml/2006/main">
                    <a:graphicData uri="http://schemas.microsoft.com/office/word/2010/wordprocessingGroup">
                      <wpg:wgp>
                        <wpg:cNvGrpSpPr/>
                        <wpg:grpSpPr>
                          <a:xfrm>
                            <a:off x="0" y="0"/>
                            <a:ext cx="1389054" cy="831517"/>
                            <a:chOff x="395955" y="799368"/>
                            <a:chExt cx="1389568" cy="831746"/>
                          </a:xfrm>
                        </wpg:grpSpPr>
                        <wps:wsp>
                          <wps:cNvPr id="478" name="Straight Arrow Connector 478"/>
                          <wps:cNvCnPr>
                            <a:cxnSpLocks/>
                          </wps:cNvCnPr>
                          <wps:spPr>
                            <a:xfrm>
                              <a:off x="1053251" y="1000385"/>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79" name="Group 479"/>
                          <wpg:cNvGrpSpPr/>
                          <wpg:grpSpPr>
                            <a:xfrm>
                              <a:off x="395955" y="799368"/>
                              <a:ext cx="1389568" cy="831746"/>
                              <a:chOff x="395955" y="799368"/>
                              <a:chExt cx="1389568" cy="831746"/>
                            </a:xfrm>
                          </wpg:grpSpPr>
                          <wps:wsp>
                            <wps:cNvPr id="480" name="Rectangle 480"/>
                            <wps:cNvSpPr/>
                            <wps:spPr>
                              <a:xfrm>
                                <a:off x="395955" y="79936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162B64" w14:textId="77777777" w:rsidR="00D26193" w:rsidRDefault="00D26193" w:rsidP="00DB1B4E">
                                  <w:pPr>
                                    <w:jc w:val="center"/>
                                    <w:rPr>
                                      <w:sz w:val="24"/>
                                      <w:szCs w:val="24"/>
                                    </w:rPr>
                                  </w:pPr>
                                  <w:r>
                                    <w:rPr>
                                      <w:rFonts w:asciiTheme="minorHAnsi" w:cstheme="minorBidi"/>
                                      <w:color w:val="FFFFFF" w:themeColor="light1"/>
                                      <w:kern w:val="24"/>
                                      <w:sz w:val="18"/>
                                      <w:szCs w:val="18"/>
                                    </w:rPr>
                                    <w:t>SYS_FS_TASKS()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95955" y="1327996"/>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8B7BE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BEFB03" id="Group 39" o:spid="_x0000_s1144" style="position:absolute;margin-left:31pt;margin-top:26pt;width:109.35pt;height:65.45pt;z-index:251838976;mso-position-horizontal-relative:text;mso-position-vertical-relative:text;mso-width-relative:margin;mso-height-relative:margin" coordorigin="3959,7993" coordsize="13895,8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">
                  <v:shape id="Straight Arrow Connector 478" o:spid="_x0000_s1145" type="#_x0000_t32" style="position:absolute;left:10532;top:10003;width:0;height:3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o:lock v:ext="edit" shapetype="f"/>
                  </v:shape>
                  <v:group id="Group 479" o:spid="_x0000_s1146" style="position:absolute;left:3959;top:7993;width:13896;height:8318" coordorigin="3959,7993" coordsize="13895,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480" o:spid="_x0000_s1147" style="position:absolute;left:3959;top:7993;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" fillcolor="#5b9bd5 [3204]" strokecolor="#1f4d78 [1604]" strokeweight="1pt">
                      <v:textbox>
                        <w:txbxContent>
                          <w:p w14:paraId="4F162B64" w14:textId="77777777" w:rsidR="00D26193" w:rsidRDefault="00D26193" w:rsidP="00DB1B4E">
                            <w:pPr>
                              <w:jc w:val="center"/>
                              <w:rPr>
                                <w:sz w:val="24"/>
                                <w:szCs w:val="24"/>
                              </w:rPr>
                            </w:pPr>
                            <w:r>
                              <w:rPr>
                                <w:rFonts w:asciiTheme="minorHAnsi" w:cstheme="minorBidi"/>
                                <w:color w:val="FFFFFF" w:themeColor="light1"/>
                                <w:kern w:val="24"/>
                                <w:sz w:val="18"/>
                                <w:szCs w:val="18"/>
                              </w:rPr>
                              <w:t>SYS_FS_TASKS()</w:t>
                            </w:r>
                          </w:p>
                        </w:txbxContent>
                      </v:textbox>
                    </v:rect>
                    <v:rect id="Rectangle 481" o:spid="_x0000_s1148" style="position:absolute;left:3959;top:13279;width:13896;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" fillcolor="#5b9bd5 [3204]" strokecolor="#1f4d78 [1604]" strokeweight="1pt">
                      <v:textbox>
                        <w:txbxContent>
                          <w:p w14:paraId="208B7BEA" w14:textId="77777777" w:rsidR="00D26193" w:rsidRDefault="00D26193"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group>
                </v:group>
              </w:pict>
            </mc:Fallback>
          </mc:AlternateContent>
        </w:r>
      </w:ins>
    </w:p>
    <w:p w14:paraId="1F9400F4" w14:textId="62023679" w:rsidR="00DB1B4E" w:rsidRDefault="00DB1B4E" w:rsidP="00D72E6F">
      <w:pPr>
        <w:pStyle w:val="Heading1"/>
        <w:rPr>
          <w:ins w:id="1983" w:author="Raji Shanmugasundaram - C20616" w:date="2019-06-04T14:07:00Z"/>
          <w:lang w:eastAsia="en-AU"/>
        </w:rPr>
      </w:pPr>
    </w:p>
    <w:p w14:paraId="60256C50" w14:textId="48D4E1F3" w:rsidR="00DB1B4E" w:rsidRDefault="00DB1B4E" w:rsidP="00D72E6F">
      <w:pPr>
        <w:pStyle w:val="Heading1"/>
        <w:rPr>
          <w:ins w:id="1984" w:author="Raji Shanmugasundaram - C20616" w:date="2019-06-04T14:07:00Z"/>
          <w:lang w:eastAsia="en-AU"/>
        </w:rPr>
      </w:pPr>
    </w:p>
    <w:p w14:paraId="56954863" w14:textId="77777777" w:rsidR="00DB1B4E" w:rsidRDefault="00DB1B4E" w:rsidP="00D72E6F">
      <w:pPr>
        <w:pStyle w:val="Heading1"/>
        <w:rPr>
          <w:ins w:id="1985" w:author="Raji Shanmugasundaram - C20616" w:date="2019-06-04T14:07:00Z"/>
          <w:lang w:eastAsia="en-AU"/>
        </w:rPr>
      </w:pPr>
    </w:p>
    <w:p w14:paraId="7D99BD14" w14:textId="77777777" w:rsidR="00DB1B4E" w:rsidRDefault="00DB1B4E" w:rsidP="00D72E6F">
      <w:pPr>
        <w:pStyle w:val="Heading1"/>
        <w:rPr>
          <w:ins w:id="1986" w:author="Raji Shanmugasundaram - C20616" w:date="2019-06-04T14:07:00Z"/>
          <w:lang w:eastAsia="en-AU"/>
        </w:rPr>
      </w:pPr>
    </w:p>
    <w:p w14:paraId="6DB6DB6A" w14:textId="5891425D" w:rsidR="00DB1B4E" w:rsidRDefault="00DB1B4E" w:rsidP="00D72E6F">
      <w:pPr>
        <w:pStyle w:val="Heading1"/>
        <w:rPr>
          <w:ins w:id="1987" w:author="Raji Shanmugasundaram - C20616" w:date="2019-06-04T14:55:00Z"/>
          <w:lang w:eastAsia="en-AU"/>
        </w:rPr>
      </w:pPr>
    </w:p>
    <w:p w14:paraId="57ABDC59" w14:textId="7731381E" w:rsidR="00584538" w:rsidRDefault="00584538" w:rsidP="00584538">
      <w:pPr>
        <w:rPr>
          <w:ins w:id="1988" w:author="Raji Shanmugasundaram - C20616" w:date="2019-06-04T14:55:00Z"/>
          <w:lang w:eastAsia="en-AU"/>
        </w:rPr>
      </w:pPr>
    </w:p>
    <w:p w14:paraId="3642C56B" w14:textId="3A9C70B7" w:rsidR="00584538" w:rsidRDefault="00584538" w:rsidP="00584538">
      <w:pPr>
        <w:rPr>
          <w:ins w:id="1989" w:author="Raji Shanmugasundaram - C20616" w:date="2019-06-04T14:55:00Z"/>
          <w:lang w:eastAsia="en-AU"/>
        </w:rPr>
      </w:pPr>
    </w:p>
    <w:p w14:paraId="1E9CE3F7" w14:textId="03E23926" w:rsidR="00584538" w:rsidRDefault="00584538" w:rsidP="00584538">
      <w:pPr>
        <w:rPr>
          <w:ins w:id="1990" w:author="Raji Shanmugasundaram - C20616" w:date="2019-06-04T14:55:00Z"/>
          <w:lang w:eastAsia="en-AU"/>
        </w:rPr>
      </w:pPr>
    </w:p>
    <w:p w14:paraId="18B7260C" w14:textId="453B5986" w:rsidR="00584538" w:rsidRDefault="00584538" w:rsidP="00584538">
      <w:pPr>
        <w:rPr>
          <w:ins w:id="1991" w:author="Raji Shanmugasundaram - C20616" w:date="2019-06-04T14:55:00Z"/>
          <w:lang w:eastAsia="en-AU"/>
        </w:rPr>
      </w:pPr>
    </w:p>
    <w:p w14:paraId="10E6483E" w14:textId="6D6E2ED7" w:rsidR="00584538" w:rsidRDefault="00584538" w:rsidP="00584538">
      <w:pPr>
        <w:rPr>
          <w:ins w:id="1992" w:author="Raji Shanmugasundaram - C20616" w:date="2019-06-04T14:55:00Z"/>
          <w:lang w:eastAsia="en-AU"/>
        </w:rPr>
      </w:pPr>
    </w:p>
    <w:p w14:paraId="3707D06A" w14:textId="41D331F9" w:rsidR="00584538" w:rsidRDefault="00584538" w:rsidP="00584538">
      <w:pPr>
        <w:rPr>
          <w:ins w:id="1993" w:author="Raji Shanmugasundaram - C20616" w:date="2019-06-04T14:55:00Z"/>
          <w:lang w:eastAsia="en-AU"/>
        </w:rPr>
      </w:pPr>
    </w:p>
    <w:p w14:paraId="5E30F186" w14:textId="16AE9A3E" w:rsidR="00584538" w:rsidRDefault="00584538" w:rsidP="00584538">
      <w:pPr>
        <w:rPr>
          <w:ins w:id="1994" w:author="Raji Shanmugasundaram - C20616" w:date="2019-06-04T14:55:00Z"/>
          <w:lang w:eastAsia="en-AU"/>
        </w:rPr>
      </w:pPr>
    </w:p>
    <w:p w14:paraId="435FF9F7" w14:textId="54055078" w:rsidR="00584538" w:rsidRDefault="00584538" w:rsidP="00584538">
      <w:pPr>
        <w:rPr>
          <w:ins w:id="1995" w:author="Raji Shanmugasundaram - C20616" w:date="2019-06-04T14:55:00Z"/>
          <w:lang w:eastAsia="en-AU"/>
        </w:rPr>
      </w:pPr>
    </w:p>
    <w:p w14:paraId="6AED0054" w14:textId="21329692" w:rsidR="00584538" w:rsidRDefault="00584538" w:rsidP="00584538">
      <w:pPr>
        <w:rPr>
          <w:ins w:id="1996" w:author="Raji Shanmugasundaram - C20616" w:date="2019-06-04T14:55:00Z"/>
          <w:lang w:eastAsia="en-AU"/>
        </w:rPr>
      </w:pPr>
    </w:p>
    <w:p w14:paraId="2CC722DA" w14:textId="6E90C76E" w:rsidR="00584538" w:rsidRDefault="00584538" w:rsidP="00584538">
      <w:pPr>
        <w:rPr>
          <w:ins w:id="1997" w:author="Raji Shanmugasundaram - C20616" w:date="2019-06-04T14:55:00Z"/>
          <w:lang w:eastAsia="en-AU"/>
        </w:rPr>
      </w:pPr>
    </w:p>
    <w:p w14:paraId="433FB6AE" w14:textId="7E500474" w:rsidR="00584538" w:rsidRDefault="00584538" w:rsidP="00584538">
      <w:pPr>
        <w:rPr>
          <w:ins w:id="1998" w:author="Raji Shanmugasundaram - C20616" w:date="2019-06-04T14:55:00Z"/>
          <w:lang w:eastAsia="en-AU"/>
        </w:rPr>
      </w:pPr>
    </w:p>
    <w:p w14:paraId="5EC7CEC6" w14:textId="32546CDB" w:rsidR="00584538" w:rsidRDefault="00584538" w:rsidP="00584538">
      <w:pPr>
        <w:rPr>
          <w:ins w:id="1999" w:author="Raji Shanmugasundaram - C20616" w:date="2019-06-04T14:55:00Z"/>
          <w:lang w:eastAsia="en-AU"/>
        </w:rPr>
      </w:pPr>
    </w:p>
    <w:p w14:paraId="6BE0C8C0" w14:textId="29825A9F" w:rsidR="00584538" w:rsidRDefault="00584538" w:rsidP="00584538">
      <w:pPr>
        <w:rPr>
          <w:ins w:id="2000" w:author="Raji Shanmugasundaram - C20616" w:date="2019-06-04T14:55:00Z"/>
          <w:lang w:eastAsia="en-AU"/>
        </w:rPr>
      </w:pPr>
    </w:p>
    <w:p w14:paraId="08DB5CC2" w14:textId="62822D88" w:rsidR="00584538" w:rsidRDefault="00584538" w:rsidP="00584538">
      <w:pPr>
        <w:rPr>
          <w:ins w:id="2001" w:author="Raji Shanmugasundaram - C20616" w:date="2019-06-04T14:55:00Z"/>
          <w:lang w:eastAsia="en-AU"/>
        </w:rPr>
      </w:pPr>
    </w:p>
    <w:p w14:paraId="371996F2" w14:textId="6BC081E7" w:rsidR="00584538" w:rsidRDefault="00584538" w:rsidP="00584538">
      <w:pPr>
        <w:rPr>
          <w:ins w:id="2002" w:author="Raji Shanmugasundaram - C20616" w:date="2019-06-04T14:55:00Z"/>
          <w:lang w:eastAsia="en-AU"/>
        </w:rPr>
      </w:pPr>
    </w:p>
    <w:p w14:paraId="53445967" w14:textId="43546D20" w:rsidR="00584538" w:rsidRDefault="00584538" w:rsidP="00584538">
      <w:pPr>
        <w:rPr>
          <w:ins w:id="2003" w:author="Raji Shanmugasundaram - C20616" w:date="2019-06-05T23:16:00Z"/>
          <w:lang w:eastAsia="en-AU"/>
        </w:rPr>
      </w:pPr>
    </w:p>
    <w:p w14:paraId="18EB4343" w14:textId="791A0676" w:rsidR="00065631" w:rsidRDefault="00065631" w:rsidP="00584538">
      <w:pPr>
        <w:rPr>
          <w:ins w:id="2004" w:author="Raji Shanmugasundaram - C20616" w:date="2019-06-05T23:16:00Z"/>
          <w:lang w:eastAsia="en-AU"/>
        </w:rPr>
      </w:pPr>
    </w:p>
    <w:p w14:paraId="7676E742" w14:textId="4A92BBB2" w:rsidR="00065631" w:rsidRDefault="00065631" w:rsidP="00584538">
      <w:pPr>
        <w:rPr>
          <w:ins w:id="2005" w:author="Raji Shanmugasundaram - C20616" w:date="2019-06-05T23:16:00Z"/>
          <w:lang w:eastAsia="en-AU"/>
        </w:rPr>
      </w:pPr>
    </w:p>
    <w:p w14:paraId="7A378B14" w14:textId="3FDF824A" w:rsidR="00065631" w:rsidRDefault="00065631" w:rsidP="00584538">
      <w:pPr>
        <w:rPr>
          <w:ins w:id="2006" w:author="Raji Shanmugasundaram - C20616" w:date="2019-06-05T23:16:00Z"/>
          <w:lang w:eastAsia="en-AU"/>
        </w:rPr>
      </w:pPr>
    </w:p>
    <w:p w14:paraId="7C962CD1" w14:textId="28424942" w:rsidR="00065631" w:rsidRDefault="00065631" w:rsidP="00584538">
      <w:pPr>
        <w:rPr>
          <w:ins w:id="2007" w:author="Raji Shanmugasundaram - C20616" w:date="2019-06-05T23:16:00Z"/>
          <w:lang w:eastAsia="en-AU"/>
        </w:rPr>
      </w:pPr>
    </w:p>
    <w:p w14:paraId="12014238" w14:textId="55561EA2" w:rsidR="00065631" w:rsidRDefault="00065631" w:rsidP="00584538">
      <w:pPr>
        <w:rPr>
          <w:ins w:id="2008" w:author="Raji Shanmugasundaram - C20616" w:date="2019-06-05T23:16:00Z"/>
          <w:lang w:eastAsia="en-AU"/>
        </w:rPr>
      </w:pPr>
    </w:p>
    <w:p w14:paraId="63E200D8" w14:textId="7047500F" w:rsidR="00065631" w:rsidRDefault="00065631" w:rsidP="00584538">
      <w:pPr>
        <w:rPr>
          <w:ins w:id="2009" w:author="Raji Shanmugasundaram - C20616" w:date="2019-06-05T23:16:00Z"/>
          <w:lang w:eastAsia="en-AU"/>
        </w:rPr>
      </w:pPr>
    </w:p>
    <w:p w14:paraId="7AD7375F" w14:textId="77777777" w:rsidR="00065631" w:rsidRDefault="00065631" w:rsidP="00584538">
      <w:pPr>
        <w:rPr>
          <w:ins w:id="2010" w:author="Raji Shanmugasundaram - C20616" w:date="2019-06-04T14:55:00Z"/>
          <w:lang w:eastAsia="en-AU"/>
        </w:rPr>
      </w:pPr>
    </w:p>
    <w:p w14:paraId="64DCD849" w14:textId="7F6D85B1" w:rsidR="00584538" w:rsidRDefault="00584538" w:rsidP="00584538">
      <w:pPr>
        <w:rPr>
          <w:ins w:id="2011" w:author="Raji Shanmugasundaram - C20616" w:date="2019-06-06T17:03:00Z"/>
          <w:lang w:eastAsia="en-AU"/>
        </w:rPr>
      </w:pPr>
    </w:p>
    <w:p w14:paraId="27AEE631" w14:textId="7BC1A842" w:rsidR="00AB670E" w:rsidRDefault="00AB670E" w:rsidP="00584538">
      <w:pPr>
        <w:rPr>
          <w:ins w:id="2012" w:author="Raji Shanmugasundaram - C20616" w:date="2019-06-06T17:03:00Z"/>
          <w:lang w:eastAsia="en-AU"/>
        </w:rPr>
      </w:pPr>
    </w:p>
    <w:p w14:paraId="4F60F099" w14:textId="77777777" w:rsidR="00AB670E" w:rsidRDefault="00AB670E" w:rsidP="00584538">
      <w:pPr>
        <w:rPr>
          <w:ins w:id="2013" w:author="Raji Shanmugasundaram - C20616" w:date="2019-06-04T14:55:00Z"/>
          <w:lang w:eastAsia="en-AU"/>
        </w:rPr>
      </w:pPr>
    </w:p>
    <w:p w14:paraId="237BB222" w14:textId="48B752CA" w:rsidR="00DB1B4E" w:rsidRDefault="00713D36">
      <w:pPr>
        <w:pStyle w:val="Heading1"/>
        <w:rPr>
          <w:ins w:id="2014" w:author="Raji Shanmugasundaram - C20616" w:date="2019-06-04T14:07:00Z"/>
          <w:lang w:eastAsia="en-AU"/>
        </w:rPr>
        <w:pPrChange w:id="2015" w:author="Raji Shanmugasundaram - C20616" w:date="2019-06-04T14:55:00Z">
          <w:pPr/>
        </w:pPrChange>
      </w:pPr>
      <w:r>
        <w:rPr>
          <w:lang w:eastAsia="en-AU"/>
        </w:rPr>
        <w:t>Objectives</w:t>
      </w:r>
      <w:bookmarkEnd w:id="1940"/>
    </w:p>
    <w:p w14:paraId="114B37D2" w14:textId="77777777" w:rsidR="00DB1B4E" w:rsidRPr="00DA7209" w:rsidRDefault="00DB1B4E">
      <w:pPr>
        <w:rPr>
          <w:lang w:eastAsia="en-AU"/>
        </w:rPr>
        <w:pPrChange w:id="2016" w:author="Raji Shanmugasundaram - C20616" w:date="2019-06-04T14:07:00Z">
          <w:pPr>
            <w:pStyle w:val="Heading1"/>
          </w:pPr>
        </w:pPrChange>
      </w:pPr>
    </w:p>
    <w:p w14:paraId="10921E05" w14:textId="7549862C" w:rsidR="008507CC" w:rsidDel="005D2282" w:rsidRDefault="00713D36" w:rsidP="00D72E6F">
      <w:pPr>
        <w:rPr>
          <w:del w:id="2017" w:author="Raji Shanmugasundaram - C20616" w:date="2019-06-05T22:19:00Z"/>
          <w:lang w:eastAsia="en-AU"/>
        </w:rPr>
      </w:pPr>
      <w:r>
        <w:rPr>
          <w:lang w:eastAsia="en-AU"/>
        </w:rPr>
        <w:t>In Lab 1</w:t>
      </w:r>
      <w:r w:rsidR="001B0E3D">
        <w:rPr>
          <w:lang w:eastAsia="en-AU"/>
        </w:rPr>
        <w:t>,</w:t>
      </w:r>
      <w:r>
        <w:rPr>
          <w:lang w:eastAsia="en-AU"/>
        </w:rPr>
        <w:t xml:space="preserve"> you configured a new MPLAB Harmony Project from </w:t>
      </w:r>
      <w:r w:rsidR="001B0E3D">
        <w:rPr>
          <w:lang w:eastAsia="en-AU"/>
        </w:rPr>
        <w:t>scratch that</w:t>
      </w:r>
      <w:r>
        <w:rPr>
          <w:lang w:eastAsia="en-AU"/>
        </w:rPr>
        <w:t xml:space="preserve"> inclu</w:t>
      </w:r>
      <w:r w:rsidR="001B0E3D">
        <w:rPr>
          <w:lang w:eastAsia="en-AU"/>
        </w:rPr>
        <w:t>ded the TCP/IP Stack middleware</w:t>
      </w:r>
      <w:r>
        <w:rPr>
          <w:lang w:eastAsia="en-AU"/>
        </w:rPr>
        <w:t xml:space="preserve"> and a L</w:t>
      </w:r>
      <w:r w:rsidR="001A6B51">
        <w:rPr>
          <w:lang w:eastAsia="en-AU"/>
        </w:rPr>
        <w:t>ED</w:t>
      </w:r>
      <w:r>
        <w:rPr>
          <w:lang w:eastAsia="en-AU"/>
        </w:rPr>
        <w:t xml:space="preserve"> Flasher. The project you created in Lab 1 </w:t>
      </w:r>
      <w:r w:rsidR="00750A9E">
        <w:rPr>
          <w:lang w:eastAsia="en-AU"/>
        </w:rPr>
        <w:t>will be</w:t>
      </w:r>
      <w:r>
        <w:rPr>
          <w:lang w:eastAsia="en-AU"/>
        </w:rPr>
        <w:t xml:space="preserve"> used as the</w:t>
      </w:r>
      <w:r w:rsidR="001B0E3D">
        <w:rPr>
          <w:lang w:eastAsia="en-AU"/>
        </w:rPr>
        <w:t xml:space="preserve"> starting point for Lab 2.</w:t>
      </w:r>
      <w:del w:id="2018" w:author="Raji Shanmugasundaram - C20616" w:date="2019-06-04T14:56:00Z">
        <w:r w:rsidR="001B0E3D" w:rsidDel="00584538">
          <w:rPr>
            <w:lang w:eastAsia="en-AU"/>
          </w:rPr>
          <w:delText xml:space="preserve"> For L</w:delText>
        </w:r>
        <w:r w:rsidDel="00584538">
          <w:rPr>
            <w:lang w:eastAsia="en-AU"/>
          </w:rPr>
          <w:delText xml:space="preserve">ab 2, you are going to </w:delText>
        </w:r>
        <w:r w:rsidR="001A6B51" w:rsidDel="00584538">
          <w:rPr>
            <w:lang w:eastAsia="en-AU"/>
          </w:rPr>
          <w:delText xml:space="preserve">use MHC to </w:delText>
        </w:r>
        <w:r w:rsidDel="00584538">
          <w:rPr>
            <w:lang w:eastAsia="en-AU"/>
          </w:rPr>
          <w:delText>add two additio</w:delText>
        </w:r>
        <w:r w:rsidR="001B0E3D" w:rsidDel="00584538">
          <w:rPr>
            <w:lang w:eastAsia="en-AU"/>
          </w:rPr>
          <w:delText>nal applications to the project</w:delText>
        </w:r>
        <w:r w:rsidDel="00584538">
          <w:rPr>
            <w:lang w:eastAsia="en-AU"/>
          </w:rPr>
          <w:delText xml:space="preserve"> </w:delText>
        </w:r>
        <w:r w:rsidR="00C3277C" w:rsidDel="00584538">
          <w:rPr>
            <w:lang w:eastAsia="en-AU"/>
          </w:rPr>
          <w:delText>and</w:delText>
        </w:r>
        <w:r w:rsidR="001A6B51" w:rsidDel="00584538">
          <w:rPr>
            <w:lang w:eastAsia="en-AU"/>
          </w:rPr>
          <w:delText xml:space="preserve"> configure the DHCP Server</w:delText>
        </w:r>
      </w:del>
      <w:r w:rsidR="001A6B51">
        <w:rPr>
          <w:lang w:eastAsia="en-AU"/>
        </w:rPr>
        <w:t>. The source code for the</w:t>
      </w:r>
      <w:ins w:id="2019" w:author="Raji Shanmugasundaram - C20616" w:date="2019-06-04T14:57:00Z">
        <w:r w:rsidR="00584538">
          <w:rPr>
            <w:lang w:eastAsia="en-AU"/>
          </w:rPr>
          <w:t xml:space="preserve"> OLED</w:t>
        </w:r>
      </w:ins>
      <w:ins w:id="2020" w:author="Raji Shanmugasundaram - C20616" w:date="2019-06-04T14:58:00Z">
        <w:r w:rsidR="00584538">
          <w:rPr>
            <w:lang w:eastAsia="en-AU"/>
          </w:rPr>
          <w:t xml:space="preserve"> and Button </w:t>
        </w:r>
      </w:ins>
      <w:ins w:id="2021" w:author="Raji Shanmugasundaram - C20616" w:date="2019-06-04T15:00:00Z">
        <w:r w:rsidR="00584538">
          <w:rPr>
            <w:lang w:eastAsia="en-AU"/>
          </w:rPr>
          <w:t>Controller</w:t>
        </w:r>
      </w:ins>
      <w:ins w:id="2022" w:author="Raji Shanmugasundaram - C20616" w:date="2019-06-05T22:18:00Z">
        <w:r w:rsidR="005D2282">
          <w:rPr>
            <w:lang w:eastAsia="en-AU"/>
          </w:rPr>
          <w:t xml:space="preserve"> are included</w:t>
        </w:r>
      </w:ins>
      <w:ins w:id="2023" w:author="Raji Shanmugasundaram - C20616" w:date="2019-06-04T14:58:00Z">
        <w:r w:rsidR="00584538">
          <w:rPr>
            <w:lang w:eastAsia="en-AU"/>
          </w:rPr>
          <w:t xml:space="preserve"> </w:t>
        </w:r>
      </w:ins>
      <w:del w:id="2024" w:author="Raji Shanmugasundaram - C20616" w:date="2019-06-04T14:58:00Z">
        <w:r w:rsidR="001A6B51" w:rsidDel="00584538">
          <w:rPr>
            <w:lang w:eastAsia="en-AU"/>
          </w:rPr>
          <w:delText xml:space="preserve"> </w:delText>
        </w:r>
      </w:del>
      <w:del w:id="2025" w:author="Raji Shanmugasundaram - C20616" w:date="2019-06-04T14:57:00Z">
        <w:r w:rsidR="00240D57" w:rsidDel="00584538">
          <w:rPr>
            <w:lang w:eastAsia="en-AU"/>
          </w:rPr>
          <w:delText>B</w:delText>
        </w:r>
        <w:r w:rsidR="001A6B51" w:rsidDel="00584538">
          <w:rPr>
            <w:lang w:eastAsia="en-AU"/>
          </w:rPr>
          <w:delText xml:space="preserve">utton </w:delText>
        </w:r>
        <w:r w:rsidR="00240D57" w:rsidDel="00584538">
          <w:rPr>
            <w:lang w:eastAsia="en-AU"/>
          </w:rPr>
          <w:delText>C</w:delText>
        </w:r>
        <w:r w:rsidR="001A6B51" w:rsidDel="00584538">
          <w:rPr>
            <w:lang w:eastAsia="en-AU"/>
          </w:rPr>
          <w:delText xml:space="preserve">ontroller, </w:delText>
        </w:r>
        <w:r w:rsidR="00240D57" w:rsidDel="00584538">
          <w:rPr>
            <w:lang w:eastAsia="en-AU"/>
          </w:rPr>
          <w:delText>LED</w:delText>
        </w:r>
        <w:r w:rsidR="001A6B51" w:rsidDel="00584538">
          <w:rPr>
            <w:lang w:eastAsia="en-AU"/>
          </w:rPr>
          <w:delText xml:space="preserve"> </w:delText>
        </w:r>
        <w:r w:rsidR="00240D57" w:rsidDel="00584538">
          <w:rPr>
            <w:lang w:eastAsia="en-AU"/>
          </w:rPr>
          <w:delText>C</w:delText>
        </w:r>
        <w:r w:rsidR="001A6B51" w:rsidDel="00584538">
          <w:rPr>
            <w:lang w:eastAsia="en-AU"/>
          </w:rPr>
          <w:delText xml:space="preserve">ontroller and </w:delText>
        </w:r>
        <w:r w:rsidR="00240D57" w:rsidDel="00584538">
          <w:rPr>
            <w:lang w:eastAsia="en-AU"/>
          </w:rPr>
          <w:delText>N</w:delText>
        </w:r>
        <w:r w:rsidR="001A6B51" w:rsidDel="00584538">
          <w:rPr>
            <w:lang w:eastAsia="en-AU"/>
          </w:rPr>
          <w:delText xml:space="preserve">etwork </w:delText>
        </w:r>
      </w:del>
      <w:del w:id="2026" w:author="Raji Shanmugasundaram - C20616" w:date="2019-06-04T14:58:00Z">
        <w:r w:rsidR="00240D57" w:rsidDel="00584538">
          <w:rPr>
            <w:lang w:eastAsia="en-AU"/>
          </w:rPr>
          <w:delText>C</w:delText>
        </w:r>
        <w:r w:rsidR="001A6B51" w:rsidDel="00584538">
          <w:rPr>
            <w:lang w:eastAsia="en-AU"/>
          </w:rPr>
          <w:delText xml:space="preserve">ommunications </w:delText>
        </w:r>
        <w:r w:rsidR="00240D57" w:rsidDel="00584538">
          <w:rPr>
            <w:lang w:eastAsia="en-AU"/>
          </w:rPr>
          <w:delText>C</w:delText>
        </w:r>
        <w:r w:rsidR="001A6B51" w:rsidDel="00584538">
          <w:rPr>
            <w:lang w:eastAsia="en-AU"/>
          </w:rPr>
          <w:delText xml:space="preserve">ontroller </w:delText>
        </w:r>
      </w:del>
      <w:del w:id="2027" w:author="Raji Shanmugasundaram - C20616" w:date="2019-06-05T22:18:00Z">
        <w:r w:rsidR="001A6B51" w:rsidDel="005D2282">
          <w:rPr>
            <w:lang w:eastAsia="en-AU"/>
          </w:rPr>
          <w:delText>will be copied</w:delText>
        </w:r>
      </w:del>
      <w:r w:rsidR="001A6B51">
        <w:rPr>
          <w:lang w:eastAsia="en-AU"/>
        </w:rPr>
        <w:t xml:space="preserve"> into the project. </w:t>
      </w:r>
      <w:ins w:id="2028" w:author="Raji Shanmugasundaram - C20616" w:date="2019-06-05T23:17:00Z">
        <w:r w:rsidR="00065631">
          <w:rPr>
            <w:lang w:eastAsia="en-AU"/>
          </w:rPr>
          <w:t xml:space="preserve"> </w:t>
        </w:r>
      </w:ins>
    </w:p>
    <w:p w14:paraId="4785647B" w14:textId="77777777" w:rsidR="005D2282" w:rsidRDefault="005D2282" w:rsidP="00D72E6F">
      <w:pPr>
        <w:rPr>
          <w:lang w:eastAsia="en-AU"/>
        </w:rPr>
      </w:pPr>
    </w:p>
    <w:p w14:paraId="10921E07" w14:textId="5DE69E34" w:rsidR="00713D36" w:rsidRDefault="008507CC" w:rsidP="00D72E6F">
      <w:pPr>
        <w:rPr>
          <w:lang w:eastAsia="en-AU"/>
        </w:rPr>
      </w:pPr>
      <w:r>
        <w:rPr>
          <w:lang w:eastAsia="en-AU"/>
        </w:rPr>
        <w:t xml:space="preserve">You will learn about </w:t>
      </w:r>
      <w:del w:id="2029" w:author="Raji Shanmugasundaram - C20616" w:date="2019-06-04T14:59:00Z">
        <w:r w:rsidDel="00584538">
          <w:rPr>
            <w:lang w:eastAsia="en-AU"/>
          </w:rPr>
          <w:delText>a number of</w:delText>
        </w:r>
      </w:del>
      <w:ins w:id="2030" w:author="Raji Shanmugasundaram - C20616" w:date="2019-06-04T14:59:00Z">
        <w:r w:rsidR="00584538">
          <w:rPr>
            <w:lang w:eastAsia="en-AU"/>
          </w:rPr>
          <w:t>several</w:t>
        </w:r>
      </w:ins>
      <w:r>
        <w:rPr>
          <w:lang w:eastAsia="en-AU"/>
        </w:rPr>
        <w:t xml:space="preserve"> Harmony TCP</w:t>
      </w:r>
      <w:r w:rsidR="00A04F44">
        <w:rPr>
          <w:lang w:eastAsia="en-AU"/>
        </w:rPr>
        <w:t>/</w:t>
      </w:r>
      <w:r w:rsidR="00240D57">
        <w:rPr>
          <w:lang w:eastAsia="en-AU"/>
        </w:rPr>
        <w:t>IP API functions</w:t>
      </w:r>
      <w:r w:rsidR="00915DBF">
        <w:rPr>
          <w:lang w:eastAsia="en-AU"/>
        </w:rPr>
        <w:t xml:space="preserve"> by adding t</w:t>
      </w:r>
      <w:r>
        <w:rPr>
          <w:lang w:eastAsia="en-AU"/>
        </w:rPr>
        <w:t xml:space="preserve">he necessary APIs </w:t>
      </w:r>
      <w:r w:rsidR="00915DBF">
        <w:rPr>
          <w:lang w:eastAsia="en-AU"/>
        </w:rPr>
        <w:t>in</w:t>
      </w:r>
      <w:r>
        <w:rPr>
          <w:lang w:eastAsia="en-AU"/>
        </w:rPr>
        <w:t xml:space="preserve">to the </w:t>
      </w:r>
      <w:del w:id="2031" w:author="Raji Shanmugasundaram - C20616" w:date="2019-06-05T22:19:00Z">
        <w:r w:rsidDel="005D2282">
          <w:rPr>
            <w:lang w:eastAsia="en-AU"/>
          </w:rPr>
          <w:delText>Network Communications Controller</w:delText>
        </w:r>
      </w:del>
      <w:ins w:id="2032" w:author="Raji Shanmugasundaram - C20616" w:date="2019-06-05T22:19:00Z">
        <w:r w:rsidR="005D2282">
          <w:rPr>
            <w:lang w:eastAsia="en-AU"/>
          </w:rPr>
          <w:t>application</w:t>
        </w:r>
      </w:ins>
      <w:r>
        <w:rPr>
          <w:lang w:eastAsia="en-AU"/>
        </w:rPr>
        <w:t xml:space="preserve"> </w:t>
      </w:r>
      <w:r w:rsidR="00240D57">
        <w:rPr>
          <w:lang w:eastAsia="en-AU"/>
        </w:rPr>
        <w:t xml:space="preserve">source code </w:t>
      </w:r>
      <w:r>
        <w:rPr>
          <w:lang w:eastAsia="en-AU"/>
        </w:rPr>
        <w:t>to manage the</w:t>
      </w:r>
      <w:ins w:id="2033" w:author="Raji Shanmugasundaram - C20616" w:date="2019-06-04T14:59:00Z">
        <w:r w:rsidR="00584538">
          <w:rPr>
            <w:lang w:eastAsia="en-AU"/>
          </w:rPr>
          <w:t xml:space="preserve"> </w:t>
        </w:r>
      </w:ins>
      <w:del w:id="2034" w:author="Raji Shanmugasundaram - C20616" w:date="2019-06-04T14:59:00Z">
        <w:r w:rsidDel="00584538">
          <w:rPr>
            <w:lang w:eastAsia="en-AU"/>
          </w:rPr>
          <w:delText xml:space="preserve"> UDP and </w:delText>
        </w:r>
      </w:del>
      <w:r>
        <w:rPr>
          <w:lang w:eastAsia="en-AU"/>
        </w:rPr>
        <w:t>TCP Sockets and data exchanged with</w:t>
      </w:r>
      <w:ins w:id="2035" w:author="Raji Shanmugasundaram - C20616" w:date="2019-06-05T22:19:00Z">
        <w:r w:rsidR="005D2282">
          <w:rPr>
            <w:lang w:eastAsia="en-AU"/>
          </w:rPr>
          <w:t xml:space="preserve"> </w:t>
        </w:r>
      </w:ins>
      <w:r>
        <w:rPr>
          <w:lang w:eastAsia="en-AU"/>
        </w:rPr>
        <w:t xml:space="preserve"> </w:t>
      </w:r>
      <w:del w:id="2036" w:author="Raji Shanmugasundaram - C20616" w:date="2019-06-04T14:59:00Z">
        <w:r w:rsidDel="00584538">
          <w:rPr>
            <w:lang w:eastAsia="en-AU"/>
          </w:rPr>
          <w:delText xml:space="preserve">each </w:delText>
        </w:r>
      </w:del>
      <w:r>
        <w:rPr>
          <w:lang w:eastAsia="en-AU"/>
        </w:rPr>
        <w:t xml:space="preserve">socket. </w:t>
      </w:r>
      <w:ins w:id="2037" w:author="Raji Shanmugasundaram - C20616" w:date="2019-06-05T23:17:00Z">
        <w:r w:rsidR="00065631">
          <w:rPr>
            <w:lang w:eastAsia="en-AU"/>
          </w:rPr>
          <w:t xml:space="preserve">You will also learn how the dynamic variables in a web page </w:t>
        </w:r>
      </w:ins>
      <w:ins w:id="2038" w:author="Raji Shanmugasundaram - C20616" w:date="2019-06-05T23:18:00Z">
        <w:r w:rsidR="00065631">
          <w:rPr>
            <w:lang w:eastAsia="en-AU"/>
          </w:rPr>
          <w:t>are</w:t>
        </w:r>
      </w:ins>
      <w:ins w:id="2039" w:author="Raji Shanmugasundaram - C20616" w:date="2019-06-05T23:17:00Z">
        <w:r w:rsidR="00065631">
          <w:rPr>
            <w:lang w:eastAsia="en-AU"/>
          </w:rPr>
          <w:t xml:space="preserve"> handled by </w:t>
        </w:r>
      </w:ins>
      <w:ins w:id="2040" w:author="Raji Shanmugasundaram - C20616" w:date="2019-06-05T23:18:00Z">
        <w:r w:rsidR="00065631">
          <w:rPr>
            <w:lang w:eastAsia="en-AU"/>
          </w:rPr>
          <w:t xml:space="preserve">the server. </w:t>
        </w:r>
      </w:ins>
      <w:r w:rsidR="00240D57">
        <w:rPr>
          <w:lang w:eastAsia="en-AU"/>
        </w:rPr>
        <w:t>Finally,</w:t>
      </w:r>
      <w:r>
        <w:rPr>
          <w:lang w:eastAsia="en-AU"/>
        </w:rPr>
        <w:t xml:space="preserve"> you will get to use the Packet Sender </w:t>
      </w:r>
      <w:r w:rsidR="00240D57">
        <w:rPr>
          <w:lang w:eastAsia="en-AU"/>
        </w:rPr>
        <w:t xml:space="preserve">software </w:t>
      </w:r>
      <w:r>
        <w:rPr>
          <w:lang w:eastAsia="en-AU"/>
        </w:rPr>
        <w:t xml:space="preserve">tool to </w:t>
      </w:r>
      <w:r w:rsidR="00A04F44">
        <w:rPr>
          <w:lang w:eastAsia="en-AU"/>
        </w:rPr>
        <w:t>perform</w:t>
      </w:r>
      <w:r>
        <w:rPr>
          <w:lang w:eastAsia="en-AU"/>
        </w:rPr>
        <w:t xml:space="preserve"> isolated testing of the </w:t>
      </w:r>
      <w:r w:rsidR="00A04F44">
        <w:rPr>
          <w:lang w:eastAsia="en-AU"/>
        </w:rPr>
        <w:t xml:space="preserve">embedded </w:t>
      </w:r>
      <w:r>
        <w:rPr>
          <w:lang w:eastAsia="en-AU"/>
        </w:rPr>
        <w:t>application</w:t>
      </w:r>
      <w:del w:id="2041" w:author="Raji Shanmugasundaram - C20616" w:date="2019-06-04T14:59:00Z">
        <w:r w:rsidDel="00584538">
          <w:rPr>
            <w:lang w:eastAsia="en-AU"/>
          </w:rPr>
          <w:delText>,</w:delText>
        </w:r>
      </w:del>
      <w:r>
        <w:rPr>
          <w:lang w:eastAsia="en-AU"/>
        </w:rPr>
        <w:t xml:space="preserve"> prior to connecting your </w:t>
      </w:r>
      <w:del w:id="2042" w:author="Raji Shanmugasundaram - C20616" w:date="2019-06-04T14:59:00Z">
        <w:r w:rsidR="00750A9E" w:rsidDel="00584538">
          <w:rPr>
            <w:lang w:eastAsia="en-AU"/>
          </w:rPr>
          <w:delText>Floor Call Station</w:delText>
        </w:r>
      </w:del>
      <w:ins w:id="2043" w:author="Raji Shanmugasundaram - C20616" w:date="2019-06-04T15:00:00Z">
        <w:r w:rsidR="00584538">
          <w:rPr>
            <w:lang w:eastAsia="en-AU"/>
          </w:rPr>
          <w:t>VM</w:t>
        </w:r>
      </w:ins>
      <w:r w:rsidR="00A04F44">
        <w:rPr>
          <w:lang w:eastAsia="en-AU"/>
        </w:rPr>
        <w:t xml:space="preserve"> </w:t>
      </w:r>
      <w:r w:rsidR="00240D57">
        <w:rPr>
          <w:lang w:eastAsia="en-AU"/>
        </w:rPr>
        <w:t xml:space="preserve">implementation </w:t>
      </w:r>
      <w:r w:rsidR="00A04F44">
        <w:rPr>
          <w:lang w:eastAsia="en-AU"/>
        </w:rPr>
        <w:t xml:space="preserve">to the </w:t>
      </w:r>
      <w:ins w:id="2044" w:author="Raji Shanmugasundaram - C20616" w:date="2019-06-04T15:00:00Z">
        <w:r w:rsidR="00584538">
          <w:rPr>
            <w:lang w:eastAsia="en-AU"/>
          </w:rPr>
          <w:t>server</w:t>
        </w:r>
      </w:ins>
      <w:del w:id="2045" w:author="Raji Shanmugasundaram - C20616" w:date="2019-06-04T15:00:00Z">
        <w:r w:rsidR="00A04F44" w:rsidDel="00584538">
          <w:rPr>
            <w:lang w:eastAsia="en-AU"/>
          </w:rPr>
          <w:delText>Elevator C</w:delText>
        </w:r>
        <w:r w:rsidR="00D72E6F" w:rsidDel="00584538">
          <w:rPr>
            <w:lang w:eastAsia="en-AU"/>
          </w:rPr>
          <w:delText xml:space="preserve">ontrol </w:delText>
        </w:r>
        <w:r w:rsidR="00A04F44" w:rsidDel="00584538">
          <w:rPr>
            <w:lang w:eastAsia="en-AU"/>
          </w:rPr>
          <w:delText>System</w:delText>
        </w:r>
      </w:del>
      <w:r w:rsidR="00A04F44">
        <w:rPr>
          <w:lang w:eastAsia="en-AU"/>
        </w:rPr>
        <w:t xml:space="preserve"> on the network.</w:t>
      </w:r>
    </w:p>
    <w:p w14:paraId="10921E08" w14:textId="77777777" w:rsidR="006D192A" w:rsidRDefault="00DD62CB" w:rsidP="00DD62CB">
      <w:pPr>
        <w:pStyle w:val="Heading1"/>
      </w:pPr>
      <w:bookmarkStart w:id="2046" w:name="_Toc488278784"/>
      <w:r>
        <w:t>Lab Procedure</w:t>
      </w:r>
      <w:bookmarkEnd w:id="2046"/>
    </w:p>
    <w:p w14:paraId="10921E09" w14:textId="46F64189" w:rsidR="00DD62CB" w:rsidRDefault="00DD62CB" w:rsidP="00DD62CB">
      <w:pPr>
        <w:pStyle w:val="Heading2"/>
        <w:rPr>
          <w:ins w:id="2047" w:author="Raji Shanmugasundaram - C20616" w:date="2019-06-05T23:05:00Z"/>
        </w:rPr>
      </w:pPr>
      <w:bookmarkStart w:id="2048" w:name="_Toc488278785"/>
      <w:r>
        <w:t>Project Setup</w:t>
      </w:r>
      <w:bookmarkEnd w:id="2048"/>
    </w:p>
    <w:p w14:paraId="703CFF6E" w14:textId="6F2016EB" w:rsidR="00023ACC" w:rsidRPr="00023ACC" w:rsidDel="00023ACC" w:rsidRDefault="00023ACC">
      <w:pPr>
        <w:rPr>
          <w:del w:id="2049" w:author="Raji Shanmugasundaram - C20616" w:date="2019-06-05T23:05:00Z"/>
          <w:rPrChange w:id="2050" w:author="Raji Shanmugasundaram - C20616" w:date="2019-06-05T23:05:00Z">
            <w:rPr>
              <w:del w:id="2051" w:author="Raji Shanmugasundaram - C20616" w:date="2019-06-05T23:05:00Z"/>
            </w:rPr>
          </w:rPrChange>
        </w:rPr>
        <w:pPrChange w:id="2052" w:author="Raji Shanmugasundaram - C20616" w:date="2019-06-05T23:05:00Z">
          <w:pPr>
            <w:pStyle w:val="Heading2"/>
          </w:pPr>
        </w:pPrChange>
      </w:pPr>
    </w:p>
    <w:p w14:paraId="10921E0A" w14:textId="77777777" w:rsidR="00F4112C" w:rsidRDefault="00F4112C" w:rsidP="00885270">
      <w:pPr>
        <w:pStyle w:val="NumberedList"/>
      </w:pPr>
      <w:r>
        <w:t xml:space="preserve">Close Lab 1 project by choosing </w:t>
      </w:r>
      <w:r w:rsidRPr="00F4112C">
        <w:rPr>
          <w:rStyle w:val="MenuPath"/>
        </w:rPr>
        <w:t>File</w:t>
      </w:r>
      <w:r w:rsidRPr="00F4112C">
        <w:rPr>
          <w:rStyle w:val="MenuPath"/>
        </w:rPr>
        <w:sym w:font="Wingdings 3" w:char="F086"/>
      </w:r>
      <w:r w:rsidRPr="00F4112C">
        <w:rPr>
          <w:rStyle w:val="MenuPath"/>
        </w:rPr>
        <w:t>C</w:t>
      </w:r>
      <w:r w:rsidR="00367CD2">
        <w:rPr>
          <w:rStyle w:val="MenuPath"/>
        </w:rPr>
        <w:t>lose Project(lab1)</w:t>
      </w:r>
      <w:r w:rsidR="00367CD2" w:rsidRP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C" w14:textId="77777777" w:rsidTr="001458B3">
        <w:tc>
          <w:tcPr>
            <w:tcW w:w="9638" w:type="dxa"/>
            <w:shd w:val="clear" w:color="auto" w:fill="auto"/>
            <w:vAlign w:val="center"/>
          </w:tcPr>
          <w:p w14:paraId="10921E0B" w14:textId="544B03AC" w:rsidR="00367CD2" w:rsidRPr="001458B3" w:rsidRDefault="005B3261" w:rsidP="003C4041">
            <w:r>
              <w:rPr>
                <w:noProof/>
                <w:lang w:eastAsia="en-AU"/>
              </w:rPr>
              <mc:AlternateContent>
                <mc:Choice Requires="wps">
                  <w:drawing>
                    <wp:anchor distT="0" distB="0" distL="114300" distR="114300" simplePos="0" relativeHeight="251646464" behindDoc="0" locked="0" layoutInCell="1" allowOverlap="1" wp14:anchorId="1092230B" wp14:editId="26136787">
                      <wp:simplePos x="0" y="0"/>
                      <wp:positionH relativeFrom="column">
                        <wp:posOffset>11430</wp:posOffset>
                      </wp:positionH>
                      <wp:positionV relativeFrom="paragraph">
                        <wp:posOffset>1146810</wp:posOffset>
                      </wp:positionV>
                      <wp:extent cx="2043430" cy="146685"/>
                      <wp:effectExtent l="19050" t="19050" r="13970" b="24765"/>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1466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A0F123" id="Rounded Rectangle 4" o:spid="_x0000_s1026" style="position:absolute;margin-left:.9pt;margin-top:90.3pt;width:160.9pt;height:11.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" filled="f" strokecolor="red" strokeweight="2.25pt">
                      <v:stroke joinstyle="miter"/>
                      <v:path arrowok="t"/>
                    </v:roundrect>
                  </w:pict>
                </mc:Fallback>
              </mc:AlternateContent>
            </w:r>
            <w:ins w:id="2053" w:author="Raji Shanmugasundaram - C20616" w:date="2019-06-04T15:18:00Z">
              <w:r w:rsidR="00A3490A">
                <w:rPr>
                  <w:noProof/>
                </w:rPr>
                <w:t xml:space="preserve"> </w:t>
              </w:r>
            </w:ins>
            <w:ins w:id="2054" w:author="Raji Shanmugasundaram - C20616" w:date="2019-06-04T15:32:00Z">
              <w:r w:rsidR="00DC748E">
                <w:rPr>
                  <w:noProof/>
                </w:rPr>
                <w:drawing>
                  <wp:inline distT="0" distB="0" distL="0" distR="0" wp14:anchorId="5CD8BA9E" wp14:editId="51777C23">
                    <wp:extent cx="2048256" cy="214300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70416" cy="2166192"/>
                            </a:xfrm>
                            <a:prstGeom prst="rect">
                              <a:avLst/>
                            </a:prstGeom>
                          </pic:spPr>
                        </pic:pic>
                      </a:graphicData>
                    </a:graphic>
                  </wp:inline>
                </w:drawing>
              </w:r>
            </w:ins>
            <w:ins w:id="2055" w:author="Raji Shanmugasundaram - C20616" w:date="2019-06-04T15:20:00Z">
              <w:r w:rsidR="00A3490A" w:rsidRPr="000A5197" w:rsidDel="00A3490A">
                <w:rPr>
                  <w:noProof/>
                  <w:lang w:eastAsia="en-AU"/>
                </w:rPr>
                <w:t xml:space="preserve"> </w:t>
              </w:r>
            </w:ins>
            <w:del w:id="2056" w:author="Raji Shanmugasundaram - C20616" w:date="2019-06-04T15:18:00Z">
              <w:r w:rsidRPr="000A5197" w:rsidDel="00A3490A">
                <w:rPr>
                  <w:noProof/>
                  <w:lang w:eastAsia="en-AU"/>
                </w:rPr>
                <w:drawing>
                  <wp:inline distT="0" distB="0" distL="0" distR="0" wp14:anchorId="1092230D" wp14:editId="6FE2193D">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4799B480" w:rsidR="00854121" w:rsidRDefault="00F4112C" w:rsidP="00F4112C">
      <w:pPr>
        <w:pStyle w:val="NumberedList"/>
      </w:pPr>
      <w:r>
        <w:t xml:space="preserve">The </w:t>
      </w:r>
      <w:r w:rsidR="00885270">
        <w:t>project for Lab 2 has</w:t>
      </w:r>
      <w:r w:rsidR="00A04F44">
        <w:t xml:space="preserve"> already been setup in advance</w:t>
      </w:r>
      <w:r w:rsidR="00885270">
        <w:t xml:space="preserve">. The </w:t>
      </w:r>
      <w:r w:rsidR="00BA5FE6">
        <w:t>project is</w:t>
      </w:r>
      <w:r w:rsidR="00873937">
        <w:t xml:space="preserve"> a working </w:t>
      </w:r>
      <w:r w:rsidR="00885270">
        <w:t xml:space="preserve">implementation of Lab </w:t>
      </w:r>
      <w:r w:rsidR="00447282">
        <w:t xml:space="preserve">1 that has been renamed to </w:t>
      </w:r>
      <w:ins w:id="2057" w:author="Raji Shanmugasundaram - C20616" w:date="2019-06-04T15:34:00Z">
        <w:r w:rsidR="00DC748E">
          <w:t>web_net_server_nvm_mpfs</w:t>
        </w:r>
      </w:ins>
      <w:ins w:id="2058" w:author="Raji Shanmugasundaram - C20616" w:date="2019-06-04T15:36:00Z">
        <w:r w:rsidR="00DC748E">
          <w:t>_lab2</w:t>
        </w:r>
      </w:ins>
      <w:del w:id="2059" w:author="Raji Shanmugasundaram - C20616" w:date="2019-06-04T15:34:00Z">
        <w:r w:rsidR="00750A9E" w:rsidDel="00DC748E">
          <w:delText>net1</w:delText>
        </w:r>
        <w:r w:rsidR="00447282" w:rsidDel="00DC748E">
          <w:delText>lab2</w:delText>
        </w:r>
      </w:del>
      <w:r w:rsidR="00447282">
        <w:t xml:space="preserve">, and has a </w:t>
      </w:r>
      <w:ins w:id="2060" w:author="Raji Shanmugasundaram - C20616" w:date="2019-06-04T15:35:00Z">
        <w:r w:rsidR="00DC748E">
          <w:t xml:space="preserve">number of </w:t>
        </w:r>
      </w:ins>
      <w:del w:id="2061" w:author="Raji Shanmugasundaram - C20616" w:date="2019-06-04T15:34:00Z">
        <w:r w:rsidR="00447282" w:rsidDel="00DC748E">
          <w:delText>number of</w:delText>
        </w:r>
      </w:del>
      <w:r w:rsidR="00447282">
        <w:t xml:space="preserve"> file</w:t>
      </w:r>
      <w:ins w:id="2062" w:author="Raji Shanmugasundaram - C20616" w:date="2019-06-04T15:35:00Z">
        <w:r w:rsidR="00DC748E">
          <w:t>s added including</w:t>
        </w:r>
      </w:ins>
      <w:ins w:id="2063" w:author="Raji Shanmugasundaram - C20616" w:date="2019-06-04T15:21:00Z">
        <w:r w:rsidR="00A3490A">
          <w:t xml:space="preserve"> </w:t>
        </w:r>
        <w:proofErr w:type="spellStart"/>
        <w:r w:rsidR="00A3490A">
          <w:t>mmi.c</w:t>
        </w:r>
        <w:proofErr w:type="spellEnd"/>
        <w:r w:rsidR="00A3490A">
          <w:t xml:space="preserve"> and  modified </w:t>
        </w:r>
      </w:ins>
      <w:proofErr w:type="spellStart"/>
      <w:ins w:id="2064" w:author="Raji Shanmugasundaram - C20616" w:date="2019-06-05T22:21:00Z">
        <w:r w:rsidR="005D2282">
          <w:t>app.c</w:t>
        </w:r>
        <w:proofErr w:type="spellEnd"/>
        <w:r w:rsidR="005D2282">
          <w:t xml:space="preserve"> </w:t>
        </w:r>
      </w:ins>
      <w:ins w:id="2065" w:author="Raji Shanmugasundaram - C20616" w:date="2019-06-04T15:21:00Z">
        <w:r w:rsidR="00A3490A">
          <w:t>file</w:t>
        </w:r>
      </w:ins>
      <w:del w:id="2066" w:author="Raji Shanmugasundaram - C20616" w:date="2019-06-04T15:21:00Z">
        <w:r w:rsidR="00447282" w:rsidDel="00A3490A">
          <w:delText>s</w:delText>
        </w:r>
      </w:del>
      <w:r w:rsidR="00447282">
        <w:t xml:space="preserve"> </w:t>
      </w:r>
      <w:ins w:id="2067" w:author="Raji Shanmugasundaram - C20616" w:date="2019-06-05T22:20:00Z">
        <w:r w:rsidR="005D2282">
          <w:t xml:space="preserve">are </w:t>
        </w:r>
      </w:ins>
      <w:r w:rsidR="00447282">
        <w:t>added to the project</w:t>
      </w:r>
      <w:del w:id="2068" w:author="Raji Shanmugasundaram - C20616" w:date="2019-06-04T15:21:00Z">
        <w:r w:rsidR="00447282" w:rsidDel="00A3490A">
          <w:delText>,  including jsmn header and source (JSON Parser), ecsdataprocessing header and source (Processes the received data from the Elevator Controller), and ecsdatatypes header (Defines a number of common types used in the project)</w:delText>
        </w:r>
      </w:del>
      <w:r w:rsidR="00447282">
        <w:t>.</w:t>
      </w:r>
      <w:r w:rsidR="00885270">
        <w:t xml:space="preserve"> </w:t>
      </w:r>
      <w:r>
        <w:t xml:space="preserve">To open the Lab 2 project, choose </w:t>
      </w:r>
      <w:r w:rsidRPr="00F4112C">
        <w:rPr>
          <w:rStyle w:val="MenuPath"/>
        </w:rPr>
        <w:t>File</w:t>
      </w:r>
      <w:r w:rsidRPr="00F4112C">
        <w:rPr>
          <w:rStyle w:val="MenuPath"/>
        </w:rPr>
        <w:sym w:font="Wingdings 3" w:char="F086"/>
      </w:r>
      <w:r w:rsidRPr="00F4112C">
        <w:rPr>
          <w:rStyle w:val="MenuPath"/>
        </w:rPr>
        <w:t>Open Project</w:t>
      </w:r>
      <w:r w:rsid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F" w14:textId="77777777" w:rsidTr="001458B3">
        <w:tc>
          <w:tcPr>
            <w:tcW w:w="9638" w:type="dxa"/>
            <w:shd w:val="clear" w:color="auto" w:fill="auto"/>
            <w:vAlign w:val="center"/>
          </w:tcPr>
          <w:p w14:paraId="10921E0E" w14:textId="0EF79C67" w:rsidR="00367CD2" w:rsidRPr="001458B3" w:rsidRDefault="005B3261" w:rsidP="003C4041">
            <w:r>
              <w:rPr>
                <w:noProof/>
                <w:lang w:eastAsia="en-AU"/>
              </w:rPr>
              <w:lastRenderedPageBreak/>
              <mc:AlternateContent>
                <mc:Choice Requires="wps">
                  <w:drawing>
                    <wp:anchor distT="0" distB="0" distL="114300" distR="114300" simplePos="0" relativeHeight="251647488" behindDoc="0" locked="0" layoutInCell="1" allowOverlap="1" wp14:anchorId="1092230F" wp14:editId="4FEF20C9">
                      <wp:simplePos x="0" y="0"/>
                      <wp:positionH relativeFrom="column">
                        <wp:posOffset>11430</wp:posOffset>
                      </wp:positionH>
                      <wp:positionV relativeFrom="paragraph">
                        <wp:posOffset>1021715</wp:posOffset>
                      </wp:positionV>
                      <wp:extent cx="2428240" cy="222250"/>
                      <wp:effectExtent l="19050" t="19050" r="10160" b="2540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22225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596E77" id="Rounded Rectangle 23" o:spid="_x0000_s1026" style="position:absolute;margin-left:.9pt;margin-top:80.45pt;width:191.2pt;height:1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" filled="f" strokecolor="red" strokeweight="2.25pt">
                      <v:stroke joinstyle="miter"/>
                      <v:path arrowok="t"/>
                    </v:roundrect>
                  </w:pict>
                </mc:Fallback>
              </mc:AlternateContent>
            </w:r>
            <w:del w:id="2069" w:author="Raji Shanmugasundaram - C20616" w:date="2019-06-04T15:35:00Z">
              <w:r w:rsidRPr="000A5197" w:rsidDel="00DC748E">
                <w:rPr>
                  <w:noProof/>
                  <w:lang w:eastAsia="en-AU"/>
                </w:rPr>
                <w:drawing>
                  <wp:inline distT="0" distB="0" distL="0" distR="0" wp14:anchorId="10922311" wp14:editId="23C9A0F4">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ins w:id="2070" w:author="Raji Shanmugasundaram - C20616" w:date="2019-06-04T15:36:00Z">
              <w:r w:rsidR="00DC748E">
                <w:rPr>
                  <w:noProof/>
                </w:rPr>
                <w:t xml:space="preserve"> </w:t>
              </w:r>
              <w:r w:rsidR="00DC748E">
                <w:rPr>
                  <w:noProof/>
                </w:rPr>
                <w:drawing>
                  <wp:inline distT="0" distB="0" distL="0" distR="0" wp14:anchorId="26523F98" wp14:editId="093073A1">
                    <wp:extent cx="2438400" cy="18288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8400" cy="1828800"/>
                            </a:xfrm>
                            <a:prstGeom prst="rect">
                              <a:avLst/>
                            </a:prstGeom>
                          </pic:spPr>
                        </pic:pic>
                      </a:graphicData>
                    </a:graphic>
                  </wp:inline>
                </w:drawing>
              </w:r>
            </w:ins>
          </w:p>
        </w:tc>
      </w:tr>
    </w:tbl>
    <w:p w14:paraId="10921E10" w14:textId="74F9AEC6" w:rsidR="00F4112C" w:rsidRDefault="00F4112C" w:rsidP="00F4112C">
      <w:pPr>
        <w:pStyle w:val="NumberedList"/>
        <w:rPr>
          <w:ins w:id="2071" w:author="Raji Shanmugasundaram - C20616" w:date="2019-06-05T22:22:00Z"/>
        </w:rPr>
      </w:pPr>
      <w:r>
        <w:t xml:space="preserve">In the </w:t>
      </w:r>
      <w:r w:rsidRPr="00F4112C">
        <w:rPr>
          <w:rStyle w:val="WindowOrDialogName"/>
        </w:rPr>
        <w:t>Open Project</w:t>
      </w:r>
      <w:r>
        <w:t xml:space="preserve"> window, enter </w:t>
      </w:r>
      <w:r w:rsidR="008909EC">
        <w:rPr>
          <w:rStyle w:val="EnteredValue"/>
        </w:rPr>
        <w:t>C:\MASTERs</w:t>
      </w:r>
      <w:r w:rsidR="008B24FC">
        <w:rPr>
          <w:rStyle w:val="EnteredValue"/>
        </w:rPr>
        <w:t>\21070\</w:t>
      </w:r>
      <w:ins w:id="2072" w:author="Raji Shanmugasundaram - C20616" w:date="2019-06-04T15:36:00Z">
        <w:r w:rsidR="00DC748E" w:rsidRPr="00DC748E">
          <w:t xml:space="preserve"> </w:t>
        </w:r>
        <w:r w:rsidR="00DC748E" w:rsidRPr="00DC748E">
          <w:rPr>
            <w:rStyle w:val="EnteredValue"/>
            <w:rPrChange w:id="2073" w:author="Raji Shanmugasundaram - C20616" w:date="2019-06-04T15:37:00Z">
              <w:rPr/>
            </w:rPrChange>
          </w:rPr>
          <w:t>web_net_server_nvm_mpfs_lab2</w:t>
        </w:r>
      </w:ins>
      <w:del w:id="2074" w:author="Raji Shanmugasundaram - C20616" w:date="2019-06-04T15:36:00Z">
        <w:r w:rsidR="008B24FC" w:rsidDel="00DC748E">
          <w:rPr>
            <w:rStyle w:val="EnteredValue"/>
          </w:rPr>
          <w:delText>net1lab2</w:delText>
        </w:r>
      </w:del>
      <w:r w:rsidRPr="00F4112C">
        <w:rPr>
          <w:rStyle w:val="EnteredValue"/>
        </w:rPr>
        <w:t>\firmware</w:t>
      </w:r>
      <w:r>
        <w:t xml:space="preserve"> into the </w:t>
      </w:r>
      <w:r w:rsidRPr="00F4112C">
        <w:rPr>
          <w:rStyle w:val="FieldName"/>
        </w:rPr>
        <w:t>File name</w:t>
      </w:r>
      <w:r>
        <w:t xml:space="preserve"> text box</w:t>
      </w:r>
      <w:ins w:id="2075" w:author="Raji Shanmugasundaram - C20616" w:date="2019-06-05T22:21:00Z">
        <w:r w:rsidR="005D2282">
          <w:t xml:space="preserve"> or navigate to the file </w:t>
        </w:r>
      </w:ins>
      <w:r>
        <w:t>.</w:t>
      </w:r>
    </w:p>
    <w:p w14:paraId="29B2E402" w14:textId="77777777" w:rsidR="005D2282" w:rsidRDefault="005D2282">
      <w:pPr>
        <w:pStyle w:val="NumberedList"/>
        <w:numPr>
          <w:ilvl w:val="0"/>
          <w:numId w:val="0"/>
        </w:numPr>
        <w:ind w:left="567"/>
        <w:pPrChange w:id="2076" w:author="Raji Shanmugasundaram - C20616" w:date="2019-06-05T22:22:00Z">
          <w:pPr>
            <w:pStyle w:val="NumberedList"/>
          </w:pPr>
        </w:pPrChange>
      </w:pPr>
    </w:p>
    <w:p w14:paraId="10921E11" w14:textId="7324D683" w:rsidR="00F4112C" w:rsidRDefault="00A04F44" w:rsidP="00F4112C">
      <w:pPr>
        <w:pStyle w:val="NumberedList"/>
        <w:rPr>
          <w:ins w:id="2077" w:author="Raji Shanmugasundaram - C20616" w:date="2019-06-05T22:22:00Z"/>
        </w:rPr>
      </w:pPr>
      <w:r>
        <w:t>C</w:t>
      </w:r>
      <w:r w:rsidR="00F4112C">
        <w:t xml:space="preserve">lick on </w:t>
      </w:r>
      <w:ins w:id="2078" w:author="Raji Shanmugasundaram - C20616" w:date="2019-06-04T15:40:00Z">
        <w:r w:rsidR="00DC748E">
          <w:rPr>
            <w:rStyle w:val="EnteredValue"/>
          </w:rPr>
          <w:t>sam_e70_xult_freetos</w:t>
        </w:r>
      </w:ins>
      <w:del w:id="2079" w:author="Raji Shanmugasundaram - C20616" w:date="2019-06-04T15:40:00Z">
        <w:r w:rsidR="008B24FC" w:rsidDel="00DC748E">
          <w:rPr>
            <w:rStyle w:val="EnteredValue"/>
          </w:rPr>
          <w:delText>net1l</w:delText>
        </w:r>
        <w:r w:rsidR="00F4112C" w:rsidRPr="00F4112C" w:rsidDel="00DC748E">
          <w:rPr>
            <w:rStyle w:val="EnteredValue"/>
          </w:rPr>
          <w:delText>ab2</w:delText>
        </w:r>
      </w:del>
      <w:r w:rsidR="00F4112C" w:rsidRPr="00F4112C">
        <w:rPr>
          <w:rStyle w:val="EnteredValue"/>
        </w:rPr>
        <w:t>.</w:t>
      </w:r>
      <w:del w:id="2080" w:author="Raji Shanmugasundaram - C20616" w:date="2019-06-05T22:22:00Z">
        <w:r w:rsidR="00F4112C" w:rsidRPr="00F4112C" w:rsidDel="002123B0">
          <w:rPr>
            <w:rStyle w:val="EnteredValue"/>
          </w:rPr>
          <w:delText>X</w:delText>
        </w:r>
        <w:r w:rsidR="00F4112C" w:rsidDel="002123B0">
          <w:delText xml:space="preserve"> icon</w:delText>
        </w:r>
      </w:del>
      <w:ins w:id="2081" w:author="Raji Shanmugasundaram - C20616" w:date="2019-06-05T22:22:00Z">
        <w:r w:rsidR="002123B0" w:rsidRPr="00F4112C">
          <w:rPr>
            <w:rStyle w:val="EnteredValue"/>
          </w:rPr>
          <w:t>X</w:t>
        </w:r>
        <w:r w:rsidR="002123B0">
          <w:rPr>
            <w:rStyle w:val="EnteredValue"/>
          </w:rPr>
          <w:t xml:space="preserve"> </w:t>
        </w:r>
        <w:r w:rsidR="002123B0">
          <w:t>icon</w:t>
        </w:r>
      </w:ins>
      <w:r w:rsidR="00F4112C">
        <w:t xml:space="preserve"> in the file list.</w:t>
      </w:r>
    </w:p>
    <w:p w14:paraId="0E748780" w14:textId="77777777" w:rsidR="002123B0" w:rsidRDefault="002123B0">
      <w:pPr>
        <w:pStyle w:val="ListParagraph"/>
        <w:rPr>
          <w:ins w:id="2082" w:author="Raji Shanmugasundaram - C20616" w:date="2019-06-05T22:22:00Z"/>
        </w:rPr>
        <w:pPrChange w:id="2083" w:author="Raji Shanmugasundaram - C20616" w:date="2019-06-05T22:22:00Z">
          <w:pPr>
            <w:pStyle w:val="NumberedList"/>
          </w:pPr>
        </w:pPrChange>
      </w:pPr>
    </w:p>
    <w:p w14:paraId="6746493D" w14:textId="77777777" w:rsidR="002123B0" w:rsidRDefault="002123B0">
      <w:pPr>
        <w:pStyle w:val="NumberedList"/>
        <w:numPr>
          <w:ilvl w:val="0"/>
          <w:numId w:val="0"/>
        </w:numPr>
        <w:ind w:left="567"/>
        <w:pPrChange w:id="2084" w:author="Raji Shanmugasundaram - C20616" w:date="2019-06-05T22:22:00Z">
          <w:pPr>
            <w:pStyle w:val="NumberedList"/>
          </w:pPr>
        </w:pPrChange>
      </w:pPr>
    </w:p>
    <w:p w14:paraId="10921E12" w14:textId="4C824A70" w:rsidR="00F4112C" w:rsidRPr="00BA5FE6" w:rsidRDefault="002123B0" w:rsidP="00F4112C">
      <w:pPr>
        <w:pStyle w:val="NumberedList"/>
        <w:rPr>
          <w:rStyle w:val="DialogButton"/>
          <w:rFonts w:ascii="Calibri" w:hAnsi="Calibri"/>
          <w:b w:val="0"/>
          <w:spacing w:val="0"/>
          <w:bdr w:val="none" w:sz="0" w:space="0" w:color="auto"/>
          <w:shd w:val="clear" w:color="auto" w:fill="auto"/>
        </w:rPr>
      </w:pPr>
      <w:ins w:id="2085" w:author="Raji Shanmugasundaram - C20616" w:date="2019-06-04T15:39:00Z">
        <w:r>
          <w:rPr>
            <w:noProof/>
          </w:rPr>
          <w:drawing>
            <wp:anchor distT="0" distB="0" distL="114300" distR="114300" simplePos="0" relativeHeight="251843072" behindDoc="0" locked="0" layoutInCell="1" allowOverlap="1" wp14:anchorId="2E9373EB" wp14:editId="22D0A9CD">
              <wp:simplePos x="0" y="0"/>
              <wp:positionH relativeFrom="column">
                <wp:posOffset>354330</wp:posOffset>
              </wp:positionH>
              <wp:positionV relativeFrom="paragraph">
                <wp:posOffset>359410</wp:posOffset>
              </wp:positionV>
              <wp:extent cx="4110990" cy="2698750"/>
              <wp:effectExtent l="0" t="0" r="3810" b="635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0990" cy="2698750"/>
                      </a:xfrm>
                      <a:prstGeom prst="rect">
                        <a:avLst/>
                      </a:prstGeom>
                    </pic:spPr>
                  </pic:pic>
                </a:graphicData>
              </a:graphic>
              <wp14:sizeRelH relativeFrom="margin">
                <wp14:pctWidth>0</wp14:pctWidth>
              </wp14:sizeRelH>
              <wp14:sizeRelV relativeFrom="margin">
                <wp14:pctHeight>0</wp14:pctHeight>
              </wp14:sizeRelV>
            </wp:anchor>
          </w:drawing>
        </w:r>
      </w:ins>
      <w:r w:rsidR="00DC748E">
        <w:rPr>
          <w:noProof/>
        </w:rPr>
        <mc:AlternateContent>
          <mc:Choice Requires="wps">
            <w:drawing>
              <wp:anchor distT="0" distB="0" distL="114300" distR="114300" simplePos="0" relativeHeight="251649536" behindDoc="0" locked="0" layoutInCell="1" allowOverlap="1" wp14:anchorId="10922313" wp14:editId="3A0EEDCC">
                <wp:simplePos x="0" y="0"/>
                <wp:positionH relativeFrom="column">
                  <wp:posOffset>1565910</wp:posOffset>
                </wp:positionH>
                <wp:positionV relativeFrom="paragraph">
                  <wp:posOffset>1126160</wp:posOffset>
                </wp:positionV>
                <wp:extent cx="983132" cy="160604"/>
                <wp:effectExtent l="19050" t="19050" r="26670" b="1143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3132" cy="1606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F49C0" id="Rounded Rectangle 28" o:spid="_x0000_s1026" style="position:absolute;margin-left:123.3pt;margin-top:88.65pt;width:77.4pt;height:12.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" filled="f" strokecolor="red" strokeweight="2.25pt">
                <v:stroke joinstyle="miter"/>
                <v:path arrowok="t"/>
              </v:roundrect>
            </w:pict>
          </mc:Fallback>
        </mc:AlternateContent>
      </w:r>
      <w:r w:rsidR="00F4112C">
        <w:t xml:space="preserve">Press </w:t>
      </w:r>
      <w:r w:rsidR="00F4112C" w:rsidRPr="00F4112C">
        <w:rPr>
          <w:rStyle w:val="DialogButton"/>
        </w:rPr>
        <w:t>Open Project.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14:paraId="10921E14" w14:textId="77777777" w:rsidTr="001458B3">
        <w:tc>
          <w:tcPr>
            <w:tcW w:w="9638" w:type="dxa"/>
            <w:shd w:val="clear" w:color="auto" w:fill="auto"/>
            <w:vAlign w:val="center"/>
          </w:tcPr>
          <w:p w14:paraId="10921E13" w14:textId="083D4355" w:rsidR="00BA5FE6" w:rsidRPr="001458B3" w:rsidRDefault="005B3261" w:rsidP="009B7656">
            <w:pPr>
              <w:rPr>
                <w:rStyle w:val="DialogButton"/>
                <w:rFonts w:ascii="Calibri" w:hAnsi="Calibri"/>
                <w:b w:val="0"/>
                <w:spacing w:val="0"/>
                <w:bdr w:val="none" w:sz="0" w:space="0" w:color="auto"/>
                <w:shd w:val="clear" w:color="auto" w:fill="auto"/>
              </w:rPr>
            </w:pPr>
            <w:del w:id="2086" w:author="Raji Shanmugasundaram - C20616" w:date="2019-06-04T15:39:00Z">
              <w:r w:rsidRPr="000A5197" w:rsidDel="00DC748E">
                <w:rPr>
                  <w:noProof/>
                  <w:lang w:eastAsia="en-AU"/>
                </w:rPr>
                <w:drawing>
                  <wp:inline distT="0" distB="0" distL="0" distR="0" wp14:anchorId="10922319" wp14:editId="69C57A28">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ins w:id="2087" w:author="Raji Shanmugasundaram - C20616" w:date="2019-06-04T15:39:00Z">
              <w:r w:rsidR="00DC748E">
                <w:rPr>
                  <w:noProof/>
                </w:rPr>
                <w:t xml:space="preserve"> </w:t>
              </w:r>
            </w:ins>
          </w:p>
        </w:tc>
      </w:tr>
    </w:tbl>
    <w:p w14:paraId="10921E15" w14:textId="2865DD9C" w:rsidR="00367FB9" w:rsidRPr="002123B0" w:rsidRDefault="00447282">
      <w:pPr>
        <w:pStyle w:val="NumberedList"/>
        <w:pPrChange w:id="2088" w:author="Raji Shanmugasundaram - C20616" w:date="2019-06-05T22:23:00Z">
          <w:pPr>
            <w:pStyle w:val="NumberedList"/>
            <w:numPr>
              <w:ilvl w:val="0"/>
              <w:numId w:val="0"/>
            </w:numPr>
            <w:ind w:left="0" w:firstLine="0"/>
          </w:pPr>
        </w:pPrChange>
      </w:pPr>
      <w:r w:rsidRPr="002123B0">
        <w:t>The source and header structure for the project is shown below.</w:t>
      </w:r>
      <w:ins w:id="2089" w:author="Raji Shanmugasundaram - C20616" w:date="2019-06-05T23:05:00Z">
        <w:r w:rsidR="00023ACC" w:rsidRPr="00023ACC">
          <w:rPr>
            <w:noProof/>
          </w:rPr>
          <w:t xml:space="preserve"> </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14:paraId="10921E17" w14:textId="77777777" w:rsidTr="001458B3">
        <w:tc>
          <w:tcPr>
            <w:tcW w:w="9633" w:type="dxa"/>
            <w:shd w:val="clear" w:color="auto" w:fill="auto"/>
            <w:vAlign w:val="center"/>
          </w:tcPr>
          <w:p w14:paraId="10921E16" w14:textId="66F367B6" w:rsidR="00367FB9" w:rsidRPr="001458B3" w:rsidRDefault="00023ACC" w:rsidP="00367FB9">
            <w:ins w:id="2090" w:author="Raji Shanmugasundaram - C20616" w:date="2019-06-05T23:05:00Z">
              <w:r>
                <w:rPr>
                  <w:noProof/>
                  <w:lang w:eastAsia="en-AU"/>
                </w:rPr>
                <w:lastRenderedPageBreak/>
                <mc:AlternateContent>
                  <mc:Choice Requires="wps">
                    <w:drawing>
                      <wp:anchor distT="0" distB="0" distL="114300" distR="114300" simplePos="0" relativeHeight="251962880" behindDoc="0" locked="0" layoutInCell="1" allowOverlap="1" wp14:anchorId="0F209183" wp14:editId="57EC4292">
                        <wp:simplePos x="0" y="0"/>
                        <wp:positionH relativeFrom="column">
                          <wp:posOffset>431800</wp:posOffset>
                        </wp:positionH>
                        <wp:positionV relativeFrom="paragraph">
                          <wp:posOffset>13970</wp:posOffset>
                        </wp:positionV>
                        <wp:extent cx="2028825" cy="142240"/>
                        <wp:effectExtent l="19050" t="19050" r="28575" b="10160"/>
                        <wp:wrapNone/>
                        <wp:docPr id="70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1422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C99B6" id="Rounded Rectangle 31" o:spid="_x0000_s1026" style="position:absolute;margin-left:34pt;margin-top:1.1pt;width:159.75pt;height:11.2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" filled="f" strokecolor="red" strokeweight="2.25pt">
                        <v:stroke joinstyle="miter"/>
                        <v:path arrowok="t"/>
                      </v:roundrect>
                    </w:pict>
                  </mc:Fallback>
                </mc:AlternateContent>
              </w:r>
            </w:ins>
            <w:ins w:id="2091" w:author="Raji Shanmugasundaram - C20616" w:date="2019-06-05T22:26:00Z">
              <w:r w:rsidR="002123B0">
                <w:rPr>
                  <w:noProof/>
                  <w:lang w:eastAsia="en-AU"/>
                </w:rPr>
                <mc:AlternateContent>
                  <mc:Choice Requires="wps">
                    <w:drawing>
                      <wp:anchor distT="0" distB="0" distL="114300" distR="114300" simplePos="0" relativeHeight="251931136" behindDoc="0" locked="0" layoutInCell="1" allowOverlap="1" wp14:anchorId="6F2E4177" wp14:editId="1DC2C66A">
                        <wp:simplePos x="0" y="0"/>
                        <wp:positionH relativeFrom="column">
                          <wp:posOffset>607060</wp:posOffset>
                        </wp:positionH>
                        <wp:positionV relativeFrom="paragraph">
                          <wp:posOffset>867410</wp:posOffset>
                        </wp:positionV>
                        <wp:extent cx="902970" cy="200025"/>
                        <wp:effectExtent l="19050" t="19050" r="11430" b="28575"/>
                        <wp:wrapNone/>
                        <wp:docPr id="686"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9BABA" id="Rounded Rectangle 31" o:spid="_x0000_s1026" style="position:absolute;margin-left:47.8pt;margin-top:68.3pt;width:71.1pt;height:15.7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" filled="f" strokecolor="red" strokeweight="2.25pt">
                        <v:stroke joinstyle="miter"/>
                        <v:path arrowok="t"/>
                      </v:roundrect>
                    </w:pict>
                  </mc:Fallback>
                </mc:AlternateContent>
              </w:r>
            </w:ins>
            <w:del w:id="2092" w:author="Raji Shanmugasundaram - C20616" w:date="2019-06-05T22:26:00Z">
              <w:r w:rsidR="0067249F" w:rsidDel="002123B0">
                <w:rPr>
                  <w:noProof/>
                  <w:lang w:eastAsia="en-AU"/>
                </w:rPr>
                <mc:AlternateContent>
                  <mc:Choice Requires="wps">
                    <w:drawing>
                      <wp:anchor distT="0" distB="0" distL="114300" distR="114300" simplePos="0" relativeHeight="251928064" behindDoc="0" locked="0" layoutInCell="1" allowOverlap="1" wp14:anchorId="10922317" wp14:editId="54428F26">
                        <wp:simplePos x="0" y="0"/>
                        <wp:positionH relativeFrom="column">
                          <wp:posOffset>570865</wp:posOffset>
                        </wp:positionH>
                        <wp:positionV relativeFrom="paragraph">
                          <wp:posOffset>848995</wp:posOffset>
                        </wp:positionV>
                        <wp:extent cx="902970" cy="200025"/>
                        <wp:effectExtent l="19050" t="19050" r="11430" b="2857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CC7A1C" id="Rounded Rectangle 31" o:spid="_x0000_s1026" style="position:absolute;margin-left:44.95pt;margin-top:66.85pt;width:71.1pt;height:15.7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" filled="f" strokecolor="red" strokeweight="2.25pt">
                        <v:stroke joinstyle="miter"/>
                        <v:path arrowok="t"/>
                      </v:roundrect>
                    </w:pict>
                  </mc:Fallback>
                </mc:AlternateContent>
              </w:r>
            </w:del>
            <w:r w:rsidR="0067249F">
              <w:rPr>
                <w:noProof/>
                <w:lang w:eastAsia="en-AU"/>
              </w:rPr>
              <mc:AlternateContent>
                <mc:Choice Requires="wps">
                  <w:drawing>
                    <wp:anchor distT="0" distB="0" distL="114300" distR="114300" simplePos="0" relativeHeight="251929088" behindDoc="0" locked="0" layoutInCell="1" allowOverlap="1" wp14:anchorId="10922315" wp14:editId="187A78F4">
                      <wp:simplePos x="0" y="0"/>
                      <wp:positionH relativeFrom="column">
                        <wp:posOffset>614680</wp:posOffset>
                      </wp:positionH>
                      <wp:positionV relativeFrom="paragraph">
                        <wp:posOffset>1156335</wp:posOffset>
                      </wp:positionV>
                      <wp:extent cx="1399540" cy="263525"/>
                      <wp:effectExtent l="19050" t="19050" r="1016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9540"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813C05" id="Rounded Rectangle 224" o:spid="_x0000_s1026" style="position:absolute;margin-left:48.4pt;margin-top:91.05pt;width:110.2pt;height:20.7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" filled="f" strokecolor="red" strokeweight="2.25pt">
                      <v:stroke joinstyle="miter"/>
                      <v:path arrowok="t"/>
                    </v:roundrect>
                  </w:pict>
                </mc:Fallback>
              </mc:AlternateContent>
            </w:r>
            <w:del w:id="2093" w:author="Raji Shanmugasundaram - C20616" w:date="2019-06-04T16:16:00Z">
              <w:r w:rsidR="005B3261" w:rsidRPr="000A5197" w:rsidDel="0067249F">
                <w:rPr>
                  <w:noProof/>
                  <w:lang w:eastAsia="en-AU"/>
                </w:rPr>
                <w:drawing>
                  <wp:inline distT="0" distB="0" distL="0" distR="0" wp14:anchorId="1092231B" wp14:editId="2D7EDB72">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ins w:id="2094" w:author="Raji Shanmugasundaram - C20616" w:date="2019-06-04T16:16:00Z">
              <w:r w:rsidR="0067249F">
                <w:rPr>
                  <w:noProof/>
                </w:rPr>
                <w:t xml:space="preserve"> </w:t>
              </w:r>
              <w:r w:rsidR="0067249F">
                <w:rPr>
                  <w:noProof/>
                </w:rPr>
                <w:drawing>
                  <wp:inline distT="0" distB="0" distL="0" distR="0" wp14:anchorId="62AE4FFA" wp14:editId="76B55DBB">
                    <wp:extent cx="2447925" cy="345757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47925" cy="3457575"/>
                            </a:xfrm>
                            <a:prstGeom prst="rect">
                              <a:avLst/>
                            </a:prstGeom>
                          </pic:spPr>
                        </pic:pic>
                      </a:graphicData>
                    </a:graphic>
                  </wp:inline>
                </w:drawing>
              </w:r>
            </w:ins>
          </w:p>
        </w:tc>
      </w:tr>
    </w:tbl>
    <w:p w14:paraId="10921E18" w14:textId="77777777" w:rsidR="00367FB9" w:rsidRPr="00367FB9" w:rsidRDefault="00367FB9" w:rsidP="00367FB9"/>
    <w:p w14:paraId="10921E19" w14:textId="2FD09D02" w:rsidR="00367FB9" w:rsidRPr="001458B3" w:rsidDel="0067249F" w:rsidRDefault="00367FB9">
      <w:pPr>
        <w:pStyle w:val="Heading2"/>
        <w:rPr>
          <w:del w:id="2095" w:author="Raji Shanmugasundaram - C20616" w:date="2019-06-04T16:17:00Z"/>
        </w:rPr>
        <w:pPrChange w:id="2096" w:author="Raji Shanmugasundaram - C20616" w:date="2019-06-04T16:17:00Z">
          <w:pPr>
            <w:tabs>
              <w:tab w:val="clear" w:pos="284"/>
              <w:tab w:val="clear" w:pos="567"/>
              <w:tab w:val="clear" w:pos="851"/>
              <w:tab w:val="clear" w:pos="1134"/>
              <w:tab w:val="clear" w:pos="1418"/>
              <w:tab w:val="clear" w:pos="1701"/>
              <w:tab w:val="clear" w:pos="1985"/>
              <w:tab w:val="clear" w:pos="2268"/>
            </w:tabs>
            <w:spacing w:after="160" w:line="259" w:lineRule="auto"/>
          </w:pPr>
        </w:pPrChange>
      </w:pPr>
      <w:r>
        <w:br w:type="page"/>
      </w:r>
    </w:p>
    <w:p w14:paraId="10921E1A" w14:textId="47247911" w:rsidR="00795089" w:rsidRDefault="00795089" w:rsidP="0067249F">
      <w:pPr>
        <w:pStyle w:val="Heading2"/>
        <w:rPr>
          <w:ins w:id="2097" w:author="Raji Shanmugasundaram - C20616" w:date="2019-06-04T16:36:00Z"/>
        </w:rPr>
      </w:pPr>
      <w:bookmarkStart w:id="2098" w:name="_Toc488278786"/>
      <w:r>
        <w:t xml:space="preserve">MHC </w:t>
      </w:r>
      <w:ins w:id="2099" w:author="Raji Shanmugasundaram - C20616" w:date="2019-06-05T23:06:00Z">
        <w:r w:rsidR="00023ACC">
          <w:t>Code Generation</w:t>
        </w:r>
      </w:ins>
      <w:del w:id="2100" w:author="Raji Shanmugasundaram - C20616" w:date="2019-06-05T23:05:00Z">
        <w:r w:rsidDel="00023ACC">
          <w:delText>Application</w:delText>
        </w:r>
      </w:del>
      <w:del w:id="2101" w:author="Raji Shanmugasundaram - C20616" w:date="2019-06-05T23:06:00Z">
        <w:r w:rsidDel="00023ACC">
          <w:delText xml:space="preserve"> Configuration</w:delText>
        </w:r>
      </w:del>
      <w:bookmarkEnd w:id="2098"/>
    </w:p>
    <w:p w14:paraId="2F8088EF" w14:textId="6F3CA35D" w:rsidR="00444C17" w:rsidRPr="00DA7209" w:rsidRDefault="00444C17">
      <w:pPr>
        <w:pStyle w:val="NumberedList"/>
        <w:pPrChange w:id="2102" w:author="Raji Shanmugasundaram - C20616" w:date="2019-06-05T22:25:00Z">
          <w:pPr>
            <w:pStyle w:val="Heading2"/>
          </w:pPr>
        </w:pPrChange>
      </w:pPr>
      <w:ins w:id="2103" w:author="Raji Shanmugasundaram - C20616" w:date="2019-06-04T16:36:00Z">
        <w:r>
          <w:t xml:space="preserve">The </w:t>
        </w:r>
      </w:ins>
      <w:ins w:id="2104" w:author="Raji Shanmugasundaram - C20616" w:date="2019-06-05T23:06:00Z">
        <w:r w:rsidR="00023ACC">
          <w:t xml:space="preserve">project </w:t>
        </w:r>
      </w:ins>
      <w:ins w:id="2105" w:author="Raji Shanmugasundaram - C20616" w:date="2019-06-04T16:36:00Z">
        <w:r>
          <w:t xml:space="preserve">configurations are already </w:t>
        </w:r>
      </w:ins>
      <w:ins w:id="2106" w:author="Raji Shanmugasundaram - C20616" w:date="2019-06-05T22:25:00Z">
        <w:r w:rsidR="002123B0">
          <w:t>set,</w:t>
        </w:r>
      </w:ins>
      <w:ins w:id="2107" w:author="Raji Shanmugasundaram - C20616" w:date="2019-06-04T16:36:00Z">
        <w:r>
          <w:t xml:space="preserve"> and we are going to </w:t>
        </w:r>
      </w:ins>
      <w:ins w:id="2108" w:author="Raji Shanmugasundaram - C20616" w:date="2019-06-05T23:06:00Z">
        <w:r w:rsidR="00023ACC">
          <w:t>look</w:t>
        </w:r>
      </w:ins>
      <w:ins w:id="2109" w:author="Raji Shanmugasundaram - C20616" w:date="2019-06-04T16:36:00Z">
        <w:r>
          <w:t xml:space="preserve"> </w:t>
        </w:r>
      </w:ins>
      <w:ins w:id="2110" w:author="Raji Shanmugasundaram - C20616" w:date="2019-06-04T16:37:00Z">
        <w:r>
          <w:t>on the configurations and</w:t>
        </w:r>
      </w:ins>
      <w:ins w:id="2111" w:author="Raji Shanmugasundaram - C20616" w:date="2019-06-04T16:36:00Z">
        <w:r>
          <w:t xml:space="preserve"> </w:t>
        </w:r>
      </w:ins>
      <w:ins w:id="2112" w:author="Raji Shanmugasundaram - C20616" w:date="2019-06-04T16:37:00Z">
        <w:r>
          <w:t>generate the code.</w:t>
        </w:r>
      </w:ins>
      <w:ins w:id="2113" w:author="Raji Shanmugasundaram - C20616" w:date="2019-06-05T22:26:00Z">
        <w:r w:rsidR="002123B0">
          <w:t xml:space="preserve"> (step</w:t>
        </w:r>
      </w:ins>
      <w:ins w:id="2114" w:author="Raji Shanmugasundaram - C20616" w:date="2019-06-05T23:08:00Z">
        <w:r w:rsidR="00023ACC">
          <w:t>s</w:t>
        </w:r>
      </w:ins>
      <w:ins w:id="2115" w:author="Raji Shanmugasundaram - C20616" w:date="2019-06-05T22:26:00Z">
        <w:r w:rsidR="002123B0">
          <w:t xml:space="preserve"> 1.8 -</w:t>
        </w:r>
      </w:ins>
      <w:ins w:id="2116" w:author="Raji Shanmugasundaram - C20616" w:date="2019-06-05T23:08:00Z">
        <w:r w:rsidR="00023ACC">
          <w:t>1.22</w:t>
        </w:r>
      </w:ins>
      <w:ins w:id="2117" w:author="Raji Shanmugasundaram - C20616" w:date="2019-06-05T22:26:00Z">
        <w:r w:rsidR="002123B0">
          <w:t>)</w:t>
        </w:r>
      </w:ins>
    </w:p>
    <w:p w14:paraId="10921E1B" w14:textId="78A7BB96" w:rsidR="00F942C1" w:rsidRPr="002123B0" w:rsidDel="00444C17" w:rsidRDefault="00F942C1">
      <w:pPr>
        <w:pStyle w:val="NumberedList"/>
        <w:rPr>
          <w:del w:id="2118" w:author="Raji Shanmugasundaram - C20616" w:date="2019-06-04T16:36:00Z"/>
          <w:rPrChange w:id="2119" w:author="Raji Shanmugasundaram - C20616" w:date="2019-06-05T22:25:00Z">
            <w:rPr>
              <w:del w:id="2120" w:author="Raji Shanmugasundaram - C20616" w:date="2019-06-04T16:36:00Z"/>
            </w:rPr>
          </w:rPrChange>
        </w:rPr>
        <w:pPrChange w:id="2121" w:author="Raji Shanmugasundaram - C20616" w:date="2019-06-05T22:25:00Z">
          <w:pPr/>
        </w:pPrChange>
      </w:pPr>
      <w:del w:id="2122" w:author="Raji Shanmugasundaram - C20616" w:date="2019-06-04T16:36:00Z">
        <w:r w:rsidRPr="002123B0" w:rsidDel="00444C17">
          <w:rPr>
            <w:rPrChange w:id="2123" w:author="Raji Shanmugasundaram - C20616" w:date="2019-06-05T22:25:00Z">
              <w:rPr/>
            </w:rPrChange>
          </w:rPr>
          <w:delText>The following procedure will add two new applications to the project using MHC. The two new applications are for the Button Controller, and the Network Communications Controller.</w:delText>
        </w:r>
      </w:del>
    </w:p>
    <w:p w14:paraId="10921E1C" w14:textId="43D2DD40" w:rsidR="00AA3128" w:rsidRDefault="00AA3128">
      <w:pPr>
        <w:pStyle w:val="NumberedList"/>
        <w:rPr>
          <w:rStyle w:val="DialogButton"/>
          <w:rFonts w:ascii="Calibri" w:eastAsia="Calibri" w:hAnsi="Calibri"/>
          <w:b w:val="0"/>
          <w:spacing w:val="0"/>
          <w:bdr w:val="none" w:sz="0" w:space="0" w:color="auto"/>
          <w:shd w:val="clear" w:color="auto" w:fill="auto"/>
        </w:rPr>
      </w:pPr>
      <w:r w:rsidRPr="002123B0">
        <w:rPr>
          <w:rStyle w:val="DialogButton"/>
          <w:rFonts w:ascii="Calibri" w:hAnsi="Calibri"/>
          <w:b w:val="0"/>
          <w:spacing w:val="0"/>
          <w:bdr w:val="none" w:sz="0" w:space="0" w:color="auto"/>
          <w:shd w:val="clear" w:color="auto" w:fill="auto"/>
        </w:rPr>
        <w:t>Before the MHC Configuration tool can be used, you need to set lab2 as the main project, by right clicking on the</w:t>
      </w:r>
      <w:ins w:id="2124" w:author="Raji Shanmugasundaram - C20616" w:date="2019-06-04T16:22:00Z">
        <w:r w:rsidR="0067249F" w:rsidRPr="002123B0">
          <w:rPr>
            <w:rStyle w:val="DialogButton"/>
            <w:rFonts w:ascii="Calibri" w:hAnsi="Calibri"/>
            <w:b w:val="0"/>
            <w:spacing w:val="0"/>
            <w:bdr w:val="none" w:sz="0" w:space="0" w:color="auto"/>
            <w:shd w:val="clear" w:color="auto" w:fill="auto"/>
          </w:rPr>
          <w:t xml:space="preserve"> </w:t>
        </w:r>
        <w:r w:rsidR="0067249F" w:rsidRPr="002123B0">
          <w:rPr>
            <w:rStyle w:val="EnteredValue"/>
            <w:bCs/>
            <w:i w:val="0"/>
            <w:color w:val="auto"/>
            <w:rPrChange w:id="2125" w:author="Raji Shanmugasundaram - C20616" w:date="2019-06-05T22:26:00Z">
              <w:rPr>
                <w:rStyle w:val="EnteredValue"/>
              </w:rPr>
            </w:rPrChange>
          </w:rPr>
          <w:t>web_net_server_nvm_mpfs_lab2</w:t>
        </w:r>
      </w:ins>
      <w:del w:id="2126" w:author="Raji Shanmugasundaram - C20616" w:date="2019-06-04T16:22:00Z">
        <w:r w:rsidRPr="002123B0" w:rsidDel="0067249F">
          <w:rPr>
            <w:rStyle w:val="DialogButton"/>
            <w:rFonts w:ascii="Calibri" w:hAnsi="Calibri"/>
            <w:bCs/>
            <w:spacing w:val="0"/>
            <w:bdr w:val="none" w:sz="0" w:space="0" w:color="auto"/>
            <w:shd w:val="clear" w:color="auto" w:fill="auto"/>
            <w:rPrChange w:id="2127" w:author="Raji Shanmugasundaram - C20616" w:date="2019-06-05T22:26:00Z">
              <w:rPr>
                <w:rStyle w:val="DialogButton"/>
                <w:rFonts w:ascii="Calibri" w:hAnsi="Calibri"/>
                <w:b w:val="0"/>
                <w:spacing w:val="0"/>
                <w:bdr w:val="none" w:sz="0" w:space="0" w:color="auto"/>
                <w:shd w:val="clear" w:color="auto" w:fill="auto"/>
              </w:rPr>
            </w:rPrChange>
          </w:rPr>
          <w:delText xml:space="preserve"> </w:delText>
        </w:r>
        <w:r w:rsidR="0089488D" w:rsidRPr="002123B0" w:rsidDel="0067249F">
          <w:rPr>
            <w:rStyle w:val="FolderPath"/>
            <w:rFonts w:ascii="Calibri" w:hAnsi="Calibri"/>
            <w:bCs/>
            <w:i w:val="0"/>
            <w:rPrChange w:id="2128" w:author="Raji Shanmugasundaram - C20616" w:date="2019-06-05T22:26:00Z">
              <w:rPr>
                <w:rStyle w:val="FolderPath"/>
              </w:rPr>
            </w:rPrChange>
          </w:rPr>
          <w:delText>net1l</w:delText>
        </w:r>
        <w:r w:rsidRPr="002123B0" w:rsidDel="0067249F">
          <w:rPr>
            <w:rStyle w:val="FolderPath"/>
            <w:rFonts w:ascii="Calibri" w:hAnsi="Calibri"/>
            <w:bCs/>
            <w:i w:val="0"/>
            <w:rPrChange w:id="2129" w:author="Raji Shanmugasundaram - C20616" w:date="2019-06-05T22:26:00Z">
              <w:rPr>
                <w:rStyle w:val="FolderPath"/>
              </w:rPr>
            </w:rPrChange>
          </w:rPr>
          <w:delText>ab2</w:delText>
        </w:r>
      </w:del>
      <w:r w:rsidRPr="002123B0">
        <w:rPr>
          <w:rStyle w:val="DialogButton"/>
          <w:rFonts w:ascii="Calibri" w:hAnsi="Calibri"/>
          <w:bCs/>
          <w:spacing w:val="0"/>
          <w:bdr w:val="none" w:sz="0" w:space="0" w:color="auto"/>
          <w:shd w:val="clear" w:color="auto" w:fill="auto"/>
          <w:rPrChange w:id="2130" w:author="Raji Shanmugasundaram - C20616" w:date="2019-06-05T22:26:00Z">
            <w:rPr>
              <w:rStyle w:val="DialogButton"/>
              <w:rFonts w:ascii="Calibri" w:hAnsi="Calibri"/>
              <w:b w:val="0"/>
              <w:spacing w:val="0"/>
              <w:bdr w:val="none" w:sz="0" w:space="0" w:color="auto"/>
              <w:shd w:val="clear" w:color="auto" w:fill="auto"/>
            </w:rPr>
          </w:rPrChange>
        </w:rPr>
        <w:t xml:space="preserve"> </w:t>
      </w:r>
      <w:r w:rsidRPr="002123B0">
        <w:rPr>
          <w:rStyle w:val="DialogButton"/>
          <w:rFonts w:ascii="Calibri" w:hAnsi="Calibri"/>
          <w:b w:val="0"/>
          <w:spacing w:val="0"/>
          <w:bdr w:val="none" w:sz="0" w:space="0" w:color="auto"/>
          <w:shd w:val="clear" w:color="auto" w:fill="auto"/>
        </w:rPr>
        <w:t xml:space="preserve">folder under the </w:t>
      </w:r>
      <w:r w:rsidRPr="002123B0">
        <w:rPr>
          <w:rStyle w:val="WindowOrDialogName"/>
          <w:bCs/>
          <w:rPrChange w:id="2131" w:author="Raji Shanmugasundaram - C20616" w:date="2019-06-05T22:26:00Z">
            <w:rPr>
              <w:rStyle w:val="WindowOrDialogName"/>
            </w:rPr>
          </w:rPrChange>
        </w:rPr>
        <w:t>Projects</w:t>
      </w:r>
      <w:r w:rsidRPr="002123B0">
        <w:rPr>
          <w:rStyle w:val="DialogButton"/>
          <w:rFonts w:ascii="Calibri" w:hAnsi="Calibri"/>
          <w:b w:val="0"/>
          <w:spacing w:val="0"/>
          <w:bdr w:val="none" w:sz="0" w:space="0" w:color="auto"/>
          <w:shd w:val="clear" w:color="auto" w:fill="auto"/>
        </w:rPr>
        <w:t xml:space="preserve"> window, and choosing </w:t>
      </w:r>
      <w:r w:rsidRPr="002123B0">
        <w:rPr>
          <w:rStyle w:val="MenuPath"/>
          <w:rFonts w:ascii="Calibri" w:hAnsi="Calibri"/>
          <w:b w:val="0"/>
          <w:u w:val="none"/>
          <w:rPrChange w:id="2132" w:author="Raji Shanmugasundaram - C20616" w:date="2019-06-05T22:25:00Z">
            <w:rPr>
              <w:rStyle w:val="MenuPath"/>
            </w:rPr>
          </w:rPrChange>
        </w:rPr>
        <w:t>Set as Main Project</w:t>
      </w:r>
      <w:r w:rsidRPr="002123B0">
        <w:rPr>
          <w:rStyle w:val="DialogButton"/>
          <w:rFonts w:ascii="Calibri" w:hAnsi="Calibri"/>
          <w:b w:val="0"/>
          <w:spacing w:val="0"/>
          <w:bdr w:val="none" w:sz="0" w:space="0" w:color="auto"/>
          <w:shd w:val="clear" w:color="auto" w:fill="auto"/>
        </w:rPr>
        <w:t xml:space="preserve"> in the popup menu. </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14:paraId="10921E1F" w14:textId="77777777" w:rsidTr="001458B3">
        <w:tc>
          <w:tcPr>
            <w:tcW w:w="4996" w:type="dxa"/>
            <w:shd w:val="clear" w:color="auto" w:fill="auto"/>
            <w:vAlign w:val="center"/>
          </w:tcPr>
          <w:p w14:paraId="10921E1D" w14:textId="7124236D" w:rsidR="00367CD2" w:rsidRPr="001458B3" w:rsidRDefault="002123B0" w:rsidP="003C4041">
            <w:ins w:id="2133" w:author="Raji Shanmugasundaram - C20616" w:date="2019-06-05T22:27:00Z">
              <w:r>
                <w:rPr>
                  <w:noProof/>
                  <w:lang w:eastAsia="en-AU"/>
                </w:rPr>
                <mc:AlternateContent>
                  <mc:Choice Requires="wps">
                    <w:drawing>
                      <wp:anchor distT="0" distB="0" distL="114300" distR="114300" simplePos="0" relativeHeight="251935232" behindDoc="0" locked="0" layoutInCell="1" allowOverlap="1" wp14:anchorId="282CB38B" wp14:editId="26D9CD6A">
                        <wp:simplePos x="0" y="0"/>
                        <wp:positionH relativeFrom="column">
                          <wp:posOffset>216535</wp:posOffset>
                        </wp:positionH>
                        <wp:positionV relativeFrom="paragraph">
                          <wp:posOffset>203200</wp:posOffset>
                        </wp:positionV>
                        <wp:extent cx="1575435" cy="200025"/>
                        <wp:effectExtent l="19050" t="19050" r="24765" b="28575"/>
                        <wp:wrapNone/>
                        <wp:docPr id="690"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5435"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E2BD0" id="Rounded Rectangle 31" o:spid="_x0000_s1026" style="position:absolute;margin-left:17.05pt;margin-top:16pt;width:124.05pt;height:15.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933184" behindDoc="0" locked="0" layoutInCell="1" allowOverlap="1" wp14:anchorId="787459EF" wp14:editId="0CAA265D">
                        <wp:simplePos x="0" y="0"/>
                        <wp:positionH relativeFrom="column">
                          <wp:posOffset>-32385</wp:posOffset>
                        </wp:positionH>
                        <wp:positionV relativeFrom="paragraph">
                          <wp:posOffset>12700</wp:posOffset>
                        </wp:positionV>
                        <wp:extent cx="558800" cy="200025"/>
                        <wp:effectExtent l="19050" t="19050" r="12700" b="28575"/>
                        <wp:wrapNone/>
                        <wp:docPr id="687"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80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04CA6" id="Rounded Rectangle 31" o:spid="_x0000_s1026" style="position:absolute;margin-left:-2.55pt;margin-top:1pt;width:44pt;height:15.7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" filled="f" strokecolor="red" strokeweight="2.25pt">
                        <v:stroke joinstyle="miter"/>
                        <v:path arrowok="t"/>
                      </v:roundrect>
                    </w:pict>
                  </mc:Fallback>
                </mc:AlternateContent>
              </w:r>
            </w:ins>
            <w:ins w:id="2134" w:author="Raji Shanmugasundaram - C20616" w:date="2019-06-04T16:24:00Z">
              <w:r w:rsidR="0067249F">
                <w:rPr>
                  <w:noProof/>
                </w:rPr>
                <w:drawing>
                  <wp:inline distT="0" distB="0" distL="0" distR="0" wp14:anchorId="63574B47" wp14:editId="768E82DE">
                    <wp:extent cx="2055571" cy="1590675"/>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5571" cy="1590675"/>
                            </a:xfrm>
                            <a:prstGeom prst="rect">
                              <a:avLst/>
                            </a:prstGeom>
                          </pic:spPr>
                        </pic:pic>
                      </a:graphicData>
                    </a:graphic>
                  </wp:inline>
                </w:drawing>
              </w:r>
            </w:ins>
            <w:r w:rsidR="005B3261">
              <w:rPr>
                <w:noProof/>
                <w:lang w:eastAsia="en-AU"/>
              </w:rPr>
              <mc:AlternateContent>
                <mc:Choice Requires="wps">
                  <w:drawing>
                    <wp:anchor distT="0" distB="0" distL="114300" distR="114300" simplePos="0" relativeHeight="251648512" behindDoc="0" locked="0" layoutInCell="1" allowOverlap="1" wp14:anchorId="1092231D" wp14:editId="543F6A9F">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0D4FD7" id="Rounded Rectangle 27" o:spid="_x0000_s1026" style="position:absolute;margin-left:242.6pt;margin-top:71.25pt;width:208.6pt;height:22.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del w:id="2135" w:author="Raji Shanmugasundaram - C20616" w:date="2019-06-04T16:22:00Z">
              <w:r w:rsidR="005B3261" w:rsidRPr="000A5197" w:rsidDel="0067249F">
                <w:rPr>
                  <w:noProof/>
                  <w:lang w:eastAsia="en-AU"/>
                </w:rPr>
                <w:drawing>
                  <wp:inline distT="0" distB="0" distL="0" distR="0" wp14:anchorId="1092231F" wp14:editId="1FEA25DD">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77777777" w:rsidR="00367CD2" w:rsidRPr="001458B3" w:rsidRDefault="005B3261" w:rsidP="003C4041">
            <w:r w:rsidRPr="000A5197">
              <w:rPr>
                <w:noProof/>
                <w:lang w:eastAsia="en-AU"/>
              </w:rPr>
              <w:drawing>
                <wp:inline distT="0" distB="0" distL="0" distR="0" wp14:anchorId="10922321" wp14:editId="74BB496D">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p>
        </w:tc>
      </w:tr>
    </w:tbl>
    <w:p w14:paraId="10921E20" w14:textId="513F4788" w:rsidR="00F24F10" w:rsidRDefault="004D1C3E" w:rsidP="00BC0164">
      <w:pPr>
        <w:pStyle w:val="NumberedList"/>
      </w:pPr>
      <w:r>
        <w:t>To l</w:t>
      </w:r>
      <w:r w:rsidR="005F3979">
        <w:t xml:space="preserve">aunch MHC, </w:t>
      </w:r>
      <w:r>
        <w:t>choose</w:t>
      </w:r>
      <w:r w:rsidR="005F3979">
        <w:t xml:space="preserve"> </w:t>
      </w:r>
      <w:r w:rsidR="005F3979" w:rsidRPr="005F3979">
        <w:rPr>
          <w:rStyle w:val="MenuPath"/>
        </w:rPr>
        <w:t>Tools</w:t>
      </w:r>
      <w:r w:rsidR="005F3979">
        <w:rPr>
          <w:rStyle w:val="MenuPath"/>
        </w:rPr>
        <w:sym w:font="Wingdings 3" w:char="F086"/>
      </w:r>
      <w:r w:rsidR="005F3979" w:rsidRPr="005F3979">
        <w:rPr>
          <w:rStyle w:val="MenuPath"/>
        </w:rPr>
        <w:t>Embedded</w:t>
      </w:r>
      <w:r w:rsidR="005F3979">
        <w:rPr>
          <w:rStyle w:val="MenuPath"/>
        </w:rPr>
        <w:sym w:font="Wingdings 3" w:char="F086"/>
      </w:r>
      <w:r w:rsidR="00DD274B" w:rsidRPr="005F3979">
        <w:rPr>
          <w:rStyle w:val="MenuPath"/>
        </w:rPr>
        <w:t xml:space="preserve">MPLAB Harmony </w:t>
      </w:r>
      <w:ins w:id="2136" w:author="Raji Shanmugasundaram - C20616" w:date="2019-06-04T16:25:00Z">
        <w:r w:rsidR="0067249F">
          <w:rPr>
            <w:rStyle w:val="MenuPath"/>
          </w:rPr>
          <w:t xml:space="preserve">3 </w:t>
        </w:r>
      </w:ins>
      <w:r w:rsidR="00DD274B" w:rsidRPr="005F3979">
        <w:rPr>
          <w:rStyle w:val="MenuPath"/>
        </w:rPr>
        <w:t>Configurator</w:t>
      </w:r>
      <w:r>
        <w:t xml:space="preserve"> in the main menu.</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14:paraId="10921E22" w14:textId="77777777" w:rsidTr="001458B3">
        <w:tc>
          <w:tcPr>
            <w:tcW w:w="9993" w:type="dxa"/>
            <w:shd w:val="clear" w:color="auto" w:fill="auto"/>
            <w:vAlign w:val="center"/>
          </w:tcPr>
          <w:p w14:paraId="10921E21" w14:textId="22652E20" w:rsidR="00CB4616" w:rsidRPr="001458B3" w:rsidRDefault="00F54B2B" w:rsidP="003C4041">
            <w:ins w:id="2137" w:author="Raji Shanmugasundaram - C20616" w:date="2019-06-05T22:28:00Z">
              <w:r>
                <w:rPr>
                  <w:noProof/>
                  <w:lang w:eastAsia="en-AU"/>
                </w:rPr>
                <mc:AlternateContent>
                  <mc:Choice Requires="wps">
                    <w:drawing>
                      <wp:anchor distT="0" distB="0" distL="114300" distR="114300" simplePos="0" relativeHeight="251939328" behindDoc="0" locked="0" layoutInCell="1" allowOverlap="1" wp14:anchorId="3B8B290F" wp14:editId="4FFCD900">
                        <wp:simplePos x="0" y="0"/>
                        <wp:positionH relativeFrom="column">
                          <wp:posOffset>6985</wp:posOffset>
                        </wp:positionH>
                        <wp:positionV relativeFrom="paragraph">
                          <wp:posOffset>-36195</wp:posOffset>
                        </wp:positionV>
                        <wp:extent cx="358140" cy="200025"/>
                        <wp:effectExtent l="19050" t="19050" r="22860" b="28575"/>
                        <wp:wrapNone/>
                        <wp:docPr id="69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14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F905F" id="Rounded Rectangle 31" o:spid="_x0000_s1026" style="position:absolute;margin-left:.55pt;margin-top:-2.85pt;width:28.2pt;height:15.7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937280" behindDoc="0" locked="0" layoutInCell="1" allowOverlap="1" wp14:anchorId="16DF1AEA" wp14:editId="321DBF53">
                        <wp:simplePos x="0" y="0"/>
                        <wp:positionH relativeFrom="column">
                          <wp:posOffset>69850</wp:posOffset>
                        </wp:positionH>
                        <wp:positionV relativeFrom="paragraph">
                          <wp:posOffset>149860</wp:posOffset>
                        </wp:positionV>
                        <wp:extent cx="1546225" cy="262890"/>
                        <wp:effectExtent l="19050" t="19050" r="15875" b="22860"/>
                        <wp:wrapNone/>
                        <wp:docPr id="692"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6225" cy="2628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40419" id="Rounded Rectangle 31" o:spid="_x0000_s1026" style="position:absolute;margin-left:5.5pt;margin-top:11.8pt;width:121.75pt;height:20.7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" filled="f" strokecolor="red" strokeweight="2.25pt">
                        <v:stroke joinstyle="miter"/>
                        <v:path arrowok="t"/>
                      </v:roundrect>
                    </w:pict>
                  </mc:Fallback>
                </mc:AlternateContent>
              </w:r>
            </w:ins>
            <w:ins w:id="2138" w:author="Raji Shanmugasundaram - C20616" w:date="2019-06-04T21:15:00Z">
              <w:r w:rsidR="003E4845">
                <w:rPr>
                  <w:noProof/>
                  <w:lang w:eastAsia="en-AU"/>
                </w:rPr>
                <mc:AlternateContent>
                  <mc:Choice Requires="wps">
                    <w:drawing>
                      <wp:anchor distT="0" distB="0" distL="114300" distR="114300" simplePos="0" relativeHeight="251845120" behindDoc="0" locked="0" layoutInCell="1" allowOverlap="1" wp14:anchorId="1770B5AE" wp14:editId="3A41A354">
                        <wp:simplePos x="0" y="0"/>
                        <wp:positionH relativeFrom="column">
                          <wp:posOffset>1640840</wp:posOffset>
                        </wp:positionH>
                        <wp:positionV relativeFrom="paragraph">
                          <wp:posOffset>374650</wp:posOffset>
                        </wp:positionV>
                        <wp:extent cx="2816860" cy="229870"/>
                        <wp:effectExtent l="19050" t="19050" r="21590" b="17780"/>
                        <wp:wrapNone/>
                        <wp:docPr id="53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6860" cy="2298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6D47E7" id="Rounded Rectangle 27" o:spid="_x0000_s1026" style="position:absolute;margin-left:129.2pt;margin-top:29.5pt;width:221.8pt;height:18.1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" filled="f" strokecolor="red" strokeweight="2.25pt">
                        <v:stroke joinstyle="miter"/>
                        <v:path arrowok="t"/>
                      </v:roundrect>
                    </w:pict>
                  </mc:Fallback>
                </mc:AlternateContent>
              </w:r>
            </w:ins>
            <w:del w:id="2139" w:author="Raji Shanmugasundaram - C20616" w:date="2019-06-04T16:27:00Z">
              <w:r w:rsidR="005B3261" w:rsidRPr="000A5197" w:rsidDel="0067249F">
                <w:rPr>
                  <w:noProof/>
                  <w:lang w:eastAsia="en-AU"/>
                </w:rPr>
                <w:drawing>
                  <wp:inline distT="0" distB="0" distL="0" distR="0" wp14:anchorId="10922323" wp14:editId="03238EA2">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ins w:id="2140" w:author="Raji Shanmugasundaram - C20616" w:date="2019-06-04T16:27:00Z">
              <w:r w:rsidR="0067249F">
                <w:rPr>
                  <w:noProof/>
                </w:rPr>
                <w:t xml:space="preserve"> </w:t>
              </w:r>
            </w:ins>
            <w:ins w:id="2141" w:author="Raji Shanmugasundaram - C20616" w:date="2019-06-04T21:15:00Z">
              <w:r w:rsidR="003E4845">
                <w:rPr>
                  <w:noProof/>
                </w:rPr>
                <w:drawing>
                  <wp:inline distT="0" distB="0" distL="0" distR="0" wp14:anchorId="3DA98907" wp14:editId="06238A69">
                    <wp:extent cx="4457700" cy="657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7700" cy="657225"/>
                            </a:xfrm>
                            <a:prstGeom prst="rect">
                              <a:avLst/>
                            </a:prstGeom>
                          </pic:spPr>
                        </pic:pic>
                      </a:graphicData>
                    </a:graphic>
                  </wp:inline>
                </w:drawing>
              </w:r>
            </w:ins>
          </w:p>
        </w:tc>
      </w:tr>
    </w:tbl>
    <w:p w14:paraId="10921E23" w14:textId="3BF1D772" w:rsidR="00DD274B" w:rsidRDefault="00DD274B" w:rsidP="00BC0164">
      <w:pPr>
        <w:pStyle w:val="NumberedList"/>
      </w:pPr>
      <w:r w:rsidRPr="006D192A">
        <w:t xml:space="preserve">In the </w:t>
      </w:r>
      <w:ins w:id="2142" w:author="Raji Shanmugasundaram - C20616" w:date="2019-06-04T21:16:00Z">
        <w:r w:rsidR="003E4845">
          <w:rPr>
            <w:rStyle w:val="WindowOrDialogName"/>
          </w:rPr>
          <w:t>MPLAB Harmony Launcher</w:t>
        </w:r>
      </w:ins>
      <w:del w:id="2143" w:author="Raji Shanmugasundaram - C20616" w:date="2019-06-04T21:16:00Z">
        <w:r w:rsidRPr="005F3979" w:rsidDel="003E4845">
          <w:rPr>
            <w:rStyle w:val="WindowOrDialogName"/>
          </w:rPr>
          <w:delText>Open Configuration</w:delText>
        </w:r>
      </w:del>
      <w:r w:rsidRPr="006D192A">
        <w:t xml:space="preserve"> dialog</w:t>
      </w:r>
      <w:r w:rsidR="00BC0164">
        <w:t xml:space="preserve"> box, make sure the path states </w:t>
      </w:r>
      <w:r w:rsidR="00BC0164">
        <w:br/>
      </w:r>
      <w:r w:rsidRPr="00582371">
        <w:rPr>
          <w:rStyle w:val="FilePath"/>
        </w:rPr>
        <w:t>C:\MASTER</w:t>
      </w:r>
      <w:r w:rsidR="008909EC">
        <w:rPr>
          <w:rStyle w:val="FilePath"/>
        </w:rPr>
        <w:t>s</w:t>
      </w:r>
      <w:r w:rsidR="002B682D">
        <w:rPr>
          <w:rStyle w:val="FilePath"/>
        </w:rPr>
        <w:t>\</w:t>
      </w:r>
      <w:ins w:id="2144" w:author="Raji Shanmugasundaram - C20616" w:date="2019-06-05T22:30:00Z">
        <w:r w:rsidR="00F54B2B">
          <w:rPr>
            <w:rStyle w:val="FilePath"/>
          </w:rPr>
          <w:t>23075\h3</w:t>
        </w:r>
      </w:ins>
      <w:del w:id="2145" w:author="Raji Shanmugasundaram - C20616" w:date="2019-06-05T22:30:00Z">
        <w:r w:rsidR="002B682D" w:rsidDel="00F54B2B">
          <w:rPr>
            <w:rStyle w:val="FilePath"/>
          </w:rPr>
          <w:delText>2107</w:delText>
        </w:r>
        <w:r w:rsidRPr="00582371" w:rsidDel="00F54B2B">
          <w:rPr>
            <w:rStyle w:val="FilePath"/>
          </w:rPr>
          <w:delText>0\</w:delText>
        </w:r>
        <w:r w:rsidR="002B682D" w:rsidDel="00F54B2B">
          <w:rPr>
            <w:rStyle w:val="FilePath"/>
          </w:rPr>
          <w:delText>net1</w:delText>
        </w:r>
        <w:r w:rsidRPr="00582371" w:rsidDel="00F54B2B">
          <w:rPr>
            <w:rStyle w:val="FilePath"/>
          </w:rPr>
          <w:delText>lab2\firmware\src\system_config\default\default.mhc</w:delText>
        </w:r>
      </w:del>
      <w:ins w:id="2146" w:author="Raji Shanmugasundaram - C20616" w:date="2019-06-05T22:30:00Z">
        <w:r w:rsidR="00F54B2B">
          <w:t xml:space="preserve"> </w:t>
        </w:r>
      </w:ins>
      <w:del w:id="2147" w:author="Raji Shanmugasundaram - C20616" w:date="2019-06-05T22:30:00Z">
        <w:r w:rsidR="00BC0164" w:rsidDel="00F54B2B">
          <w:rPr>
            <w:rStyle w:val="FilePath"/>
          </w:rPr>
          <w:br/>
        </w:r>
      </w:del>
      <w:r w:rsidRPr="006D192A">
        <w:t xml:space="preserve">and click on </w:t>
      </w:r>
      <w:del w:id="2148" w:author="Raji Shanmugasundaram - C20616" w:date="2019-06-04T21:17:00Z">
        <w:r w:rsidRPr="005F3979" w:rsidDel="003E4845">
          <w:rPr>
            <w:rStyle w:val="DialogButton"/>
          </w:rPr>
          <w:delText>O</w:delText>
        </w:r>
      </w:del>
      <w:ins w:id="2149" w:author="Raji Shanmugasundaram - C20616" w:date="2019-06-04T21:17:00Z">
        <w:r w:rsidR="003E4845">
          <w:rPr>
            <w:rStyle w:val="DialogButton"/>
          </w:rPr>
          <w:t>Launch</w:t>
        </w:r>
      </w:ins>
      <w:del w:id="2150" w:author="Raji Shanmugasundaram - C20616" w:date="2019-06-04T21:17:00Z">
        <w:r w:rsidRPr="005F3979" w:rsidDel="003E4845">
          <w:rPr>
            <w:rStyle w:val="DialogButton"/>
          </w:rPr>
          <w:delText>pen</w:delText>
        </w:r>
      </w:del>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5" w14:textId="77777777" w:rsidTr="001458B3">
        <w:tc>
          <w:tcPr>
            <w:tcW w:w="9016" w:type="dxa"/>
            <w:shd w:val="clear" w:color="auto" w:fill="auto"/>
            <w:vAlign w:val="center"/>
          </w:tcPr>
          <w:p w14:paraId="10921E24" w14:textId="3CCC0536" w:rsidR="00CB4616" w:rsidRPr="001458B3" w:rsidRDefault="004A5174" w:rsidP="003C4041">
            <w:r>
              <w:rPr>
                <w:noProof/>
                <w:lang w:eastAsia="en-AU"/>
              </w:rPr>
              <mc:AlternateContent>
                <mc:Choice Requires="wps">
                  <w:drawing>
                    <wp:anchor distT="0" distB="0" distL="114300" distR="114300" simplePos="0" relativeHeight="251653632" behindDoc="0" locked="0" layoutInCell="1" allowOverlap="1" wp14:anchorId="10922325" wp14:editId="1C81A269">
                      <wp:simplePos x="0" y="0"/>
                      <wp:positionH relativeFrom="column">
                        <wp:posOffset>3567430</wp:posOffset>
                      </wp:positionH>
                      <wp:positionV relativeFrom="paragraph">
                        <wp:posOffset>1848485</wp:posOffset>
                      </wp:positionV>
                      <wp:extent cx="566420" cy="127635"/>
                      <wp:effectExtent l="19050" t="19050" r="24130" b="24765"/>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 cy="1276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1B5A08" id="Rounded Rectangle 56" o:spid="_x0000_s1026" style="position:absolute;margin-left:280.9pt;margin-top:145.55pt;width:44.6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" filled="f" strokecolor="red" strokeweight="2.25pt">
                      <v:stroke joinstyle="miter"/>
                      <v:path arrowok="t"/>
                    </v:roundrect>
                  </w:pict>
                </mc:Fallback>
              </mc:AlternateContent>
            </w:r>
            <w:del w:id="2151" w:author="Raji Shanmugasundaram - C20616" w:date="2019-06-04T21:10:00Z">
              <w:r w:rsidR="00444C17" w:rsidDel="004A5174">
                <w:rPr>
                  <w:noProof/>
                  <w:lang w:eastAsia="en-AU"/>
                </w:rPr>
                <mc:AlternateContent>
                  <mc:Choice Requires="wps">
                    <w:drawing>
                      <wp:anchor distT="0" distB="0" distL="114300" distR="114300" simplePos="0" relativeHeight="251652608" behindDoc="0" locked="0" layoutInCell="1" allowOverlap="1" wp14:anchorId="10922327" wp14:editId="34404C76">
                        <wp:simplePos x="0" y="0"/>
                        <wp:positionH relativeFrom="column">
                          <wp:posOffset>216535</wp:posOffset>
                        </wp:positionH>
                        <wp:positionV relativeFrom="paragraph">
                          <wp:posOffset>1264285</wp:posOffset>
                        </wp:positionV>
                        <wp:extent cx="4194175" cy="353695"/>
                        <wp:effectExtent l="19050" t="19050" r="15875" b="27305"/>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4175" cy="3536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29355" id="Rounded Rectangle 32" o:spid="_x0000_s1026" style="position:absolute;margin-left:17.05pt;margin-top:99.55pt;width:330.25pt;height:2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" filled="f" strokecolor="red" strokeweight="2.25pt">
                        <v:stroke joinstyle="miter"/>
                        <v:path arrowok="t"/>
                      </v:roundrect>
                    </w:pict>
                  </mc:Fallback>
                </mc:AlternateContent>
              </w:r>
            </w:del>
            <w:del w:id="2152" w:author="Raji Shanmugasundaram - C20616" w:date="2019-06-04T16:29:00Z">
              <w:r w:rsidR="005B3261" w:rsidRPr="000A5197" w:rsidDel="00444C17">
                <w:rPr>
                  <w:noProof/>
                  <w:lang w:eastAsia="en-AU"/>
                </w:rPr>
                <w:drawing>
                  <wp:inline distT="0" distB="0" distL="0" distR="0" wp14:anchorId="10922329" wp14:editId="21C2098C">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ins w:id="2153" w:author="Raji Shanmugasundaram - C20616" w:date="2019-06-04T16:29:00Z">
              <w:r w:rsidR="00444C17">
                <w:rPr>
                  <w:noProof/>
                </w:rPr>
                <w:t xml:space="preserve"> </w:t>
              </w:r>
            </w:ins>
            <w:ins w:id="2154" w:author="Raji Shanmugasundaram - C20616" w:date="2019-06-04T21:10:00Z">
              <w:r>
                <w:rPr>
                  <w:noProof/>
                </w:rPr>
                <w:drawing>
                  <wp:inline distT="0" distB="0" distL="0" distR="0" wp14:anchorId="6B5A67E6" wp14:editId="2BF5044F">
                    <wp:extent cx="4914265" cy="2102631"/>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53535" cy="2119433"/>
                            </a:xfrm>
                            <a:prstGeom prst="rect">
                              <a:avLst/>
                            </a:prstGeom>
                          </pic:spPr>
                        </pic:pic>
                      </a:graphicData>
                    </a:graphic>
                  </wp:inline>
                </w:drawing>
              </w:r>
            </w:ins>
          </w:p>
        </w:tc>
      </w:tr>
    </w:tbl>
    <w:p w14:paraId="29EF874D"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5" w:author="Raji Shanmugasundaram - C20616" w:date="2019-06-05T10:07:00Z"/>
        </w:rPr>
      </w:pPr>
    </w:p>
    <w:p w14:paraId="0A6841ED"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6" w:author="Raji Shanmugasundaram - C20616" w:date="2019-06-05T10:07:00Z"/>
        </w:rPr>
      </w:pPr>
    </w:p>
    <w:p w14:paraId="4552CC77"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7" w:author="Raji Shanmugasundaram - C20616" w:date="2019-06-05T10:07:00Z"/>
        </w:rPr>
      </w:pPr>
    </w:p>
    <w:p w14:paraId="447CF258"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8" w:author="Raji Shanmugasundaram - C20616" w:date="2019-06-05T10:07:00Z"/>
        </w:rPr>
      </w:pPr>
    </w:p>
    <w:p w14:paraId="612E9B3A"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9" w:author="Raji Shanmugasundaram - C20616" w:date="2019-06-05T10:07:00Z"/>
        </w:rPr>
      </w:pPr>
    </w:p>
    <w:p w14:paraId="01AA989F"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60" w:author="Raji Shanmugasundaram - C20616" w:date="2019-06-05T10:07:00Z"/>
        </w:rPr>
      </w:pPr>
    </w:p>
    <w:p w14:paraId="09835BE3"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61" w:author="Raji Shanmugasundaram - C20616" w:date="2019-06-05T10:07:00Z"/>
        </w:rPr>
      </w:pPr>
    </w:p>
    <w:p w14:paraId="346EEBF2" w14:textId="77868410" w:rsidR="003E4845" w:rsidRDefault="0071774B">
      <w:pPr>
        <w:pStyle w:val="NumberedList"/>
        <w:rPr>
          <w:ins w:id="2162" w:author="Raji Shanmugasundaram - C20616" w:date="2019-06-04T21:12:00Z"/>
          <w:noProof/>
        </w:rPr>
        <w:pPrChange w:id="2163" w:author="Raji Shanmugasundaram - C20616" w:date="2019-06-05T22:30: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2164" w:author="Raji Shanmugasundaram - C20616" w:date="2019-06-05T10:11:00Z">
        <w:r>
          <w:rPr>
            <w:noProof/>
          </w:rPr>
          <w:lastRenderedPageBreak/>
          <mc:AlternateContent>
            <mc:Choice Requires="wps">
              <w:drawing>
                <wp:anchor distT="0" distB="0" distL="114300" distR="114300" simplePos="0" relativeHeight="251847168" behindDoc="0" locked="0" layoutInCell="1" allowOverlap="1" wp14:anchorId="4ADF3DFD" wp14:editId="0C1AEBB7">
                  <wp:simplePos x="0" y="0"/>
                  <wp:positionH relativeFrom="page">
                    <wp:posOffset>3383356</wp:posOffset>
                  </wp:positionH>
                  <wp:positionV relativeFrom="paragraph">
                    <wp:posOffset>2513355</wp:posOffset>
                  </wp:positionV>
                  <wp:extent cx="493014" cy="135204"/>
                  <wp:effectExtent l="19050" t="19050" r="21590" b="17780"/>
                  <wp:wrapNone/>
                  <wp:docPr id="538"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014" cy="1352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D49B8B" id="Rounded Rectangle 56" o:spid="_x0000_s1026" style="position:absolute;margin-left:266.4pt;margin-top:197.9pt;width:38.8pt;height:10.65pt;z-index:25184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" filled="f" strokecolor="red" strokeweight="2.25pt">
                  <v:stroke joinstyle="miter"/>
                  <v:path arrowok="t"/>
                  <w10:wrap anchorx="page"/>
                </v:roundrect>
              </w:pict>
            </mc:Fallback>
          </mc:AlternateContent>
        </w:r>
      </w:ins>
      <w:ins w:id="2165" w:author="Raji Shanmugasundaram - C20616" w:date="2019-06-05T10:07:00Z">
        <w:r>
          <w:t>In the nest window the H3 parts and their used Version Number are displayed</w:t>
        </w:r>
      </w:ins>
      <w:ins w:id="2166" w:author="Raji Shanmugasundaram - C20616" w:date="2019-06-05T10:08:00Z">
        <w:r>
          <w:t>. C</w:t>
        </w:r>
        <w:r w:rsidRPr="006D192A">
          <w:t xml:space="preserve">lick on </w:t>
        </w:r>
        <w:r>
          <w:rPr>
            <w:rStyle w:val="DialogButton"/>
          </w:rPr>
          <w:t>Launch</w:t>
        </w:r>
      </w:ins>
      <w:del w:id="2167" w:author="Raji Shanmugasundaram - C20616" w:date="2019-06-05T10:07:00Z">
        <w:r w:rsidR="00447282" w:rsidDel="0071774B">
          <w:br w:type="page"/>
        </w:r>
      </w:del>
      <w:ins w:id="2168" w:author="Raji Shanmugasundaram - C20616" w:date="2019-06-04T21:12:00Z">
        <w:r w:rsidR="003E4845">
          <w:rPr>
            <w:noProof/>
          </w:rPr>
          <w:drawing>
            <wp:inline distT="0" distB="0" distL="0" distR="0" wp14:anchorId="3839603C" wp14:editId="7D44C9A1">
              <wp:extent cx="3745230" cy="2457907"/>
              <wp:effectExtent l="0" t="0" r="762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7943" cy="2466251"/>
                      </a:xfrm>
                      <a:prstGeom prst="rect">
                        <a:avLst/>
                      </a:prstGeom>
                    </pic:spPr>
                  </pic:pic>
                </a:graphicData>
              </a:graphic>
            </wp:inline>
          </w:drawing>
        </w:r>
      </w:ins>
    </w:p>
    <w:p w14:paraId="341BD980" w14:textId="7D62DEEF" w:rsidR="0071774B" w:rsidRDefault="0071774B">
      <w:pPr>
        <w:pStyle w:val="NumberedList"/>
        <w:numPr>
          <w:ilvl w:val="0"/>
          <w:numId w:val="0"/>
        </w:numPr>
        <w:ind w:left="567"/>
        <w:rPr>
          <w:ins w:id="2169" w:author="Raji Shanmugasundaram - C20616" w:date="2019-06-05T10:09:00Z"/>
        </w:rPr>
        <w:pPrChange w:id="2170" w:author="Raji Shanmugasundaram - C20616" w:date="2019-06-05T22: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6E88056A" w14:textId="5F7EF8ED" w:rsidR="0071774B" w:rsidRDefault="0071774B">
      <w:pPr>
        <w:pStyle w:val="NumberedList"/>
        <w:rPr>
          <w:ins w:id="2171" w:author="Raji Shanmugasundaram - C20616" w:date="2019-06-05T10:11:00Z"/>
        </w:rPr>
        <w:pPrChange w:id="2172" w:author="Raji Shanmugasundaram - C20616" w:date="2019-06-05T22:31: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2173" w:author="Raji Shanmugasundaram - C20616" w:date="2019-06-05T10:09:00Z">
        <w:r>
          <w:t>Open the saved state file</w:t>
        </w:r>
      </w:ins>
    </w:p>
    <w:p w14:paraId="10921E26" w14:textId="2DF6245C" w:rsidR="00447282"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74" w:author="Raji Shanmugasundaram - C20616" w:date="2019-06-05T10:15:00Z"/>
          <w:rFonts w:eastAsia="Times New Roman"/>
          <w:lang w:eastAsia="en-AU"/>
        </w:rPr>
      </w:pPr>
      <w:ins w:id="2175" w:author="Raji Shanmugasundaram - C20616" w:date="2019-06-05T10:12:00Z">
        <w:r>
          <w:rPr>
            <w:noProof/>
            <w:lang w:eastAsia="en-AU"/>
          </w:rPr>
          <mc:AlternateContent>
            <mc:Choice Requires="wps">
              <w:drawing>
                <wp:anchor distT="0" distB="0" distL="114300" distR="114300" simplePos="0" relativeHeight="251849216" behindDoc="0" locked="0" layoutInCell="1" allowOverlap="1" wp14:anchorId="2E60545C" wp14:editId="52F8223E">
                  <wp:simplePos x="0" y="0"/>
                  <wp:positionH relativeFrom="column">
                    <wp:posOffset>2523820</wp:posOffset>
                  </wp:positionH>
                  <wp:positionV relativeFrom="paragraph">
                    <wp:posOffset>705511</wp:posOffset>
                  </wp:positionV>
                  <wp:extent cx="924611" cy="151080"/>
                  <wp:effectExtent l="19050" t="19050" r="27940" b="20955"/>
                  <wp:wrapNone/>
                  <wp:docPr id="539"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611" cy="1510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E0748B" id="Rounded Rectangle 56" o:spid="_x0000_s1026" style="position:absolute;margin-left:198.75pt;margin-top:55.55pt;width:72.8pt;height:11.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" filled="f" strokecolor="red" strokeweight="2.25pt">
                  <v:stroke joinstyle="miter"/>
                  <v:path arrowok="t"/>
                </v:roundrect>
              </w:pict>
            </mc:Fallback>
          </mc:AlternateContent>
        </w:r>
      </w:ins>
      <w:ins w:id="2176" w:author="Raji Shanmugasundaram - C20616" w:date="2019-06-05T10:11:00Z">
        <w:r>
          <w:rPr>
            <w:noProof/>
          </w:rPr>
          <w:drawing>
            <wp:inline distT="0" distB="0" distL="0" distR="0" wp14:anchorId="6C0A3662" wp14:editId="14468F00">
              <wp:extent cx="4667250" cy="958063"/>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3706" cy="963494"/>
                      </a:xfrm>
                      <a:prstGeom prst="rect">
                        <a:avLst/>
                      </a:prstGeom>
                    </pic:spPr>
                  </pic:pic>
                </a:graphicData>
              </a:graphic>
            </wp:inline>
          </w:drawing>
        </w:r>
      </w:ins>
      <w:ins w:id="2177" w:author="Raji Shanmugasundaram - C20616" w:date="2019-06-05T10:09:00Z">
        <w:r>
          <w:br/>
        </w:r>
      </w:ins>
    </w:p>
    <w:p w14:paraId="2838DA6C" w14:textId="3393CE2C"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6BCA6E84" w14:textId="3771E9D4" w:rsidR="00DA7209" w:rsidRPr="00F54B2B" w:rsidRDefault="00DA7209">
      <w:pPr>
        <w:pStyle w:val="NumberedList"/>
        <w:rPr>
          <w:ins w:id="2178" w:author="Raji Shanmugasundaram - C20616" w:date="2019-06-05T10:45:00Z"/>
        </w:rPr>
        <w:pPrChange w:id="2179" w:author="Raji Shanmugasundaram - C20616" w:date="2019-06-05T22:31:00Z">
          <w:pPr>
            <w:pStyle w:val="NumberedList"/>
            <w:numPr>
              <w:ilvl w:val="0"/>
              <w:numId w:val="0"/>
            </w:numPr>
            <w:ind w:left="0" w:firstLine="0"/>
          </w:pPr>
        </w:pPrChange>
      </w:pPr>
      <w:ins w:id="2180" w:author="Raji Shanmugasundaram - C20616" w:date="2019-06-05T10:41:00Z">
        <w:r w:rsidRPr="00F54B2B">
          <w:t>Explore and l</w:t>
        </w:r>
      </w:ins>
      <w:ins w:id="2181" w:author="Raji Shanmugasundaram - C20616" w:date="2019-06-05T10:15:00Z">
        <w:r w:rsidR="0071774B" w:rsidRPr="00F54B2B">
          <w:t>ook</w:t>
        </w:r>
      </w:ins>
      <w:ins w:id="2182" w:author="Raji Shanmugasundaram - C20616" w:date="2019-06-05T10:14:00Z">
        <w:r w:rsidR="0071774B" w:rsidRPr="00F54B2B">
          <w:t xml:space="preserve"> on the </w:t>
        </w:r>
      </w:ins>
      <w:del w:id="2183" w:author="Raji Shanmugasundaram - C20616" w:date="2019-06-05T10:14:00Z">
        <w:r w:rsidR="00A04F44" w:rsidRPr="00F54B2B" w:rsidDel="0071774B">
          <w:delText>Expand</w:delText>
        </w:r>
        <w:r w:rsidR="00DD274B" w:rsidRPr="00F54B2B" w:rsidDel="0071774B">
          <w:delText xml:space="preserve"> the</w:delText>
        </w:r>
      </w:del>
      <w:del w:id="2184" w:author="Raji Shanmugasundaram - C20616" w:date="2019-06-05T10:41:00Z">
        <w:r w:rsidR="00DD274B" w:rsidRPr="00F54B2B" w:rsidDel="00DA7209">
          <w:delText xml:space="preserve"> </w:delText>
        </w:r>
      </w:del>
      <w:del w:id="2185" w:author="Raji Shanmugasundaram - C20616" w:date="2019-06-05T10:25:00Z">
        <w:r w:rsidR="005F3979" w:rsidRPr="00F54B2B" w:rsidDel="00001077">
          <w:rPr>
            <w:rStyle w:val="MHCTree"/>
            <w:b w:val="0"/>
            <w:rPrChange w:id="2186" w:author="Raji Shanmugasundaram - C20616" w:date="2019-06-05T22:31:00Z">
              <w:rPr>
                <w:rStyle w:val="MHCTree"/>
              </w:rPr>
            </w:rPrChange>
          </w:rPr>
          <w:delText>A</w:delText>
        </w:r>
      </w:del>
      <w:del w:id="2187" w:author="Raji Shanmugasundaram - C20616" w:date="2019-06-05T10:41:00Z">
        <w:r w:rsidR="005F3979" w:rsidRPr="00F54B2B" w:rsidDel="00DA7209">
          <w:rPr>
            <w:rStyle w:val="MHCTree"/>
            <w:b w:val="0"/>
            <w:rPrChange w:id="2188" w:author="Raji Shanmugasundaram - C20616" w:date="2019-06-05T22:31:00Z">
              <w:rPr>
                <w:rStyle w:val="MHCTree"/>
              </w:rPr>
            </w:rPrChange>
          </w:rPr>
          <w:delText>pplication C</w:delText>
        </w:r>
      </w:del>
      <w:ins w:id="2189" w:author="Raji Shanmugasundaram - C20616" w:date="2019-06-05T10:41:00Z">
        <w:r w:rsidRPr="00F54B2B">
          <w:rPr>
            <w:rStyle w:val="MHCTree"/>
            <w:b w:val="0"/>
          </w:rPr>
          <w:t xml:space="preserve"> c</w:t>
        </w:r>
      </w:ins>
      <w:r w:rsidR="00DD274B" w:rsidRPr="00F54B2B">
        <w:rPr>
          <w:rStyle w:val="MHCTree"/>
          <w:b w:val="0"/>
          <w:rPrChange w:id="2190" w:author="Raji Shanmugasundaram - C20616" w:date="2019-06-05T22:31:00Z">
            <w:rPr>
              <w:rStyle w:val="MHCTree"/>
            </w:rPr>
          </w:rPrChange>
        </w:rPr>
        <w:t>onfiguration</w:t>
      </w:r>
      <w:ins w:id="2191" w:author="Raji Shanmugasundaram - C20616" w:date="2019-06-05T10:41:00Z">
        <w:r w:rsidRPr="00F54B2B">
          <w:rPr>
            <w:rStyle w:val="MHCTree"/>
            <w:b w:val="0"/>
          </w:rPr>
          <w:t>s</w:t>
        </w:r>
      </w:ins>
      <w:r w:rsidR="00DD274B" w:rsidRPr="00F54B2B">
        <w:t xml:space="preserve"> tree</w:t>
      </w:r>
      <w:ins w:id="2192" w:author="Raji Shanmugasundaram - C20616" w:date="2019-06-05T10:24:00Z">
        <w:r w:rsidR="00001077" w:rsidRPr="00F54B2B">
          <w:t xml:space="preserve"> by clicking on the </w:t>
        </w:r>
      </w:ins>
      <w:ins w:id="2193" w:author="Raji Shanmugasundaram - C20616" w:date="2019-06-05T10:41:00Z">
        <w:r w:rsidRPr="00F54B2B">
          <w:t>modules under</w:t>
        </w:r>
      </w:ins>
      <w:ins w:id="2194" w:author="Raji Shanmugasundaram - C20616" w:date="2019-06-05T10:42:00Z">
        <w:r w:rsidRPr="00F54B2B">
          <w:t xml:space="preserve"> Active Components</w:t>
        </w:r>
      </w:ins>
      <w:ins w:id="2195" w:author="Raji Shanmugasundaram - C20616" w:date="2019-06-05T22:37:00Z">
        <w:r w:rsidR="00267131">
          <w:t xml:space="preserve"> </w:t>
        </w:r>
      </w:ins>
      <w:ins w:id="2196" w:author="Raji Shanmugasundaram - C20616" w:date="2019-06-05T22:36:00Z">
        <w:r w:rsidR="00267131">
          <w:t>(step 1.14</w:t>
        </w:r>
      </w:ins>
      <w:ins w:id="2197" w:author="Raji Shanmugasundaram - C20616" w:date="2019-06-05T22:37:00Z">
        <w:r w:rsidR="00267131">
          <w:t xml:space="preserve"> and 1.15</w:t>
        </w:r>
      </w:ins>
      <w:ins w:id="2198" w:author="Raji Shanmugasundaram - C20616" w:date="2019-06-05T22:38:00Z">
        <w:r w:rsidR="00267131">
          <w:t>- can be skipped</w:t>
        </w:r>
      </w:ins>
      <w:ins w:id="2199" w:author="Raji Shanmugasundaram - C20616" w:date="2019-06-05T22:48:00Z">
        <w:r w:rsidR="00EB0832">
          <w:t xml:space="preserve"> and continue from 1.16</w:t>
        </w:r>
      </w:ins>
      <w:ins w:id="2200" w:author="Raji Shanmugasundaram - C20616" w:date="2019-06-05T22:36:00Z">
        <w:r w:rsidR="00267131">
          <w:t>)</w:t>
        </w:r>
      </w:ins>
      <w:ins w:id="2201" w:author="Raji Shanmugasundaram - C20616" w:date="2019-06-05T10:42:00Z">
        <w:r w:rsidRPr="00F54B2B">
          <w:t xml:space="preserve">. </w:t>
        </w:r>
      </w:ins>
    </w:p>
    <w:p w14:paraId="10921E27" w14:textId="4885DB48" w:rsidR="00DD274B" w:rsidRPr="00F54B2B" w:rsidDel="0071774B" w:rsidRDefault="00F54B2B">
      <w:pPr>
        <w:pStyle w:val="NumberedList"/>
        <w:rPr>
          <w:del w:id="2202" w:author="Raji Shanmugasundaram - C20616" w:date="2019-06-05T10:11:00Z"/>
        </w:rPr>
      </w:pPr>
      <w:ins w:id="2203" w:author="Raji Shanmugasundaram - C20616" w:date="2019-06-05T22:32:00Z">
        <w:r>
          <w:t>Click and c</w:t>
        </w:r>
      </w:ins>
      <w:ins w:id="2204" w:author="Raji Shanmugasundaram - C20616" w:date="2019-06-05T10:42:00Z">
        <w:r w:rsidR="00DA7209" w:rsidRPr="00F54B2B">
          <w:t xml:space="preserve">heck the </w:t>
        </w:r>
      </w:ins>
      <w:ins w:id="2205" w:author="Raji Shanmugasundaram - C20616" w:date="2019-06-05T22:33:00Z">
        <w:r w:rsidR="00267131">
          <w:t>“</w:t>
        </w:r>
      </w:ins>
      <w:ins w:id="2206" w:author="Raji Shanmugasundaram - C20616" w:date="2019-06-05T10:24:00Z">
        <w:r w:rsidR="00001077" w:rsidRPr="00F54B2B">
          <w:rPr>
            <w:b/>
            <w:bCs/>
            <w:rPrChange w:id="2207" w:author="Raji Shanmugasundaram - C20616" w:date="2019-06-05T22:32:00Z">
              <w:rPr/>
            </w:rPrChange>
          </w:rPr>
          <w:t>Core</w:t>
        </w:r>
      </w:ins>
      <w:ins w:id="2208" w:author="Raji Shanmugasundaram - C20616" w:date="2019-06-05T22:33:00Z">
        <w:r w:rsidR="00267131">
          <w:rPr>
            <w:b/>
            <w:bCs/>
          </w:rPr>
          <w:t>”</w:t>
        </w:r>
      </w:ins>
      <w:ins w:id="2209" w:author="Raji Shanmugasundaram - C20616" w:date="2019-06-05T10:24:00Z">
        <w:r w:rsidR="00001077" w:rsidRPr="00F54B2B">
          <w:rPr>
            <w:b/>
            <w:bCs/>
            <w:rPrChange w:id="2210" w:author="Raji Shanmugasundaram - C20616" w:date="2019-06-05T22:32:00Z">
              <w:rPr/>
            </w:rPrChange>
          </w:rPr>
          <w:t xml:space="preserve"> </w:t>
        </w:r>
        <w:r w:rsidR="00001077" w:rsidRPr="00F54B2B">
          <w:t>option under Active Components</w:t>
        </w:r>
      </w:ins>
      <w:r w:rsidR="00DD274B" w:rsidRPr="00F54B2B">
        <w:t>.</w:t>
      </w:r>
      <w:ins w:id="2211" w:author="Raji Shanmugasundaram - C20616" w:date="2019-06-05T10:11:00Z">
        <w:r w:rsidR="0071774B" w:rsidRPr="00F54B2B">
          <w:t xml:space="preserve"> </w:t>
        </w:r>
      </w:ins>
      <w:ins w:id="2212" w:author="Raji Shanmugasundaram - C20616" w:date="2019-06-05T22:32:00Z">
        <w:r>
          <w:t xml:space="preserve">On right hand side the </w:t>
        </w:r>
        <w:r w:rsidR="00267131">
          <w:t xml:space="preserve">Configuration options are </w:t>
        </w:r>
      </w:ins>
      <w:ins w:id="2213" w:author="Raji Shanmugasundaram - C20616" w:date="2019-06-05T22:38:00Z">
        <w:r w:rsidR="00267131">
          <w:t>displayed,</w:t>
        </w:r>
      </w:ins>
      <w:ins w:id="2214" w:author="Raji Shanmugasundaram - C20616" w:date="2019-06-05T22:33:00Z">
        <w:r w:rsidR="00267131">
          <w:t xml:space="preserve"> check the</w:t>
        </w:r>
      </w:ins>
    </w:p>
    <w:p w14:paraId="10921E28" w14:textId="3DFF5FAF" w:rsidR="00DD274B" w:rsidRPr="00F54B2B" w:rsidDel="00001077" w:rsidRDefault="009D6EED">
      <w:pPr>
        <w:pStyle w:val="NumberedList"/>
        <w:rPr>
          <w:del w:id="2215" w:author="Raji Shanmugasundaram - C20616" w:date="2019-06-05T10:25:00Z"/>
        </w:rPr>
      </w:pPr>
      <w:del w:id="2216" w:author="Raji Shanmugasundaram - C20616" w:date="2019-06-04T16:33:00Z">
        <w:r w:rsidRPr="00F54B2B" w:rsidDel="00444C17">
          <w:delText>Set the</w:delText>
        </w:r>
      </w:del>
      <w:r w:rsidRPr="00F54B2B">
        <w:t xml:space="preserve"> </w:t>
      </w:r>
      <w:ins w:id="2217" w:author="Raji Shanmugasundaram - C20616" w:date="2019-06-05T22:33:00Z">
        <w:r w:rsidR="00267131">
          <w:t>“</w:t>
        </w:r>
      </w:ins>
      <w:r w:rsidRPr="00267131">
        <w:rPr>
          <w:rStyle w:val="MHCOption"/>
          <w:bCs/>
          <w:i w:val="0"/>
          <w:rPrChange w:id="2218" w:author="Raji Shanmugasundaram - C20616" w:date="2019-06-05T22:33:00Z">
            <w:rPr>
              <w:rStyle w:val="MHCOption"/>
            </w:rPr>
          </w:rPrChange>
        </w:rPr>
        <w:t>Number</w:t>
      </w:r>
      <w:r w:rsidR="00DD274B" w:rsidRPr="00267131">
        <w:rPr>
          <w:rStyle w:val="MHCOption"/>
          <w:bCs/>
          <w:i w:val="0"/>
          <w:rPrChange w:id="2219" w:author="Raji Shanmugasundaram - C20616" w:date="2019-06-05T22:33:00Z">
            <w:rPr>
              <w:rStyle w:val="MHCOption"/>
            </w:rPr>
          </w:rPrChange>
        </w:rPr>
        <w:t xml:space="preserve"> of </w:t>
      </w:r>
      <w:del w:id="2220" w:author="Raji Shanmugasundaram - C20616" w:date="2019-06-04T16:43:00Z">
        <w:r w:rsidR="00DD274B" w:rsidRPr="00267131" w:rsidDel="00EB0B02">
          <w:rPr>
            <w:rStyle w:val="MHCOption"/>
            <w:bCs/>
            <w:i w:val="0"/>
            <w:rPrChange w:id="2221" w:author="Raji Shanmugasundaram - C20616" w:date="2019-06-05T22:33:00Z">
              <w:rPr>
                <w:rStyle w:val="MHCOption"/>
              </w:rPr>
            </w:rPrChange>
          </w:rPr>
          <w:delText>Applications</w:delText>
        </w:r>
        <w:r w:rsidR="00DD274B" w:rsidRPr="00267131" w:rsidDel="00EB0B02">
          <w:rPr>
            <w:b/>
            <w:bCs/>
            <w:rPrChange w:id="2222" w:author="Raji Shanmugasundaram - C20616" w:date="2019-06-05T22:33:00Z">
              <w:rPr/>
            </w:rPrChange>
          </w:rPr>
          <w:delText xml:space="preserve"> option</w:delText>
        </w:r>
      </w:del>
      <w:ins w:id="2223" w:author="Raji Shanmugasundaram - C20616" w:date="2019-06-04T16:43:00Z">
        <w:r w:rsidR="00EB0B02" w:rsidRPr="00267131">
          <w:rPr>
            <w:rStyle w:val="MHCOption"/>
            <w:bCs/>
            <w:i w:val="0"/>
            <w:rPrChange w:id="2224" w:author="Raji Shanmugasundaram - C20616" w:date="2019-06-05T22:33:00Z">
              <w:rPr>
                <w:rStyle w:val="MHCOption"/>
              </w:rPr>
            </w:rPrChange>
          </w:rPr>
          <w:t>Applications</w:t>
        </w:r>
        <w:r w:rsidR="00EB0B02" w:rsidRPr="00F54B2B">
          <w:t xml:space="preserve"> </w:t>
        </w:r>
      </w:ins>
      <w:ins w:id="2225" w:author="Raji Shanmugasundaram - C20616" w:date="2019-06-05T22:33:00Z">
        <w:r w:rsidR="00267131">
          <w:t>“</w:t>
        </w:r>
      </w:ins>
      <w:ins w:id="2226" w:author="Raji Shanmugasundaram - C20616" w:date="2019-06-04T16:43:00Z">
        <w:r w:rsidR="00EB0B02" w:rsidRPr="00F54B2B">
          <w:t>options</w:t>
        </w:r>
      </w:ins>
      <w:ins w:id="2227" w:author="Raji Shanmugasundaram - C20616" w:date="2019-06-05T10:45:00Z">
        <w:r w:rsidR="00DA7209" w:rsidRPr="00F54B2B">
          <w:t xml:space="preserve"> under Configuration Options</w:t>
        </w:r>
      </w:ins>
      <w:ins w:id="2228" w:author="Raji Shanmugasundaram - C20616" w:date="2019-06-05T23:08:00Z">
        <w:r w:rsidR="00023ACC">
          <w:t xml:space="preserve"> which</w:t>
        </w:r>
      </w:ins>
      <w:r w:rsidR="00DD274B" w:rsidRPr="00F54B2B">
        <w:t xml:space="preserve"> </w:t>
      </w:r>
      <w:ins w:id="2229" w:author="Raji Shanmugasundaram - C20616" w:date="2019-06-04T16:33:00Z">
        <w:r w:rsidR="00444C17" w:rsidRPr="00F54B2B">
          <w:t>is set to 2</w:t>
        </w:r>
      </w:ins>
      <w:ins w:id="2230" w:author="Raji Shanmugasundaram - C20616" w:date="2019-06-05T10:45:00Z">
        <w:r w:rsidR="00DA7209" w:rsidRPr="00F54B2B">
          <w:t>.</w:t>
        </w:r>
      </w:ins>
      <w:del w:id="2231" w:author="Raji Shanmugasundaram - C20616" w:date="2019-06-04T16:33:00Z">
        <w:r w:rsidR="00DD274B" w:rsidRPr="00F54B2B" w:rsidDel="00444C17">
          <w:delText xml:space="preserve">to </w:delText>
        </w:r>
        <w:r w:rsidR="00DD274B" w:rsidRPr="00F54B2B" w:rsidDel="00444C17">
          <w:rPr>
            <w:rStyle w:val="MHCTextBox"/>
            <w:rFonts w:ascii="Calibri" w:hAnsi="Calibri"/>
            <w:b w:val="0"/>
            <w:u w:val="none"/>
            <w:rPrChange w:id="2232" w:author="Raji Shanmugasundaram - C20616" w:date="2019-06-05T22:31:00Z">
              <w:rPr>
                <w:rStyle w:val="MHCTextBox"/>
              </w:rPr>
            </w:rPrChange>
          </w:rPr>
          <w:delText>3</w:delText>
        </w:r>
        <w:r w:rsidR="00DD274B" w:rsidRPr="00F54B2B" w:rsidDel="00444C17">
          <w:delText>.</w:delText>
        </w:r>
      </w:del>
    </w:p>
    <w:p w14:paraId="24CC5714" w14:textId="27E0DE49" w:rsidR="00A21F39" w:rsidRPr="00F54B2B" w:rsidRDefault="00F37524">
      <w:pPr>
        <w:pStyle w:val="NumberedList"/>
        <w:rPr>
          <w:ins w:id="2233" w:author="Raji Shanmugasundaram - C20616" w:date="2019-06-05T10:45:00Z"/>
          <w:rPrChange w:id="2234" w:author="Raji Shanmugasundaram - C20616" w:date="2019-06-05T22:31:00Z">
            <w:rPr>
              <w:ins w:id="2235" w:author="Raji Shanmugasundaram - C20616" w:date="2019-06-05T10:45:00Z"/>
              <w:noProof/>
            </w:rPr>
          </w:rPrChange>
        </w:rPr>
        <w:pPrChange w:id="2236" w:author="Raji Shanmugasundaram - C20616" w:date="2019-06-05T22:31:00Z">
          <w:pPr>
            <w:pStyle w:val="NumberedList"/>
            <w:numPr>
              <w:ilvl w:val="0"/>
              <w:numId w:val="0"/>
            </w:numPr>
            <w:ind w:left="0" w:firstLine="0"/>
          </w:pPr>
        </w:pPrChange>
      </w:pPr>
      <w:bookmarkStart w:id="2237" w:name="_Ref458191612"/>
      <w:r w:rsidRPr="00F54B2B">
        <w:t>Expa</w:t>
      </w:r>
      <w:ins w:id="2238" w:author="Raji Shanmugasundaram - C20616" w:date="2019-06-04T21:08:00Z">
        <w:r w:rsidR="004A5174" w:rsidRPr="00F54B2B">
          <w:t>n</w:t>
        </w:r>
      </w:ins>
      <w:del w:id="2239" w:author="Raji Shanmugasundaram - C20616" w:date="2019-06-04T21:08:00Z">
        <w:r w:rsidRPr="00F54B2B" w:rsidDel="004A5174">
          <w:delText>n</w:delText>
        </w:r>
      </w:del>
      <w:r w:rsidRPr="00F54B2B">
        <w:t xml:space="preserve">d both Application </w:t>
      </w:r>
      <w:del w:id="2240" w:author="Raji Shanmugasundaram - C20616" w:date="2019-06-05T22:34:00Z">
        <w:r w:rsidR="00F526F6" w:rsidRPr="00F54B2B" w:rsidDel="00267131">
          <w:delText>1</w:delText>
        </w:r>
      </w:del>
      <w:ins w:id="2241" w:author="Raji Shanmugasundaram - C20616" w:date="2019-06-05T22:34:00Z">
        <w:r w:rsidR="00267131">
          <w:t>0</w:t>
        </w:r>
      </w:ins>
      <w:r w:rsidRPr="00F54B2B">
        <w:t xml:space="preserve"> and </w:t>
      </w:r>
      <w:del w:id="2242" w:author="Raji Shanmugasundaram - C20616" w:date="2019-06-05T22:34:00Z">
        <w:r w:rsidR="00F526F6" w:rsidRPr="00F54B2B" w:rsidDel="00267131">
          <w:delText>2</w:delText>
        </w:r>
      </w:del>
      <w:ins w:id="2243" w:author="Raji Shanmugasundaram - C20616" w:date="2019-06-05T22:34:00Z">
        <w:r w:rsidR="00267131">
          <w:t>1</w:t>
        </w:r>
      </w:ins>
      <w:r w:rsidR="00A35444" w:rsidRPr="00F54B2B">
        <w:t xml:space="preserve"> Configuration trees</w:t>
      </w:r>
      <w:r w:rsidR="007E0194" w:rsidRPr="00F54B2B">
        <w:t xml:space="preserve">, and </w:t>
      </w:r>
      <w:del w:id="2244" w:author="Raji Shanmugasundaram - C20616" w:date="2019-06-04T16:35:00Z">
        <w:r w:rsidR="007E0194" w:rsidRPr="00F54B2B" w:rsidDel="00444C17">
          <w:delText xml:space="preserve">set </w:delText>
        </w:r>
      </w:del>
      <w:r w:rsidR="007E0194" w:rsidRPr="00F54B2B">
        <w:t xml:space="preserve">the </w:t>
      </w:r>
      <w:r w:rsidR="005F3979" w:rsidRPr="00F54B2B">
        <w:rPr>
          <w:rStyle w:val="MHCOption"/>
          <w:b w:val="0"/>
          <w:i w:val="0"/>
          <w:rPrChange w:id="2245" w:author="Raji Shanmugasundaram - C20616" w:date="2019-06-05T22:31:00Z">
            <w:rPr>
              <w:rStyle w:val="MHCOption"/>
            </w:rPr>
          </w:rPrChange>
        </w:rPr>
        <w:t>A</w:t>
      </w:r>
      <w:r w:rsidR="007E0194" w:rsidRPr="00F54B2B">
        <w:rPr>
          <w:rStyle w:val="MHCOption"/>
          <w:b w:val="0"/>
          <w:i w:val="0"/>
          <w:rPrChange w:id="2246" w:author="Raji Shanmugasundaram - C20616" w:date="2019-06-05T22:31:00Z">
            <w:rPr>
              <w:rStyle w:val="MHCOption"/>
            </w:rPr>
          </w:rPrChange>
        </w:rPr>
        <w:t xml:space="preserve">pplication </w:t>
      </w:r>
      <w:r w:rsidR="005F3979" w:rsidRPr="00F54B2B">
        <w:rPr>
          <w:rStyle w:val="MHCOption"/>
          <w:b w:val="0"/>
          <w:i w:val="0"/>
          <w:rPrChange w:id="2247" w:author="Raji Shanmugasundaram - C20616" w:date="2019-06-05T22:31:00Z">
            <w:rPr>
              <w:rStyle w:val="MHCOption"/>
            </w:rPr>
          </w:rPrChange>
        </w:rPr>
        <w:t>N</w:t>
      </w:r>
      <w:r w:rsidR="007E0194" w:rsidRPr="00F54B2B">
        <w:rPr>
          <w:rStyle w:val="MHCOption"/>
          <w:b w:val="0"/>
          <w:i w:val="0"/>
          <w:rPrChange w:id="2248" w:author="Raji Shanmugasundaram - C20616" w:date="2019-06-05T22:31:00Z">
            <w:rPr>
              <w:rStyle w:val="MHCOption"/>
            </w:rPr>
          </w:rPrChange>
        </w:rPr>
        <w:t>ame</w:t>
      </w:r>
      <w:r w:rsidR="007E0194" w:rsidRPr="00F54B2B">
        <w:t xml:space="preserve"> </w:t>
      </w:r>
      <w:ins w:id="2249" w:author="Raji Shanmugasundaram - C20616" w:date="2019-06-04T16:35:00Z">
        <w:r w:rsidR="00444C17" w:rsidRPr="00F54B2B">
          <w:t>is set to</w:t>
        </w:r>
      </w:ins>
      <w:del w:id="2250" w:author="Raji Shanmugasundaram - C20616" w:date="2019-06-04T16:35:00Z">
        <w:r w:rsidR="007E0194" w:rsidRPr="00F54B2B" w:rsidDel="00444C17">
          <w:delText>option to</w:delText>
        </w:r>
      </w:del>
      <w:r w:rsidR="00DD274B" w:rsidRPr="00F54B2B">
        <w:t xml:space="preserve"> </w:t>
      </w:r>
      <w:del w:id="2251" w:author="Raji Shanmugasundaram - C20616" w:date="2019-06-04T16:34:00Z">
        <w:r w:rsidR="00DD274B" w:rsidRPr="00267131" w:rsidDel="00444C17">
          <w:rPr>
            <w:rStyle w:val="MHCTextBox"/>
            <w:rFonts w:ascii="Calibri" w:hAnsi="Calibri"/>
            <w:bCs/>
            <w:u w:val="none"/>
            <w:rPrChange w:id="2252" w:author="Raji Shanmugasundaram - C20616" w:date="2019-06-05T22:34:00Z">
              <w:rPr>
                <w:rStyle w:val="MHCTextBox"/>
              </w:rPr>
            </w:rPrChange>
          </w:rPr>
          <w:delText>buttoncontrol</w:delText>
        </w:r>
      </w:del>
      <w:ins w:id="2253" w:author="Raji Shanmugasundaram - C20616" w:date="2019-06-04T16:34:00Z">
        <w:r w:rsidR="00444C17" w:rsidRPr="00267131">
          <w:rPr>
            <w:rStyle w:val="MHCTextBox"/>
            <w:rFonts w:ascii="Calibri" w:hAnsi="Calibri"/>
            <w:bCs/>
            <w:u w:val="none"/>
            <w:rPrChange w:id="2254" w:author="Raji Shanmugasundaram - C20616" w:date="2019-06-05T22:34:00Z">
              <w:rPr>
                <w:rStyle w:val="MHCTextBox"/>
              </w:rPr>
            </w:rPrChange>
          </w:rPr>
          <w:t>app</w:t>
        </w:r>
      </w:ins>
      <w:ins w:id="2255" w:author="Raji Shanmugasundaram - C20616" w:date="2019-06-05T22:35:00Z">
        <w:r w:rsidR="00267131">
          <w:rPr>
            <w:rStyle w:val="MHCTextBox"/>
            <w:rFonts w:ascii="Calibri" w:hAnsi="Calibri"/>
            <w:bCs/>
            <w:u w:val="none"/>
          </w:rPr>
          <w:t xml:space="preserve"> </w:t>
        </w:r>
        <w:r w:rsidR="00267131" w:rsidRPr="00267131">
          <w:rPr>
            <w:rStyle w:val="MHCTextBox"/>
            <w:rFonts w:ascii="Calibri" w:hAnsi="Calibri"/>
            <w:b w:val="0"/>
            <w:u w:val="none"/>
            <w:rPrChange w:id="2256" w:author="Raji Shanmugasundaram - C20616" w:date="2019-06-05T22:35:00Z">
              <w:rPr>
                <w:rStyle w:val="MHCTextBox"/>
                <w:rFonts w:ascii="Calibri" w:hAnsi="Calibri"/>
                <w:bCs/>
                <w:u w:val="none"/>
              </w:rPr>
            </w:rPrChange>
          </w:rPr>
          <w:t>(Application Interface)</w:t>
        </w:r>
      </w:ins>
      <w:r w:rsidR="007E0194" w:rsidRPr="00267131">
        <w:t xml:space="preserve"> </w:t>
      </w:r>
      <w:r w:rsidR="007E0194" w:rsidRPr="00F54B2B">
        <w:t>for Applicat</w:t>
      </w:r>
      <w:r w:rsidR="00F526F6" w:rsidRPr="00F54B2B">
        <w:t xml:space="preserve">ion </w:t>
      </w:r>
      <w:ins w:id="2257" w:author="Raji Shanmugasundaram - C20616" w:date="2019-06-05T22:34:00Z">
        <w:r w:rsidR="00267131">
          <w:t>0</w:t>
        </w:r>
      </w:ins>
      <w:del w:id="2258" w:author="Raji Shanmugasundaram - C20616" w:date="2019-06-05T22:34:00Z">
        <w:r w:rsidR="00F526F6" w:rsidRPr="00F54B2B" w:rsidDel="00267131">
          <w:delText>1</w:delText>
        </w:r>
      </w:del>
      <w:r w:rsidR="007E0194" w:rsidRPr="00F54B2B">
        <w:t xml:space="preserve">, and </w:t>
      </w:r>
      <w:ins w:id="2259" w:author="Raji Shanmugasundaram - C20616" w:date="2019-06-04T16:34:00Z">
        <w:r w:rsidR="00444C17" w:rsidRPr="00267131">
          <w:rPr>
            <w:rStyle w:val="MHCTextBox"/>
            <w:rFonts w:ascii="Calibri" w:hAnsi="Calibri"/>
            <w:bCs/>
            <w:u w:val="none"/>
            <w:rPrChange w:id="2260" w:author="Raji Shanmugasundaram - C20616" w:date="2019-06-05T22:34:00Z">
              <w:rPr>
                <w:rStyle w:val="MHCTextBox"/>
              </w:rPr>
            </w:rPrChange>
          </w:rPr>
          <w:t>mmi</w:t>
        </w:r>
      </w:ins>
      <w:ins w:id="2261" w:author="Raji Shanmugasundaram - C20616" w:date="2019-06-04T21:09:00Z">
        <w:r w:rsidR="004A5174" w:rsidRPr="00F54B2B">
          <w:rPr>
            <w:rStyle w:val="MHCTextBox"/>
            <w:rFonts w:ascii="Calibri" w:hAnsi="Calibri"/>
            <w:b w:val="0"/>
            <w:u w:val="none"/>
            <w:rPrChange w:id="2262" w:author="Raji Shanmugasundaram - C20616" w:date="2019-06-05T22:31:00Z">
              <w:rPr>
                <w:rStyle w:val="MHCTextBox"/>
              </w:rPr>
            </w:rPrChange>
          </w:rPr>
          <w:t>(Man Managed Interface</w:t>
        </w:r>
      </w:ins>
      <w:ins w:id="2263" w:author="Raji Shanmugasundaram - C20616" w:date="2019-06-05T22:33:00Z">
        <w:r w:rsidR="00267131">
          <w:rPr>
            <w:rStyle w:val="MHCTextBox"/>
            <w:rFonts w:ascii="Calibri" w:hAnsi="Calibri"/>
            <w:b w:val="0"/>
            <w:u w:val="none"/>
          </w:rPr>
          <w:t xml:space="preserve"> for </w:t>
        </w:r>
      </w:ins>
      <w:ins w:id="2264" w:author="Raji Shanmugasundaram - C20616" w:date="2019-06-05T22:34:00Z">
        <w:r w:rsidR="00267131">
          <w:rPr>
            <w:rStyle w:val="MHCTextBox"/>
            <w:rFonts w:ascii="Calibri" w:hAnsi="Calibri"/>
            <w:b w:val="0"/>
            <w:u w:val="none"/>
          </w:rPr>
          <w:t>buttons,</w:t>
        </w:r>
      </w:ins>
      <w:ins w:id="2265" w:author="Raji Shanmugasundaram - C20616" w:date="2019-06-05T22:35:00Z">
        <w:r w:rsidR="00267131">
          <w:rPr>
            <w:rStyle w:val="MHCTextBox"/>
            <w:rFonts w:ascii="Calibri" w:hAnsi="Calibri"/>
            <w:b w:val="0"/>
            <w:u w:val="none"/>
          </w:rPr>
          <w:t xml:space="preserve"> </w:t>
        </w:r>
      </w:ins>
      <w:proofErr w:type="spellStart"/>
      <w:ins w:id="2266" w:author="Raji Shanmugasundaram - C20616" w:date="2019-06-05T22:34:00Z">
        <w:r w:rsidR="00267131">
          <w:rPr>
            <w:rStyle w:val="MHCTextBox"/>
            <w:rFonts w:ascii="Calibri" w:hAnsi="Calibri"/>
            <w:b w:val="0"/>
            <w:u w:val="none"/>
          </w:rPr>
          <w:t>leds</w:t>
        </w:r>
        <w:proofErr w:type="spellEnd"/>
        <w:r w:rsidR="00267131">
          <w:rPr>
            <w:rStyle w:val="MHCTextBox"/>
            <w:rFonts w:ascii="Calibri" w:hAnsi="Calibri"/>
            <w:b w:val="0"/>
            <w:u w:val="none"/>
          </w:rPr>
          <w:t xml:space="preserve"> and OLED</w:t>
        </w:r>
      </w:ins>
      <w:ins w:id="2267" w:author="Raji Shanmugasundaram - C20616" w:date="2019-06-04T21:09:00Z">
        <w:r w:rsidR="004A5174" w:rsidRPr="00F54B2B">
          <w:rPr>
            <w:rStyle w:val="MHCTextBox"/>
            <w:rFonts w:ascii="Calibri" w:hAnsi="Calibri"/>
            <w:b w:val="0"/>
            <w:u w:val="none"/>
            <w:rPrChange w:id="2268" w:author="Raji Shanmugasundaram - C20616" w:date="2019-06-05T22:31:00Z">
              <w:rPr>
                <w:rStyle w:val="MHCTextBox"/>
              </w:rPr>
            </w:rPrChange>
          </w:rPr>
          <w:t>)</w:t>
        </w:r>
      </w:ins>
      <w:del w:id="2269" w:author="Raji Shanmugasundaram - C20616" w:date="2019-06-04T16:34:00Z">
        <w:r w:rsidR="00DD274B" w:rsidRPr="00F54B2B" w:rsidDel="00444C17">
          <w:rPr>
            <w:rStyle w:val="MHCTextBox"/>
            <w:rFonts w:ascii="Calibri" w:hAnsi="Calibri"/>
            <w:b w:val="0"/>
            <w:u w:val="none"/>
            <w:rPrChange w:id="2270" w:author="Raji Shanmugasundaram - C20616" w:date="2019-06-05T22:31:00Z">
              <w:rPr>
                <w:rStyle w:val="MHCTextBox"/>
              </w:rPr>
            </w:rPrChange>
          </w:rPr>
          <w:delText>networkcoms</w:delText>
        </w:r>
      </w:del>
      <w:del w:id="2271" w:author="Raji Shanmugasundaram - C20616" w:date="2019-06-04T21:09:00Z">
        <w:r w:rsidRPr="00F54B2B" w:rsidDel="004A5174">
          <w:delText xml:space="preserve"> </w:delText>
        </w:r>
      </w:del>
      <w:r w:rsidRPr="00F54B2B">
        <w:t xml:space="preserve">for Application </w:t>
      </w:r>
      <w:ins w:id="2272" w:author="Raji Shanmugasundaram - C20616" w:date="2019-06-05T22:34:00Z">
        <w:r w:rsidR="00267131">
          <w:t>1</w:t>
        </w:r>
      </w:ins>
      <w:del w:id="2273" w:author="Raji Shanmugasundaram - C20616" w:date="2019-06-05T22:34:00Z">
        <w:r w:rsidR="00F526F6" w:rsidRPr="00F54B2B" w:rsidDel="00267131">
          <w:delText>2</w:delText>
        </w:r>
      </w:del>
      <w:r w:rsidR="007E0194" w:rsidRPr="00F54B2B">
        <w:t>.</w:t>
      </w:r>
      <w:bookmarkEnd w:id="2237"/>
      <w:ins w:id="2274" w:author="Raji Shanmugasundaram - C20616" w:date="2019-06-05T10:18:00Z">
        <w:r w:rsidR="00001077" w:rsidRPr="00F54B2B">
          <w:rPr>
            <w:rPrChange w:id="2275" w:author="Raji Shanmugasundaram - C20616" w:date="2019-06-05T22:31:00Z">
              <w:rPr>
                <w:noProof/>
              </w:rPr>
            </w:rPrChange>
          </w:rPr>
          <w:t xml:space="preserve"> </w:t>
        </w:r>
      </w:ins>
    </w:p>
    <w:p w14:paraId="76796840" w14:textId="37CB7B80" w:rsidR="00DA7209" w:rsidRPr="00F54B2B" w:rsidRDefault="00DA7209">
      <w:pPr>
        <w:pStyle w:val="NumberedList"/>
        <w:rPr>
          <w:rPrChange w:id="2276" w:author="Raji Shanmugasundaram - C20616" w:date="2019-06-05T22:31:00Z">
            <w:rPr>
              <w:bCs/>
              <w:iCs/>
            </w:rPr>
          </w:rPrChange>
        </w:rPr>
      </w:pPr>
      <w:ins w:id="2277" w:author="Raji Shanmugasundaram - C20616" w:date="2019-06-05T10:45:00Z">
        <w:r w:rsidRPr="00F54B2B">
          <w:rPr>
            <w:rStyle w:val="MHCOption"/>
            <w:b w:val="0"/>
            <w:i w:val="0"/>
            <w:rPrChange w:id="2278" w:author="Raji Shanmugasundaram - C20616" w:date="2019-06-05T22:31:00Z">
              <w:rPr>
                <w:rStyle w:val="MHCOption"/>
              </w:rPr>
            </w:rPrChange>
          </w:rPr>
          <w:t xml:space="preserve">Check </w:t>
        </w:r>
      </w:ins>
      <w:ins w:id="2279" w:author="Raji Shanmugasundaram - C20616" w:date="2019-06-05T10:46:00Z">
        <w:r w:rsidRPr="00F54B2B">
          <w:rPr>
            <w:rStyle w:val="MHCOption"/>
            <w:b w:val="0"/>
            <w:i w:val="0"/>
            <w:rPrChange w:id="2280" w:author="Raji Shanmugasundaram - C20616" w:date="2019-06-05T22:31:00Z">
              <w:rPr>
                <w:rStyle w:val="MHCOption"/>
              </w:rPr>
            </w:rPrChange>
          </w:rPr>
          <w:t xml:space="preserve">on </w:t>
        </w:r>
        <w:r w:rsidRPr="00267131">
          <w:rPr>
            <w:rStyle w:val="MHCOption"/>
            <w:bCs/>
            <w:i w:val="0"/>
            <w:rPrChange w:id="2281" w:author="Raji Shanmugasundaram - C20616" w:date="2019-06-05T22:37:00Z">
              <w:rPr>
                <w:rStyle w:val="MHCOption"/>
              </w:rPr>
            </w:rPrChange>
          </w:rPr>
          <w:t>TCP/IP Stack</w:t>
        </w:r>
        <w:r w:rsidRPr="00F54B2B">
          <w:rPr>
            <w:rStyle w:val="MHCOption"/>
            <w:b w:val="0"/>
            <w:i w:val="0"/>
            <w:rPrChange w:id="2282" w:author="Raji Shanmugasundaram - C20616" w:date="2019-06-05T22:31:00Z">
              <w:rPr>
                <w:rStyle w:val="MHCOption"/>
              </w:rPr>
            </w:rPrChange>
          </w:rPr>
          <w:t xml:space="preserve"> under </w:t>
        </w:r>
      </w:ins>
      <w:ins w:id="2283" w:author="Raji Shanmugasundaram - C20616" w:date="2019-06-05T10:47:00Z">
        <w:r w:rsidRPr="00F54B2B">
          <w:rPr>
            <w:rStyle w:val="MHCOption"/>
            <w:b w:val="0"/>
            <w:i w:val="0"/>
            <w:rPrChange w:id="2284" w:author="Raji Shanmugasundaram - C20616" w:date="2019-06-05T22:31:00Z">
              <w:rPr>
                <w:rStyle w:val="MHCOption"/>
                <w:i w:val="0"/>
                <w:iCs/>
              </w:rPr>
            </w:rPrChange>
          </w:rPr>
          <w:t>A</w:t>
        </w:r>
      </w:ins>
      <w:ins w:id="2285" w:author="Raji Shanmugasundaram - C20616" w:date="2019-06-05T10:46:00Z">
        <w:r w:rsidRPr="00F54B2B">
          <w:rPr>
            <w:rStyle w:val="MHCOption"/>
            <w:b w:val="0"/>
            <w:i w:val="0"/>
            <w:rPrChange w:id="2286" w:author="Raji Shanmugasundaram - C20616" w:date="2019-06-05T22:31:00Z">
              <w:rPr>
                <w:rStyle w:val="MHCOption"/>
              </w:rPr>
            </w:rPrChange>
          </w:rPr>
          <w:t xml:space="preserve">ctive components and its configuration under </w:t>
        </w:r>
        <w:r w:rsidRPr="00267131">
          <w:rPr>
            <w:rStyle w:val="MHCOption"/>
            <w:bCs/>
            <w:i w:val="0"/>
            <w:rPrChange w:id="2287" w:author="Raji Shanmugasundaram - C20616" w:date="2019-06-05T22:37:00Z">
              <w:rPr>
                <w:rStyle w:val="MHCOption"/>
              </w:rPr>
            </w:rPrChange>
          </w:rPr>
          <w:t>Configuration options</w:t>
        </w:r>
      </w:ins>
      <w:ins w:id="2288" w:author="Raji Shanmugasundaram - C20616" w:date="2019-06-05T22:37:00Z">
        <w:r w:rsidR="00267131">
          <w:rPr>
            <w:rStyle w:val="MHCOption"/>
            <w:b w:val="0"/>
            <w:i w:val="0"/>
          </w:rPr>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B" w14:textId="77777777" w:rsidTr="001458B3">
        <w:tc>
          <w:tcPr>
            <w:tcW w:w="9016" w:type="dxa"/>
            <w:shd w:val="clear" w:color="auto" w:fill="auto"/>
            <w:vAlign w:val="center"/>
          </w:tcPr>
          <w:p w14:paraId="10921E2A" w14:textId="64E8CD01" w:rsidR="00CB4616" w:rsidRPr="001458B3" w:rsidRDefault="00267131" w:rsidP="006C41BD">
            <w:r>
              <w:rPr>
                <w:noProof/>
              </w:rPr>
              <mc:AlternateContent>
                <mc:Choice Requires="wpg">
                  <w:drawing>
                    <wp:anchor distT="0" distB="0" distL="114300" distR="114300" simplePos="0" relativeHeight="251872768" behindDoc="0" locked="0" layoutInCell="1" allowOverlap="1" wp14:anchorId="65624733" wp14:editId="71E8AABE">
                      <wp:simplePos x="0" y="0"/>
                      <wp:positionH relativeFrom="column">
                        <wp:posOffset>2399665</wp:posOffset>
                      </wp:positionH>
                      <wp:positionV relativeFrom="paragraph">
                        <wp:posOffset>73025</wp:posOffset>
                      </wp:positionV>
                      <wp:extent cx="3681730" cy="2255520"/>
                      <wp:effectExtent l="19050" t="19050" r="13970" b="11430"/>
                      <wp:wrapNone/>
                      <wp:docPr id="552" name="Group 552"/>
                      <wp:cNvGraphicFramePr/>
                      <a:graphic xmlns:a="http://schemas.openxmlformats.org/drawingml/2006/main">
                        <a:graphicData uri="http://schemas.microsoft.com/office/word/2010/wordprocessingGroup">
                          <wpg:wgp>
                            <wpg:cNvGrpSpPr/>
                            <wpg:grpSpPr>
                              <a:xfrm>
                                <a:off x="0" y="0"/>
                                <a:ext cx="3681730" cy="2255520"/>
                                <a:chOff x="0" y="0"/>
                                <a:chExt cx="3682085" cy="2255927"/>
                              </a:xfrm>
                            </wpg:grpSpPr>
                            <pic:pic xmlns:pic="http://schemas.openxmlformats.org/drawingml/2006/picture">
                              <pic:nvPicPr>
                                <pic:cNvPr id="548" name="Picture 548"/>
                                <pic:cNvPicPr>
                                  <a:picLocks noChangeAspect="1"/>
                                </pic:cNvPicPr>
                              </pic:nvPicPr>
                              <pic:blipFill>
                                <a:blip r:embed="rId111"/>
                                <a:stretch>
                                  <a:fillRect/>
                                </a:stretch>
                              </pic:blipFill>
                              <pic:spPr>
                                <a:xfrm>
                                  <a:off x="2895" y="32157"/>
                                  <a:ext cx="3679190" cy="2223770"/>
                                </a:xfrm>
                                <a:prstGeom prst="rect">
                                  <a:avLst/>
                                </a:prstGeom>
                                <a:ln>
                                  <a:solidFill>
                                    <a:schemeClr val="tx1"/>
                                  </a:solidFill>
                                </a:ln>
                              </pic:spPr>
                            </pic:pic>
                            <wps:wsp>
                              <wps:cNvPr id="547" name="Rounded Rectangle 234"/>
                              <wps:cNvSpPr>
                                <a:spLocks/>
                              </wps:cNvSpPr>
                              <wps:spPr>
                                <a:xfrm>
                                  <a:off x="0" y="0"/>
                                  <a:ext cx="1181837"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Rounded Rectangle 234"/>
                              <wps:cNvSpPr>
                                <a:spLocks/>
                              </wps:cNvSpPr>
                              <wps:spPr>
                                <a:xfrm>
                                  <a:off x="636361" y="599739"/>
                                  <a:ext cx="2036521" cy="1273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ounded Rectangle 234"/>
                              <wps:cNvSpPr>
                                <a:spLocks/>
                              </wps:cNvSpPr>
                              <wps:spPr>
                                <a:xfrm>
                                  <a:off x="724134" y="1290369"/>
                                  <a:ext cx="2672944" cy="1504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ounded Rectangle 234"/>
                              <wps:cNvSpPr>
                                <a:spLocks/>
                              </wps:cNvSpPr>
                              <wps:spPr>
                                <a:xfrm>
                                  <a:off x="768022" y="851457"/>
                                  <a:ext cx="2577846" cy="12926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FB2F81" id="Group 552" o:spid="_x0000_s1026" style="position:absolute;margin-left:188.95pt;margin-top:5.75pt;width:289.9pt;height:177.6pt;z-index:251872768;mso-width-relative:margin;mso-height-relative:margin" coordsize="36820,22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">
                      <v:shape id="Picture 548" o:spid="_x0000_s1027" type="#_x0000_t75" style="position:absolute;left:28;top:321;width:36792;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" stroked="t" strokecolor="black [3213]">
                        <v:imagedata r:id="rId112" o:title=""/>
                        <v:path arrowok="t"/>
                      </v:shape>
                      <v:roundrect id="Rounded Rectangle 234" o:spid="_x0000_s1028" style="position:absolute;width:11818;height:1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" filled="f" strokecolor="red" strokeweight="2.25pt">
                        <v:stroke joinstyle="miter"/>
                        <v:path arrowok="t"/>
                      </v:roundrect>
                      <v:roundrect id="Rounded Rectangle 234" o:spid="_x0000_s1029" style="position:absolute;left:6363;top:5997;width:20365;height:12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" filled="f" strokecolor="red" strokeweight="2.25pt">
                        <v:stroke joinstyle="miter"/>
                        <v:path arrowok="t"/>
                      </v:roundrect>
                      <v:roundrect id="Rounded Rectangle 234" o:spid="_x0000_s1030" style="position:absolute;left:7241;top:12903;width:26729;height:1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" filled="f" strokecolor="red" strokeweight="2.25pt">
                        <v:stroke joinstyle="miter"/>
                        <v:path arrowok="t"/>
                      </v:roundrect>
                      <v:roundrect id="Rounded Rectangle 234" o:spid="_x0000_s1031" style="position:absolute;left:7680;top:8514;width:25778;height:1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" filled="f" strokecolor="red" strokeweight="2.25pt">
                        <v:stroke joinstyle="miter"/>
                        <v:path arrowok="t"/>
                      </v:roundrect>
                    </v:group>
                  </w:pict>
                </mc:Fallback>
              </mc:AlternateContent>
            </w:r>
            <w:r>
              <w:rPr>
                <w:noProof/>
              </w:rPr>
              <mc:AlternateContent>
                <mc:Choice Requires="wpg">
                  <w:drawing>
                    <wp:anchor distT="0" distB="0" distL="114300" distR="114300" simplePos="0" relativeHeight="251874816" behindDoc="0" locked="0" layoutInCell="1" allowOverlap="1" wp14:anchorId="14D4DFB1" wp14:editId="05EB40A0">
                      <wp:simplePos x="0" y="0"/>
                      <wp:positionH relativeFrom="column">
                        <wp:posOffset>-197485</wp:posOffset>
                      </wp:positionH>
                      <wp:positionV relativeFrom="paragraph">
                        <wp:posOffset>77470</wp:posOffset>
                      </wp:positionV>
                      <wp:extent cx="2392045" cy="2223770"/>
                      <wp:effectExtent l="19050" t="19050" r="27305" b="24130"/>
                      <wp:wrapNone/>
                      <wp:docPr id="553" name="Group 553"/>
                      <wp:cNvGraphicFramePr/>
                      <a:graphic xmlns:a="http://schemas.openxmlformats.org/drawingml/2006/main">
                        <a:graphicData uri="http://schemas.microsoft.com/office/word/2010/wordprocessingGroup">
                          <wpg:wgp>
                            <wpg:cNvGrpSpPr/>
                            <wpg:grpSpPr>
                              <a:xfrm>
                                <a:off x="0" y="0"/>
                                <a:ext cx="2392045" cy="2223770"/>
                                <a:chOff x="0" y="0"/>
                                <a:chExt cx="2392070" cy="2223770"/>
                              </a:xfrm>
                            </wpg:grpSpPr>
                            <wpg:grpSp>
                              <wpg:cNvPr id="546" name="Group 546"/>
                              <wpg:cNvGrpSpPr/>
                              <wpg:grpSpPr>
                                <a:xfrm>
                                  <a:off x="0" y="0"/>
                                  <a:ext cx="2392070" cy="2223770"/>
                                  <a:chOff x="0" y="0"/>
                                  <a:chExt cx="2640330" cy="2223770"/>
                                </a:xfrm>
                              </wpg:grpSpPr>
                              <wpg:grpSp>
                                <wpg:cNvPr id="542" name="Group 542"/>
                                <wpg:cNvGrpSpPr/>
                                <wpg:grpSpPr>
                                  <a:xfrm>
                                    <a:off x="0" y="0"/>
                                    <a:ext cx="2640330" cy="2223770"/>
                                    <a:chOff x="0" y="0"/>
                                    <a:chExt cx="2640330" cy="2223770"/>
                                  </a:xfrm>
                                </wpg:grpSpPr>
                                <pic:pic xmlns:pic="http://schemas.openxmlformats.org/drawingml/2006/picture">
                                  <pic:nvPicPr>
                                    <pic:cNvPr id="540" name="Picture 540"/>
                                    <pic:cNvPicPr>
                                      <a:picLocks noChangeAspect="1"/>
                                    </pic:cNvPicPr>
                                  </pic:nvPicPr>
                                  <pic:blipFill>
                                    <a:blip r:embed="rId113"/>
                                    <a:stretch>
                                      <a:fillRect/>
                                    </a:stretch>
                                  </pic:blipFill>
                                  <pic:spPr>
                                    <a:xfrm>
                                      <a:off x="0" y="0"/>
                                      <a:ext cx="2640330" cy="2223770"/>
                                    </a:xfrm>
                                    <a:prstGeom prst="rect">
                                      <a:avLst/>
                                    </a:prstGeom>
                                    <a:ln>
                                      <a:solidFill>
                                        <a:schemeClr val="tx1"/>
                                      </a:solidFill>
                                    </a:ln>
                                  </pic:spPr>
                                </pic:pic>
                                <wps:wsp>
                                  <wps:cNvPr id="234" name="Rounded Rectangle 234"/>
                                  <wps:cNvSpPr>
                                    <a:spLocks/>
                                  </wps:cNvSpPr>
                                  <wps:spPr>
                                    <a:xfrm>
                                      <a:off x="106833" y="560374"/>
                                      <a:ext cx="463753"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5" name="Rounded Rectangle 234"/>
                                <wps:cNvSpPr>
                                  <a:spLocks/>
                                </wps:cNvSpPr>
                                <wps:spPr>
                                  <a:xfrm>
                                    <a:off x="516483" y="33681"/>
                                    <a:ext cx="1002182" cy="1638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Rounded Rectangle 237"/>
                              <wps:cNvSpPr>
                                <a:spLocks/>
                              </wps:cNvSpPr>
                              <wps:spPr>
                                <a:xfrm>
                                  <a:off x="51207" y="2048256"/>
                                  <a:ext cx="1056284" cy="1565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89CD01" id="Group 553" o:spid="_x0000_s1026" style="position:absolute;margin-left:-15.55pt;margin-top:6.1pt;width:188.35pt;height:175.1pt;z-index:251874816;mso-width-relative:margin;mso-height-relative:margin" coordsize="23920,22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">
                      <v:group id="Group 546" o:spid="_x0000_s1027" style="position:absolute;width:23920;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group id="Group 542" o:spid="_x0000_s1028" style="position:absolute;width:26403;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shape id="Picture 540" o:spid="_x0000_s1029" type="#_x0000_t75" style="position:absolute;width:26403;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" stroked="t" strokecolor="black [3213]">
                            <v:imagedata r:id="rId114" o:title=""/>
                            <v:path arrowok="t"/>
                          </v:shape>
                          <v:roundrect id="Rounded Rectangle 234" o:spid="_x0000_s1030" style="position:absolute;left:1068;top:5603;width:4637;height:17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" filled="f" strokecolor="red" strokeweight="2.25pt">
                            <v:stroke joinstyle="miter"/>
                            <v:path arrowok="t"/>
                          </v:roundrect>
                        </v:group>
                        <v:roundrect id="Rounded Rectangle 234" o:spid="_x0000_s1031" style="position:absolute;left:5164;top:336;width:10022;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" filled="f" strokecolor="red" strokeweight="2.25pt">
                          <v:stroke joinstyle="miter"/>
                          <v:path arrowok="t"/>
                        </v:roundrect>
                      </v:group>
                      <v:roundrect id="Rounded Rectangle 237" o:spid="_x0000_s1032" style="position:absolute;left:512;top:20482;width:10562;height:1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" filled="f" strokecolor="red" strokeweight="2.25pt">
                        <v:stroke joinstyle="miter"/>
                        <v:path arrowok="t"/>
                      </v:roundrect>
                    </v:group>
                  </w:pict>
                </mc:Fallback>
              </mc:AlternateContent>
            </w:r>
            <w:del w:id="2289" w:author="Raji Shanmugasundaram - C20616" w:date="2019-06-04T16:38:00Z">
              <w:r w:rsidR="005B3261" w:rsidRPr="000A5197" w:rsidDel="00706064">
                <w:rPr>
                  <w:noProof/>
                  <w:lang w:eastAsia="en-AU"/>
                </w:rPr>
                <w:drawing>
                  <wp:inline distT="0" distB="0" distL="0" distR="0" wp14:anchorId="10922331" wp14:editId="2D1AE88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12E48C58" w:rsidR="00443848" w:rsidRDefault="00001077" w:rsidP="00A04F44">
      <w:del w:id="2290" w:author="Raji Shanmugasundaram - C20616" w:date="2019-06-05T10:43:00Z">
        <w:r w:rsidDel="00DA7209">
          <w:rPr>
            <w:noProof/>
          </w:rPr>
          <mc:AlternateContent>
            <mc:Choice Requires="wpg">
              <w:drawing>
                <wp:anchor distT="0" distB="0" distL="114300" distR="114300" simplePos="0" relativeHeight="251858432" behindDoc="0" locked="0" layoutInCell="1" allowOverlap="1" wp14:anchorId="791729AE" wp14:editId="7C568768">
                  <wp:simplePos x="0" y="0"/>
                  <wp:positionH relativeFrom="column">
                    <wp:posOffset>3229356</wp:posOffset>
                  </wp:positionH>
                  <wp:positionV relativeFrom="paragraph">
                    <wp:posOffset>32868</wp:posOffset>
                  </wp:positionV>
                  <wp:extent cx="3232150" cy="2406015"/>
                  <wp:effectExtent l="0" t="0" r="6350" b="0"/>
                  <wp:wrapNone/>
                  <wp:docPr id="544" name="Group 544"/>
                  <wp:cNvGraphicFramePr/>
                  <a:graphic xmlns:a="http://schemas.openxmlformats.org/drawingml/2006/main">
                    <a:graphicData uri="http://schemas.microsoft.com/office/word/2010/wordprocessingGroup">
                      <wpg:wgp>
                        <wpg:cNvGrpSpPr/>
                        <wpg:grpSpPr>
                          <a:xfrm>
                            <a:off x="0" y="0"/>
                            <a:ext cx="3232150" cy="2406015"/>
                            <a:chOff x="0" y="0"/>
                            <a:chExt cx="3371850" cy="2589530"/>
                          </a:xfrm>
                        </wpg:grpSpPr>
                        <pic:pic xmlns:pic="http://schemas.openxmlformats.org/drawingml/2006/picture">
                          <pic:nvPicPr>
                            <pic:cNvPr id="532" name="Picture 532"/>
                            <pic:cNvPicPr>
                              <a:picLocks noChangeAspect="1"/>
                            </pic:cNvPicPr>
                          </pic:nvPicPr>
                          <pic:blipFill>
                            <a:blip r:embed="rId116"/>
                            <a:stretch>
                              <a:fillRect/>
                            </a:stretch>
                          </pic:blipFill>
                          <pic:spPr>
                            <a:xfrm>
                              <a:off x="0" y="0"/>
                              <a:ext cx="3371850" cy="2589530"/>
                            </a:xfrm>
                            <a:prstGeom prst="rect">
                              <a:avLst/>
                            </a:prstGeom>
                          </pic:spPr>
                        </pic:pic>
                        <wps:wsp>
                          <wps:cNvPr id="232" name="Rounded Rectangle 232"/>
                          <wps:cNvSpPr>
                            <a:spLocks/>
                          </wps:cNvSpPr>
                          <wps:spPr>
                            <a:xfrm>
                              <a:off x="541669" y="461248"/>
                              <a:ext cx="1930898" cy="179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ounded Rectangle 233"/>
                          <wps:cNvSpPr>
                            <a:spLocks/>
                          </wps:cNvSpPr>
                          <wps:spPr>
                            <a:xfrm>
                              <a:off x="692049" y="757885"/>
                              <a:ext cx="2387650" cy="185776"/>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ounded Rectangle 233"/>
                          <wps:cNvSpPr>
                            <a:spLocks/>
                          </wps:cNvSpPr>
                          <wps:spPr>
                            <a:xfrm>
                              <a:off x="721309" y="1350416"/>
                              <a:ext cx="2380336"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E5F85" id="Group 544" o:spid="_x0000_s1026" style="position:absolute;margin-left:254.3pt;margin-top:2.6pt;width:254.5pt;height:189.45pt;z-index:251858432;mso-width-relative:margin;mso-height-relative:margin" coordsize="33718,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">
                  <v:shape id="Picture 532" o:spid="_x0000_s1027" type="#_x0000_t75" style="position:absolute;width:33718;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">
                    <v:imagedata r:id="rId117" o:title=""/>
                  </v:shape>
                  <v:roundrect id="Rounded Rectangle 232" o:spid="_x0000_s1028" style="position:absolute;left:5416;top:4612;width:19309;height:17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" filled="f" strokecolor="red" strokeweight="2.25pt">
                    <v:stroke joinstyle="miter"/>
                    <v:path arrowok="t"/>
                  </v:roundrect>
                  <v:roundrect id="Rounded Rectangle 233" o:spid="_x0000_s1029" style="position:absolute;left:6920;top:7578;width:23876;height:1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" filled="f" strokecolor="red" strokeweight="2.25pt">
                    <v:stroke joinstyle="miter"/>
                    <v:path arrowok="t"/>
                  </v:roundrect>
                  <v:roundrect id="Rounded Rectangle 233" o:spid="_x0000_s1030" style="position:absolute;left:7213;top:13504;width:23803;height:21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" filled="f" strokecolor="red" strokeweight="2.25pt">
                    <v:stroke joinstyle="miter"/>
                    <v:path arrowok="t"/>
                  </v:roundrect>
                </v:group>
              </w:pict>
            </mc:Fallback>
          </mc:AlternateContent>
        </w:r>
      </w:del>
    </w:p>
    <w:p w14:paraId="10921E2D" w14:textId="6C035284" w:rsidR="002B682D" w:rsidDel="0071774B" w:rsidRDefault="002B682D">
      <w:pPr>
        <w:tabs>
          <w:tab w:val="clear" w:pos="284"/>
          <w:tab w:val="clear" w:pos="567"/>
          <w:tab w:val="clear" w:pos="851"/>
          <w:tab w:val="clear" w:pos="1134"/>
          <w:tab w:val="clear" w:pos="1418"/>
          <w:tab w:val="clear" w:pos="1701"/>
          <w:tab w:val="clear" w:pos="1985"/>
          <w:tab w:val="clear" w:pos="2268"/>
        </w:tabs>
        <w:spacing w:line="240" w:lineRule="auto"/>
        <w:rPr>
          <w:del w:id="2291" w:author="Raji Shanmugasundaram - C20616" w:date="2019-06-05T10:14:00Z"/>
          <w:rFonts w:ascii="Arial" w:eastAsia="Times New Roman" w:hAnsi="Arial"/>
          <w:b/>
          <w:color w:val="2E74B5"/>
          <w:sz w:val="28"/>
          <w:szCs w:val="26"/>
        </w:rPr>
      </w:pPr>
      <w:r>
        <w:br w:type="page"/>
      </w:r>
    </w:p>
    <w:p w14:paraId="10921E2E" w14:textId="77777777" w:rsidR="009D2E57" w:rsidRDefault="009D2E57">
      <w:pPr>
        <w:tabs>
          <w:tab w:val="clear" w:pos="284"/>
          <w:tab w:val="clear" w:pos="567"/>
          <w:tab w:val="clear" w:pos="851"/>
          <w:tab w:val="clear" w:pos="1134"/>
          <w:tab w:val="clear" w:pos="1418"/>
          <w:tab w:val="clear" w:pos="1701"/>
          <w:tab w:val="clear" w:pos="1985"/>
          <w:tab w:val="clear" w:pos="2268"/>
        </w:tabs>
        <w:spacing w:line="240" w:lineRule="auto"/>
        <w:pPrChange w:id="2292" w:author="Raji Shanmugasundaram - C20616" w:date="2019-06-05T10:14:00Z">
          <w:pPr>
            <w:pStyle w:val="Heading2"/>
          </w:pPr>
        </w:pPrChange>
      </w:pPr>
      <w:bookmarkStart w:id="2293" w:name="_Toc488278787"/>
      <w:del w:id="2294" w:author="Raji Shanmugasundaram - C20616" w:date="2019-06-05T10:14:00Z">
        <w:r w:rsidDel="0071774B">
          <w:delText xml:space="preserve">MHC: </w:delText>
        </w:r>
      </w:del>
      <w:del w:id="2295" w:author="Raji Shanmugasundaram - C20616" w:date="2019-06-04T16:47:00Z">
        <w:r w:rsidDel="00876DF5">
          <w:delText>DHCP Server Configuration</w:delText>
        </w:r>
      </w:del>
      <w:bookmarkEnd w:id="2293"/>
    </w:p>
    <w:p w14:paraId="10921E2F" w14:textId="38C257EC" w:rsidR="00342677" w:rsidDel="0071774B" w:rsidRDefault="00AA3128" w:rsidP="00795089">
      <w:pPr>
        <w:rPr>
          <w:del w:id="2296" w:author="Raji Shanmugasundaram - C20616" w:date="2019-06-05T10:14:00Z"/>
        </w:rPr>
      </w:pPr>
      <w:del w:id="2297" w:author="Raji Shanmugasundaram - C20616" w:date="2019-06-05T10:14:00Z">
        <w:r w:rsidDel="0071774B">
          <w:delText>The DHCP Server is required for testing the Call Button Controller directly with your PC</w:delText>
        </w:r>
        <w:r w:rsidR="00FC5B60" w:rsidDel="0071774B">
          <w:delText xml:space="preserve">. You will be creating an isolated host to host network that consists of two devices, the PIC32MZ EF Stater Kit and the PC. The DHCP Server is required in this network </w:delText>
        </w:r>
        <w:r w:rsidR="00342677" w:rsidDel="0071774B">
          <w:delText xml:space="preserve">setup to allow the PIC32 to assign an IP Address to the PC. </w:delText>
        </w:r>
      </w:del>
    </w:p>
    <w:p w14:paraId="10921E30" w14:textId="6384BBE2" w:rsidR="00E76EA7" w:rsidDel="0071774B" w:rsidRDefault="00E76EA7" w:rsidP="00342677">
      <w:pPr>
        <w:pStyle w:val="NumberedList"/>
        <w:rPr>
          <w:del w:id="2298" w:author="Raji Shanmugasundaram - C20616" w:date="2019-06-05T10:14:00Z"/>
        </w:rPr>
      </w:pPr>
      <w:del w:id="2299" w:author="Raji Shanmugasundaram - C20616" w:date="2019-06-05T10:50:00Z">
        <w:r w:rsidDel="00DA7209">
          <w:delText xml:space="preserve">Expand the following tree: </w:delText>
        </w:r>
      </w:del>
      <w:del w:id="2300" w:author="Raji Shanmugasundaram - C20616" w:date="2019-06-05T10:13:00Z">
        <w:r w:rsidRPr="001E2346" w:rsidDel="0071774B">
          <w:rPr>
            <w:rStyle w:val="MHCTree"/>
          </w:rPr>
          <w:delText>Harmony Framework Configuration</w:delText>
        </w:r>
      </w:del>
      <w:del w:id="2301" w:author="Raji Shanmugasundaram - C20616" w:date="2019-06-05T10:50:00Z">
        <w:r w:rsidDel="00DA7209">
          <w:rPr>
            <w:rStyle w:val="MHCTree"/>
          </w:rPr>
          <w:sym w:font="Wingdings 3" w:char="F086"/>
        </w:r>
        <w:r w:rsidRPr="001E2346" w:rsidDel="00DA7209">
          <w:rPr>
            <w:rStyle w:val="MHCTree"/>
          </w:rPr>
          <w:delText>TCPIP Stack</w:delText>
        </w:r>
        <w:r w:rsidDel="00DA7209">
          <w:delText>.</w:delText>
        </w:r>
      </w:del>
    </w:p>
    <w:p w14:paraId="10921E31" w14:textId="1D242694" w:rsidR="00E76EA7" w:rsidDel="00DA7209" w:rsidRDefault="00E76EA7" w:rsidP="00DA7209">
      <w:pPr>
        <w:pStyle w:val="NumberedList"/>
        <w:rPr>
          <w:del w:id="2302" w:author="Raji Shanmugasundaram - C20616" w:date="2019-06-05T10:50:00Z"/>
        </w:rPr>
      </w:pPr>
      <w:del w:id="2303" w:author="Raji Shanmugasundaram - C20616" w:date="2019-06-05T10:50:00Z">
        <w:r w:rsidDel="00DA7209">
          <w:delText xml:space="preserve">Check the </w:delText>
        </w:r>
        <w:r w:rsidRPr="001E2346" w:rsidDel="00DA7209">
          <w:rPr>
            <w:rStyle w:val="MHCOption"/>
          </w:rPr>
          <w:delText>DHCP Server</w:delText>
        </w:r>
        <w:r w:rsidDel="00DA7209">
          <w:delText xml:space="preserve"> </w:delText>
        </w:r>
        <w:r w:rsidR="00A35444" w:rsidDel="00DA7209">
          <w:delText>option</w:delText>
        </w:r>
        <w:r w:rsidDel="00DA7209">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DA7209" w14:paraId="10921E33" w14:textId="7843A95E" w:rsidTr="001458B3">
        <w:trPr>
          <w:del w:id="2304" w:author="Raji Shanmugasundaram - C20616" w:date="2019-06-05T10:50:00Z"/>
        </w:trPr>
        <w:tc>
          <w:tcPr>
            <w:tcW w:w="9638" w:type="dxa"/>
            <w:shd w:val="clear" w:color="auto" w:fill="auto"/>
            <w:vAlign w:val="center"/>
          </w:tcPr>
          <w:p w14:paraId="10921E32" w14:textId="10892456" w:rsidR="00303911" w:rsidRPr="001458B3" w:rsidDel="00DA7209" w:rsidRDefault="005B3261" w:rsidP="001458B3">
            <w:pPr>
              <w:pStyle w:val="NumberedList"/>
              <w:numPr>
                <w:ilvl w:val="0"/>
                <w:numId w:val="0"/>
              </w:numPr>
              <w:rPr>
                <w:del w:id="2305" w:author="Raji Shanmugasundaram - C20616" w:date="2019-06-05T10:50:00Z"/>
              </w:rPr>
            </w:pPr>
            <w:del w:id="2306" w:author="Raji Shanmugasundaram - C20616" w:date="2019-06-04T16:47:00Z">
              <w:r w:rsidRPr="000A5197" w:rsidDel="00876DF5">
                <w:rPr>
                  <w:noProof/>
                </w:rPr>
                <w:drawing>
                  <wp:inline distT="0" distB="0" distL="0" distR="0" wp14:anchorId="10922335" wp14:editId="1E95AC3A">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6BD38537" w:rsidR="00795089" w:rsidDel="00DA7209" w:rsidRDefault="00795089" w:rsidP="00E76EA7">
      <w:pPr>
        <w:pStyle w:val="NumberedList"/>
        <w:rPr>
          <w:del w:id="2307" w:author="Raji Shanmugasundaram - C20616" w:date="2019-06-05T10:50:00Z"/>
        </w:rPr>
      </w:pPr>
      <w:del w:id="2308" w:author="Raji Shanmugasundaram - C20616" w:date="2019-06-05T10:50:00Z">
        <w:r w:rsidDel="00DA7209">
          <w:delText xml:space="preserve">Set the </w:delText>
        </w:r>
        <w:r w:rsidRPr="00795089" w:rsidDel="00DA7209">
          <w:rPr>
            <w:rStyle w:val="MHCOption"/>
          </w:rPr>
          <w:delText>Maximum Number of Entries in Lease Table</w:delText>
        </w:r>
        <w:r w:rsidDel="00DA7209">
          <w:delText xml:space="preserve"> to </w:delText>
        </w:r>
        <w:r w:rsidRPr="00240D57" w:rsidDel="00DA7209">
          <w:rPr>
            <w:rStyle w:val="MHCTextBox"/>
          </w:rPr>
          <w:delText>1</w:delText>
        </w:r>
        <w:r w:rsidDel="00DA7209">
          <w:delText>.</w:delText>
        </w:r>
      </w:del>
    </w:p>
    <w:p w14:paraId="10921E35" w14:textId="25C83F1B" w:rsidR="00E76EA7" w:rsidDel="00DA7209" w:rsidRDefault="00E76EA7" w:rsidP="00E76EA7">
      <w:pPr>
        <w:pStyle w:val="NumberedList"/>
        <w:rPr>
          <w:del w:id="2309" w:author="Raji Shanmugasundaram - C20616" w:date="2019-06-05T10:50:00Z"/>
        </w:rPr>
      </w:pPr>
      <w:del w:id="2310" w:author="Raji Shanmugasundaram - C20616" w:date="2019-06-05T10:50:00Z">
        <w:r w:rsidDel="00DA7209">
          <w:delText xml:space="preserve">Expand the </w:delText>
        </w:r>
        <w:r w:rsidRPr="001E2346" w:rsidDel="00DA7209">
          <w:rPr>
            <w:rStyle w:val="MHCOption"/>
          </w:rPr>
          <w:delText>DHCP Server</w:delText>
        </w:r>
        <w:r w:rsidR="001E106A" w:rsidDel="00DA7209">
          <w:rPr>
            <w:rStyle w:val="MHCOption"/>
          </w:rPr>
          <w:delText xml:space="preserve"> Instance 0</w:delText>
        </w:r>
        <w:r w:rsidDel="00DA7209">
          <w:delText xml:space="preserve"> option. You will see a number of options for the DHCP Server including the IP Address of the server which</w:delText>
        </w:r>
        <w:r w:rsidR="00A26334" w:rsidDel="00DA7209">
          <w:delText xml:space="preserve"> by default </w:delText>
        </w:r>
        <w:r w:rsidDel="00DA7209">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DA7209" w14:paraId="10921E37" w14:textId="2410F58B" w:rsidTr="001458B3">
        <w:trPr>
          <w:del w:id="2311" w:author="Raji Shanmugasundaram - C20616" w:date="2019-06-05T10:50:00Z"/>
        </w:trPr>
        <w:tc>
          <w:tcPr>
            <w:tcW w:w="9026" w:type="dxa"/>
            <w:shd w:val="clear" w:color="auto" w:fill="auto"/>
            <w:vAlign w:val="center"/>
          </w:tcPr>
          <w:p w14:paraId="10921E36" w14:textId="60E09DC2" w:rsidR="00E76EA7" w:rsidRPr="001458B3" w:rsidDel="00DA7209" w:rsidRDefault="005B3261" w:rsidP="006C41BD">
            <w:pPr>
              <w:rPr>
                <w:del w:id="2312" w:author="Raji Shanmugasundaram - C20616" w:date="2019-06-05T10:50:00Z"/>
              </w:rPr>
            </w:pPr>
            <w:del w:id="2313" w:author="Raji Shanmugasundaram - C20616" w:date="2019-06-05T10:50:00Z">
              <w:r w:rsidDel="00DA7209">
                <w:rPr>
                  <w:noProof/>
                  <w:lang w:eastAsia="en-AU"/>
                </w:rPr>
                <mc:AlternateContent>
                  <mc:Choice Requires="wps">
                    <w:drawing>
                      <wp:anchor distT="0" distB="0" distL="114300" distR="114300" simplePos="0" relativeHeight="251642368" behindDoc="0" locked="0" layoutInCell="1" allowOverlap="1" wp14:anchorId="10922337" wp14:editId="6EFCE1E4">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47A2C" id="Rounded Rectangle 80" o:spid="_x0000_s1026" style="position:absolute;margin-left:21.35pt;margin-top:21.95pt;width:250.6pt;height:19.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DA7209">
                <w:rPr>
                  <w:noProof/>
                  <w:lang w:eastAsia="en-AU"/>
                </w:rPr>
                <w:drawing>
                  <wp:inline distT="0" distB="0" distL="0" distR="0" wp14:anchorId="10922339" wp14:editId="7672EA33">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4CF115C2" w:rsidR="00303911" w:rsidDel="00DA7209" w:rsidRDefault="00E76EA7" w:rsidP="00303911">
      <w:pPr>
        <w:ind w:left="567"/>
        <w:rPr>
          <w:del w:id="2314" w:author="Raji Shanmugasundaram - C20616" w:date="2019-06-05T10:50:00Z"/>
        </w:rPr>
      </w:pPr>
      <w:del w:id="2315" w:author="Raji Shanmugasundaram - C20616" w:date="2019-06-05T10:50:00Z">
        <w:r w:rsidDel="00DA7209">
          <w:delText xml:space="preserve">The </w:delText>
        </w:r>
        <w:r w:rsidRPr="009A2EAB" w:rsidDel="00DA7209">
          <w:rPr>
            <w:rStyle w:val="MHCOption"/>
          </w:rPr>
          <w:delText>Interface Index for the DHCP Server</w:delText>
        </w:r>
        <w:r w:rsidDel="00DA7209">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57DC9AA7" w:rsidR="00447282" w:rsidDel="00DA7209"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316" w:author="Raji Shanmugasundaram - C20616" w:date="2019-06-05T10:50:00Z"/>
          <w:rFonts w:eastAsia="Times New Roman"/>
          <w:lang w:eastAsia="en-AU"/>
        </w:rPr>
      </w:pPr>
    </w:p>
    <w:p w14:paraId="10921E3A" w14:textId="1EB50483" w:rsidR="00A26334" w:rsidDel="00DA7209" w:rsidRDefault="00E76EA7" w:rsidP="00303911">
      <w:pPr>
        <w:pStyle w:val="NumberedList"/>
        <w:rPr>
          <w:del w:id="2317" w:author="Raji Shanmugasundaram - C20616" w:date="2019-06-05T10:50:00Z"/>
        </w:rPr>
      </w:pPr>
      <w:del w:id="2318" w:author="Raji Shanmugasundaram - C20616" w:date="2019-06-05T10:50:00Z">
        <w:r w:rsidDel="00DA7209">
          <w:delText xml:space="preserve">Expand the </w:delText>
        </w:r>
        <w:r w:rsidRPr="001E2346" w:rsidDel="00DA7209">
          <w:rPr>
            <w:rStyle w:val="MHCTree"/>
          </w:rPr>
          <w:delText>Network Configuration 0</w:delText>
        </w:r>
        <w:r w:rsidR="00A26334" w:rsidDel="00DA7209">
          <w:delText xml:space="preserve"> tree.</w:delText>
        </w:r>
      </w:del>
    </w:p>
    <w:p w14:paraId="10921E3B" w14:textId="0661488E" w:rsidR="00E76EA7" w:rsidDel="00DA7209" w:rsidRDefault="00E76EA7" w:rsidP="00303911">
      <w:pPr>
        <w:pStyle w:val="NumberedList"/>
        <w:rPr>
          <w:del w:id="2319" w:author="Raji Shanmugasundaram - C20616" w:date="2019-06-05T10:50:00Z"/>
        </w:rPr>
      </w:pPr>
      <w:del w:id="2320" w:author="Raji Shanmugasundaram - C20616" w:date="2019-06-05T10:50:00Z">
        <w:r w:rsidDel="00DA7209">
          <w:delText>Change the following options to the values given:</w:delText>
        </w:r>
        <w:r w:rsidDel="00DA7209">
          <w:br/>
        </w:r>
        <w:r w:rsidRPr="009A2EAB" w:rsidDel="00DA7209">
          <w:rPr>
            <w:rStyle w:val="MHCOption"/>
          </w:rPr>
          <w:delText>IP Address</w:delText>
        </w:r>
        <w:r w:rsidDel="00DA7209">
          <w:delText xml:space="preserve">: </w:delText>
        </w:r>
        <w:r w:rsidRPr="009C013C" w:rsidDel="00DA7209">
          <w:rPr>
            <w:rStyle w:val="MHCTextBox"/>
          </w:rPr>
          <w:delText>192.168.1.1</w:delText>
        </w:r>
        <w:r w:rsidDel="00DA7209">
          <w:br/>
        </w:r>
        <w:r w:rsidRPr="009A2EAB" w:rsidDel="00DA7209">
          <w:rPr>
            <w:rStyle w:val="MHCOption"/>
          </w:rPr>
          <w:delText>Default Gateway</w:delText>
        </w:r>
        <w:r w:rsidDel="00DA7209">
          <w:delText xml:space="preserve">: </w:delText>
        </w:r>
        <w:r w:rsidRPr="009C013C" w:rsidDel="00DA7209">
          <w:rPr>
            <w:rStyle w:val="MHCTextBox"/>
          </w:rPr>
          <w:delText>192.168.1.1</w:delText>
        </w:r>
        <w:r w:rsidDel="00DA7209">
          <w:br/>
        </w:r>
        <w:r w:rsidRPr="009A2EAB" w:rsidDel="00DA7209">
          <w:rPr>
            <w:rStyle w:val="MHCOption"/>
          </w:rPr>
          <w:delText>Primary DNS</w:delText>
        </w:r>
        <w:r w:rsidDel="00DA7209">
          <w:delText xml:space="preserve">: </w:delText>
        </w:r>
        <w:r w:rsidRPr="009C013C" w:rsidDel="00DA7209">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DA7209" w14:paraId="10921E3D" w14:textId="3D8EC2ED" w:rsidTr="001458B3">
        <w:trPr>
          <w:del w:id="2321" w:author="Raji Shanmugasundaram - C20616" w:date="2019-06-05T10:50:00Z"/>
        </w:trPr>
        <w:tc>
          <w:tcPr>
            <w:tcW w:w="9026" w:type="dxa"/>
            <w:shd w:val="clear" w:color="auto" w:fill="auto"/>
            <w:vAlign w:val="center"/>
          </w:tcPr>
          <w:p w14:paraId="10921E3C" w14:textId="1CC7F1AA" w:rsidR="00E76EA7" w:rsidRPr="001458B3" w:rsidDel="00DA7209" w:rsidRDefault="00602D1A" w:rsidP="006C41BD">
            <w:pPr>
              <w:rPr>
                <w:del w:id="2322" w:author="Raji Shanmugasundaram - C20616" w:date="2019-06-05T10:50:00Z"/>
              </w:rPr>
            </w:pPr>
            <w:del w:id="2323" w:author="Raji Shanmugasundaram - C20616" w:date="2019-06-05T10:50:00Z">
              <w:r w:rsidDel="00DA7209">
                <w:rPr>
                  <w:noProof/>
                  <w:lang w:eastAsia="en-AU"/>
                </w:rPr>
                <mc:AlternateContent>
                  <mc:Choice Requires="wps">
                    <w:drawing>
                      <wp:anchor distT="0" distB="0" distL="114300" distR="114300" simplePos="0" relativeHeight="251644416" behindDoc="0" locked="0" layoutInCell="1" allowOverlap="1" wp14:anchorId="1092233B" wp14:editId="318FA8D4">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386998" id="Rounded Rectangle 159" o:spid="_x0000_s1026" style="position:absolute;margin-left:26.55pt;margin-top:122.7pt;width:131.6pt;height:19.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DA7209">
                <w:rPr>
                  <w:noProof/>
                  <w:lang w:eastAsia="en-AU"/>
                </w:rPr>
                <mc:AlternateContent>
                  <mc:Choice Requires="wps">
                    <w:drawing>
                      <wp:anchor distT="0" distB="0" distL="114300" distR="114300" simplePos="0" relativeHeight="251643392" behindDoc="0" locked="0" layoutInCell="1" allowOverlap="1" wp14:anchorId="1092233D" wp14:editId="6F4CA20F">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2A7FA" id="Rounded Rectangle 158" o:spid="_x0000_s1026" style="position:absolute;margin-left:26.6pt;margin-top:148.2pt;width:131.6pt;height:30.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DA7209">
                <w:rPr>
                  <w:noProof/>
                  <w:lang w:eastAsia="en-AU"/>
                </w:rPr>
                <w:drawing>
                  <wp:inline distT="0" distB="0" distL="0" distR="0" wp14:anchorId="1092233F" wp14:editId="69F1F981">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28D8D278" w:rsidR="00164E0C" w:rsidDel="00DA7209" w:rsidRDefault="00164E0C" w:rsidP="00795089">
      <w:pPr>
        <w:ind w:left="567"/>
        <w:rPr>
          <w:del w:id="2324" w:author="Raji Shanmugasundaram - C20616" w:date="2019-06-05T10:50: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DA7209" w14:paraId="10921E40" w14:textId="448F8B1F" w:rsidTr="001458B3">
        <w:trPr>
          <w:del w:id="2325" w:author="Raji Shanmugasundaram - C20616" w:date="2019-06-05T10:50:00Z"/>
        </w:trPr>
        <w:tc>
          <w:tcPr>
            <w:tcW w:w="10541" w:type="dxa"/>
            <w:shd w:val="clear" w:color="auto" w:fill="auto"/>
          </w:tcPr>
          <w:p w14:paraId="10921E3F" w14:textId="1EE4A4B6" w:rsidR="00164E0C" w:rsidRPr="001458B3" w:rsidDel="00DA7209" w:rsidRDefault="00164E0C" w:rsidP="00A26334">
            <w:pPr>
              <w:rPr>
                <w:del w:id="2326" w:author="Raji Shanmugasundaram - C20616" w:date="2019-06-05T10:50:00Z"/>
                <w:b/>
              </w:rPr>
            </w:pPr>
            <w:del w:id="2327" w:author="Raji Shanmugasundaram - C20616" w:date="2019-06-05T10:50:00Z">
              <w:r w:rsidRPr="001458B3" w:rsidDel="00DA7209">
                <w:rPr>
                  <w:b/>
                </w:rPr>
                <w:delText xml:space="preserve">While the DHCP Server and DHCP Client modules are now </w:delText>
              </w:r>
              <w:r w:rsidR="00A26334" w:rsidDel="00DA7209">
                <w:rPr>
                  <w:b/>
                </w:rPr>
                <w:delText>added to</w:delText>
              </w:r>
              <w:r w:rsidRPr="001458B3" w:rsidDel="00DA7209">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51A79F5A" w:rsidR="00C91BB8" w:rsidDel="00DA7209" w:rsidRDefault="00C91BB8">
      <w:pPr>
        <w:pStyle w:val="NumberedList"/>
        <w:rPr>
          <w:del w:id="2328" w:author="Raji Shanmugasundaram - C20616" w:date="2019-06-05T10:50:00Z"/>
        </w:rPr>
        <w:pPrChange w:id="2329" w:author="Raji Shanmugasundaram - C20616" w:date="2019-06-05T22:49:00Z">
          <w:pPr>
            <w:ind w:left="567"/>
          </w:pPr>
        </w:pPrChange>
      </w:pPr>
    </w:p>
    <w:p w14:paraId="10921E42" w14:textId="29A971B1" w:rsidR="00447282" w:rsidDel="00DA7209" w:rsidRDefault="00C91BB8">
      <w:pPr>
        <w:pStyle w:val="NumberedList"/>
        <w:rPr>
          <w:del w:id="2330" w:author="Raji Shanmugasundaram - C20616" w:date="2019-06-05T10:50:00Z"/>
        </w:rPr>
        <w:pPrChange w:id="2331" w:author="Raji Shanmugasundaram - C20616" w:date="2019-06-05T22:49:00Z">
          <w:pPr>
            <w:ind w:left="567"/>
          </w:pPr>
        </w:pPrChange>
      </w:pPr>
      <w:del w:id="2332" w:author="Raji Shanmugasundaram - C20616" w:date="2019-06-05T10:50:00Z">
        <w:r w:rsidDel="00DA7209">
          <w:delText xml:space="preserve">To prevent network conflicts, the DHCP Server should always be </w:delText>
        </w:r>
        <w:r w:rsidRPr="00C91BB8" w:rsidDel="00DA7209">
          <w:rPr>
            <w:b/>
          </w:rPr>
          <w:delText>disabled</w:delText>
        </w:r>
        <w:r w:rsidDel="00DA7209">
          <w:delText xml:space="preserve"> if the PIC32 is connecting to a network that alr</w:delText>
        </w:r>
        <w:r w:rsidR="00447282" w:rsidDel="00DA7209">
          <w:delText>eady has an active DHCP Server.</w:delText>
        </w:r>
      </w:del>
    </w:p>
    <w:p w14:paraId="10921E43" w14:textId="282432FF" w:rsidR="00447282" w:rsidDel="00EB0832" w:rsidRDefault="00447282">
      <w:pPr>
        <w:pStyle w:val="NumberedList"/>
        <w:rPr>
          <w:del w:id="2333" w:author="Raji Shanmugasundaram - C20616" w:date="2019-06-05T22:49:00Z"/>
        </w:rPr>
        <w:pPrChange w:id="2334" w:author="Raji Shanmugasundaram - C20616" w:date="2019-06-05T22:49:00Z">
          <w:pPr>
            <w:ind w:left="567"/>
          </w:pPr>
        </w:pPrChange>
      </w:pPr>
    </w:p>
    <w:p w14:paraId="10921E44" w14:textId="0FC53755" w:rsidR="009D2E57" w:rsidRPr="009D2E57" w:rsidDel="00EB0832" w:rsidRDefault="009D2E57">
      <w:pPr>
        <w:pStyle w:val="NumberedList"/>
        <w:rPr>
          <w:del w:id="2335" w:author="Raji Shanmugasundaram - C20616" w:date="2019-06-05T22:49:00Z"/>
        </w:rPr>
        <w:pPrChange w:id="2336" w:author="Raji Shanmugasundaram - C20616" w:date="2019-06-05T22:49:00Z">
          <w:pPr>
            <w:pStyle w:val="Heading2"/>
          </w:pPr>
        </w:pPrChange>
      </w:pPr>
      <w:bookmarkStart w:id="2337" w:name="_Toc488278788"/>
      <w:del w:id="2338" w:author="Raji Shanmugasundaram - C20616" w:date="2019-06-05T10:50:00Z">
        <w:r w:rsidDel="00DA7209">
          <w:delText xml:space="preserve">MHC: </w:delText>
        </w:r>
      </w:del>
      <w:del w:id="2339" w:author="Raji Shanmugasundaram - C20616" w:date="2019-06-05T22:38:00Z">
        <w:r w:rsidDel="00267131">
          <w:delText>Setting the Host Name</w:delText>
        </w:r>
      </w:del>
      <w:bookmarkEnd w:id="2337"/>
    </w:p>
    <w:p w14:paraId="2AEF6F47" w14:textId="09068A5A" w:rsidR="00EB0832" w:rsidRDefault="00063B27">
      <w:pPr>
        <w:pStyle w:val="NumberedList"/>
        <w:rPr>
          <w:ins w:id="2340" w:author="Raji Shanmugasundaram - C20616" w:date="2019-06-05T22:45:00Z"/>
        </w:rPr>
        <w:pPrChange w:id="2341" w:author="Raji Shanmugasundaram - C20616" w:date="2019-06-05T22:49:00Z">
          <w:pPr>
            <w:pStyle w:val="ListParagraph"/>
          </w:pPr>
        </w:pPrChange>
      </w:pPr>
      <w:ins w:id="2342" w:author="Raji Shanmugasundaram - C20616" w:date="2019-06-05T10:52:00Z">
        <w:r>
          <w:t xml:space="preserve">Select the </w:t>
        </w:r>
        <w:r w:rsidRPr="002C5A08">
          <w:rPr>
            <w:b/>
            <w:bCs/>
            <w:rPrChange w:id="2343" w:author="Raji Shanmugasundaram - C20616" w:date="2019-06-05T22:42:00Z">
              <w:rPr/>
            </w:rPrChange>
          </w:rPr>
          <w:t>Instance 0</w:t>
        </w:r>
        <w:r>
          <w:t xml:space="preserve"> </w:t>
        </w:r>
      </w:ins>
      <w:ins w:id="2344" w:author="Raji Shanmugasundaram - C20616" w:date="2019-06-05T22:38:00Z">
        <w:r w:rsidR="00267131">
          <w:t>in the</w:t>
        </w:r>
      </w:ins>
      <w:ins w:id="2345" w:author="Raji Shanmugasundaram - C20616" w:date="2019-06-05T22:39:00Z">
        <w:r w:rsidR="00267131">
          <w:t xml:space="preserve"> </w:t>
        </w:r>
        <w:r w:rsidR="00267131" w:rsidRPr="002C5A08">
          <w:rPr>
            <w:b/>
            <w:bCs/>
            <w:rPrChange w:id="2346" w:author="Raji Shanmugasundaram - C20616" w:date="2019-06-05T22:42:00Z">
              <w:rPr/>
            </w:rPrChange>
          </w:rPr>
          <w:t>TCP/IP stack</w:t>
        </w:r>
        <w:r w:rsidR="00267131">
          <w:t xml:space="preserve"> under</w:t>
        </w:r>
      </w:ins>
      <w:ins w:id="2347" w:author="Raji Shanmugasundaram - C20616" w:date="2019-06-05T10:52:00Z">
        <w:r>
          <w:t xml:space="preserve"> </w:t>
        </w:r>
        <w:r w:rsidRPr="002C5A08">
          <w:rPr>
            <w:b/>
            <w:bCs/>
            <w:rPrChange w:id="2348" w:author="Raji Shanmugasundaram - C20616" w:date="2019-06-05T22:42:00Z">
              <w:rPr/>
            </w:rPrChange>
          </w:rPr>
          <w:t>Active Components</w:t>
        </w:r>
      </w:ins>
      <w:ins w:id="2349" w:author="Raji Shanmugasundaram - C20616" w:date="2019-06-05T22:41:00Z">
        <w:r w:rsidR="002C5A08" w:rsidRPr="002C5A08">
          <w:rPr>
            <w:b/>
            <w:bCs/>
            <w:rPrChange w:id="2350" w:author="Raji Shanmugasundaram - C20616" w:date="2019-06-05T22:42:00Z">
              <w:rPr/>
            </w:rPrChange>
          </w:rPr>
          <w:t xml:space="preserve"> </w:t>
        </w:r>
        <w:r w:rsidR="002C5A08">
          <w:t>to enter the HOST Name</w:t>
        </w:r>
      </w:ins>
      <w:ins w:id="2351" w:author="Raji Shanmugasundaram - C20616" w:date="2019-06-05T23:09:00Z">
        <w:r w:rsidR="00023ACC">
          <w:t xml:space="preserve"> </w:t>
        </w:r>
      </w:ins>
      <w:ins w:id="2352" w:author="Raji Shanmugasundaram - C20616" w:date="2019-06-05T22:42:00Z">
        <w:r w:rsidR="002C5A08" w:rsidRPr="00EB0832">
          <w:rPr>
            <w:b/>
            <w:bCs/>
            <w:rPrChange w:id="2353" w:author="Raji Shanmugasundaram - C20616" w:date="2019-06-05T22:46:00Z">
              <w:rPr>
                <w:b/>
                <w:bCs/>
              </w:rPr>
            </w:rPrChange>
          </w:rPr>
          <w:t>(</w:t>
        </w:r>
      </w:ins>
      <w:ins w:id="2354" w:author="Raji Shanmugasundaram - C20616" w:date="2019-06-05T10:54:00Z">
        <w:r w:rsidRPr="00EB0832">
          <w:rPr>
            <w:b/>
            <w:bCs/>
            <w:rPrChange w:id="2355" w:author="Raji Shanmugasundaram - C20616" w:date="2019-06-05T22:46:00Z">
              <w:rPr/>
            </w:rPrChange>
          </w:rPr>
          <w:t>TCP/IP STACK-&gt;BASIC CONFIGURATION-&gt;Instance 0</w:t>
        </w:r>
      </w:ins>
      <w:ins w:id="2356" w:author="Raji Shanmugasundaram - C20616" w:date="2019-06-05T22:42:00Z">
        <w:r w:rsidR="00EB0832" w:rsidRPr="00EB0832">
          <w:rPr>
            <w:b/>
            <w:bCs/>
            <w:rPrChange w:id="2357" w:author="Raji Shanmugasundaram - C20616" w:date="2019-06-05T22:46:00Z">
              <w:rPr>
                <w:b/>
                <w:bCs/>
              </w:rPr>
            </w:rPrChange>
          </w:rPr>
          <w:t>)</w:t>
        </w:r>
      </w:ins>
      <w:ins w:id="2358" w:author="Raji Shanmugasundaram - C20616" w:date="2019-06-05T22:45:00Z">
        <w:r w:rsidR="00EB0832" w:rsidRPr="00EB0832">
          <w:rPr>
            <w:b/>
            <w:bCs/>
            <w:rPrChange w:id="2359" w:author="Raji Shanmugasundaram - C20616" w:date="2019-06-05T22:46:00Z">
              <w:rPr>
                <w:b/>
                <w:bCs/>
              </w:rPr>
            </w:rPrChange>
          </w:rPr>
          <w:t>.</w:t>
        </w:r>
        <w:r w:rsidR="00EB0832" w:rsidRPr="00EB0832">
          <w:t xml:space="preserve"> </w:t>
        </w:r>
        <w:r w:rsidR="00EB0832">
          <w:t xml:space="preserve">And change in </w:t>
        </w:r>
        <w:r w:rsidR="00EB0832" w:rsidRPr="00EB0832">
          <w:rPr>
            <w:rPrChange w:id="2360" w:author="Raji Shanmugasundaram - C20616" w:date="2019-06-05T22:46:00Z">
              <w:rPr>
                <w:b/>
                <w:bCs/>
              </w:rPr>
            </w:rPrChange>
          </w:rPr>
          <w:t>the</w:t>
        </w:r>
        <w:r w:rsidR="00EB0832" w:rsidRPr="00EB0832">
          <w:rPr>
            <w:b/>
            <w:bCs/>
            <w:rPrChange w:id="2361" w:author="Raji Shanmugasundaram - C20616" w:date="2019-06-05T22:46:00Z">
              <w:rPr>
                <w:b/>
                <w:bCs/>
              </w:rPr>
            </w:rPrChange>
          </w:rPr>
          <w:t xml:space="preserve"> Configuration Options</w:t>
        </w:r>
        <w:r w:rsidR="00EB0832">
          <w:t xml:space="preserve"> (</w:t>
        </w:r>
      </w:ins>
      <w:ins w:id="2362" w:author="Raji Shanmugasundaram - C20616" w:date="2019-06-05T22:46:00Z">
        <w:r w:rsidR="00EB0832">
          <w:t xml:space="preserve">displayed </w:t>
        </w:r>
      </w:ins>
      <w:ins w:id="2363" w:author="Raji Shanmugasundaram - C20616" w:date="2019-06-05T22:45:00Z">
        <w:r w:rsidR="00EB0832">
          <w:t>on the right side</w:t>
        </w:r>
      </w:ins>
      <w:ins w:id="2364" w:author="Raji Shanmugasundaram - C20616" w:date="2019-06-05T22:46:00Z">
        <w:r w:rsidR="00EB0832">
          <w:t xml:space="preserve"> of </w:t>
        </w:r>
        <w:proofErr w:type="spellStart"/>
        <w:r w:rsidR="00EB0832">
          <w:t>MPlabx</w:t>
        </w:r>
      </w:ins>
      <w:proofErr w:type="spellEnd"/>
      <w:ins w:id="2365" w:author="Raji Shanmugasundaram - C20616" w:date="2019-06-05T22:45:00Z">
        <w:r w:rsidR="00EB0832">
          <w:t xml:space="preserve">) the Host Name to your </w:t>
        </w:r>
        <w:proofErr w:type="spellStart"/>
        <w:r w:rsidR="00EB0832">
          <w:t>firstname_lastname</w:t>
        </w:r>
        <w:proofErr w:type="spellEnd"/>
        <w:r w:rsidR="00EB0832">
          <w:t>. The Host name can be identified in the Network.</w:t>
        </w:r>
      </w:ins>
    </w:p>
    <w:p w14:paraId="253517F3" w14:textId="6DCB52DE" w:rsidR="00063B27" w:rsidRDefault="00EB0832">
      <w:pPr>
        <w:pStyle w:val="ListParagraph"/>
        <w:rPr>
          <w:ins w:id="2366" w:author="Raji Shanmugasundaram - C20616" w:date="2019-06-05T10:52:00Z"/>
        </w:rPr>
        <w:pPrChange w:id="2367" w:author="Raji Shanmugasundaram - C20616" w:date="2019-06-05T22:39:00Z">
          <w:pPr>
            <w:pStyle w:val="ListParagraph"/>
            <w:numPr>
              <w:numId w:val="35"/>
            </w:numPr>
            <w:ind w:hanging="360"/>
          </w:pPr>
        </w:pPrChange>
      </w:pPr>
      <w:r>
        <w:rPr>
          <w:noProof/>
        </w:rPr>
        <mc:AlternateContent>
          <mc:Choice Requires="wpg">
            <w:drawing>
              <wp:anchor distT="0" distB="0" distL="114300" distR="114300" simplePos="0" relativeHeight="251948544" behindDoc="0" locked="0" layoutInCell="1" allowOverlap="1" wp14:anchorId="2C3705F9" wp14:editId="02FDC4F9">
                <wp:simplePos x="0" y="0"/>
                <wp:positionH relativeFrom="column">
                  <wp:posOffset>2991714</wp:posOffset>
                </wp:positionH>
                <wp:positionV relativeFrom="paragraph">
                  <wp:posOffset>304394</wp:posOffset>
                </wp:positionV>
                <wp:extent cx="3518535" cy="2238375"/>
                <wp:effectExtent l="0" t="0" r="5715" b="9525"/>
                <wp:wrapNone/>
                <wp:docPr id="695" name="Group 695"/>
                <wp:cNvGraphicFramePr/>
                <a:graphic xmlns:a="http://schemas.openxmlformats.org/drawingml/2006/main">
                  <a:graphicData uri="http://schemas.microsoft.com/office/word/2010/wordprocessingGroup">
                    <wpg:wgp>
                      <wpg:cNvGrpSpPr/>
                      <wpg:grpSpPr>
                        <a:xfrm>
                          <a:off x="0" y="0"/>
                          <a:ext cx="3518535" cy="2238375"/>
                          <a:chOff x="0" y="0"/>
                          <a:chExt cx="3518535" cy="2238375"/>
                        </a:xfrm>
                      </wpg:grpSpPr>
                      <pic:pic xmlns:pic="http://schemas.openxmlformats.org/drawingml/2006/picture">
                        <pic:nvPicPr>
                          <pic:cNvPr id="562" name="Picture 562"/>
                          <pic:cNvPicPr>
                            <a:picLocks noChangeAspect="1"/>
                          </pic:cNvPicPr>
                        </pic:nvPicPr>
                        <pic:blipFill>
                          <a:blip r:embed="rId121"/>
                          <a:stretch>
                            <a:fillRect/>
                          </a:stretch>
                        </pic:blipFill>
                        <pic:spPr>
                          <a:xfrm>
                            <a:off x="0" y="0"/>
                            <a:ext cx="3518535" cy="2238375"/>
                          </a:xfrm>
                          <a:prstGeom prst="rect">
                            <a:avLst/>
                          </a:prstGeom>
                        </pic:spPr>
                      </pic:pic>
                      <wps:wsp>
                        <wps:cNvPr id="559" name="Rounded Rectangle 237"/>
                        <wps:cNvSpPr>
                          <a:spLocks/>
                        </wps:cNvSpPr>
                        <wps:spPr>
                          <a:xfrm>
                            <a:off x="40995" y="11734"/>
                            <a:ext cx="1114806" cy="11676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5812C2" id="Group 695" o:spid="_x0000_s1026" style="position:absolute;margin-left:235.55pt;margin-top:23.95pt;width:277.05pt;height:176.25pt;z-index:251948544" coordsize="35185,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">
                <v:shape id="Picture 562" o:spid="_x0000_s1027" type="#_x0000_t75" style="position:absolute;width:35185;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">
                  <v:imagedata r:id="rId122" o:title=""/>
                </v:shape>
                <v:roundrect id="Rounded Rectangle 237" o:spid="_x0000_s1028" style="position:absolute;left:409;top:117;width:11149;height:1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" filled="f" strokecolor="red" strokeweight="2.25pt">
                  <v:stroke joinstyle="miter"/>
                  <v:path arrowok="t"/>
                </v:roundrect>
              </v:group>
            </w:pict>
          </mc:Fallback>
        </mc:AlternateContent>
      </w:r>
      <w:ins w:id="2368" w:author="Raji Shanmugasundaram - C20616" w:date="2019-06-05T22:40:00Z">
        <w:r>
          <w:rPr>
            <w:noProof/>
          </w:rPr>
          <mc:AlternateContent>
            <mc:Choice Requires="wps">
              <w:drawing>
                <wp:anchor distT="0" distB="0" distL="114300" distR="114300" simplePos="0" relativeHeight="251943424" behindDoc="0" locked="0" layoutInCell="1" allowOverlap="1" wp14:anchorId="5BA700AA" wp14:editId="5C7A48A4">
                  <wp:simplePos x="0" y="0"/>
                  <wp:positionH relativeFrom="column">
                    <wp:posOffset>3232429</wp:posOffset>
                  </wp:positionH>
                  <wp:positionV relativeFrom="paragraph">
                    <wp:posOffset>1069594</wp:posOffset>
                  </wp:positionV>
                  <wp:extent cx="3123718" cy="133985"/>
                  <wp:effectExtent l="19050" t="19050" r="19685" b="18415"/>
                  <wp:wrapNone/>
                  <wp:docPr id="69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3718" cy="1339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44E7F" id="Rounded Rectangle 237" o:spid="_x0000_s1026" style="position:absolute;margin-left:254.5pt;margin-top:84.2pt;width:245.95pt;height:10.5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" filled="f" strokecolor="red" strokeweight="2.25pt">
                  <v:stroke joinstyle="miter"/>
                  <v:path arrowok="t"/>
                </v:roundrect>
              </w:pict>
            </mc:Fallback>
          </mc:AlternateContent>
        </w:r>
      </w:ins>
      <w:ins w:id="2369" w:author="Raji Shanmugasundaram - C20616" w:date="2019-06-05T10:53:00Z">
        <w:r>
          <w:rPr>
            <w:noProof/>
          </w:rPr>
          <mc:AlternateContent>
            <mc:Choice Requires="wps">
              <w:drawing>
                <wp:anchor distT="0" distB="0" distL="114300" distR="114300" simplePos="0" relativeHeight="251946496" behindDoc="0" locked="0" layoutInCell="1" allowOverlap="1" wp14:anchorId="6CF7179E" wp14:editId="5A41A0A8">
                  <wp:simplePos x="0" y="0"/>
                  <wp:positionH relativeFrom="column">
                    <wp:posOffset>601015</wp:posOffset>
                  </wp:positionH>
                  <wp:positionV relativeFrom="paragraph">
                    <wp:posOffset>1627428</wp:posOffset>
                  </wp:positionV>
                  <wp:extent cx="836829" cy="116739"/>
                  <wp:effectExtent l="19050" t="19050" r="20955" b="17145"/>
                  <wp:wrapNone/>
                  <wp:docPr id="558"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829" cy="1167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8BC1D" id="Rounded Rectangle 237" o:spid="_x0000_s1026" style="position:absolute;margin-left:47.3pt;margin-top:128.15pt;width:65.9pt;height:9.2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945472" behindDoc="0" locked="0" layoutInCell="1" allowOverlap="1" wp14:anchorId="07CD06F7" wp14:editId="22BD3F26">
                  <wp:simplePos x="0" y="0"/>
                  <wp:positionH relativeFrom="column">
                    <wp:posOffset>691465</wp:posOffset>
                  </wp:positionH>
                  <wp:positionV relativeFrom="paragraph">
                    <wp:posOffset>1824914</wp:posOffset>
                  </wp:positionV>
                  <wp:extent cx="1250696" cy="117018"/>
                  <wp:effectExtent l="19050" t="19050" r="26035" b="16510"/>
                  <wp:wrapNone/>
                  <wp:docPr id="55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696" cy="11701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5E30FC" id="Rounded Rectangle 237" o:spid="_x0000_s1026" style="position:absolute;margin-left:54.45pt;margin-top:143.7pt;width:98.5pt;height:9.2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944448" behindDoc="0" locked="0" layoutInCell="1" allowOverlap="1" wp14:anchorId="2BE2F48A" wp14:editId="512C60C8">
                  <wp:simplePos x="0" y="0"/>
                  <wp:positionH relativeFrom="column">
                    <wp:posOffset>859790</wp:posOffset>
                  </wp:positionH>
                  <wp:positionV relativeFrom="paragraph">
                    <wp:posOffset>2056080</wp:posOffset>
                  </wp:positionV>
                  <wp:extent cx="630250" cy="97994"/>
                  <wp:effectExtent l="19050" t="19050" r="17780" b="16510"/>
                  <wp:wrapNone/>
                  <wp:docPr id="55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250" cy="9799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6A0DD" id="Rounded Rectangle 237" o:spid="_x0000_s1026" style="position:absolute;margin-left:67.7pt;margin-top:161.9pt;width:49.65pt;height:7.7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" filled="f" strokecolor="red" strokeweight="2.25pt">
                  <v:stroke joinstyle="miter"/>
                  <v:path arrowok="t"/>
                </v:roundrect>
              </w:pict>
            </mc:Fallback>
          </mc:AlternateContent>
        </w:r>
      </w:ins>
      <w:ins w:id="2370" w:author="Raji Shanmugasundaram - C20616" w:date="2019-06-05T22:43:00Z">
        <w:r>
          <w:rPr>
            <w:b/>
            <w:bCs/>
          </w:rPr>
          <w:t xml:space="preserve"> </w:t>
        </w:r>
      </w:ins>
      <w:ins w:id="2371" w:author="Raji Shanmugasundaram - C20616" w:date="2019-06-05T10:52:00Z">
        <w:r w:rsidR="00063B27">
          <w:br/>
        </w:r>
        <w:r w:rsidR="00063B27" w:rsidRPr="002C5A08">
          <w:rPr>
            <w:b/>
            <w:bCs/>
            <w:noProof/>
            <w:rPrChange w:id="2372" w:author="Raji Shanmugasundaram - C20616" w:date="2019-06-05T22:42:00Z">
              <w:rPr>
                <w:noProof/>
              </w:rPr>
            </w:rPrChange>
          </w:rPr>
          <w:drawing>
            <wp:inline distT="0" distB="0" distL="0" distR="0" wp14:anchorId="595AE5E0" wp14:editId="2E89B98A">
              <wp:extent cx="2084832" cy="2743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84832" cy="2743200"/>
                      </a:xfrm>
                      <a:prstGeom prst="rect">
                        <a:avLst/>
                      </a:prstGeom>
                    </pic:spPr>
                  </pic:pic>
                </a:graphicData>
              </a:graphic>
            </wp:inline>
          </w:drawing>
        </w:r>
      </w:ins>
    </w:p>
    <w:p w14:paraId="10921E45" w14:textId="27B08157" w:rsidR="00164E0C" w:rsidDel="009A78F9" w:rsidRDefault="009A78F9">
      <w:pPr>
        <w:pStyle w:val="ListParagraph"/>
        <w:numPr>
          <w:ilvl w:val="0"/>
          <w:numId w:val="35"/>
        </w:numPr>
        <w:rPr>
          <w:del w:id="2373" w:author="Raji Shanmugasundaram - C20616" w:date="2019-06-05T10:52:00Z"/>
        </w:rPr>
        <w:pPrChange w:id="2374" w:author="Raji Shanmugasundaram - C20616" w:date="2019-06-05T11:00:00Z">
          <w:pPr>
            <w:pStyle w:val="Heading2"/>
          </w:pPr>
        </w:pPrChange>
      </w:pPr>
      <w:del w:id="2375" w:author="Raji Shanmugasundaram - C20616" w:date="2019-06-05T10:58:00Z">
        <w:r w:rsidDel="009A78F9">
          <w:rPr>
            <w:noProof/>
          </w:rPr>
          <mc:AlternateContent>
            <mc:Choice Requires="wpg">
              <w:drawing>
                <wp:anchor distT="0" distB="0" distL="114300" distR="114300" simplePos="0" relativeHeight="251887104" behindDoc="0" locked="0" layoutInCell="1" allowOverlap="1" wp14:anchorId="3CFFBA4C" wp14:editId="749FB7A6">
                  <wp:simplePos x="0" y="0"/>
                  <wp:positionH relativeFrom="column">
                    <wp:posOffset>460654</wp:posOffset>
                  </wp:positionH>
                  <wp:positionV relativeFrom="paragraph">
                    <wp:posOffset>421310</wp:posOffset>
                  </wp:positionV>
                  <wp:extent cx="3599079" cy="2172614"/>
                  <wp:effectExtent l="0" t="0" r="1905" b="0"/>
                  <wp:wrapNone/>
                  <wp:docPr id="561" name="Group 561"/>
                  <wp:cNvGraphicFramePr/>
                  <a:graphic xmlns:a="http://schemas.openxmlformats.org/drawingml/2006/main">
                    <a:graphicData uri="http://schemas.microsoft.com/office/word/2010/wordprocessingGroup">
                      <wpg:wgp>
                        <wpg:cNvGrpSpPr/>
                        <wpg:grpSpPr>
                          <a:xfrm>
                            <a:off x="0" y="0"/>
                            <a:ext cx="2715740" cy="118655"/>
                            <a:chOff x="297028" y="852983"/>
                            <a:chExt cx="2877769" cy="141910"/>
                          </a:xfrm>
                        </wpg:grpSpPr>
                        <wps:wsp>
                          <wps:cNvPr id="560" name="Rounded Rectangle 237"/>
                          <wps:cNvSpPr>
                            <a:spLocks/>
                          </wps:cNvSpPr>
                          <wps:spPr>
                            <a:xfrm>
                              <a:off x="280304" y="713203"/>
                              <a:ext cx="2715740" cy="1186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C49AF7" id="Group 561" o:spid="_x0000_s1026" style="position:absolute;margin-left:36.25pt;margin-top:33.15pt;width:283.4pt;height:171.05pt;z-index:251887104;mso-width-relative:margin;mso-height-relative:margin" coordorigin="2970,8529" coordsize="28777,1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">
                  <v:roundrect id="Rounded Rectangle 237" o:spid="_x0000_s1027" style="position:absolute;left:2803;top:7132;width:27157;height:1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" filled="f" strokecolor="red" strokeweight="2.25pt">
                    <v:stroke joinstyle="miter"/>
                    <v:path arrowok="t"/>
                  </v:roundrect>
                </v:group>
              </w:pict>
            </mc:Fallback>
          </mc:AlternateContent>
        </w:r>
      </w:del>
      <w:del w:id="2376" w:author="Raji Shanmugasundaram - C20616" w:date="2019-06-05T10:52:00Z">
        <w:r w:rsidR="00873937" w:rsidDel="00063B27">
          <w:delText>The Lab 2</w:delText>
        </w:r>
        <w:r w:rsidR="00C91BB8" w:rsidDel="00063B27">
          <w:delText xml:space="preserve"> project</w:delText>
        </w:r>
        <w:r w:rsidR="00873937" w:rsidDel="00063B27">
          <w:delText xml:space="preserve"> </w:delText>
        </w:r>
        <w:r w:rsidR="00240D57" w:rsidDel="00063B27">
          <w:delText>has</w:delText>
        </w:r>
        <w:r w:rsidR="00C91BB8" w:rsidDel="00063B27">
          <w:delText xml:space="preserve"> been</w:delText>
        </w:r>
        <w:r w:rsidR="00240D57" w:rsidDel="00063B27">
          <w:delText xml:space="preserve"> pre-</w:delText>
        </w:r>
        <w:r w:rsidR="00C91BB8" w:rsidDel="00063B27">
          <w:delText xml:space="preserve">configured with </w:delText>
        </w:r>
        <w:r w:rsidR="00873937" w:rsidDel="00063B27">
          <w:delText xml:space="preserve">the </w:delText>
        </w:r>
        <w:r w:rsidR="00873937" w:rsidRPr="009A78F9" w:rsidDel="00063B27">
          <w:rPr>
            <w:i/>
            <w:rPrChange w:id="2377" w:author="Raji Shanmugasundaram - C20616" w:date="2019-06-05T11:00:00Z">
              <w:rPr>
                <w:b w:val="0"/>
                <w:i/>
              </w:rPr>
            </w:rPrChange>
          </w:rPr>
          <w:delText>Microchip1989</w:delText>
        </w:r>
        <w:r w:rsidR="00C91BB8" w:rsidDel="00063B27">
          <w:delText xml:space="preserve"> H</w:delText>
        </w:r>
        <w:r w:rsidR="00873937" w:rsidDel="00063B27">
          <w:delText xml:space="preserve">ost </w:delText>
        </w:r>
        <w:r w:rsidR="00C91BB8" w:rsidDel="00063B27">
          <w:delText>N</w:delText>
        </w:r>
        <w:r w:rsidR="00873937" w:rsidDel="00063B27">
          <w:delText xml:space="preserve">ame. </w:delText>
        </w:r>
      </w:del>
    </w:p>
    <w:p w14:paraId="2DDACCFC" w14:textId="3DF6B617" w:rsidR="009A78F9" w:rsidRDefault="009A78F9" w:rsidP="009A78F9">
      <w:pPr>
        <w:rPr>
          <w:ins w:id="2378" w:author="Raji Shanmugasundaram - C20616" w:date="2019-06-05T10:57:00Z"/>
        </w:rPr>
      </w:pPr>
    </w:p>
    <w:p w14:paraId="6B4C437E" w14:textId="6B301A33" w:rsidR="00AD28EC" w:rsidRDefault="00AD28EC">
      <w:pPr>
        <w:pStyle w:val="NumberedList"/>
        <w:rPr>
          <w:ins w:id="2379" w:author="Raji Shanmugasundaram - C20616" w:date="2019-06-05T11:16:00Z"/>
        </w:rPr>
        <w:pPrChange w:id="2380" w:author="Raji Shanmugasundaram - C20616" w:date="2019-06-05T22:52:00Z">
          <w:pPr>
            <w:pStyle w:val="ListParagraph"/>
            <w:numPr>
              <w:numId w:val="36"/>
            </w:numPr>
            <w:ind w:hanging="360"/>
          </w:pPr>
        </w:pPrChange>
      </w:pPr>
      <w:ins w:id="2381" w:author="Raji Shanmugasundaram - C20616" w:date="2019-06-05T11:16:00Z">
        <w:r>
          <w:t>Select “Code” (Generate Code)</w:t>
        </w:r>
      </w:ins>
      <w:ins w:id="2382" w:author="Raji Shanmugasundaram - C20616" w:date="2019-06-05T22:51:00Z">
        <w:r w:rsidR="00EB0832">
          <w:t xml:space="preserve"> which is under the menu tabs.</w:t>
        </w:r>
      </w:ins>
      <w:ins w:id="2383" w:author="Raji Shanmugasundaram - C20616" w:date="2019-06-05T11:16:00Z">
        <w:r>
          <w:br/>
        </w:r>
        <w:r>
          <w:rPr>
            <w:noProof/>
          </w:rPr>
          <w:drawing>
            <wp:inline distT="0" distB="0" distL="0" distR="0" wp14:anchorId="68715964" wp14:editId="2E555750">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1775" cy="990600"/>
                      </a:xfrm>
                      <a:prstGeom prst="rect">
                        <a:avLst/>
                      </a:prstGeom>
                    </pic:spPr>
                  </pic:pic>
                </a:graphicData>
              </a:graphic>
            </wp:inline>
          </w:drawing>
        </w:r>
      </w:ins>
    </w:p>
    <w:p w14:paraId="67C61934" w14:textId="003728A0" w:rsidR="00AD28EC" w:rsidRDefault="00AD28EC">
      <w:pPr>
        <w:pStyle w:val="NumberedList"/>
        <w:rPr>
          <w:ins w:id="2384" w:author="Raji Shanmugasundaram - C20616" w:date="2019-06-05T11:16:00Z"/>
        </w:rPr>
        <w:pPrChange w:id="2385" w:author="Raji Shanmugasundaram - C20616" w:date="2019-06-05T22:52:00Z">
          <w:pPr>
            <w:pStyle w:val="ListParagraph"/>
            <w:numPr>
              <w:numId w:val="36"/>
            </w:numPr>
            <w:ind w:hanging="360"/>
          </w:pPr>
        </w:pPrChange>
      </w:pPr>
      <w:ins w:id="2386" w:author="Raji Shanmugasundaram - C20616" w:date="2019-06-05T11:22:00Z">
        <w:r>
          <w:rPr>
            <w:noProof/>
          </w:rPr>
          <mc:AlternateContent>
            <mc:Choice Requires="wps">
              <w:drawing>
                <wp:anchor distT="0" distB="0" distL="114300" distR="114300" simplePos="0" relativeHeight="251890176" behindDoc="0" locked="0" layoutInCell="1" allowOverlap="1" wp14:anchorId="0CEF7E50" wp14:editId="489F0BFA">
                  <wp:simplePos x="0" y="0"/>
                  <wp:positionH relativeFrom="page">
                    <wp:posOffset>4459072</wp:posOffset>
                  </wp:positionH>
                  <wp:positionV relativeFrom="paragraph">
                    <wp:posOffset>1026769</wp:posOffset>
                  </wp:positionV>
                  <wp:extent cx="939241" cy="134570"/>
                  <wp:effectExtent l="19050" t="19050" r="13335" b="18415"/>
                  <wp:wrapNone/>
                  <wp:docPr id="56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241" cy="1345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ACE939" id="Rounded Rectangle 237" o:spid="_x0000_s1026" style="position:absolute;margin-left:351.1pt;margin-top:80.85pt;width:73.95pt;height:10.6pt;z-index:25189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hC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" filled="f" strokecolor="red" strokeweight="2.25pt">
                  <v:stroke joinstyle="miter"/>
                  <v:path arrowok="t"/>
                  <w10:wrap anchorx="page"/>
                </v:roundrect>
              </w:pict>
            </mc:Fallback>
          </mc:AlternateContent>
        </w:r>
      </w:ins>
      <w:ins w:id="2387" w:author="Raji Shanmugasundaram - C20616" w:date="2019-06-05T11:16:00Z">
        <w:r>
          <w:t>Select Don’t Save</w:t>
        </w:r>
        <w:r>
          <w:br/>
        </w:r>
        <w:r>
          <w:rPr>
            <w:noProof/>
          </w:rPr>
          <w:drawing>
            <wp:inline distT="0" distB="0" distL="0" distR="0" wp14:anchorId="2F3D048D" wp14:editId="6C0215EF">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9319" cy="1095482"/>
                      </a:xfrm>
                      <a:prstGeom prst="rect">
                        <a:avLst/>
                      </a:prstGeom>
                    </pic:spPr>
                  </pic:pic>
                </a:graphicData>
              </a:graphic>
            </wp:inline>
          </w:drawing>
        </w:r>
      </w:ins>
    </w:p>
    <w:p w14:paraId="53FE4481" w14:textId="75464D5E" w:rsidR="00CA47CA" w:rsidRDefault="00131881" w:rsidP="00EB0832">
      <w:pPr>
        <w:pStyle w:val="NumberedList"/>
        <w:rPr>
          <w:ins w:id="2388" w:author="Raji Shanmugasundaram - C20616" w:date="2019-06-05T22:58:00Z"/>
        </w:rPr>
      </w:pPr>
      <w:ins w:id="2389" w:author="Raji Shanmugasundaram - C20616" w:date="2019-06-05T11:23:00Z">
        <w:r>
          <w:rPr>
            <w:noProof/>
          </w:rPr>
          <w:lastRenderedPageBreak/>
          <mc:AlternateContent>
            <mc:Choice Requires="wps">
              <w:drawing>
                <wp:anchor distT="0" distB="0" distL="114300" distR="114300" simplePos="0" relativeHeight="251892224" behindDoc="0" locked="0" layoutInCell="1" allowOverlap="1" wp14:anchorId="02895419" wp14:editId="274C359C">
                  <wp:simplePos x="0" y="0"/>
                  <wp:positionH relativeFrom="page">
                    <wp:posOffset>2888920</wp:posOffset>
                  </wp:positionH>
                  <wp:positionV relativeFrom="paragraph">
                    <wp:posOffset>4337710</wp:posOffset>
                  </wp:positionV>
                  <wp:extent cx="976706" cy="236982"/>
                  <wp:effectExtent l="19050" t="19050" r="13970" b="10795"/>
                  <wp:wrapNone/>
                  <wp:docPr id="56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706" cy="236982"/>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9B01FD" id="Rounded Rectangle 237" o:spid="_x0000_s1026" style="position:absolute;margin-left:227.45pt;margin-top:341.55pt;width:76.9pt;height:18.6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" filled="f" strokecolor="red" strokeweight="2.25pt">
                  <v:stroke joinstyle="miter"/>
                  <v:path arrowok="t"/>
                  <w10:wrap anchorx="page"/>
                </v:roundrect>
              </w:pict>
            </mc:Fallback>
          </mc:AlternateContent>
        </w:r>
      </w:ins>
      <w:ins w:id="2390" w:author="Raji Shanmugasundaram - C20616" w:date="2019-06-05T11:16:00Z">
        <w:r w:rsidR="00AD28EC">
          <w:t>Select Generate</w:t>
        </w:r>
        <w:r w:rsidR="00AD28EC">
          <w:br/>
        </w:r>
        <w:r w:rsidR="00AD28EC">
          <w:rPr>
            <w:noProof/>
          </w:rPr>
          <w:drawing>
            <wp:inline distT="0" distB="0" distL="0" distR="0" wp14:anchorId="1C63BA14" wp14:editId="3D328572">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6079" cy="4496923"/>
                      </a:xfrm>
                      <a:prstGeom prst="rect">
                        <a:avLst/>
                      </a:prstGeom>
                    </pic:spPr>
                  </pic:pic>
                </a:graphicData>
              </a:graphic>
            </wp:inline>
          </w:drawing>
        </w:r>
        <w:r w:rsidR="00AD28EC">
          <w:br/>
        </w:r>
        <w:r w:rsidR="00AD28EC">
          <w:br/>
        </w:r>
      </w:ins>
    </w:p>
    <w:p w14:paraId="0A3BE45B" w14:textId="0629CBC1" w:rsidR="00AA5805" w:rsidRDefault="00023ACC" w:rsidP="00AA5805">
      <w:pPr>
        <w:pStyle w:val="NumberedList"/>
        <w:rPr>
          <w:ins w:id="2391" w:author="Raji Shanmugasundaram - C20616" w:date="2019-06-07T15:09:00Z"/>
        </w:rPr>
      </w:pPr>
      <w:r>
        <w:rPr>
          <w:noProof/>
        </w:rPr>
        <mc:AlternateContent>
          <mc:Choice Requires="wpg">
            <w:drawing>
              <wp:anchor distT="0" distB="0" distL="114300" distR="114300" simplePos="0" relativeHeight="251960832" behindDoc="0" locked="0" layoutInCell="1" allowOverlap="1" wp14:anchorId="224B427E" wp14:editId="563638D6">
                <wp:simplePos x="0" y="0"/>
                <wp:positionH relativeFrom="margin">
                  <wp:posOffset>354152</wp:posOffset>
                </wp:positionH>
                <wp:positionV relativeFrom="paragraph">
                  <wp:posOffset>477088</wp:posOffset>
                </wp:positionV>
                <wp:extent cx="6233313" cy="3078835"/>
                <wp:effectExtent l="0" t="0" r="15240" b="7620"/>
                <wp:wrapNone/>
                <wp:docPr id="702" name="Group 702"/>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563" name="Picture 563"/>
                          <pic:cNvPicPr>
                            <a:picLocks noChangeAspect="1"/>
                          </pic:cNvPicPr>
                        </pic:nvPicPr>
                        <pic:blipFill>
                          <a:blip r:embed="rId127"/>
                          <a:stretch>
                            <a:fillRect/>
                          </a:stretch>
                        </pic:blipFill>
                        <pic:spPr>
                          <a:xfrm>
                            <a:off x="0" y="197511"/>
                            <a:ext cx="6694170" cy="3408045"/>
                          </a:xfrm>
                          <a:prstGeom prst="rect">
                            <a:avLst/>
                          </a:prstGeom>
                        </pic:spPr>
                      </pic:pic>
                      <wps:wsp>
                        <wps:cNvPr id="696"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9C0AD21" w14:textId="54AB5CAE" w:rsidR="00D26193" w:rsidRDefault="00D26193">
                              <w:ins w:id="2392" w:author="Raji Shanmugasundaram - C20616" w:date="2019-06-05T22:54:00Z">
                                <w:r>
                                  <w:t>1</w:t>
                                </w:r>
                              </w:ins>
                            </w:p>
                          </w:txbxContent>
                        </wps:txbx>
                        <wps:bodyPr rot="0" vert="horz" wrap="square" lIns="91440" tIns="45720" rIns="91440" bIns="45720" anchor="t" anchorCtr="0">
                          <a:noAutofit/>
                        </wps:bodyPr>
                      </wps:wsp>
                      <wps:wsp>
                        <wps:cNvPr id="698"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1243987" w14:textId="5BE8AD2A" w:rsidR="00D26193" w:rsidRDefault="00D26193" w:rsidP="00CA47CA">
                              <w:ins w:id="2393" w:author="Raji Shanmugasundaram - C20616" w:date="2019-06-05T22:56:00Z">
                                <w:r>
                                  <w:t>2</w:t>
                                </w:r>
                              </w:ins>
                            </w:p>
                          </w:txbxContent>
                        </wps:txbx>
                        <wps:bodyPr rot="0" vert="horz" wrap="square" lIns="91440" tIns="45720" rIns="91440" bIns="45720" anchor="t" anchorCtr="0">
                          <a:noAutofit/>
                        </wps:bodyPr>
                      </wps:wsp>
                      <wps:wsp>
                        <wps:cNvPr id="700"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4B427E" id="Group 702" o:spid="_x0000_s1149" style="position:absolute;left:0;text-align:left;margin-left:27.9pt;margin-top:37.55pt;width:490.8pt;height:242.45pt;z-index:251960832;mso-position-horizontal-relative:margin;mso-position-vertical-relative:text;mso-width-relative:margin;mso-height-relative:margin" coordsize="66941,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">
                <v:shape id="Picture 563" o:spid="_x0000_s1150" type="#_x0000_t75" style="position:absolute;top:1975;width:6694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">
                  <v:imagedata r:id="rId128" o:title=""/>
                </v:shape>
                <v:shape id="_x0000_s1151" type="#_x0000_t202" style="position:absolute;left:32333;top:1170;width:2121;height:2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" fillcolor="#5b9bd5 [3204]" strokecolor="#1f4d78 [1604]" strokeweight="1pt">
                  <v:textbox>
                    <w:txbxContent>
                      <w:p w14:paraId="49C0AD21" w14:textId="54AB5CAE" w:rsidR="00D26193" w:rsidRDefault="00D26193">
                        <w:ins w:id="2394" w:author="Raji Shanmugasundaram - C20616" w:date="2019-06-05T22:54:00Z">
                          <w:r>
                            <w:t>1</w:t>
                          </w:r>
                        </w:ins>
                      </w:p>
                    </w:txbxContent>
                  </v:textbox>
                </v:shape>
                <v:shape id="_x0000_s1152" type="#_x0000_t202" style="position:absolute;left:63349;width:2121;height:25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" fillcolor="#5b9bd5 [3204]" strokecolor="#1f4d78 [1604]" strokeweight="1pt">
                  <v:textbox>
                    <w:txbxContent>
                      <w:p w14:paraId="01243987" w14:textId="5BE8AD2A" w:rsidR="00D26193" w:rsidRDefault="00D26193" w:rsidP="00CA47CA">
                        <w:ins w:id="2395" w:author="Raji Shanmugasundaram - C20616" w:date="2019-06-05T22:56:00Z">
                          <w:r>
                            <w:t>2</w:t>
                          </w:r>
                        </w:ins>
                      </w:p>
                    </w:txbxContent>
                  </v:textbox>
                </v:shape>
                <v:roundrect id="Rounded Rectangle 237" o:spid="_x0000_s1153" style="position:absolute;left:63540;top:3116;width:3319;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" filled="f" strokecolor="red" strokeweight="2.25pt">
                  <v:stroke joinstyle="miter"/>
                  <v:path arrowok="t"/>
                </v:roundrect>
                <v:roundrect id="Rounded Rectangle 237" o:spid="_x0000_s1154" style="position:absolute;left:31938;top:5018;width:2370;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" filled="f" strokecolor="red" strokeweight="2.25pt">
                  <v:stroke joinstyle="miter"/>
                  <v:path arrowok="t"/>
                </v:roundrect>
                <w10:wrap anchorx="margin"/>
              </v:group>
            </w:pict>
          </mc:Fallback>
        </mc:AlternateContent>
      </w:r>
      <w:ins w:id="2396" w:author="Raji Shanmugasundaram - C20616" w:date="2019-06-07T15:09:00Z">
        <w:r w:rsidR="00AA5805">
          <w:rPr>
            <w:noProof/>
          </w:rPr>
          <mc:AlternateContent>
            <mc:Choice Requires="wpg">
              <w:drawing>
                <wp:anchor distT="0" distB="0" distL="114300" distR="114300" simplePos="0" relativeHeight="252085760" behindDoc="0" locked="0" layoutInCell="1" allowOverlap="1" wp14:anchorId="36B43B3F" wp14:editId="3B519E9A">
                  <wp:simplePos x="0" y="0"/>
                  <wp:positionH relativeFrom="margin">
                    <wp:posOffset>354152</wp:posOffset>
                  </wp:positionH>
                  <wp:positionV relativeFrom="paragraph">
                    <wp:posOffset>477088</wp:posOffset>
                  </wp:positionV>
                  <wp:extent cx="6233313" cy="3078835"/>
                  <wp:effectExtent l="0" t="0" r="15240" b="7620"/>
                  <wp:wrapNone/>
                  <wp:docPr id="85" name="Group 85"/>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97" name="Picture 97"/>
                            <pic:cNvPicPr>
                              <a:picLocks noChangeAspect="1"/>
                            </pic:cNvPicPr>
                          </pic:nvPicPr>
                          <pic:blipFill>
                            <a:blip r:embed="rId127"/>
                            <a:stretch>
                              <a:fillRect/>
                            </a:stretch>
                          </pic:blipFill>
                          <pic:spPr>
                            <a:xfrm>
                              <a:off x="0" y="197511"/>
                              <a:ext cx="6694170" cy="3408045"/>
                            </a:xfrm>
                            <a:prstGeom prst="rect">
                              <a:avLst/>
                            </a:prstGeom>
                          </pic:spPr>
                        </pic:pic>
                        <wps:wsp>
                          <wps:cNvPr id="157"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494DEE5" w14:textId="77777777" w:rsidR="00AA5805" w:rsidRDefault="00AA5805" w:rsidP="00AA5805">
                                <w:r>
                                  <w:t>1</w:t>
                                </w:r>
                              </w:p>
                            </w:txbxContent>
                          </wps:txbx>
                          <wps:bodyPr rot="0" vert="horz" wrap="square" lIns="91440" tIns="45720" rIns="91440" bIns="45720" anchor="t" anchorCtr="0">
                            <a:noAutofit/>
                          </wps:bodyPr>
                        </wps:wsp>
                        <wps:wsp>
                          <wps:cNvPr id="160"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E8BCF60" w14:textId="77777777" w:rsidR="00AA5805" w:rsidRDefault="00AA5805" w:rsidP="00AA5805">
                                <w:r>
                                  <w:t>2</w:t>
                                </w:r>
                              </w:p>
                            </w:txbxContent>
                          </wps:txbx>
                          <wps:bodyPr rot="0" vert="horz" wrap="square" lIns="91440" tIns="45720" rIns="91440" bIns="45720" anchor="t" anchorCtr="0">
                            <a:noAutofit/>
                          </wps:bodyPr>
                        </wps:wsp>
                        <wps:wsp>
                          <wps:cNvPr id="162"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B43B3F" id="Group 85" o:spid="_x0000_s1155" style="position:absolute;left:0;text-align:left;margin-left:27.9pt;margin-top:37.55pt;width:490.8pt;height:242.45pt;z-index:252085760;mso-position-horizontal-relative:margin;mso-position-vertical-relative:text;mso-width-relative:margin;mso-height-relative:margin" coordsize="66941,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">
                  <v:shape id="Picture 97" o:spid="_x0000_s1156" type="#_x0000_t75" style="position:absolute;top:1975;width:6694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">
                    <v:imagedata r:id="rId128" o:title=""/>
                  </v:shape>
                  <v:shape id="_x0000_s1157" type="#_x0000_t202" style="position:absolute;left:32333;top:1170;width:2121;height:2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" fillcolor="#5b9bd5 [3204]" strokecolor="#1f4d78 [1604]" strokeweight="1pt">
                    <v:textbox>
                      <w:txbxContent>
                        <w:p w14:paraId="6494DEE5" w14:textId="77777777" w:rsidR="00AA5805" w:rsidRDefault="00AA5805" w:rsidP="00AA5805">
                          <w:r>
                            <w:t>1</w:t>
                          </w:r>
                        </w:p>
                      </w:txbxContent>
                    </v:textbox>
                  </v:shape>
                  <v:shape id="_x0000_s1158" type="#_x0000_t202" style="position:absolute;left:63349;width:2121;height:25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" fillcolor="#5b9bd5 [3204]" strokecolor="#1f4d78 [1604]" strokeweight="1pt">
                    <v:textbox>
                      <w:txbxContent>
                        <w:p w14:paraId="7E8BCF60" w14:textId="77777777" w:rsidR="00AA5805" w:rsidRDefault="00AA5805" w:rsidP="00AA5805">
                          <w:r>
                            <w:t>2</w:t>
                          </w:r>
                        </w:p>
                      </w:txbxContent>
                    </v:textbox>
                  </v:shape>
                  <v:roundrect id="Rounded Rectangle 237" o:spid="_x0000_s1159" style="position:absolute;left:63540;top:3116;width:3319;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" filled="f" strokecolor="red" strokeweight="2.25pt">
                    <v:stroke joinstyle="miter"/>
                    <v:path arrowok="t"/>
                  </v:roundrect>
                  <v:roundrect id="Rounded Rectangle 237" o:spid="_x0000_s1160" style="position:absolute;left:31938;top:5018;width:2370;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" filled="f" strokecolor="red" strokeweight="2.25pt">
                    <v:stroke joinstyle="miter"/>
                    <v:path arrowok="t"/>
                  </v:roundrect>
                  <w10:wrap anchorx="margin"/>
                </v:group>
              </w:pict>
            </mc:Fallback>
          </mc:AlternateContent>
        </w:r>
        <w:r w:rsidR="00AA5805" w:rsidRPr="00054DD3">
          <w:t xml:space="preserve">Some Files will be changed, and the MHC is asking in a “diff” window, if the changes should be taken over. </w:t>
        </w:r>
        <w:r w:rsidR="00AA5805">
          <w:t xml:space="preserve">Don’t accept the changes for </w:t>
        </w:r>
        <w:proofErr w:type="spellStart"/>
        <w:r w:rsidR="00AA5805">
          <w:t>custom_http_net_app.c</w:t>
        </w:r>
        <w:proofErr w:type="spellEnd"/>
        <w:r w:rsidR="00AA5805">
          <w:t xml:space="preserve">  file just click on close(step 2 in pic).</w:t>
        </w:r>
        <w:r w:rsidR="00AA5805" w:rsidRPr="00054DD3">
          <w:t xml:space="preserve">Accept all changes </w:t>
        </w:r>
        <w:r w:rsidR="00AA5805">
          <w:t>for the other</w:t>
        </w:r>
        <w:r w:rsidR="00AA5805" w:rsidRPr="00054DD3">
          <w:t xml:space="preserve"> file</w:t>
        </w:r>
        <w:r w:rsidR="00AA5805">
          <w:t xml:space="preserve">s </w:t>
        </w:r>
        <w:bookmarkStart w:id="2397" w:name="_GoBack"/>
        <w:bookmarkEnd w:id="2397"/>
        <w:r w:rsidR="00AA5805" w:rsidRPr="00054DD3">
          <w:t xml:space="preserve"> by clicking on the Arrow in the middle</w:t>
        </w:r>
        <w:r w:rsidR="00AA5805">
          <w:t xml:space="preserve"> and then close.</w:t>
        </w:r>
      </w:ins>
    </w:p>
    <w:p w14:paraId="2C4F699D" w14:textId="157C8206" w:rsidR="009A78F9" w:rsidRDefault="00023ACC" w:rsidP="00AA5805">
      <w:pPr>
        <w:pStyle w:val="NumberedList"/>
        <w:numPr>
          <w:ilvl w:val="0"/>
          <w:numId w:val="0"/>
        </w:numPr>
        <w:ind w:left="567"/>
        <w:rPr>
          <w:ins w:id="2398" w:author="Raji Shanmugasundaram - C20616" w:date="2019-06-05T10:57:00Z"/>
        </w:rPr>
        <w:pPrChange w:id="2399" w:author="Raji Shanmugasundaram - C20616" w:date="2019-06-07T15:09:00Z">
          <w:pPr/>
        </w:pPrChange>
      </w:pPr>
      <w:ins w:id="2400" w:author="Raji Shanmugasundaram - C20616" w:date="2019-06-05T23:09:00Z">
        <w:r>
          <w:t>.</w:t>
        </w:r>
      </w:ins>
    </w:p>
    <w:p w14:paraId="3BA0D82C" w14:textId="0207B5FA" w:rsidR="00131881" w:rsidRDefault="00131881">
      <w:pPr>
        <w:pStyle w:val="NumberedList"/>
        <w:rPr>
          <w:ins w:id="2401" w:author="Raji Shanmugasundaram - C20616" w:date="2019-06-05T11:24:00Z"/>
        </w:rPr>
        <w:pPrChange w:id="2402" w:author="Raji Shanmugasundaram - C20616" w:date="2019-06-05T23:04:00Z">
          <w:pPr>
            <w:pStyle w:val="ListParagraph"/>
            <w:numPr>
              <w:numId w:val="37"/>
            </w:numPr>
            <w:ind w:hanging="360"/>
          </w:pPr>
        </w:pPrChange>
      </w:pPr>
      <w:ins w:id="2403" w:author="Raji Shanmugasundaram - C20616" w:date="2019-06-05T11:24:00Z">
        <w:r>
          <w:lastRenderedPageBreak/>
          <w:t>The whole process is displayed with a progress bar</w:t>
        </w:r>
        <w:r>
          <w:br/>
        </w:r>
        <w:r>
          <w:rPr>
            <w:noProof/>
          </w:rPr>
          <w:drawing>
            <wp:inline distT="0" distB="0" distL="0" distR="0" wp14:anchorId="2491EA93" wp14:editId="792F3C16">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64930" cy="2800261"/>
                      </a:xfrm>
                      <a:prstGeom prst="rect">
                        <a:avLst/>
                      </a:prstGeom>
                    </pic:spPr>
                  </pic:pic>
                </a:graphicData>
              </a:graphic>
            </wp:inline>
          </w:drawing>
        </w:r>
        <w:r>
          <w:br/>
        </w:r>
      </w:ins>
    </w:p>
    <w:p w14:paraId="10921E46" w14:textId="5BEB605D" w:rsidR="009D2E57" w:rsidDel="00063B27" w:rsidRDefault="00873937" w:rsidP="009D2E57">
      <w:pPr>
        <w:rPr>
          <w:del w:id="2404" w:author="Raji Shanmugasundaram - C20616" w:date="2019-06-05T10:52:00Z"/>
        </w:rPr>
      </w:pPr>
      <w:del w:id="2405" w:author="Raji Shanmugasundaram - C20616" w:date="2019-06-05T10:52:00Z">
        <w:r w:rsidDel="00063B27">
          <w:delText xml:space="preserve">You will need </w:delText>
        </w:r>
        <w:r w:rsidR="00DA088D" w:rsidDel="00063B27">
          <w:delText xml:space="preserve">to </w:delText>
        </w:r>
        <w:r w:rsidR="00C91BB8" w:rsidDel="00063B27">
          <w:delText>change the H</w:delText>
        </w:r>
        <w:r w:rsidR="00DA088D" w:rsidDel="00063B27">
          <w:delText xml:space="preserve">ost </w:delText>
        </w:r>
        <w:r w:rsidR="00C91BB8" w:rsidDel="00063B27">
          <w:delText>N</w:delText>
        </w:r>
        <w:r w:rsidR="00DA088D" w:rsidDel="00063B27">
          <w:delText>ame as per L</w:delText>
        </w:r>
        <w:r w:rsidDel="00063B27">
          <w:delText xml:space="preserve">ab 1. </w:delText>
        </w:r>
      </w:del>
    </w:p>
    <w:p w14:paraId="10921E47" w14:textId="2ADE176A" w:rsidR="009D2E57" w:rsidDel="00063B27" w:rsidRDefault="009D2E57" w:rsidP="009D2E57">
      <w:pPr>
        <w:pStyle w:val="NumberedList"/>
        <w:rPr>
          <w:del w:id="2406" w:author="Raji Shanmugasundaram - C20616" w:date="2019-06-05T10:52:00Z"/>
        </w:rPr>
      </w:pPr>
      <w:del w:id="2407" w:author="Raji Shanmugasundaram - C20616" w:date="2019-06-05T10:52:00Z">
        <w:r w:rsidDel="00063B27">
          <w:delText xml:space="preserve">In the </w:delText>
        </w:r>
        <w:r w:rsidRPr="00090E10" w:rsidDel="00063B27">
          <w:rPr>
            <w:rStyle w:val="MHCTree"/>
          </w:rPr>
          <w:delText>Network Configuration 0</w:delText>
        </w:r>
        <w:r w:rsidRPr="00090E10" w:rsidDel="00063B27">
          <w:delText xml:space="preserve"> tree</w:delText>
        </w:r>
        <w:r w:rsidR="001E106A" w:rsidDel="00063B27">
          <w:delText xml:space="preserve"> under </w:delText>
        </w:r>
        <w:r w:rsidR="001E106A" w:rsidRPr="001E106A" w:rsidDel="00063B27">
          <w:rPr>
            <w:rStyle w:val="MHCOption"/>
          </w:rPr>
          <w:delText>Network Configuration 0</w:delText>
        </w:r>
        <w:r w:rsidDel="00063B27">
          <w:delText xml:space="preserve"> set the </w:delText>
        </w:r>
        <w:r w:rsidRPr="003B48DE" w:rsidDel="00063B27">
          <w:rPr>
            <w:rStyle w:val="MHCOption"/>
          </w:rPr>
          <w:delText>Host Name</w:delText>
        </w:r>
        <w:r w:rsidDel="00063B27">
          <w:delText xml:space="preserve"> to the combination of your First N</w:delText>
        </w:r>
        <w:r w:rsidR="00240D57" w:rsidDel="00063B27">
          <w:delText>ame and the year you were born.</w:delText>
        </w:r>
      </w:del>
    </w:p>
    <w:p w14:paraId="0E439341" w14:textId="621DDF80" w:rsidR="003A2820" w:rsidRPr="003A2820" w:rsidDel="00082C8E" w:rsidRDefault="009D2E57">
      <w:pPr>
        <w:rPr>
          <w:del w:id="2408" w:author="Raji Shanmugasundaram - C20616" w:date="2019-06-05T11:01:00Z"/>
          <w:lang w:eastAsia="en-AU"/>
          <w:rPrChange w:id="2409" w:author="Raji Shanmugasundaram - C20616" w:date="2019-06-05T11:01:00Z">
            <w:rPr>
              <w:del w:id="2410" w:author="Raji Shanmugasundaram - C20616" w:date="2019-06-05T11:01:00Z"/>
              <w:lang w:eastAsia="en-AU"/>
            </w:rPr>
          </w:rPrChange>
        </w:rPr>
        <w:pPrChange w:id="2411" w:author="Raji Shanmugasundaram - C20616" w:date="2019-06-05T11:01:00Z">
          <w:pPr>
            <w:pStyle w:val="Heading2"/>
          </w:pPr>
        </w:pPrChange>
      </w:pPr>
      <w:bookmarkStart w:id="2412" w:name="_Toc488278789"/>
      <w:del w:id="2413" w:author="Raji Shanmugasundaram - C20616" w:date="2019-06-05T23:04:00Z">
        <w:r w:rsidDel="00023ACC">
          <w:rPr>
            <w:lang w:eastAsia="en-AU"/>
          </w:rPr>
          <w:delText>MHC: Project Generation</w:delText>
        </w:r>
      </w:del>
      <w:bookmarkEnd w:id="2412"/>
    </w:p>
    <w:p w14:paraId="10921E49" w14:textId="0D004533" w:rsidR="00DD274B" w:rsidDel="00AD28EC" w:rsidRDefault="00DD274B" w:rsidP="00CB4616">
      <w:pPr>
        <w:pStyle w:val="NumberedList"/>
        <w:rPr>
          <w:del w:id="2414" w:author="Raji Shanmugasundaram - C20616" w:date="2019-06-05T11:15:00Z"/>
        </w:rPr>
      </w:pPr>
      <w:del w:id="2415" w:author="Raji Shanmugasundaram - C20616" w:date="2019-06-05T11:01:00Z">
        <w:r w:rsidRPr="006D192A" w:rsidDel="00082C8E">
          <w:delText>C</w:delText>
        </w:r>
      </w:del>
      <w:del w:id="2416" w:author="Raji Shanmugasundaram - C20616" w:date="2019-06-05T11:15:00Z">
        <w:r w:rsidRPr="006D192A" w:rsidDel="00AD28EC">
          <w:delText xml:space="preserve">lick on </w:delText>
        </w:r>
        <w:r w:rsidRPr="005F3979" w:rsidDel="00AD28EC">
          <w:rPr>
            <w:rStyle w:val="IconName"/>
          </w:rPr>
          <w:delText>Generate</w:delText>
        </w:r>
        <w:r w:rsidR="00582371" w:rsidRPr="005F3979" w:rsidDel="00AD28EC">
          <w:rPr>
            <w:rStyle w:val="IconName"/>
          </w:rPr>
          <w:delText xml:space="preserve"> Project</w:delText>
        </w:r>
        <w:r w:rsidR="00656603" w:rsidDel="00AD28EC">
          <w:delText xml:space="preserve"> </w:delText>
        </w:r>
        <w:r w:rsidR="00CB4616" w:rsidDel="00AD28EC">
          <w:delText>icon</w:delText>
        </w:r>
        <w:r w:rsidR="00582371"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4B" w14:textId="25F5602E" w:rsidTr="001458B3">
        <w:trPr>
          <w:del w:id="2417" w:author="Raji Shanmugasundaram - C20616" w:date="2019-06-05T11:15:00Z"/>
        </w:trPr>
        <w:tc>
          <w:tcPr>
            <w:tcW w:w="9016" w:type="dxa"/>
            <w:shd w:val="clear" w:color="auto" w:fill="auto"/>
            <w:vAlign w:val="center"/>
          </w:tcPr>
          <w:p w14:paraId="10921E4A" w14:textId="76AEAB7A" w:rsidR="00CB4616" w:rsidRPr="001458B3" w:rsidDel="00AD28EC" w:rsidRDefault="005B3261" w:rsidP="006C41BD">
            <w:pPr>
              <w:rPr>
                <w:del w:id="2418" w:author="Raji Shanmugasundaram - C20616" w:date="2019-06-05T11:15:00Z"/>
              </w:rPr>
            </w:pPr>
            <w:del w:id="2419" w:author="Raji Shanmugasundaram - C20616" w:date="2019-06-05T11:15:00Z">
              <w:r w:rsidDel="00AD28EC">
                <w:rPr>
                  <w:noProof/>
                  <w:lang w:eastAsia="en-AU"/>
                </w:rPr>
                <mc:AlternateContent>
                  <mc:Choice Requires="wps">
                    <w:drawing>
                      <wp:anchor distT="0" distB="0" distL="114300" distR="114300" simplePos="0" relativeHeight="251645440" behindDoc="0" locked="0" layoutInCell="1" allowOverlap="1" wp14:anchorId="10922341" wp14:editId="242109BC">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F74BE" id="Rounded Rectangle 161" o:spid="_x0000_s1026" style="position:absolute;margin-left:90.75pt;margin-top:18.45pt;width:67.2pt;height:2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AD28EC">
                <w:rPr>
                  <w:noProof/>
                  <w:lang w:eastAsia="en-AU"/>
                </w:rPr>
                <w:drawing>
                  <wp:inline distT="0" distB="0" distL="0" distR="0" wp14:anchorId="10922343" wp14:editId="227F40F3">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6E939CFA" w:rsidR="00DD274B" w:rsidDel="00AD28EC" w:rsidRDefault="00DD274B" w:rsidP="00BC0164">
      <w:pPr>
        <w:pStyle w:val="NumberedList"/>
        <w:rPr>
          <w:del w:id="2420" w:author="Raji Shanmugasundaram - C20616" w:date="2019-06-05T11:15:00Z"/>
        </w:rPr>
      </w:pPr>
      <w:del w:id="2421" w:author="Raji Shanmugasundaram - C20616" w:date="2019-06-05T11:15:00Z">
        <w:r w:rsidRPr="006D192A" w:rsidDel="00AD28EC">
          <w:delText xml:space="preserve">In the </w:delText>
        </w:r>
        <w:r w:rsidRPr="005F3979" w:rsidDel="00AD28EC">
          <w:rPr>
            <w:rStyle w:val="WindowOrDialogName"/>
          </w:rPr>
          <w:delText>Modified Configuration</w:delText>
        </w:r>
        <w:r w:rsidRPr="006D192A" w:rsidDel="00AD28EC">
          <w:delText xml:space="preserve"> </w:delText>
        </w:r>
        <w:r w:rsidR="00C43E93" w:rsidDel="00AD28EC">
          <w:delText>window</w:delText>
        </w:r>
        <w:r w:rsidRPr="006D192A" w:rsidDel="00AD28EC">
          <w:delText xml:space="preserve"> click on </w:delText>
        </w:r>
        <w:r w:rsidRPr="003C0E75" w:rsidDel="00AD28EC">
          <w:rPr>
            <w:rStyle w:val="DialogButton"/>
          </w:rPr>
          <w:delText>Save</w:delText>
        </w:r>
        <w:r w:rsidRPr="006D192A"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4E" w14:textId="1F6BD2B9" w:rsidTr="001458B3">
        <w:trPr>
          <w:del w:id="2422" w:author="Raji Shanmugasundaram - C20616" w:date="2019-06-05T11:15:00Z"/>
        </w:trPr>
        <w:tc>
          <w:tcPr>
            <w:tcW w:w="9016" w:type="dxa"/>
            <w:shd w:val="clear" w:color="auto" w:fill="auto"/>
            <w:vAlign w:val="center"/>
          </w:tcPr>
          <w:p w14:paraId="10921E4D" w14:textId="29543B18" w:rsidR="00CB4616" w:rsidRPr="001458B3" w:rsidDel="00AD28EC" w:rsidRDefault="005B3261" w:rsidP="003C4041">
            <w:pPr>
              <w:rPr>
                <w:del w:id="2423" w:author="Raji Shanmugasundaram - C20616" w:date="2019-06-05T11:15:00Z"/>
              </w:rPr>
            </w:pPr>
            <w:del w:id="2424" w:author="Raji Shanmugasundaram - C20616" w:date="2019-06-05T11:15:00Z">
              <w:r w:rsidDel="00AD28EC">
                <w:rPr>
                  <w:noProof/>
                  <w:lang w:eastAsia="en-AU"/>
                </w:rPr>
                <mc:AlternateContent>
                  <mc:Choice Requires="wps">
                    <w:drawing>
                      <wp:anchor distT="0" distB="0" distL="114300" distR="114300" simplePos="0" relativeHeight="251654656" behindDoc="0" locked="0" layoutInCell="1" allowOverlap="1" wp14:anchorId="10922345" wp14:editId="06EB60FB">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0F40F9" id="Rounded Rectangle 92" o:spid="_x0000_s1026" style="position:absolute;margin-left:302.15pt;margin-top:63.7pt;width:64.4pt;height:19.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AD28EC">
                <w:rPr>
                  <w:noProof/>
                  <w:lang w:eastAsia="en-AU"/>
                </w:rPr>
                <w:drawing>
                  <wp:inline distT="0" distB="0" distL="0" distR="0" wp14:anchorId="10922347" wp14:editId="0EF4213A">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31799606" w:rsidR="00DD274B" w:rsidDel="00AD28EC" w:rsidRDefault="00DD274B" w:rsidP="00BC0164">
      <w:pPr>
        <w:pStyle w:val="NumberedList"/>
        <w:rPr>
          <w:del w:id="2425" w:author="Raji Shanmugasundaram - C20616" w:date="2019-06-05T11:15:00Z"/>
        </w:rPr>
      </w:pPr>
      <w:del w:id="2426" w:author="Raji Shanmugasundaram - C20616" w:date="2019-06-05T11:15:00Z">
        <w:r w:rsidRPr="006D192A" w:rsidDel="00AD28EC">
          <w:delText xml:space="preserve">In the </w:delText>
        </w:r>
        <w:r w:rsidRPr="005F3979" w:rsidDel="00AD28EC">
          <w:rPr>
            <w:rStyle w:val="WindowOrDialogName"/>
          </w:rPr>
          <w:delText>Generate Project</w:delText>
        </w:r>
        <w:r w:rsidRPr="006D192A" w:rsidDel="00AD28EC">
          <w:delText xml:space="preserve"> </w:delText>
        </w:r>
        <w:r w:rsidR="00C43E93" w:rsidDel="00AD28EC">
          <w:delText>window</w:delText>
        </w:r>
        <w:r w:rsidRPr="006D192A" w:rsidDel="00AD28EC">
          <w:delText xml:space="preserve"> </w:delText>
        </w:r>
        <w:r w:rsidR="001A3455" w:rsidDel="00AD28EC">
          <w:delText xml:space="preserve">set the </w:delText>
        </w:r>
        <w:r w:rsidR="001A3455" w:rsidRPr="001A3455" w:rsidDel="00AD28EC">
          <w:rPr>
            <w:rStyle w:val="FieldName"/>
          </w:rPr>
          <w:delText>Generated code merging strategy</w:delText>
        </w:r>
        <w:r w:rsidR="001A3455" w:rsidDel="00AD28EC">
          <w:delText xml:space="preserve"> to </w:delText>
        </w:r>
        <w:r w:rsidR="001A3455" w:rsidRPr="001A3455" w:rsidDel="00AD28EC">
          <w:rPr>
            <w:rStyle w:val="EnteredValue"/>
          </w:rPr>
          <w:delText>Prompt Merge For All User Changes</w:delText>
        </w:r>
        <w:r w:rsidR="001A3455" w:rsidDel="00AD28EC">
          <w:delText xml:space="preserve">, and then </w:delText>
        </w:r>
        <w:r w:rsidRPr="006D192A" w:rsidDel="00AD28EC">
          <w:delText xml:space="preserve">click on </w:delText>
        </w:r>
        <w:r w:rsidRPr="003C0E75" w:rsidDel="00AD28EC">
          <w:rPr>
            <w:rStyle w:val="DialogButton"/>
          </w:rPr>
          <w:delText>Generate</w:delText>
        </w:r>
        <w:r w:rsidRPr="006D192A"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51" w14:textId="3FD4D8FD" w:rsidTr="001458B3">
        <w:trPr>
          <w:del w:id="2427" w:author="Raji Shanmugasundaram - C20616" w:date="2019-06-05T11:15:00Z"/>
        </w:trPr>
        <w:tc>
          <w:tcPr>
            <w:tcW w:w="9016" w:type="dxa"/>
            <w:shd w:val="clear" w:color="auto" w:fill="auto"/>
            <w:vAlign w:val="center"/>
          </w:tcPr>
          <w:p w14:paraId="10921E50" w14:textId="1FB00C4E" w:rsidR="00CB4616" w:rsidRPr="001458B3" w:rsidDel="00AD28EC" w:rsidRDefault="005B3261" w:rsidP="003C4041">
            <w:pPr>
              <w:rPr>
                <w:del w:id="2428" w:author="Raji Shanmugasundaram - C20616" w:date="2019-06-05T11:15:00Z"/>
              </w:rPr>
            </w:pPr>
            <w:del w:id="2429" w:author="Raji Shanmugasundaram - C20616" w:date="2019-06-05T11:15:00Z">
              <w:r w:rsidDel="00AD28EC">
                <w:rPr>
                  <w:noProof/>
                  <w:lang w:eastAsia="en-AU"/>
                </w:rPr>
                <mc:AlternateContent>
                  <mc:Choice Requires="wps">
                    <w:drawing>
                      <wp:anchor distT="0" distB="0" distL="114300" distR="114300" simplePos="0" relativeHeight="251656704" behindDoc="0" locked="0" layoutInCell="1" allowOverlap="1" wp14:anchorId="10922349" wp14:editId="46AB6FB5">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F44E0" id="Rounded Rectangle 119" o:spid="_x0000_s1026" style="position:absolute;margin-left:255.1pt;margin-top:182.4pt;width:57.4pt;height:2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AD28EC">
                <w:rPr>
                  <w:noProof/>
                  <w:lang w:eastAsia="en-AU"/>
                </w:rPr>
                <mc:AlternateContent>
                  <mc:Choice Requires="wps">
                    <w:drawing>
                      <wp:anchor distT="0" distB="0" distL="114300" distR="114300" simplePos="0" relativeHeight="251655680" behindDoc="0" locked="0" layoutInCell="1" allowOverlap="1" wp14:anchorId="1092234B" wp14:editId="39E95117">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E672C" id="Rounded Rectangle 118" o:spid="_x0000_s1026" style="position:absolute;margin-left:138.6pt;margin-top:32.7pt;width:221.85pt;height:22.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AD28EC">
                <w:rPr>
                  <w:noProof/>
                  <w:lang w:eastAsia="en-AU"/>
                </w:rPr>
                <w:drawing>
                  <wp:inline distT="0" distB="0" distL="0" distR="0" wp14:anchorId="1092234D" wp14:editId="46D8AD22">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39534C7" w:rsidR="00240D57" w:rsidDel="00AD28EC" w:rsidRDefault="00240D57" w:rsidP="00240D57">
      <w:pPr>
        <w:pStyle w:val="NumberedList"/>
        <w:numPr>
          <w:ilvl w:val="0"/>
          <w:numId w:val="0"/>
        </w:numPr>
        <w:ind w:left="567"/>
        <w:rPr>
          <w:del w:id="2430" w:author="Raji Shanmugasundaram - C20616" w:date="2019-06-05T11:15:00Z"/>
        </w:rPr>
      </w:pPr>
    </w:p>
    <w:p w14:paraId="10921E53" w14:textId="77C8BECA" w:rsidR="00240D57" w:rsidDel="00AD28EC"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2431" w:author="Raji Shanmugasundaram - C20616" w:date="2019-06-05T11:15:00Z"/>
          <w:rFonts w:eastAsia="Times New Roman"/>
          <w:lang w:eastAsia="en-AU"/>
        </w:rPr>
      </w:pPr>
      <w:del w:id="2432" w:author="Raji Shanmugasundaram - C20616" w:date="2019-06-05T11:15:00Z">
        <w:r w:rsidDel="00AD28EC">
          <w:br w:type="page"/>
        </w:r>
      </w:del>
    </w:p>
    <w:p w14:paraId="10921E54" w14:textId="444C2D0A" w:rsidR="00CB4616" w:rsidRDefault="00C44568" w:rsidP="00CB4616">
      <w:pPr>
        <w:pStyle w:val="NumberedList"/>
        <w:rPr>
          <w:ins w:id="2433" w:author="Raji Shanmugasundaram - C20616" w:date="2019-06-06T16:21:00Z"/>
        </w:rPr>
      </w:pPr>
      <w:r>
        <w:t>After the MHC has finished generating the project, go to</w:t>
      </w:r>
      <w:r w:rsidR="00290A82">
        <w:t xml:space="preserve"> the </w:t>
      </w:r>
      <w:r w:rsidR="00290A82" w:rsidRPr="00290A82">
        <w:rPr>
          <w:rStyle w:val="WindowOrDialogName"/>
        </w:rPr>
        <w:t>Projects</w:t>
      </w:r>
      <w:r>
        <w:t xml:space="preserve"> Window and </w:t>
      </w:r>
      <w:r w:rsidR="00290A82">
        <w:t>e</w:t>
      </w:r>
      <w:r w:rsidR="00450C98">
        <w:t>xpand</w:t>
      </w:r>
      <w:ins w:id="2434" w:author="Raji Shanmugasundaram - C20616" w:date="2019-06-05T11:29:00Z">
        <w:r w:rsidR="00131881">
          <w:t xml:space="preserve"> the </w:t>
        </w:r>
      </w:ins>
      <w:del w:id="2435" w:author="Raji Shanmugasundaram - C20616" w:date="2019-06-05T11:29:00Z">
        <w:r w:rsidR="00450C98" w:rsidDel="00131881">
          <w:delText xml:space="preserve"> the </w:delText>
        </w:r>
        <w:r w:rsidR="00450C98" w:rsidRPr="005F3979" w:rsidDel="00131881">
          <w:rPr>
            <w:rStyle w:val="FolderPath"/>
          </w:rPr>
          <w:delText>app</w:delText>
        </w:r>
        <w:r w:rsidR="00450C98" w:rsidDel="00131881">
          <w:delText xml:space="preserve"> </w:delText>
        </w:r>
        <w:r w:rsidR="005F3979" w:rsidDel="00131881">
          <w:delText>folders under</w:delText>
        </w:r>
      </w:del>
      <w:r w:rsidR="005F3979">
        <w:t xml:space="preserve"> </w:t>
      </w:r>
      <w:r w:rsidR="005F3979" w:rsidRPr="005F3979">
        <w:rPr>
          <w:rStyle w:val="FolderPath"/>
        </w:rPr>
        <w:t>H</w:t>
      </w:r>
      <w:r w:rsidR="00450C98" w:rsidRPr="005F3979">
        <w:rPr>
          <w:rStyle w:val="FolderPath"/>
        </w:rPr>
        <w:t xml:space="preserve">eader </w:t>
      </w:r>
      <w:r w:rsidR="005F3979" w:rsidRPr="005F3979">
        <w:rPr>
          <w:rStyle w:val="FolderPath"/>
        </w:rPr>
        <w:t>F</w:t>
      </w:r>
      <w:r w:rsidR="00450C98" w:rsidRPr="005F3979">
        <w:rPr>
          <w:rStyle w:val="FolderPath"/>
        </w:rPr>
        <w:t>iles</w:t>
      </w:r>
      <w:r w:rsidR="00450C98">
        <w:t xml:space="preserve"> and </w:t>
      </w:r>
      <w:r w:rsidR="005F3979" w:rsidRPr="005F3979">
        <w:rPr>
          <w:rStyle w:val="FolderPath"/>
        </w:rPr>
        <w:t>S</w:t>
      </w:r>
      <w:r w:rsidR="00450C98" w:rsidRPr="005F3979">
        <w:rPr>
          <w:rStyle w:val="FolderPath"/>
        </w:rPr>
        <w:t xml:space="preserve">ource </w:t>
      </w:r>
      <w:r w:rsidR="005F3979" w:rsidRPr="005F3979">
        <w:rPr>
          <w:rStyle w:val="FolderPath"/>
        </w:rPr>
        <w:t>F</w:t>
      </w:r>
      <w:r w:rsidR="00450C98" w:rsidRPr="005F3979">
        <w:rPr>
          <w:rStyle w:val="FolderPath"/>
        </w:rPr>
        <w:t>iles</w:t>
      </w:r>
      <w:r w:rsidR="00450C98">
        <w:t xml:space="preserve"> </w:t>
      </w:r>
      <w:ins w:id="2436" w:author="Raji Shanmugasundaram - C20616" w:date="2019-06-05T11:33:00Z">
        <w:r w:rsidR="00BF3960">
          <w:t xml:space="preserve">to </w:t>
        </w:r>
      </w:ins>
      <w:del w:id="2437" w:author="Raji Shanmugasundaram - C20616" w:date="2019-06-05T11:33:00Z">
        <w:r w:rsidR="00450C98" w:rsidDel="00BF3960">
          <w:delText xml:space="preserve">to confirm you </w:delText>
        </w:r>
      </w:del>
      <w:r w:rsidR="00450C98">
        <w:t xml:space="preserve">see the </w:t>
      </w:r>
      <w:del w:id="2438" w:author="Raji Shanmugasundaram - C20616" w:date="2019-06-05T11:33:00Z">
        <w:r w:rsidR="00450C98" w:rsidDel="00BF3960">
          <w:delText>new</w:delText>
        </w:r>
      </w:del>
      <w:r w:rsidR="00450C98">
        <w:t xml:space="preserve"> source/header files for the </w:t>
      </w:r>
      <w:del w:id="2439" w:author="Raji Shanmugasundaram - C20616" w:date="2019-06-05T11:29:00Z">
        <w:r w:rsidR="00450C98" w:rsidRPr="005F3979" w:rsidDel="00131881">
          <w:rPr>
            <w:i/>
          </w:rPr>
          <w:delText>buttonco</w:delText>
        </w:r>
      </w:del>
      <w:ins w:id="2440" w:author="Raji Shanmugasundaram - C20616" w:date="2019-06-05T11:30:00Z">
        <w:r w:rsidR="00131881">
          <w:rPr>
            <w:i/>
          </w:rPr>
          <w:t>app and mmi</w:t>
        </w:r>
      </w:ins>
      <w:del w:id="2441" w:author="Raji Shanmugasundaram - C20616" w:date="2019-06-05T11:29:00Z">
        <w:r w:rsidR="00450C98" w:rsidRPr="005F3979" w:rsidDel="00131881">
          <w:rPr>
            <w:i/>
          </w:rPr>
          <w:delText>ntrol</w:delText>
        </w:r>
      </w:del>
      <w:ins w:id="2442" w:author="Raji Shanmugasundaram - C20616" w:date="2019-06-05T11:33:00Z">
        <w:r w:rsidR="00BF3960">
          <w:t xml:space="preserve"> </w:t>
        </w:r>
      </w:ins>
      <w:del w:id="2443" w:author="Raji Shanmugasundaram - C20616" w:date="2019-06-05T11:33:00Z">
        <w:r w:rsidR="00450C98" w:rsidDel="00BF3960">
          <w:delText xml:space="preserve"> and</w:delText>
        </w:r>
      </w:del>
      <w:r w:rsidR="00450C98">
        <w:t xml:space="preserve"> </w:t>
      </w:r>
      <w:del w:id="2444" w:author="Raji Shanmugasundaram - C20616" w:date="2019-06-05T11:32:00Z">
        <w:r w:rsidR="00450C98" w:rsidRPr="005F3979" w:rsidDel="00131881">
          <w:rPr>
            <w:i/>
          </w:rPr>
          <w:delText>networkcoms</w:delText>
        </w:r>
        <w:r w:rsidR="00450C98" w:rsidDel="00131881">
          <w:delText xml:space="preserve"> </w:delText>
        </w:r>
      </w:del>
      <w:r w:rsidR="00450C98">
        <w:t>applicatio</w:t>
      </w:r>
      <w:ins w:id="2445" w:author="Raji Shanmugasundaram - C20616" w:date="2019-06-05T11:33:00Z">
        <w:r w:rsidR="00BF3960">
          <w:t>n file and TCP/IP stack files.</w:t>
        </w:r>
      </w:ins>
      <w:del w:id="2446" w:author="Raji Shanmugasundaram - C20616" w:date="2019-06-05T11:33:00Z">
        <w:r w:rsidR="00450C98" w:rsidDel="00BF3960">
          <w:delText>ns</w:delText>
        </w:r>
      </w:del>
      <w:del w:id="2447" w:author="Raji Shanmugasundaram - C20616" w:date="2019-06-06T16:21:00Z">
        <w:r w:rsidR="00450C98" w:rsidDel="00036C2A">
          <w:delText>.</w:delText>
        </w:r>
      </w:del>
    </w:p>
    <w:p w14:paraId="3968ACA1" w14:textId="72CE9006" w:rsidR="00036C2A" w:rsidRDefault="00036C2A">
      <w:pPr>
        <w:pStyle w:val="NumberedList"/>
        <w:numPr>
          <w:ilvl w:val="0"/>
          <w:numId w:val="41"/>
        </w:numPr>
        <w:rPr>
          <w:ins w:id="2448" w:author="Raji Shanmugasundaram - C20616" w:date="2019-06-06T16:22:00Z"/>
        </w:rPr>
        <w:pPrChange w:id="2449" w:author="Raji Shanmugasundaram - C20616" w:date="2019-06-06T16:30:00Z">
          <w:pPr>
            <w:pStyle w:val="NumberedList"/>
            <w:numPr>
              <w:ilvl w:val="0"/>
              <w:numId w:val="0"/>
            </w:numPr>
            <w:ind w:left="0" w:firstLine="0"/>
          </w:pPr>
        </w:pPrChange>
      </w:pPr>
      <w:ins w:id="2450" w:author="Raji Shanmugasundaram - C20616" w:date="2019-06-06T16:21:00Z">
        <w:r>
          <w:t>The WEB page</w:t>
        </w:r>
      </w:ins>
      <w:ins w:id="2451" w:author="Raji Shanmugasundaram - C20616" w:date="2019-06-06T16:29:00Z">
        <w:r>
          <w:t xml:space="preserve"> source code</w:t>
        </w:r>
      </w:ins>
      <w:ins w:id="2452" w:author="Raji Shanmugasundaram - C20616" w:date="2019-06-06T16:21:00Z">
        <w:r>
          <w:t xml:space="preserve"> for the VM application is found under the </w:t>
        </w:r>
      </w:ins>
      <w:ins w:id="2453" w:author="Raji Shanmugasundaram - C20616" w:date="2019-06-06T16:22:00Z">
        <w:r>
          <w:t>folder web-pages-&gt;VM.htm</w:t>
        </w:r>
      </w:ins>
    </w:p>
    <w:p w14:paraId="4F256300" w14:textId="6EB3CAB3" w:rsidR="00036C2A" w:rsidRDefault="00036C2A">
      <w:pPr>
        <w:pStyle w:val="NumberedList"/>
        <w:numPr>
          <w:ilvl w:val="0"/>
          <w:numId w:val="41"/>
        </w:numPr>
        <w:pPrChange w:id="2454" w:author="Raji Shanmugasundaram - C20616" w:date="2019-06-06T16:30:00Z">
          <w:pPr>
            <w:pStyle w:val="NumberedList"/>
          </w:pPr>
        </w:pPrChange>
      </w:pPr>
      <w:ins w:id="2455" w:author="Raji Shanmugasundaram - C20616" w:date="2019-06-06T16:22:00Z">
        <w:r>
          <w:t xml:space="preserve">The hex file for the web page is </w:t>
        </w:r>
      </w:ins>
      <w:ins w:id="2456" w:author="Raji Shanmugasundaram - C20616" w:date="2019-06-06T16:23:00Z">
        <w:r>
          <w:t xml:space="preserve">in </w:t>
        </w:r>
        <w:proofErr w:type="spellStart"/>
        <w:r>
          <w:t>mpfs_net_img.c</w:t>
        </w:r>
      </w:ins>
      <w:proofErr w:type="spellEnd"/>
      <w:ins w:id="2457" w:author="Raji Shanmugasundaram - C20616" w:date="2019-06-06T16:24:00Z">
        <w:r>
          <w:t xml:space="preserve"> which is</w:t>
        </w:r>
      </w:ins>
      <w:ins w:id="2458" w:author="Raji Shanmugasundaram - C20616" w:date="2019-06-06T16:23:00Z">
        <w:r>
          <w:t xml:space="preserve"> </w:t>
        </w:r>
      </w:ins>
      <w:ins w:id="2459" w:author="Raji Shanmugasundaram - C20616" w:date="2019-06-06T16:22:00Z">
        <w:r>
          <w:t>generated using th</w:t>
        </w:r>
      </w:ins>
      <w:ins w:id="2460" w:author="Raji Shanmugasundaram - C20616" w:date="2019-06-06T16:23:00Z">
        <w:r>
          <w:t>e</w:t>
        </w:r>
      </w:ins>
      <w:ins w:id="2461" w:author="Raji Shanmugasundaram - C20616" w:date="2019-06-06T16:24:00Z">
        <w:r>
          <w:t xml:space="preserve"> </w:t>
        </w:r>
      </w:ins>
      <w:ins w:id="2462" w:author="Raji Shanmugasundaram - C20616" w:date="2019-06-06T16:29:00Z">
        <w:r>
          <w:t>utility MPFS</w:t>
        </w:r>
      </w:ins>
      <w:ins w:id="2463" w:author="Raji Shanmugasundaram - C20616" w:date="2019-06-06T16:28:00Z">
        <w:r>
          <w:t>-</w:t>
        </w:r>
      </w:ins>
      <w:ins w:id="2464" w:author="Raji Shanmugasundaram - C20616" w:date="2019-06-06T16:23:00Z">
        <w:r>
          <w:t xml:space="preserve"> generator which come</w:t>
        </w:r>
      </w:ins>
      <w:ins w:id="2465" w:author="Raji Shanmugasundaram - C20616" w:date="2019-06-06T16:24:00Z">
        <w:r>
          <w:t>s</w:t>
        </w:r>
      </w:ins>
      <w:ins w:id="2466" w:author="Raji Shanmugasundaram - C20616" w:date="2019-06-06T16:23:00Z">
        <w:r>
          <w:t xml:space="preserve"> along with Harmony</w:t>
        </w:r>
      </w:ins>
      <w:ins w:id="2467" w:author="Raji Shanmugasundaram - C20616" w:date="2019-06-06T16:28:00Z">
        <w:r>
          <w:t xml:space="preserve"> net package.</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14:paraId="10921E56" w14:textId="77777777" w:rsidTr="001458B3">
        <w:tc>
          <w:tcPr>
            <w:tcW w:w="9638" w:type="dxa"/>
            <w:shd w:val="clear" w:color="auto" w:fill="auto"/>
            <w:vAlign w:val="center"/>
          </w:tcPr>
          <w:p w14:paraId="3AA36423" w14:textId="3C7F6E24" w:rsidR="00FC4A1A" w:rsidRDefault="00036C2A" w:rsidP="006C41BD">
            <w:pPr>
              <w:rPr>
                <w:ins w:id="2468" w:author="Raji Shanmugasundaram - C20616" w:date="2019-06-04T16:45:00Z"/>
              </w:rPr>
            </w:pPr>
            <w:ins w:id="2469" w:author="Raji Shanmugasundaram - C20616" w:date="2019-06-06T16:30:00Z">
              <w:r>
                <w:rPr>
                  <w:noProof/>
                </w:rPr>
                <mc:AlternateContent>
                  <mc:Choice Requires="wps">
                    <w:drawing>
                      <wp:anchor distT="0" distB="0" distL="114300" distR="114300" simplePos="0" relativeHeight="252083712" behindDoc="0" locked="0" layoutInCell="1" allowOverlap="1" wp14:anchorId="28BE43F0" wp14:editId="69AA3501">
                        <wp:simplePos x="0" y="0"/>
                        <wp:positionH relativeFrom="column">
                          <wp:posOffset>735965</wp:posOffset>
                        </wp:positionH>
                        <wp:positionV relativeFrom="paragraph">
                          <wp:posOffset>2505710</wp:posOffset>
                        </wp:positionV>
                        <wp:extent cx="836295" cy="127000"/>
                        <wp:effectExtent l="19050" t="19050" r="20955" b="25400"/>
                        <wp:wrapNone/>
                        <wp:docPr id="78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127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12DD7" id="Rounded Rectangle 237" o:spid="_x0000_s1026" style="position:absolute;margin-left:57.95pt;margin-top:197.3pt;width:65.85pt;height:10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" filled="f" strokecolor="red" strokeweight="2.25pt">
                        <v:stroke joinstyle="miter"/>
                        <v:path arrowok="t"/>
                      </v:roundrect>
                    </w:pict>
                  </mc:Fallback>
                </mc:AlternateContent>
              </w:r>
            </w:ins>
            <w:ins w:id="2470" w:author="Raji Shanmugasundaram - C20616" w:date="2019-06-06T16:29:00Z">
              <w:r>
                <w:rPr>
                  <w:noProof/>
                </w:rPr>
                <mc:AlternateContent>
                  <mc:Choice Requires="wps">
                    <w:drawing>
                      <wp:anchor distT="0" distB="0" distL="114300" distR="114300" simplePos="0" relativeHeight="252081664" behindDoc="0" locked="0" layoutInCell="1" allowOverlap="1" wp14:anchorId="0EC67F59" wp14:editId="1377FD2C">
                        <wp:simplePos x="0" y="0"/>
                        <wp:positionH relativeFrom="column">
                          <wp:posOffset>801370</wp:posOffset>
                        </wp:positionH>
                        <wp:positionV relativeFrom="paragraph">
                          <wp:posOffset>2842260</wp:posOffset>
                        </wp:positionV>
                        <wp:extent cx="584835" cy="141605"/>
                        <wp:effectExtent l="19050" t="19050" r="24765" b="10795"/>
                        <wp:wrapNone/>
                        <wp:docPr id="78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1416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D281A" id="Rounded Rectangle 237" o:spid="_x0000_s1026" style="position:absolute;margin-left:63.1pt;margin-top:223.8pt;width:46.05pt;height:11.15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" filled="f" strokecolor="red" strokeweight="2.25pt">
                        <v:stroke joinstyle="miter"/>
                        <v:path arrowok="t"/>
                      </v:roundrect>
                    </w:pict>
                  </mc:Fallback>
                </mc:AlternateContent>
              </w:r>
            </w:ins>
            <w:r w:rsidR="00131881">
              <w:rPr>
                <w:noProof/>
                <w:lang w:eastAsia="en-AU"/>
              </w:rPr>
              <mc:AlternateContent>
                <mc:Choice Requires="wps">
                  <w:drawing>
                    <wp:anchor distT="0" distB="0" distL="114300" distR="114300" simplePos="0" relativeHeight="251673088" behindDoc="0" locked="0" layoutInCell="1" allowOverlap="1" wp14:anchorId="10922351" wp14:editId="0176B9A9">
                      <wp:simplePos x="0" y="0"/>
                      <wp:positionH relativeFrom="column">
                        <wp:posOffset>761365</wp:posOffset>
                      </wp:positionH>
                      <wp:positionV relativeFrom="paragraph">
                        <wp:posOffset>2288540</wp:posOffset>
                      </wp:positionV>
                      <wp:extent cx="375920" cy="172720"/>
                      <wp:effectExtent l="19050" t="19050" r="24130" b="1778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920" cy="1727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CB204" id="Rounded Rectangle 228" o:spid="_x0000_s1026" style="position:absolute;margin-left:59.95pt;margin-top:180.2pt;width:29.6pt;height:13.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" filled="f" strokecolor="red" strokeweight="2.25pt">
                      <v:stroke joinstyle="miter"/>
                      <v:path arrowok="t"/>
                    </v:roundrect>
                  </w:pict>
                </mc:Fallback>
              </mc:AlternateContent>
            </w:r>
            <w:r w:rsidR="00131881">
              <w:rPr>
                <w:noProof/>
                <w:lang w:eastAsia="en-AU"/>
              </w:rPr>
              <mc:AlternateContent>
                <mc:Choice Requires="wps">
                  <w:drawing>
                    <wp:anchor distT="0" distB="0" distL="114300" distR="114300" simplePos="0" relativeHeight="251674112" behindDoc="0" locked="0" layoutInCell="1" allowOverlap="1" wp14:anchorId="1092234F" wp14:editId="42BD46BC">
                      <wp:simplePos x="0" y="0"/>
                      <wp:positionH relativeFrom="column">
                        <wp:posOffset>790575</wp:posOffset>
                      </wp:positionH>
                      <wp:positionV relativeFrom="paragraph">
                        <wp:posOffset>1439545</wp:posOffset>
                      </wp:positionV>
                      <wp:extent cx="1187450" cy="194945"/>
                      <wp:effectExtent l="19050" t="19050" r="12700" b="14605"/>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7450" cy="1949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B87E0C" id="Rounded Rectangle 230" o:spid="_x0000_s1026" style="position:absolute;margin-left:62.25pt;margin-top:113.35pt;width:93.5pt;height:15.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" filled="f" strokecolor="red" strokeweight="2.25pt">
                      <v:stroke joinstyle="miter"/>
                      <v:path arrowok="t"/>
                    </v:roundrect>
                  </w:pict>
                </mc:Fallback>
              </mc:AlternateContent>
            </w:r>
            <w:r w:rsidR="00131881">
              <w:rPr>
                <w:noProof/>
                <w:lang w:eastAsia="en-AU"/>
              </w:rPr>
              <mc:AlternateContent>
                <mc:Choice Requires="wps">
                  <w:drawing>
                    <wp:anchor distT="0" distB="0" distL="114300" distR="114300" simplePos="0" relativeHeight="251672064" behindDoc="0" locked="0" layoutInCell="1" allowOverlap="1" wp14:anchorId="10922355" wp14:editId="724F78EE">
                      <wp:simplePos x="0" y="0"/>
                      <wp:positionH relativeFrom="column">
                        <wp:posOffset>575310</wp:posOffset>
                      </wp:positionH>
                      <wp:positionV relativeFrom="paragraph">
                        <wp:posOffset>1120775</wp:posOffset>
                      </wp:positionV>
                      <wp:extent cx="828040" cy="150495"/>
                      <wp:effectExtent l="19050" t="19050" r="10160" b="20955"/>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040" cy="1504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0DD6C" id="Rounded Rectangle 227" o:spid="_x0000_s1026" style="position:absolute;margin-left:45.3pt;margin-top:88.25pt;width:65.2pt;height:11.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71040" behindDoc="0" locked="0" layoutInCell="1" allowOverlap="1" wp14:anchorId="10922353" wp14:editId="6DDF3792">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9218E" id="Rounded Rectangle 21" o:spid="_x0000_s1026" style="position:absolute;margin-left:42.65pt;margin-top:30.85pt;width:74.1pt;height:12.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del w:id="2471" w:author="Raji Shanmugasundaram - C20616" w:date="2019-06-05T11:27:00Z">
              <w:r w:rsidR="005B3261" w:rsidRPr="000A5197" w:rsidDel="00131881">
                <w:rPr>
                  <w:noProof/>
                  <w:lang w:eastAsia="en-AU"/>
                </w:rPr>
                <w:drawing>
                  <wp:inline distT="0" distB="0" distL="0" distR="0" wp14:anchorId="10922357" wp14:editId="2763D8A6">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ins w:id="2472" w:author="Raji Shanmugasundaram - C20616" w:date="2019-06-05T11:27:00Z">
              <w:r w:rsidR="00131881">
                <w:rPr>
                  <w:noProof/>
                </w:rPr>
                <w:t xml:space="preserve"> </w:t>
              </w:r>
              <w:r w:rsidR="00131881">
                <w:rPr>
                  <w:noProof/>
                </w:rPr>
                <w:drawing>
                  <wp:inline distT="0" distB="0" distL="0" distR="0" wp14:anchorId="33EBFCAB" wp14:editId="525953EC">
                    <wp:extent cx="2581275" cy="3352800"/>
                    <wp:effectExtent l="0" t="0" r="952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1275" cy="3352800"/>
                            </a:xfrm>
                            <a:prstGeom prst="rect">
                              <a:avLst/>
                            </a:prstGeom>
                          </pic:spPr>
                        </pic:pic>
                      </a:graphicData>
                    </a:graphic>
                  </wp:inline>
                </w:drawing>
              </w:r>
            </w:ins>
          </w:p>
          <w:p w14:paraId="10921E55" w14:textId="7455D2B2" w:rsidR="00EB0B02" w:rsidRPr="001458B3" w:rsidRDefault="00EB0B02" w:rsidP="006C41BD"/>
        </w:tc>
      </w:tr>
    </w:tbl>
    <w:p w14:paraId="10921E57" w14:textId="5EAB8FE3" w:rsidR="00450C98" w:rsidRPr="00450C98" w:rsidDel="00BF3960" w:rsidRDefault="00C43E93" w:rsidP="00B264A4">
      <w:pPr>
        <w:pStyle w:val="NumberedList"/>
        <w:rPr>
          <w:del w:id="2473" w:author="Raji Shanmugasundaram - C20616" w:date="2019-06-05T11:34:00Z"/>
        </w:rPr>
      </w:pPr>
      <w:del w:id="2474" w:author="Raji Shanmugasundaram - C20616" w:date="2019-06-05T11:34:00Z">
        <w:r w:rsidDel="00BF3960">
          <w:delText>Close MHC</w:delText>
        </w:r>
        <w:r w:rsidR="00DD274B" w:rsidRPr="00450C98" w:rsidDel="00BF3960">
          <w:delText xml:space="preserve"> by</w:delText>
        </w:r>
        <w:r w:rsidR="00450C98" w:rsidRPr="00450C98" w:rsidDel="00BF3960">
          <w:delText xml:space="preserve"> clicking on the “</w:delText>
        </w:r>
        <w:r w:rsidR="00246966" w:rsidDel="00BF3960">
          <w:rPr>
            <w:b/>
          </w:rPr>
          <w:delText>x</w:delText>
        </w:r>
        <w:r w:rsidR="00450C98" w:rsidRPr="00450C98" w:rsidDel="00BF3960">
          <w:delText>”</w:delText>
        </w:r>
        <w:r w:rsidR="00881C1F" w:rsidDel="00BF3960">
          <w:delText xml:space="preserve"> icon</w:delText>
        </w:r>
        <w:r w:rsidR="00450C98" w:rsidRPr="00450C98" w:rsidDel="00BF3960">
          <w:delText xml:space="preserve"> in the </w:delText>
        </w:r>
        <w:r w:rsidR="00450C98" w:rsidRPr="005F3979" w:rsidDel="00BF3960">
          <w:rPr>
            <w:rStyle w:val="WindowOrDialogName"/>
          </w:rPr>
          <w:delText>MPLAB Harmony Configurator</w:delText>
        </w:r>
        <w:r w:rsidDel="00BF3960">
          <w:delText xml:space="preserve"> window</w:delText>
        </w:r>
        <w:r w:rsidR="00450C98" w:rsidRPr="00450C98" w:rsidDel="00BF396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BF3960" w14:paraId="10921E59" w14:textId="13437D83" w:rsidTr="001458B3">
        <w:trPr>
          <w:del w:id="2475" w:author="Raji Shanmugasundaram - C20616" w:date="2019-06-05T11:34:00Z"/>
        </w:trPr>
        <w:tc>
          <w:tcPr>
            <w:tcW w:w="9016" w:type="dxa"/>
            <w:shd w:val="clear" w:color="auto" w:fill="auto"/>
            <w:vAlign w:val="center"/>
          </w:tcPr>
          <w:p w14:paraId="10921E58" w14:textId="2BFFE6BC" w:rsidR="00450C98" w:rsidRPr="001458B3" w:rsidDel="00BF3960" w:rsidRDefault="005B3261" w:rsidP="006C41BD">
            <w:pPr>
              <w:rPr>
                <w:del w:id="2476" w:author="Raji Shanmugasundaram - C20616" w:date="2019-06-05T11:34:00Z"/>
              </w:rPr>
            </w:pPr>
            <w:del w:id="2477" w:author="Raji Shanmugasundaram - C20616" w:date="2019-06-05T11:34:00Z">
              <w:r w:rsidDel="00BF3960">
                <w:rPr>
                  <w:noProof/>
                  <w:lang w:eastAsia="en-AU"/>
                </w:rPr>
                <mc:AlternateContent>
                  <mc:Choice Requires="wps">
                    <w:drawing>
                      <wp:anchor distT="0" distB="0" distL="114300" distR="114300" simplePos="0" relativeHeight="251657728" behindDoc="0" locked="0" layoutInCell="1" allowOverlap="1" wp14:anchorId="10922359" wp14:editId="57E744AC">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4E60E" id="Rounded Rectangle 166" o:spid="_x0000_s1026" style="position:absolute;margin-left:148.9pt;margin-top:-.25pt;width:16.8pt;height:16.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BF3960">
                <w:rPr>
                  <w:noProof/>
                  <w:lang w:eastAsia="en-AU"/>
                </w:rPr>
                <w:drawing>
                  <wp:inline distT="0" distB="0" distL="0" distR="0" wp14:anchorId="1092235B" wp14:editId="5E4258F8">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77777777" w:rsidR="005E0F98" w:rsidRDefault="005E0F98" w:rsidP="005E0F98"/>
    <w:p w14:paraId="10921E5B" w14:textId="77777777" w:rsidR="002C1DAE" w:rsidRPr="001458B3" w:rsidRDefault="002C1DA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D60EE2E" w14:textId="4556EDBE" w:rsidR="00BF3960" w:rsidRPr="00BF3960" w:rsidDel="00491907" w:rsidRDefault="005E0F98">
      <w:pPr>
        <w:pStyle w:val="Heading2"/>
        <w:rPr>
          <w:del w:id="2478" w:author="Raji Shanmugasundaram - C20616" w:date="2019-06-05T14:45:00Z"/>
        </w:rPr>
      </w:pPr>
      <w:bookmarkStart w:id="2479" w:name="_Toc488278790"/>
      <w:r>
        <w:lastRenderedPageBreak/>
        <w:t>Application</w:t>
      </w:r>
      <w:r w:rsidR="002C1DAE">
        <w:t xml:space="preserve"> Source and Header File</w:t>
      </w:r>
      <w:r>
        <w:t xml:space="preserve"> Setup</w:t>
      </w:r>
      <w:bookmarkEnd w:id="2479"/>
    </w:p>
    <w:p w14:paraId="10921E5D" w14:textId="1D8EF5FC" w:rsidR="004A2947" w:rsidDel="00491907" w:rsidRDefault="004A2947">
      <w:pPr>
        <w:pStyle w:val="Heading2"/>
        <w:rPr>
          <w:del w:id="2480" w:author="Raji Shanmugasundaram - C20616" w:date="2019-06-05T14:45:00Z"/>
        </w:rPr>
        <w:pPrChange w:id="2481" w:author="Raji Shanmugasundaram - C20616" w:date="2019-06-05T14:49:00Z">
          <w:pPr/>
        </w:pPrChange>
      </w:pPr>
      <w:del w:id="2482" w:author="Raji Shanmugasundaram - C20616" w:date="2019-06-05T14:45:00Z">
        <w:r w:rsidDel="00491907">
          <w:delText xml:space="preserve">In step </w:delText>
        </w:r>
        <w:r w:rsidDel="00491907">
          <w:rPr>
            <w:b w:val="0"/>
          </w:rPr>
          <w:fldChar w:fldCharType="begin"/>
        </w:r>
        <w:r w:rsidDel="00491907">
          <w:delInstrText xml:space="preserve"> REF _Ref458191612 \r \h </w:delInstrText>
        </w:r>
        <w:r w:rsidDel="00491907">
          <w:rPr>
            <w:b w:val="0"/>
          </w:rPr>
        </w:r>
        <w:r w:rsidDel="00491907">
          <w:rPr>
            <w:b w:val="0"/>
          </w:rPr>
          <w:fldChar w:fldCharType="separate"/>
        </w:r>
        <w:r w:rsidR="00FC4C57" w:rsidDel="00491907">
          <w:delText>2.11</w:delText>
        </w:r>
        <w:r w:rsidDel="00491907">
          <w:rPr>
            <w:b w:val="0"/>
          </w:rPr>
          <w:fldChar w:fldCharType="end"/>
        </w:r>
        <w:r w:rsidDel="00491907">
          <w:delText xml:space="preserve">, two Harmony applications were added to the project, </w:delText>
        </w:r>
        <w:r w:rsidRPr="000E4AD8" w:rsidDel="00491907">
          <w:rPr>
            <w:i/>
          </w:rPr>
          <w:delText>buttoncontrol</w:delText>
        </w:r>
        <w:r w:rsidDel="00491907">
          <w:delText xml:space="preserve"> and </w:delText>
        </w:r>
        <w:r w:rsidRPr="000E4AD8" w:rsidDel="00491907">
          <w:rPr>
            <w:i/>
          </w:rPr>
          <w:delText>networkcoms</w:delText>
        </w:r>
        <w:r w:rsidDel="00491907">
          <w:delText>. The source and header files for the newly added applications will contain the standard Harmony application templates, and will need additional source code added in order to make the applications operate</w:delText>
        </w:r>
        <w:r w:rsidR="00C44568" w:rsidDel="00491907">
          <w:delText xml:space="preserve"> as per the application brief</w:delText>
        </w:r>
        <w:r w:rsidDel="00491907">
          <w:delText xml:space="preserve">. The ledcontrol application created in Lab 1 will also need additional code in order to operate the </w:delText>
        </w:r>
        <w:r w:rsidR="00470921" w:rsidDel="00491907">
          <w:delText>Call L</w:delText>
        </w:r>
        <w:r w:rsidDel="00491907">
          <w:delText xml:space="preserve">amps. In this </w:delText>
        </w:r>
        <w:r w:rsidR="00CE45A4" w:rsidDel="00491907">
          <w:delText>section,</w:delText>
        </w:r>
        <w:r w:rsidDel="00491907">
          <w:delText xml:space="preserve"> you are going to update the source and header files for all three applications.</w:delText>
        </w:r>
      </w:del>
    </w:p>
    <w:p w14:paraId="10921E5E" w14:textId="107F94CC" w:rsidR="004A2947" w:rsidDel="00491907" w:rsidRDefault="004A2947">
      <w:pPr>
        <w:pStyle w:val="Heading2"/>
        <w:rPr>
          <w:del w:id="2483" w:author="Raji Shanmugasundaram - C20616" w:date="2019-06-05T14:45:00Z"/>
        </w:rPr>
        <w:pPrChange w:id="2484" w:author="Raji Shanmugasundaram - C20616" w:date="2019-06-05T14:49:00Z">
          <w:pPr/>
        </w:pPrChange>
      </w:pPr>
    </w:p>
    <w:p w14:paraId="10921E5F" w14:textId="0B760F6C" w:rsidR="00EB2804" w:rsidRPr="00CE45A4" w:rsidDel="00491907" w:rsidRDefault="00EB2804">
      <w:pPr>
        <w:pStyle w:val="Heading2"/>
        <w:rPr>
          <w:del w:id="2485" w:author="Raji Shanmugasundaram - C20616" w:date="2019-06-05T14:45:00Z"/>
          <w:rFonts w:ascii="Courier Std" w:hAnsi="Courier Std" w:cs="Courier New"/>
          <w:spacing w:val="-6"/>
        </w:rPr>
        <w:pPrChange w:id="2486" w:author="Raji Shanmugasundaram - C20616" w:date="2019-06-05T14:49:00Z">
          <w:pPr>
            <w:pStyle w:val="NumberedList"/>
          </w:pPr>
        </w:pPrChange>
      </w:pPr>
      <w:del w:id="2487" w:author="Raji Shanmugasundaram - C20616" w:date="2019-06-05T14:45:00Z">
        <w:r w:rsidRPr="00CE45A4" w:rsidDel="00491907">
          <w:delText>Launch</w:delText>
        </w:r>
        <w:r w:rsidDel="00491907">
          <w:delText xml:space="preserve"> the Windows File Manager and open the </w:delText>
        </w:r>
        <w:r w:rsidRPr="00CE45A4" w:rsidDel="00491907">
          <w:rPr>
            <w:rStyle w:val="FilePath"/>
          </w:rPr>
          <w:delText xml:space="preserve">Lab </w:delText>
        </w:r>
        <w:r w:rsidDel="00491907">
          <w:rPr>
            <w:rStyle w:val="FilePath"/>
          </w:rPr>
          <w:delText>2</w:delText>
        </w:r>
        <w:r w:rsidRPr="00CE45A4" w:rsidDel="00491907">
          <w:rPr>
            <w:rStyle w:val="FilePath"/>
          </w:rPr>
          <w:delText xml:space="preserve"> Source Files</w:delText>
        </w:r>
        <w:r w:rsidRPr="00CE45A4" w:rsidDel="00491907">
          <w:delText xml:space="preserve"> folder </w:delText>
        </w:r>
        <w:r w:rsidDel="00491907">
          <w:delText xml:space="preserve">that is located </w:delText>
        </w:r>
        <w:r w:rsidRPr="00CE45A4" w:rsidDel="00491907">
          <w:delText xml:space="preserve">under the </w:delText>
        </w:r>
        <w:r w:rsidDel="00491907">
          <w:delText>following path:</w:delText>
        </w:r>
      </w:del>
    </w:p>
    <w:p w14:paraId="10921E60" w14:textId="644A6769" w:rsidR="00CE45A4" w:rsidDel="00065631" w:rsidRDefault="0051692C">
      <w:pPr>
        <w:pStyle w:val="Heading2"/>
        <w:rPr>
          <w:del w:id="2488" w:author="Raji Shanmugasundaram - C20616" w:date="2019-06-05T23:19:00Z"/>
          <w:rStyle w:val="FilePath"/>
          <w:rFonts w:eastAsia="Calibri"/>
        </w:rPr>
        <w:pPrChange w:id="2489" w:author="Raji Shanmugasundaram - C20616" w:date="2019-06-05T23:19:00Z">
          <w:pPr>
            <w:pStyle w:val="NumberedList"/>
            <w:numPr>
              <w:ilvl w:val="0"/>
              <w:numId w:val="0"/>
            </w:numPr>
            <w:ind w:left="0" w:firstLine="0"/>
          </w:pPr>
        </w:pPrChange>
      </w:pPr>
      <w:del w:id="2490" w:author="Raji Shanmugasundaram - C20616" w:date="2019-06-05T14:45:00Z">
        <w:r w:rsidDel="00491907">
          <w:rPr>
            <w:rStyle w:val="FilePath"/>
          </w:rPr>
          <w:delText>C:\MASTERs\2107</w:delText>
        </w:r>
        <w:r w:rsidR="00CE45A4" w:rsidRPr="00CE45A4" w:rsidDel="00491907">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2" w14:textId="3AF734E3" w:rsidTr="001458B3">
        <w:trPr>
          <w:del w:id="2491" w:author="Raji Shanmugasundaram - C20616" w:date="2019-06-05T23:19:00Z"/>
        </w:trPr>
        <w:tc>
          <w:tcPr>
            <w:tcW w:w="10542" w:type="dxa"/>
            <w:shd w:val="clear" w:color="auto" w:fill="auto"/>
            <w:vAlign w:val="center"/>
          </w:tcPr>
          <w:p w14:paraId="10921E61" w14:textId="156E13B8" w:rsidR="002C1DAE" w:rsidDel="00065631" w:rsidRDefault="005B3261">
            <w:pPr>
              <w:pStyle w:val="Heading2"/>
              <w:rPr>
                <w:del w:id="2492" w:author="Raji Shanmugasundaram - C20616" w:date="2019-06-05T23:19:00Z"/>
                <w:rStyle w:val="FilePath"/>
                <w:rFonts w:eastAsia="Calibri"/>
              </w:rPr>
              <w:pPrChange w:id="2493" w:author="Raji Shanmugasundaram - C20616" w:date="2019-06-05T23:19:00Z">
                <w:pPr>
                  <w:pStyle w:val="NumberedList"/>
                  <w:numPr>
                    <w:ilvl w:val="0"/>
                    <w:numId w:val="0"/>
                  </w:numPr>
                  <w:ind w:left="0" w:firstLine="0"/>
                </w:pPr>
              </w:pPrChange>
            </w:pPr>
            <w:del w:id="2494" w:author="Raji Shanmugasundaram - C20616" w:date="2019-06-05T14:45:00Z">
              <w:r w:rsidRPr="001458B3" w:rsidDel="00491907">
                <w:rPr>
                  <w:rFonts w:ascii="Courier Std" w:hAnsi="Courier Std" w:cs="Courier New"/>
                  <w:b w:val="0"/>
                  <w:noProof/>
                  <w:spacing w:val="-6"/>
                </w:rPr>
                <w:drawing>
                  <wp:inline distT="0" distB="0" distL="0" distR="0" wp14:anchorId="1092235D" wp14:editId="325BFDCF">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7EBD29DB" w:rsidR="004A2947" w:rsidDel="00491907" w:rsidRDefault="00CE45A4">
      <w:pPr>
        <w:pStyle w:val="Heading2"/>
        <w:rPr>
          <w:del w:id="2495" w:author="Raji Shanmugasundaram - C20616" w:date="2019-06-05T14:49:00Z"/>
        </w:rPr>
        <w:pPrChange w:id="2496" w:author="Raji Shanmugasundaram - C20616" w:date="2019-06-05T23:19:00Z">
          <w:pPr>
            <w:pStyle w:val="NumberedList"/>
          </w:pPr>
        </w:pPrChange>
      </w:pPr>
      <w:del w:id="2497" w:author="Raji Shanmugasundaram - C20616" w:date="2019-06-05T14:48:00Z">
        <w:r w:rsidRPr="00491907" w:rsidDel="00491907">
          <w:rPr>
            <w:rStyle w:val="FilePath"/>
            <w:rFonts w:ascii="Calibri" w:hAnsi="Calibri" w:cs="Times New Roman"/>
            <w:spacing w:val="0"/>
            <w:rPrChange w:id="2498" w:author="Raji Shanmugasundaram - C20616" w:date="2019-06-05T14:49:00Z">
              <w:rPr>
                <w:rStyle w:val="FilePath"/>
                <w:rFonts w:ascii="Calibri" w:hAnsi="Calibri" w:cs="Times New Roman"/>
                <w:spacing w:val="0"/>
              </w:rPr>
            </w:rPrChange>
          </w:rPr>
          <w:delText xml:space="preserve">Use the Windows </w:delText>
        </w:r>
        <w:r w:rsidRPr="00491907" w:rsidDel="00491907">
          <w:rPr>
            <w:rStyle w:val="FilePath"/>
            <w:rFonts w:ascii="Calibri" w:hAnsi="Calibri" w:cs="Times New Roman"/>
            <w:i/>
            <w:spacing w:val="0"/>
            <w:rPrChange w:id="2499" w:author="Raji Shanmugasundaram - C20616" w:date="2019-06-05T14:49:00Z">
              <w:rPr>
                <w:rStyle w:val="FilePath"/>
                <w:rFonts w:ascii="Calibri" w:hAnsi="Calibri" w:cs="Times New Roman"/>
                <w:i/>
                <w:spacing w:val="0"/>
              </w:rPr>
            </w:rPrChange>
          </w:rPr>
          <w:delText>Select All</w:delText>
        </w:r>
        <w:r w:rsidRPr="00491907" w:rsidDel="00491907">
          <w:rPr>
            <w:rStyle w:val="FilePath"/>
            <w:rFonts w:ascii="Calibri" w:hAnsi="Calibri" w:cs="Times New Roman"/>
            <w:spacing w:val="0"/>
            <w:rPrChange w:id="2500" w:author="Raji Shanmugasundaram - C20616" w:date="2019-06-05T14:49:00Z">
              <w:rPr>
                <w:rStyle w:val="FilePath"/>
                <w:rFonts w:ascii="Calibri" w:hAnsi="Calibri" w:cs="Times New Roman"/>
                <w:spacing w:val="0"/>
              </w:rPr>
            </w:rPrChange>
          </w:rPr>
          <w:delText xml:space="preserve"> shortcut, </w:delText>
        </w:r>
        <w:r w:rsidDel="00491907">
          <w:rPr>
            <w:rStyle w:val="KeyboardKey"/>
          </w:rPr>
          <w:delText>Ctrl</w:delText>
        </w:r>
        <w:r w:rsidRPr="00CE45A4" w:rsidDel="00491907">
          <w:delText>+</w:delText>
        </w:r>
        <w:r w:rsidDel="00491907">
          <w:rPr>
            <w:rStyle w:val="KeyboardKey"/>
          </w:rPr>
          <w:delText>a</w:delText>
        </w:r>
        <w:r w:rsidDel="00491907">
          <w:delText xml:space="preserve">, to select all </w:delText>
        </w:r>
        <w:r w:rsidR="002C1DAE" w:rsidDel="00491907">
          <w:delText xml:space="preserve">source and header </w:delText>
        </w:r>
        <w:r w:rsidDel="00491907">
          <w:delText>files in t</w:delText>
        </w:r>
      </w:del>
      <w:del w:id="2501" w:author="Raji Shanmugasundaram - C20616" w:date="2019-06-05T14:49:00Z">
        <w:r w:rsidDel="00491907">
          <w:delText>he folder.</w:delText>
        </w:r>
      </w:del>
    </w:p>
    <w:p w14:paraId="10921E64" w14:textId="131FBF9A" w:rsidR="002C1DAE" w:rsidDel="00065631" w:rsidRDefault="002C1DAE">
      <w:pPr>
        <w:pStyle w:val="Heading2"/>
        <w:rPr>
          <w:del w:id="2502" w:author="Raji Shanmugasundaram - C20616" w:date="2019-06-05T23:19:00Z"/>
        </w:rPr>
        <w:pPrChange w:id="2503" w:author="Raji Shanmugasundaram - C20616" w:date="2019-06-05T23:19:00Z">
          <w:pPr>
            <w:pStyle w:val="NumberedList"/>
          </w:pPr>
        </w:pPrChange>
      </w:pPr>
      <w:del w:id="2504" w:author="Raji Shanmugasundaram - C20616" w:date="2019-06-05T14:49:00Z">
        <w:r w:rsidDel="00491907">
          <w:delText xml:space="preserve">Use the Windows </w:delText>
        </w:r>
        <w:r w:rsidRPr="00491907" w:rsidDel="00491907">
          <w:rPr>
            <w:i/>
            <w:rPrChange w:id="2505" w:author="Raji Shanmugasundaram - C20616" w:date="2019-06-05T14:49:00Z">
              <w:rPr>
                <w:i/>
              </w:rPr>
            </w:rPrChange>
          </w:rPr>
          <w:delText>Copy</w:delText>
        </w:r>
        <w:r w:rsidDel="00491907">
          <w:delText xml:space="preserve"> shortcut, </w:delText>
        </w:r>
        <w:r w:rsidDel="00491907">
          <w:rPr>
            <w:rStyle w:val="KeyboardKey"/>
          </w:rPr>
          <w:delText>Ctrl</w:delText>
        </w:r>
        <w:r w:rsidRPr="00CE45A4" w:rsidDel="00491907">
          <w:delText>+</w:delText>
        </w:r>
        <w:r w:rsidDel="00491907">
          <w:rPr>
            <w:rStyle w:val="KeyboardKey"/>
          </w:rPr>
          <w:delText>c</w:delText>
        </w:r>
        <w:r w:rsidRPr="00CE45A4" w:rsidDel="00491907">
          <w:delText>,</w:delText>
        </w:r>
        <w:r w:rsidDel="00491907">
          <w:delText xml:space="preserve"> to copy </w:delText>
        </w:r>
        <w:r w:rsidR="00470921" w:rsidDel="00491907">
          <w:delText>the selected</w:delText>
        </w:r>
        <w:r w:rsidDel="00491907">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6" w14:textId="3E6AA251" w:rsidTr="001458B3">
        <w:trPr>
          <w:del w:id="2506" w:author="Raji Shanmugasundaram - C20616" w:date="2019-06-05T23:19:00Z"/>
        </w:trPr>
        <w:tc>
          <w:tcPr>
            <w:tcW w:w="10542" w:type="dxa"/>
            <w:shd w:val="clear" w:color="auto" w:fill="auto"/>
            <w:vAlign w:val="center"/>
          </w:tcPr>
          <w:p w14:paraId="10921E65" w14:textId="44063D4E" w:rsidR="002C1DAE" w:rsidRPr="001458B3" w:rsidDel="00065631" w:rsidRDefault="005B3261">
            <w:pPr>
              <w:pStyle w:val="Heading2"/>
              <w:rPr>
                <w:del w:id="2507" w:author="Raji Shanmugasundaram - C20616" w:date="2019-06-05T23:19:00Z"/>
              </w:rPr>
              <w:pPrChange w:id="2508" w:author="Raji Shanmugasundaram - C20616" w:date="2019-06-05T23:19:00Z">
                <w:pPr>
                  <w:pStyle w:val="NumberedList"/>
                  <w:numPr>
                    <w:ilvl w:val="0"/>
                    <w:numId w:val="0"/>
                  </w:numPr>
                  <w:ind w:left="0" w:firstLine="0"/>
                </w:pPr>
              </w:pPrChange>
            </w:pPr>
            <w:del w:id="2509" w:author="Raji Shanmugasundaram - C20616" w:date="2019-06-05T14:45:00Z">
              <w:r w:rsidRPr="000A5197" w:rsidDel="00491907">
                <w:rPr>
                  <w:b w:val="0"/>
                  <w:noProof/>
                </w:rPr>
                <w:drawing>
                  <wp:inline distT="0" distB="0" distL="0" distR="0" wp14:anchorId="1092235F" wp14:editId="0E24AE44">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00954BDE" w:rsidR="00CE45A4" w:rsidDel="00491907" w:rsidRDefault="00CE45A4">
      <w:pPr>
        <w:pStyle w:val="Heading2"/>
        <w:rPr>
          <w:del w:id="2510" w:author="Raji Shanmugasundaram - C20616" w:date="2019-06-05T14:49:00Z"/>
        </w:rPr>
        <w:pPrChange w:id="2511" w:author="Raji Shanmugasundaram - C20616" w:date="2019-06-05T23:19:00Z">
          <w:pPr>
            <w:pStyle w:val="NumberedList"/>
          </w:pPr>
        </w:pPrChange>
      </w:pPr>
      <w:del w:id="2512" w:author="Raji Shanmugasundaram - C20616" w:date="2019-06-05T14:49:00Z">
        <w:r w:rsidDel="00491907">
          <w:delText>In the Windows File Manager</w:delText>
        </w:r>
        <w:r w:rsidR="00EB2804" w:rsidDel="00491907">
          <w:delText>,</w:delText>
        </w:r>
        <w:r w:rsidDel="00491907">
          <w:delText xml:space="preserve"> open the</w:delText>
        </w:r>
        <w:r w:rsidR="00470921" w:rsidDel="00491907">
          <w:delText xml:space="preserve"> project</w:delText>
        </w:r>
        <w:r w:rsidDel="00491907">
          <w:delText xml:space="preserve"> </w:delText>
        </w:r>
        <w:r w:rsidRPr="00CE45A4" w:rsidDel="00491907">
          <w:rPr>
            <w:rStyle w:val="FilePath"/>
          </w:rPr>
          <w:delText>src</w:delText>
        </w:r>
        <w:r w:rsidDel="00491907">
          <w:delText xml:space="preserve"> folder</w:delText>
        </w:r>
        <w:r w:rsidR="00EB2804" w:rsidDel="00491907">
          <w:delText xml:space="preserve"> that is located</w:delText>
        </w:r>
        <w:r w:rsidDel="00491907">
          <w:delText xml:space="preserve"> under the following folder path:</w:delText>
        </w:r>
      </w:del>
    </w:p>
    <w:p w14:paraId="10921E68" w14:textId="1BE1D41F" w:rsidR="00CE45A4" w:rsidDel="00065631" w:rsidRDefault="00CE45A4">
      <w:pPr>
        <w:pStyle w:val="Heading2"/>
        <w:rPr>
          <w:del w:id="2513" w:author="Raji Shanmugasundaram - C20616" w:date="2019-06-05T23:19:00Z"/>
          <w:rStyle w:val="FilePath"/>
          <w:rFonts w:eastAsia="Calibri"/>
        </w:rPr>
        <w:pPrChange w:id="2514" w:author="Raji Shanmugasundaram - C20616" w:date="2019-06-05T23:19:00Z">
          <w:pPr>
            <w:pStyle w:val="NumberedList"/>
            <w:numPr>
              <w:ilvl w:val="0"/>
              <w:numId w:val="0"/>
            </w:numPr>
            <w:ind w:left="0" w:firstLine="0"/>
          </w:pPr>
        </w:pPrChange>
      </w:pPr>
      <w:del w:id="2515" w:author="Raji Shanmugasundaram - C20616" w:date="2019-06-05T14:49:00Z">
        <w:r w:rsidRPr="00CE45A4" w:rsidDel="00491907">
          <w:rPr>
            <w:rStyle w:val="FilePath"/>
          </w:rPr>
          <w:delText>C:\MASTERs\2</w:delText>
        </w:r>
        <w:r w:rsidR="0023665F" w:rsidDel="00491907">
          <w:rPr>
            <w:rStyle w:val="FilePath"/>
          </w:rPr>
          <w:delText>107</w:delText>
        </w:r>
        <w:r w:rsidRPr="00CE45A4" w:rsidDel="00491907">
          <w:rPr>
            <w:rStyle w:val="FilePath"/>
          </w:rPr>
          <w:delText>0\</w:delText>
        </w:r>
        <w:r w:rsidR="0023665F" w:rsidDel="00491907">
          <w:rPr>
            <w:rStyle w:val="FilePath"/>
          </w:rPr>
          <w:delText>net1</w:delText>
        </w:r>
        <w:r w:rsidRPr="00CE45A4" w:rsidDel="00491907">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A" w14:textId="4E4265DB" w:rsidTr="001458B3">
        <w:trPr>
          <w:del w:id="2516" w:author="Raji Shanmugasundaram - C20616" w:date="2019-06-05T23:19:00Z"/>
        </w:trPr>
        <w:tc>
          <w:tcPr>
            <w:tcW w:w="10542" w:type="dxa"/>
            <w:shd w:val="clear" w:color="auto" w:fill="auto"/>
            <w:vAlign w:val="center"/>
          </w:tcPr>
          <w:p w14:paraId="10921E69" w14:textId="419362CF" w:rsidR="002C1DAE" w:rsidDel="00065631" w:rsidRDefault="005B3261">
            <w:pPr>
              <w:pStyle w:val="Heading2"/>
              <w:rPr>
                <w:del w:id="2517" w:author="Raji Shanmugasundaram - C20616" w:date="2019-06-05T23:19:00Z"/>
                <w:rStyle w:val="FilePath"/>
                <w:rFonts w:eastAsia="Calibri"/>
              </w:rPr>
              <w:pPrChange w:id="2518" w:author="Raji Shanmugasundaram - C20616" w:date="2019-06-05T23:19:00Z">
                <w:pPr>
                  <w:pStyle w:val="NumberedList"/>
                  <w:numPr>
                    <w:ilvl w:val="0"/>
                    <w:numId w:val="0"/>
                  </w:numPr>
                  <w:ind w:left="0" w:firstLine="0"/>
                </w:pPr>
              </w:pPrChange>
            </w:pPr>
            <w:del w:id="2519" w:author="Raji Shanmugasundaram - C20616" w:date="2019-06-05T14:49:00Z">
              <w:r w:rsidRPr="001458B3" w:rsidDel="00491907">
                <w:rPr>
                  <w:rFonts w:ascii="Courier Std" w:hAnsi="Courier Std" w:cs="Courier New"/>
                  <w:b w:val="0"/>
                  <w:noProof/>
                  <w:spacing w:val="-6"/>
                </w:rPr>
                <w:drawing>
                  <wp:inline distT="0" distB="0" distL="0" distR="0" wp14:anchorId="10922361" wp14:editId="303E25CB">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75176086" w:rsidR="00CE45A4" w:rsidRPr="00795D05" w:rsidDel="00491907" w:rsidRDefault="00CE45A4">
      <w:pPr>
        <w:pStyle w:val="Heading2"/>
        <w:rPr>
          <w:del w:id="2520" w:author="Raji Shanmugasundaram - C20616" w:date="2019-06-05T14:50:00Z"/>
        </w:rPr>
        <w:pPrChange w:id="2521" w:author="Raji Shanmugasundaram - C20616" w:date="2019-06-05T23:19:00Z">
          <w:pPr>
            <w:pStyle w:val="NumberedList"/>
          </w:pPr>
        </w:pPrChange>
      </w:pPr>
      <w:del w:id="2522" w:author="Raji Shanmugasundaram - C20616" w:date="2019-06-05T14:50:00Z">
        <w:r w:rsidRPr="00795D05" w:rsidDel="00491907">
          <w:delText xml:space="preserve">Use the Windows Paste shortcut, </w:delText>
        </w:r>
        <w:r w:rsidRPr="00795D05" w:rsidDel="00491907">
          <w:rPr>
            <w:rStyle w:val="KeyboardKey"/>
          </w:rPr>
          <w:delText>Ctrl</w:delText>
        </w:r>
        <w:r w:rsidRPr="00795D05" w:rsidDel="00491907">
          <w:delText>+</w:delText>
        </w:r>
        <w:r w:rsidRPr="00795D05" w:rsidDel="00491907">
          <w:rPr>
            <w:rStyle w:val="KeyboardKey"/>
          </w:rPr>
          <w:delText>v</w:delText>
        </w:r>
        <w:r w:rsidRPr="00795D05" w:rsidDel="00491907">
          <w:delText xml:space="preserve">, to paste the </w:delText>
        </w:r>
        <w:r w:rsidR="002C1DAE" w:rsidRPr="00795D05" w:rsidDel="00491907">
          <w:delText>source and header files. Y</w:delText>
        </w:r>
        <w:r w:rsidR="00795D05" w:rsidDel="00491907">
          <w:delText>ou wi</w:delText>
        </w:r>
        <w:r w:rsidR="00DF3A5A" w:rsidDel="00491907">
          <w:delText>ll be prompted to replace six (6</w:delText>
        </w:r>
        <w:r w:rsidR="00795D05" w:rsidDel="00491907">
          <w:delText>)</w:delText>
        </w:r>
        <w:r w:rsidR="002C1DAE" w:rsidRPr="00795D05" w:rsidDel="00491907">
          <w:delText xml:space="preserve"> </w:delText>
        </w:r>
        <w:r w:rsidR="00DF3A5A" w:rsidDel="00491907">
          <w:delText>files that have the same names</w:delText>
        </w:r>
        <w:r w:rsidR="002C1DAE" w:rsidRPr="00795D05" w:rsidDel="00491907">
          <w:delText xml:space="preserve">. </w:delText>
        </w:r>
        <w:r w:rsidR="00795D05" w:rsidDel="00491907">
          <w:delText xml:space="preserve">Select the </w:delText>
        </w:r>
        <w:r w:rsidR="00795D05" w:rsidRPr="00795D05" w:rsidDel="00491907">
          <w:rPr>
            <w:rStyle w:val="FieldName"/>
          </w:rPr>
          <w:delText>R</w:delText>
        </w:r>
        <w:r w:rsidR="002C1DAE" w:rsidRPr="00795D05" w:rsidDel="00491907">
          <w:rPr>
            <w:rStyle w:val="FieldName"/>
          </w:rPr>
          <w:delText>eplace the files in the destination</w:delText>
        </w:r>
        <w:r w:rsidR="002C1DAE" w:rsidRPr="00795D05" w:rsidDel="00491907">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491907" w14:paraId="10921E6D" w14:textId="2EF84433" w:rsidTr="001458B3">
        <w:trPr>
          <w:del w:id="2523" w:author="Raji Shanmugasundaram - C20616" w:date="2019-06-05T14:50:00Z"/>
        </w:trPr>
        <w:tc>
          <w:tcPr>
            <w:tcW w:w="9975" w:type="dxa"/>
            <w:shd w:val="clear" w:color="auto" w:fill="auto"/>
            <w:vAlign w:val="center"/>
          </w:tcPr>
          <w:p w14:paraId="10921E6C" w14:textId="1CDEEB5E" w:rsidR="002C1DAE" w:rsidDel="00491907" w:rsidRDefault="005B3261">
            <w:pPr>
              <w:pStyle w:val="Heading2"/>
              <w:rPr>
                <w:del w:id="2524" w:author="Raji Shanmugasundaram - C20616" w:date="2019-06-05T14:50:00Z"/>
                <w:rStyle w:val="FilePath"/>
                <w:rFonts w:eastAsia="Calibri"/>
              </w:rPr>
              <w:pPrChange w:id="2525" w:author="Raji Shanmugasundaram - C20616" w:date="2019-06-05T23:19:00Z">
                <w:pPr>
                  <w:pStyle w:val="NumberedList"/>
                  <w:numPr>
                    <w:ilvl w:val="0"/>
                    <w:numId w:val="0"/>
                  </w:numPr>
                  <w:ind w:left="0" w:firstLine="0"/>
                </w:pPr>
              </w:pPrChange>
            </w:pPr>
            <w:del w:id="2526" w:author="Raji Shanmugasundaram - C20616" w:date="2019-06-05T14:49:00Z">
              <w:r w:rsidRPr="001458B3" w:rsidDel="00491907">
                <w:rPr>
                  <w:rFonts w:ascii="Courier Std" w:hAnsi="Courier Std" w:cs="Courier New"/>
                  <w:b w:val="0"/>
                  <w:noProof/>
                  <w:spacing w:val="-6"/>
                </w:rPr>
                <w:drawing>
                  <wp:inline distT="0" distB="0" distL="0" distR="0" wp14:anchorId="10922363" wp14:editId="5B3CB456">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1F5D763C" w:rsidR="002C1DAE" w:rsidDel="00491907" w:rsidRDefault="00470921">
      <w:pPr>
        <w:pStyle w:val="Heading2"/>
        <w:rPr>
          <w:del w:id="2527" w:author="Raji Shanmugasundaram - C20616" w:date="2019-06-05T14:50:00Z"/>
        </w:rPr>
        <w:pPrChange w:id="2528" w:author="Raji Shanmugasundaram - C20616" w:date="2019-06-05T23:19:00Z">
          <w:pPr>
            <w:pStyle w:val="NumberedList"/>
          </w:pPr>
        </w:pPrChange>
      </w:pPr>
      <w:del w:id="2529" w:author="Raji Shanmugasundaram - C20616" w:date="2019-06-05T14:50:00Z">
        <w:r w:rsidDel="00491907">
          <w:delText xml:space="preserve">Windows will automatically highlight the newly pasted files. </w:delText>
        </w:r>
        <w:r w:rsidR="00795D05" w:rsidDel="00491907">
          <w:delText>Confirm the source and header files for ledcontrol, buttoncontrol and networkcoms have been pasted</w:delText>
        </w:r>
        <w:r w:rsidDel="00491907">
          <w:delText xml:space="preserve"> in the </w:delText>
        </w:r>
        <w:r w:rsidRPr="00470921" w:rsidDel="00491907">
          <w:rPr>
            <w:rStyle w:val="FilePath"/>
          </w:rPr>
          <w:delText>src</w:delText>
        </w:r>
        <w:r w:rsidDel="00491907">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491907" w14:paraId="10921E70" w14:textId="583F19C0" w:rsidTr="001458B3">
        <w:trPr>
          <w:del w:id="2530" w:author="Raji Shanmugasundaram - C20616" w:date="2019-06-05T14:50:00Z"/>
        </w:trPr>
        <w:tc>
          <w:tcPr>
            <w:tcW w:w="10542" w:type="dxa"/>
            <w:shd w:val="clear" w:color="auto" w:fill="auto"/>
            <w:vAlign w:val="center"/>
          </w:tcPr>
          <w:p w14:paraId="10921E6F" w14:textId="5F8DA6A6" w:rsidR="00795D05" w:rsidRPr="001458B3" w:rsidDel="00491907" w:rsidRDefault="005B3261">
            <w:pPr>
              <w:pStyle w:val="Heading2"/>
              <w:rPr>
                <w:del w:id="2531" w:author="Raji Shanmugasundaram - C20616" w:date="2019-06-05T14:50:00Z"/>
              </w:rPr>
              <w:pPrChange w:id="2532" w:author="Raji Shanmugasundaram - C20616" w:date="2019-06-05T23:19:00Z">
                <w:pPr>
                  <w:pStyle w:val="NumberedList"/>
                  <w:numPr>
                    <w:ilvl w:val="0"/>
                    <w:numId w:val="0"/>
                  </w:numPr>
                  <w:ind w:left="0" w:firstLine="0"/>
                </w:pPr>
              </w:pPrChange>
            </w:pPr>
            <w:del w:id="2533" w:author="Raji Shanmugasundaram - C20616" w:date="2019-06-05T14:49:00Z">
              <w:r w:rsidRPr="000A5197" w:rsidDel="00491907">
                <w:rPr>
                  <w:b w:val="0"/>
                  <w:noProof/>
                </w:rPr>
                <w:drawing>
                  <wp:inline distT="0" distB="0" distL="0" distR="0" wp14:anchorId="10922365" wp14:editId="42DF2E0B">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77777777" w:rsidR="00795D05" w:rsidDel="00065631" w:rsidRDefault="00795D05">
      <w:pPr>
        <w:pStyle w:val="Heading2"/>
        <w:rPr>
          <w:del w:id="2534" w:author="Raji Shanmugasundaram - C20616" w:date="2019-06-05T23:19:00Z"/>
        </w:rPr>
        <w:pPrChange w:id="2535" w:author="Raji Shanmugasundaram - C20616" w:date="2019-06-05T23:19:00Z">
          <w:pPr>
            <w:pStyle w:val="NumberedList"/>
            <w:numPr>
              <w:ilvl w:val="0"/>
              <w:numId w:val="0"/>
            </w:numPr>
            <w:ind w:left="0" w:firstLine="0"/>
          </w:pPr>
        </w:pPrChange>
      </w:pPr>
    </w:p>
    <w:p w14:paraId="553CDB97" w14:textId="26151DAA" w:rsidR="00491907" w:rsidRDefault="00713D36">
      <w:pPr>
        <w:pStyle w:val="Heading2"/>
        <w:rPr>
          <w:ins w:id="2536" w:author="Raji Shanmugasundaram - C20616" w:date="2019-06-05T14:51:00Z"/>
        </w:rPr>
        <w:pPrChange w:id="2537" w:author="Raji Shanmugasundaram - C20616" w:date="2019-06-05T23:19:00Z">
          <w:pPr/>
        </w:pPrChange>
      </w:pPr>
      <w:bookmarkStart w:id="2538" w:name="_Toc488278791"/>
      <w:del w:id="2539" w:author="Raji Shanmugasundaram - C20616" w:date="2019-06-05T23:19:00Z">
        <w:r w:rsidDel="00065631">
          <w:delText>Network Communications Controller Modification</w:delText>
        </w:r>
      </w:del>
      <w:bookmarkEnd w:id="2538"/>
      <w:ins w:id="2540" w:author="Raji Shanmugasundaram - C20616" w:date="2019-06-05T14:51:00Z">
        <w:r w:rsidR="00491907">
          <w:t>TASK1:</w:t>
        </w:r>
      </w:ins>
    </w:p>
    <w:p w14:paraId="34525A2A" w14:textId="3776CD2B" w:rsidR="00491907" w:rsidRDefault="00491907" w:rsidP="00491907">
      <w:pPr>
        <w:rPr>
          <w:ins w:id="2541" w:author="Raji Shanmugasundaram - C20616" w:date="2019-06-05T15:23:00Z"/>
        </w:rPr>
      </w:pPr>
      <w:ins w:id="2542" w:author="Raji Shanmugasundaram - C20616" w:date="2019-06-05T14:52:00Z">
        <w:r>
          <w:t xml:space="preserve">In </w:t>
        </w:r>
      </w:ins>
      <w:ins w:id="2543" w:author="Raji Shanmugasundaram - C20616" w:date="2019-06-05T15:11:00Z">
        <w:r w:rsidR="00B64768">
          <w:t>the VM</w:t>
        </w:r>
      </w:ins>
      <w:ins w:id="2544" w:author="Raji Shanmugasundaram - C20616" w:date="2019-06-05T14:52:00Z">
        <w:r>
          <w:t xml:space="preserve"> application </w:t>
        </w:r>
      </w:ins>
      <w:ins w:id="2545" w:author="Raji Shanmugasundaram - C20616" w:date="2019-06-05T14:54:00Z">
        <w:r>
          <w:t>when</w:t>
        </w:r>
      </w:ins>
      <w:ins w:id="2546" w:author="Raji Shanmugasundaram - C20616" w:date="2019-06-05T14:52:00Z">
        <w:r>
          <w:t xml:space="preserve"> a</w:t>
        </w:r>
      </w:ins>
      <w:ins w:id="2547" w:author="Raji Shanmugasundaram - C20616" w:date="2019-06-05T15:11:00Z">
        <w:r w:rsidR="00B64768">
          <w:t>n</w:t>
        </w:r>
      </w:ins>
      <w:ins w:id="2548" w:author="Raji Shanmugasundaram - C20616" w:date="2019-06-05T15:12:00Z">
        <w:r w:rsidR="00B64768">
          <w:t xml:space="preserve"> VM</w:t>
        </w:r>
      </w:ins>
      <w:ins w:id="2549" w:author="Raji Shanmugasundaram - C20616" w:date="2019-06-05T14:52:00Z">
        <w:r>
          <w:t xml:space="preserve"> </w:t>
        </w:r>
      </w:ins>
      <w:ins w:id="2550" w:author="Raji Shanmugasundaram - C20616" w:date="2019-06-05T15:11:00Z">
        <w:r w:rsidR="00B64768">
          <w:t>ITEM</w:t>
        </w:r>
      </w:ins>
      <w:ins w:id="2551" w:author="Raji Shanmugasundaram - C20616" w:date="2019-06-05T14:52:00Z">
        <w:r>
          <w:t xml:space="preserve"> update </w:t>
        </w:r>
      </w:ins>
      <w:ins w:id="2552" w:author="Raji Shanmugasundaram - C20616" w:date="2019-06-05T14:53:00Z">
        <w:r>
          <w:t xml:space="preserve">is </w:t>
        </w:r>
      </w:ins>
      <w:ins w:id="2553" w:author="Raji Shanmugasundaram - C20616" w:date="2019-06-05T14:54:00Z">
        <w:r>
          <w:t>initiated</w:t>
        </w:r>
      </w:ins>
      <w:ins w:id="2554" w:author="Raji Shanmugasundaram - C20616" w:date="2019-06-05T14:53:00Z">
        <w:r>
          <w:t xml:space="preserve"> </w:t>
        </w:r>
      </w:ins>
      <w:ins w:id="2555" w:author="Raji Shanmugasundaram - C20616" w:date="2019-06-05T23:20:00Z">
        <w:r w:rsidR="00065631">
          <w:t>by the HTTP-</w:t>
        </w:r>
      </w:ins>
      <w:ins w:id="2556" w:author="Raji Shanmugasundaram - C20616" w:date="2019-06-05T14:53:00Z">
        <w:r>
          <w:t xml:space="preserve"> client </w:t>
        </w:r>
      </w:ins>
      <w:ins w:id="2557" w:author="Raji Shanmugasundaram - C20616" w:date="2019-06-05T14:57:00Z">
        <w:r w:rsidR="009C18CD">
          <w:t>(WEB PAGE)</w:t>
        </w:r>
      </w:ins>
      <w:ins w:id="2558" w:author="Raji Shanmugasundaram - C20616" w:date="2019-06-05T14:53:00Z">
        <w:r>
          <w:t xml:space="preserve"> </w:t>
        </w:r>
      </w:ins>
      <w:ins w:id="2559" w:author="Raji Shanmugasundaram - C20616" w:date="2019-06-05T23:20:00Z">
        <w:r w:rsidR="00065631">
          <w:t xml:space="preserve">it </w:t>
        </w:r>
      </w:ins>
      <w:ins w:id="2560" w:author="Raji Shanmugasundaram - C20616" w:date="2019-06-05T14:53:00Z">
        <w:r>
          <w:t>send</w:t>
        </w:r>
      </w:ins>
      <w:ins w:id="2561" w:author="Raji Shanmugasundaram - C20616" w:date="2019-06-05T23:20:00Z">
        <w:r w:rsidR="00065631">
          <w:t>s</w:t>
        </w:r>
      </w:ins>
      <w:ins w:id="2562" w:author="Raji Shanmugasundaram - C20616" w:date="2019-06-05T14:53:00Z">
        <w:r>
          <w:t xml:space="preserve"> out a GET command</w:t>
        </w:r>
      </w:ins>
      <w:ins w:id="2563" w:author="Raji Shanmugasundaram - C20616" w:date="2019-06-05T15:11:00Z">
        <w:r w:rsidR="00B64768">
          <w:t xml:space="preserve"> that</w:t>
        </w:r>
      </w:ins>
      <w:ins w:id="2564" w:author="Raji Shanmugasundaram - C20616" w:date="2019-06-05T14:53:00Z">
        <w:r>
          <w:t xml:space="preserve"> </w:t>
        </w:r>
      </w:ins>
      <w:ins w:id="2565" w:author="Raji Shanmugasundaram - C20616" w:date="2019-06-05T14:57:00Z">
        <w:r w:rsidR="009C18CD">
          <w:t xml:space="preserve">needs to be processed by the </w:t>
        </w:r>
      </w:ins>
      <w:ins w:id="2566" w:author="Raji Shanmugasundaram - C20616" w:date="2019-06-05T23:20:00Z">
        <w:r w:rsidR="00065631">
          <w:t>HTTP-S</w:t>
        </w:r>
      </w:ins>
      <w:ins w:id="2567" w:author="Raji Shanmugasundaram - C20616" w:date="2019-06-05T15:13:00Z">
        <w:r w:rsidR="00B64768">
          <w:t>erver</w:t>
        </w:r>
      </w:ins>
      <w:ins w:id="2568" w:author="Raji Shanmugasundaram - C20616" w:date="2019-06-05T14:57:00Z">
        <w:r w:rsidR="009C18CD">
          <w:t>.</w:t>
        </w:r>
      </w:ins>
      <w:ins w:id="2569" w:author="Raji Shanmugasundaram - C20616" w:date="2019-06-05T15:12:00Z">
        <w:r w:rsidR="00B64768">
          <w:t xml:space="preserve"> </w:t>
        </w:r>
      </w:ins>
      <w:ins w:id="2570" w:author="Raji Shanmugasundaram - C20616" w:date="2019-06-05T14:54:00Z">
        <w:r>
          <w:t xml:space="preserve">The get command </w:t>
        </w:r>
      </w:ins>
      <w:ins w:id="2571" w:author="Raji Shanmugasundaram - C20616" w:date="2019-06-05T14:55:00Z">
        <w:r>
          <w:t xml:space="preserve">is </w:t>
        </w:r>
      </w:ins>
      <w:ins w:id="2572" w:author="Raji Shanmugasundaram - C20616" w:date="2019-06-05T14:54:00Z">
        <w:r>
          <w:t>sen</w:t>
        </w:r>
      </w:ins>
      <w:ins w:id="2573" w:author="Raji Shanmugasundaram - C20616" w:date="2019-06-05T14:55:00Z">
        <w:r>
          <w:t>t along with</w:t>
        </w:r>
      </w:ins>
      <w:ins w:id="2574" w:author="Raji Shanmugasundaram - C20616" w:date="2019-06-05T14:54:00Z">
        <w:r>
          <w:t xml:space="preserve"> the argument of the</w:t>
        </w:r>
      </w:ins>
      <w:ins w:id="2575" w:author="Raji Shanmugasundaram - C20616" w:date="2019-06-05T14:55:00Z">
        <w:r>
          <w:t xml:space="preserve"> VM</w:t>
        </w:r>
      </w:ins>
      <w:ins w:id="2576" w:author="Raji Shanmugasundaram - C20616" w:date="2019-06-05T14:54:00Z">
        <w:r>
          <w:t xml:space="preserve"> </w:t>
        </w:r>
      </w:ins>
      <w:ins w:id="2577" w:author="Raji Shanmugasundaram - C20616" w:date="2019-06-05T14:55:00Z">
        <w:r>
          <w:t>“</w:t>
        </w:r>
      </w:ins>
      <w:ins w:id="2578" w:author="Raji Shanmugasundaram - C20616" w:date="2019-06-05T14:54:00Z">
        <w:r>
          <w:t>Item</w:t>
        </w:r>
      </w:ins>
      <w:ins w:id="2579" w:author="Raji Shanmugasundaram - C20616" w:date="2019-06-05T14:55:00Z">
        <w:r>
          <w:t>”</w:t>
        </w:r>
      </w:ins>
      <w:ins w:id="2580" w:author="Raji Shanmugasundaram - C20616" w:date="2019-06-05T14:54:00Z">
        <w:r>
          <w:t xml:space="preserve"> to b</w:t>
        </w:r>
      </w:ins>
      <w:ins w:id="2581" w:author="Raji Shanmugasundaram - C20616" w:date="2019-06-05T14:55:00Z">
        <w:r>
          <w:t xml:space="preserve">e updated </w:t>
        </w:r>
      </w:ins>
      <w:ins w:id="2582" w:author="Raji Shanmugasundaram - C20616" w:date="2019-06-05T15:23:00Z">
        <w:r w:rsidR="00850A38">
          <w:t>and its</w:t>
        </w:r>
      </w:ins>
      <w:ins w:id="2583" w:author="Raji Shanmugasundaram - C20616" w:date="2019-06-05T23:21:00Z">
        <w:r w:rsidR="00065631">
          <w:t xml:space="preserve"> </w:t>
        </w:r>
      </w:ins>
      <w:ins w:id="2584" w:author="Raji Shanmugasundaram - C20616" w:date="2019-06-05T14:55:00Z">
        <w:r>
          <w:t>“Count” which are processed by the</w:t>
        </w:r>
      </w:ins>
      <w:ins w:id="2585" w:author="Raji Shanmugasundaram - C20616" w:date="2019-06-05T15:12:00Z">
        <w:r w:rsidR="00B64768">
          <w:t xml:space="preserve"> </w:t>
        </w:r>
      </w:ins>
      <w:ins w:id="2586" w:author="Raji Shanmugasundaram - C20616" w:date="2019-06-05T15:13:00Z">
        <w:r w:rsidR="00B64768">
          <w:t>HTTP</w:t>
        </w:r>
      </w:ins>
      <w:ins w:id="2587" w:author="Raji Shanmugasundaram - C20616" w:date="2019-06-05T23:20:00Z">
        <w:r w:rsidR="00065631">
          <w:t>-S</w:t>
        </w:r>
      </w:ins>
      <w:ins w:id="2588" w:author="Raji Shanmugasundaram - C20616" w:date="2019-06-05T16:38:00Z">
        <w:r w:rsidR="00681F6F">
          <w:t>erver.</w:t>
        </w:r>
      </w:ins>
      <w:ins w:id="2589" w:author="Raji Shanmugasundaram - C20616" w:date="2019-06-05T14:56:00Z">
        <w:r w:rsidR="009C18CD">
          <w:t xml:space="preserve"> In Harmony TCP/IP stack</w:t>
        </w:r>
      </w:ins>
      <w:ins w:id="2590" w:author="Raji Shanmugasundaram - C20616" w:date="2019-06-05T15:13:00Z">
        <w:r w:rsidR="00B64768">
          <w:t xml:space="preserve"> GET command</w:t>
        </w:r>
      </w:ins>
      <w:ins w:id="2591" w:author="Raji Shanmugasundaram - C20616" w:date="2019-06-05T14:56:00Z">
        <w:r w:rsidR="009C18CD">
          <w:t xml:space="preserve"> is handled by the function</w:t>
        </w:r>
      </w:ins>
      <w:ins w:id="2592" w:author="Raji Shanmugasundaram - C20616" w:date="2019-06-05T15:13:00Z">
        <w:r w:rsidR="00B64768">
          <w:t xml:space="preserve"> </w:t>
        </w:r>
      </w:ins>
      <w:proofErr w:type="spellStart"/>
      <w:ins w:id="2593" w:author="Raji Shanmugasundaram - C20616" w:date="2019-06-05T14:56:00Z">
        <w:r w:rsidR="009C18CD" w:rsidRPr="00491907">
          <w:t>TCPIP_HTTP_NET_ConnectionGetExecute</w:t>
        </w:r>
        <w:proofErr w:type="spellEnd"/>
        <w:r w:rsidR="009C18CD">
          <w:t xml:space="preserve"> ().</w:t>
        </w:r>
      </w:ins>
      <w:ins w:id="2594" w:author="Raji Shanmugasundaram - C20616" w:date="2019-06-05T15:22:00Z">
        <w:r w:rsidR="00850A38">
          <w:t xml:space="preserve"> </w:t>
        </w:r>
      </w:ins>
    </w:p>
    <w:p w14:paraId="2B6699E3" w14:textId="4F318CE4" w:rsidR="00B64768" w:rsidRDefault="00850A38" w:rsidP="00491907">
      <w:pPr>
        <w:rPr>
          <w:ins w:id="2595" w:author="Raji Shanmugasundaram - C20616" w:date="2019-06-05T15:13:00Z"/>
        </w:rPr>
      </w:pPr>
      <w:ins w:id="2596" w:author="Raji Shanmugasundaram - C20616" w:date="2019-06-05T15:23:00Z">
        <w:r>
          <w:t xml:space="preserve">Follow the procedure under to </w:t>
        </w:r>
      </w:ins>
      <w:ins w:id="2597" w:author="Raji Shanmugasundaram - C20616" w:date="2019-06-05T23:21:00Z">
        <w:r w:rsidR="00065631">
          <w:t xml:space="preserve">include </w:t>
        </w:r>
      </w:ins>
      <w:ins w:id="2598" w:author="Raji Shanmugasundaram - C20616" w:date="2019-06-05T15:23:00Z">
        <w:r>
          <w:t xml:space="preserve">the code that process the GET </w:t>
        </w:r>
      </w:ins>
      <w:ins w:id="2599" w:author="Raji Shanmugasundaram - C20616" w:date="2019-06-05T23:23:00Z">
        <w:r w:rsidR="00065631">
          <w:t>request from HTTP-</w:t>
        </w:r>
        <w:proofErr w:type="spellStart"/>
        <w:r w:rsidR="00065631">
          <w:t>CLient</w:t>
        </w:r>
        <w:proofErr w:type="spellEnd"/>
        <w:r w:rsidR="00065631">
          <w:t>: -</w:t>
        </w:r>
      </w:ins>
    </w:p>
    <w:p w14:paraId="41C0CFC5" w14:textId="39E45926" w:rsidR="00850A38" w:rsidRPr="00204EF6" w:rsidRDefault="00B64768">
      <w:pPr>
        <w:pStyle w:val="NumberedList"/>
        <w:rPr>
          <w:ins w:id="2600" w:author="Raji Shanmugasundaram - C20616" w:date="2019-06-05T23:22:00Z"/>
          <w:rPrChange w:id="2601" w:author="Raji Shanmugasundaram - C20616" w:date="2019-06-05T23:27:00Z">
            <w:rPr>
              <w:ins w:id="2602" w:author="Raji Shanmugasundaram - C20616" w:date="2019-06-05T23:22:00Z"/>
            </w:rPr>
          </w:rPrChange>
        </w:rPr>
        <w:pPrChange w:id="2603" w:author="Raji Shanmugasundaram - C20616" w:date="2019-06-05T23:27:00Z">
          <w:pPr>
            <w:pStyle w:val="ListParagraph"/>
            <w:numPr>
              <w:numId w:val="38"/>
            </w:numPr>
            <w:ind w:hanging="360"/>
          </w:pPr>
        </w:pPrChange>
      </w:pPr>
      <w:ins w:id="2604" w:author="Raji Shanmugasundaram - C20616" w:date="2019-06-05T15:14:00Z">
        <w:r w:rsidRPr="00204EF6">
          <w:rPr>
            <w:rPrChange w:id="2605" w:author="Raji Shanmugasundaram - C20616" w:date="2019-06-05T23:27:00Z">
              <w:rPr/>
            </w:rPrChange>
          </w:rPr>
          <w:t xml:space="preserve">Click and </w:t>
        </w:r>
      </w:ins>
      <w:ins w:id="2606" w:author="Raji Shanmugasundaram - C20616" w:date="2019-06-05T15:13:00Z">
        <w:r w:rsidRPr="00204EF6">
          <w:rPr>
            <w:rPrChange w:id="2607" w:author="Raji Shanmugasundaram - C20616" w:date="2019-06-05T23:27:00Z">
              <w:rPr/>
            </w:rPrChange>
          </w:rPr>
          <w:t xml:space="preserve">Open the file </w:t>
        </w:r>
        <w:proofErr w:type="spellStart"/>
        <w:r w:rsidRPr="00204EF6">
          <w:rPr>
            <w:rPrChange w:id="2608" w:author="Raji Shanmugasundaram - C20616" w:date="2019-06-05T23:27:00Z">
              <w:rPr/>
            </w:rPrChange>
          </w:rPr>
          <w:t>custom_http_net</w:t>
        </w:r>
      </w:ins>
      <w:ins w:id="2609" w:author="Raji Shanmugasundaram - C20616" w:date="2019-06-05T15:14:00Z">
        <w:r w:rsidRPr="00204EF6">
          <w:rPr>
            <w:rPrChange w:id="2610" w:author="Raji Shanmugasundaram - C20616" w:date="2019-06-05T23:27:00Z">
              <w:rPr/>
            </w:rPrChange>
          </w:rPr>
          <w:t>_app.c</w:t>
        </w:r>
      </w:ins>
      <w:proofErr w:type="spellEnd"/>
      <w:ins w:id="2611" w:author="Raji Shanmugasundaram - C20616" w:date="2019-06-05T15:15:00Z">
        <w:r w:rsidRPr="00204EF6">
          <w:rPr>
            <w:rPrChange w:id="2612" w:author="Raji Shanmugasundaram - C20616" w:date="2019-06-05T23:27:00Z">
              <w:rPr/>
            </w:rPrChange>
          </w:rPr>
          <w:t xml:space="preserve">. Search for the function </w:t>
        </w:r>
        <w:proofErr w:type="spellStart"/>
        <w:r w:rsidRPr="00204EF6">
          <w:rPr>
            <w:rPrChange w:id="2613" w:author="Raji Shanmugasundaram - C20616" w:date="2019-06-05T23:27:00Z">
              <w:rPr/>
            </w:rPrChange>
          </w:rPr>
          <w:t>TCPIP_HTTP_NET_ConnectionGetExecute</w:t>
        </w:r>
        <w:proofErr w:type="spellEnd"/>
        <w:r w:rsidRPr="00204EF6">
          <w:rPr>
            <w:rPrChange w:id="2614" w:author="Raji Shanmugasundaram - C20616" w:date="2019-06-05T23:27:00Z">
              <w:rPr/>
            </w:rPrChange>
          </w:rPr>
          <w:t xml:space="preserve"> ()</w:t>
        </w:r>
      </w:ins>
      <w:ins w:id="2615" w:author="Raji Shanmugasundaram - C20616" w:date="2019-06-05T15:44:00Z">
        <w:r w:rsidR="0027425B" w:rsidRPr="00204EF6">
          <w:rPr>
            <w:rPrChange w:id="2616" w:author="Raji Shanmugasundaram - C20616" w:date="2019-06-05T23:27:00Z">
              <w:rPr/>
            </w:rPrChange>
          </w:rPr>
          <w:t xml:space="preserve"> (Approx. </w:t>
        </w:r>
        <w:proofErr w:type="spellStart"/>
        <w:r w:rsidR="0027425B" w:rsidRPr="00204EF6">
          <w:rPr>
            <w:rPrChange w:id="2617" w:author="Raji Shanmugasundaram - C20616" w:date="2019-06-05T23:27:00Z">
              <w:rPr/>
            </w:rPrChange>
          </w:rPr>
          <w:t>Line.No</w:t>
        </w:r>
        <w:proofErr w:type="spellEnd"/>
        <w:r w:rsidR="0027425B" w:rsidRPr="00204EF6">
          <w:rPr>
            <w:rPrChange w:id="2618" w:author="Raji Shanmugasundaram - C20616" w:date="2019-06-05T23:27:00Z">
              <w:rPr/>
            </w:rPrChange>
          </w:rPr>
          <w:t>. 24</w:t>
        </w:r>
      </w:ins>
      <w:ins w:id="2619" w:author="Raji Shanmugasundaram - C20616" w:date="2019-06-05T15:54:00Z">
        <w:r w:rsidR="004F2972" w:rsidRPr="00204EF6">
          <w:rPr>
            <w:rPrChange w:id="2620" w:author="Raji Shanmugasundaram - C20616" w:date="2019-06-05T23:27:00Z">
              <w:rPr/>
            </w:rPrChange>
          </w:rPr>
          <w:t>7</w:t>
        </w:r>
      </w:ins>
      <w:ins w:id="2621" w:author="Raji Shanmugasundaram - C20616" w:date="2019-06-05T16:01:00Z">
        <w:r w:rsidR="00595A8D" w:rsidRPr="00204EF6">
          <w:rPr>
            <w:rPrChange w:id="2622" w:author="Raji Shanmugasundaram - C20616" w:date="2019-06-05T23:27:00Z">
              <w:rPr/>
            </w:rPrChange>
          </w:rPr>
          <w:t>) in</w:t>
        </w:r>
      </w:ins>
      <w:ins w:id="2623" w:author="Raji Shanmugasundaram - C20616" w:date="2019-06-05T15:58:00Z">
        <w:r w:rsidR="00595A8D" w:rsidRPr="00204EF6">
          <w:rPr>
            <w:rPrChange w:id="2624" w:author="Raji Shanmugasundaram - C20616" w:date="2019-06-05T23:27:00Z">
              <w:rPr/>
            </w:rPrChange>
          </w:rPr>
          <w:t xml:space="preserve"> which</w:t>
        </w:r>
      </w:ins>
      <w:ins w:id="2625" w:author="Raji Shanmugasundaram - C20616" w:date="2019-06-05T15:55:00Z">
        <w:r w:rsidR="004F2972" w:rsidRPr="00204EF6">
          <w:rPr>
            <w:rPrChange w:id="2626" w:author="Raji Shanmugasundaram - C20616" w:date="2019-06-05T23:27:00Z">
              <w:rPr/>
            </w:rPrChange>
          </w:rPr>
          <w:t xml:space="preserve"> the below </w:t>
        </w:r>
      </w:ins>
      <w:ins w:id="2627" w:author="Raji Shanmugasundaram - C20616" w:date="2019-06-05T15:58:00Z">
        <w:r w:rsidR="00595A8D" w:rsidRPr="00204EF6">
          <w:rPr>
            <w:rPrChange w:id="2628" w:author="Raji Shanmugasundaram - C20616" w:date="2019-06-05T23:27:00Z">
              <w:rPr/>
            </w:rPrChange>
          </w:rPr>
          <w:t>code snippets</w:t>
        </w:r>
      </w:ins>
      <w:ins w:id="2629" w:author="Raji Shanmugasundaram - C20616" w:date="2019-06-05T15:55:00Z">
        <w:r w:rsidR="004F2972" w:rsidRPr="00204EF6">
          <w:rPr>
            <w:rPrChange w:id="2630" w:author="Raji Shanmugasundaram - C20616" w:date="2019-06-05T23:27:00Z">
              <w:rPr/>
            </w:rPrChange>
          </w:rPr>
          <w:t xml:space="preserve"> need to be inserted.</w:t>
        </w:r>
      </w:ins>
    </w:p>
    <w:p w14:paraId="083CE79E" w14:textId="238E3F97" w:rsidR="00065631" w:rsidRPr="0027425B" w:rsidRDefault="00065631">
      <w:pPr>
        <w:pStyle w:val="ListParagraph"/>
        <w:rPr>
          <w:ins w:id="2631" w:author="Raji Shanmugasundaram - C20616" w:date="2019-06-05T15:21:00Z"/>
          <w:color w:val="000000" w:themeColor="text1"/>
          <w:rPrChange w:id="2632" w:author="Raji Shanmugasundaram - C20616" w:date="2019-06-05T15:38:00Z">
            <w:rPr>
              <w:ins w:id="2633" w:author="Raji Shanmugasundaram - C20616" w:date="2019-06-05T15:21:00Z"/>
            </w:rPr>
          </w:rPrChange>
        </w:rPr>
        <w:pPrChange w:id="2634" w:author="Raji Shanmugasundaram - C20616" w:date="2019-06-05T23:22:00Z">
          <w:pPr/>
        </w:pPrChange>
      </w:pPr>
      <w:ins w:id="2635" w:author="Raji Shanmugasundaram - C20616" w:date="2019-06-05T23:22:00Z">
        <w:r>
          <w:rPr>
            <w:noProof/>
          </w:rPr>
          <w:drawing>
            <wp:inline distT="0" distB="0" distL="0" distR="0" wp14:anchorId="232A3742" wp14:editId="06F63DEE">
              <wp:extent cx="2867025" cy="257175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7025" cy="2571750"/>
                      </a:xfrm>
                      <a:prstGeom prst="rect">
                        <a:avLst/>
                      </a:prstGeom>
                    </pic:spPr>
                  </pic:pic>
                </a:graphicData>
              </a:graphic>
            </wp:inline>
          </w:drawing>
        </w:r>
      </w:ins>
    </w:p>
    <w:p w14:paraId="7C3E0165" w14:textId="1C28F464" w:rsidR="00850A38" w:rsidRDefault="00850A38">
      <w:pPr>
        <w:pStyle w:val="NumberedList"/>
        <w:rPr>
          <w:ins w:id="2636" w:author="Raji Shanmugasundaram - C20616" w:date="2019-06-05T15:45:00Z"/>
        </w:rPr>
        <w:pPrChange w:id="2637" w:author="Raji Shanmugasundaram - C20616" w:date="2019-06-05T23:27:00Z">
          <w:pPr>
            <w:pStyle w:val="ListParagraph"/>
            <w:numPr>
              <w:numId w:val="38"/>
            </w:numPr>
            <w:ind w:hanging="360"/>
          </w:pPr>
        </w:pPrChange>
      </w:pPr>
      <w:ins w:id="2638" w:author="Raji Shanmugasundaram - C20616" w:date="2019-06-05T15:21:00Z">
        <w:r w:rsidRPr="0027425B">
          <w:rPr>
            <w:rPrChange w:id="2639" w:author="Raji Shanmugasundaram - C20616" w:date="2019-06-05T15:38:00Z">
              <w:rPr/>
            </w:rPrChange>
          </w:rPr>
          <w:t>F</w:t>
        </w:r>
      </w:ins>
      <w:ins w:id="2640" w:author="Raji Shanmugasundaram - C20616" w:date="2019-06-05T15:16:00Z">
        <w:r w:rsidRPr="0027425B">
          <w:rPr>
            <w:rPrChange w:id="2641" w:author="Raji Shanmugasundaram - C20616" w:date="2019-06-05T15:38:00Z">
              <w:rPr/>
            </w:rPrChange>
          </w:rPr>
          <w:t>ind the TODO[1]</w:t>
        </w:r>
      </w:ins>
      <w:ins w:id="2642" w:author="Raji Shanmugasundaram - C20616" w:date="2019-06-05T15:20:00Z">
        <w:r w:rsidRPr="0027425B">
          <w:rPr>
            <w:rPrChange w:id="2643" w:author="Raji Shanmugasundaram - C20616" w:date="2019-06-05T15:38:00Z">
              <w:rPr/>
            </w:rPrChange>
          </w:rPr>
          <w:t xml:space="preserve"> </w:t>
        </w:r>
      </w:ins>
      <w:ins w:id="2644" w:author="Raji Shanmugasundaram - C20616" w:date="2019-06-05T15:56:00Z">
        <w:r w:rsidR="004F2972">
          <w:t xml:space="preserve"> </w:t>
        </w:r>
      </w:ins>
      <w:ins w:id="2645" w:author="Raji Shanmugasundaram - C20616" w:date="2019-06-05T15:58:00Z">
        <w:r w:rsidR="00595A8D">
          <w:t>and insert the</w:t>
        </w:r>
      </w:ins>
      <w:ins w:id="2646" w:author="Raji Shanmugasundaram - C20616" w:date="2019-06-05T15:17:00Z">
        <w:r w:rsidRPr="0027425B">
          <w:rPr>
            <w:rPrChange w:id="2647" w:author="Raji Shanmugasundaram - C20616" w:date="2019-06-05T15:38:00Z">
              <w:rPr/>
            </w:rPrChange>
          </w:rPr>
          <w:t xml:space="preserve"> below code</w:t>
        </w:r>
      </w:ins>
      <w:ins w:id="2648" w:author="Raji Shanmugasundaram - C20616" w:date="2019-06-05T15:59:00Z">
        <w:r w:rsidR="00595A8D">
          <w:t xml:space="preserve"> </w:t>
        </w:r>
      </w:ins>
      <w:ins w:id="2649" w:author="Raji Shanmugasundaram - C20616" w:date="2019-06-05T15:21:00Z">
        <w:r w:rsidRPr="0027425B">
          <w:rPr>
            <w:rPrChange w:id="2650" w:author="Raji Shanmugasundaram - C20616" w:date="2019-06-05T15:38:00Z">
              <w:rPr/>
            </w:rPrChange>
          </w:rPr>
          <w:t xml:space="preserve">starting from </w:t>
        </w:r>
      </w:ins>
      <w:ins w:id="2651" w:author="Raji Shanmugasundaram - C20616" w:date="2019-06-05T15:20:00Z">
        <w:r w:rsidRPr="0027425B">
          <w:rPr>
            <w:rPrChange w:id="2652" w:author="Raji Shanmugasundaram - C20616" w:date="2019-06-05T15:38:00Z">
              <w:rPr/>
            </w:rPrChange>
          </w:rPr>
          <w:t xml:space="preserve">the line mentioned as </w:t>
        </w:r>
        <w:r w:rsidRPr="00204EF6">
          <w:rPr>
            <w:b/>
            <w:bCs/>
            <w:i/>
            <w:iCs/>
            <w:rPrChange w:id="2653" w:author="Raji Shanmugasundaram - C20616" w:date="2019-06-05T23:26:00Z">
              <w:rPr/>
            </w:rPrChange>
          </w:rPr>
          <w:t>“//&lt;--Insert the solution for</w:t>
        </w:r>
      </w:ins>
      <w:ins w:id="2654" w:author="Raji Shanmugasundaram - C20616" w:date="2019-06-05T16:30:00Z">
        <w:r w:rsidR="009A54C4" w:rsidRPr="00204EF6">
          <w:rPr>
            <w:b/>
            <w:bCs/>
            <w:i/>
            <w:iCs/>
            <w:rPrChange w:id="2655" w:author="Raji Shanmugasundaram - C20616" w:date="2019-06-05T23:26:00Z">
              <w:rPr>
                <w:color w:val="000000" w:themeColor="text1"/>
              </w:rPr>
            </w:rPrChange>
          </w:rPr>
          <w:t xml:space="preserve"> TODO[4] </w:t>
        </w:r>
      </w:ins>
      <w:ins w:id="2656" w:author="Raji Shanmugasundaram - C20616" w:date="2019-06-05T15:20:00Z">
        <w:r w:rsidRPr="00204EF6">
          <w:rPr>
            <w:b/>
            <w:bCs/>
            <w:i/>
            <w:iCs/>
            <w:rPrChange w:id="2657" w:author="Raji Shanmugasundaram - C20616" w:date="2019-06-05T23:26:00Z">
              <w:rPr/>
            </w:rPrChange>
          </w:rPr>
          <w:t>starting on this line”</w:t>
        </w:r>
        <w:r>
          <w:t xml:space="preserve"> </w:t>
        </w:r>
      </w:ins>
      <w:ins w:id="2658" w:author="Raji Shanmugasundaram - C20616" w:date="2019-06-05T15:21:00Z">
        <w:r>
          <w:t xml:space="preserve">. </w:t>
        </w:r>
      </w:ins>
      <w:ins w:id="2659" w:author="Raji Shanmugasundaram - C20616" w:date="2019-06-05T15:17:00Z">
        <w:r>
          <w:t xml:space="preserve"> </w:t>
        </w:r>
      </w:ins>
      <w:ins w:id="2660" w:author="Raji Shanmugasundaram - C20616" w:date="2019-06-05T15:22:00Z">
        <w:r>
          <w:t xml:space="preserve">Code can be inserted </w:t>
        </w:r>
      </w:ins>
      <w:ins w:id="2661" w:author="Raji Shanmugasundaram - C20616" w:date="2019-06-05T15:17:00Z">
        <w:r>
          <w:t>either by typing or</w:t>
        </w:r>
      </w:ins>
      <w:ins w:id="2662" w:author="Raji Shanmugasundaram - C20616" w:date="2019-06-05T15:18:00Z">
        <w:r>
          <w:t xml:space="preserve"> copy and paste which</w:t>
        </w:r>
      </w:ins>
      <w:ins w:id="2663" w:author="Raji Shanmugasundaram - C20616" w:date="2019-06-05T15:22:00Z">
        <w:r>
          <w:t xml:space="preserve"> is</w:t>
        </w:r>
      </w:ins>
      <w:ins w:id="2664" w:author="Raji Shanmugasundaram - C20616" w:date="2019-06-05T15:18:00Z">
        <w:r>
          <w:t xml:space="preserve"> provided </w:t>
        </w:r>
      </w:ins>
      <w:ins w:id="2665" w:author="Raji Shanmugasundaram - C20616" w:date="2019-06-05T15:19:00Z">
        <w:r>
          <w:t xml:space="preserve">for your convenience </w:t>
        </w:r>
      </w:ins>
      <w:ins w:id="2666" w:author="Raji Shanmugasundaram - C20616" w:date="2019-06-05T15:17:00Z">
        <w:r>
          <w:t xml:space="preserve">at the </w:t>
        </w:r>
      </w:ins>
      <w:ins w:id="2667" w:author="Raji Shanmugasundaram - C20616" w:date="2019-06-05T15:55:00Z">
        <w:r w:rsidR="004F2972">
          <w:t>end</w:t>
        </w:r>
      </w:ins>
      <w:ins w:id="2668" w:author="Raji Shanmugasundaram - C20616" w:date="2019-06-05T15:17:00Z">
        <w:r>
          <w:t xml:space="preserve"> of the file (</w:t>
        </w:r>
        <w:proofErr w:type="spellStart"/>
        <w:r>
          <w:t>custom_http_net_app.c</w:t>
        </w:r>
        <w:proofErr w:type="spellEnd"/>
        <w:r>
          <w:t>)</w:t>
        </w:r>
      </w:ins>
      <w:ins w:id="2669" w:author="Raji Shanmugasundaram - C20616" w:date="2019-06-05T15:19:00Z">
        <w:r>
          <w:t xml:space="preserve">. </w:t>
        </w:r>
      </w:ins>
    </w:p>
    <w:p w14:paraId="737A23BD" w14:textId="77777777" w:rsidR="004F2972" w:rsidRDefault="0027425B">
      <w:pPr>
        <w:pStyle w:val="IntenseQuote"/>
        <w:rPr>
          <w:ins w:id="2670" w:author="Raji Shanmugasundaram - C20616" w:date="2019-06-05T15:48:00Z"/>
        </w:rPr>
        <w:pPrChange w:id="2671" w:author="Raji Shanmugasundaram - C20616" w:date="2019-06-05T23:25:00Z">
          <w:pPr>
            <w:pStyle w:val="ListParagraph"/>
          </w:pPr>
        </w:pPrChange>
      </w:pPr>
      <w:ins w:id="2672" w:author="Raji Shanmugasundaram - C20616" w:date="2019-06-05T15:45:00Z">
        <w:r>
          <w:t xml:space="preserve">       </w:t>
        </w:r>
        <w:proofErr w:type="spellStart"/>
        <w:r>
          <w:t>ptr</w:t>
        </w:r>
        <w:proofErr w:type="spellEnd"/>
        <w:r>
          <w:t xml:space="preserve"> = </w:t>
        </w:r>
        <w:proofErr w:type="spellStart"/>
        <w:r>
          <w:t>TCPIP_HTTP_NET_ArgGet</w:t>
        </w:r>
        <w:proofErr w:type="spellEnd"/>
        <w:r>
          <w:t>(</w:t>
        </w:r>
        <w:proofErr w:type="spellStart"/>
        <w:r>
          <w:t>httpDataBuff</w:t>
        </w:r>
        <w:proofErr w:type="spellEnd"/>
        <w:r>
          <w:t xml:space="preserve">, (const uint8_t *)"ITEM");    </w:t>
        </w:r>
      </w:ins>
    </w:p>
    <w:p w14:paraId="0562194F" w14:textId="18C0BD93" w:rsidR="004F2972" w:rsidRDefault="0027425B">
      <w:pPr>
        <w:pStyle w:val="NumberedList"/>
        <w:rPr>
          <w:ins w:id="2673" w:author="Raji Shanmugasundaram - C20616" w:date="2019-06-05T15:50:00Z"/>
        </w:rPr>
        <w:pPrChange w:id="2674" w:author="Raji Shanmugasundaram - C20616" w:date="2019-06-05T23:27:00Z">
          <w:pPr>
            <w:pStyle w:val="ListParagraph"/>
            <w:numPr>
              <w:numId w:val="38"/>
            </w:numPr>
            <w:ind w:hanging="360"/>
          </w:pPr>
        </w:pPrChange>
      </w:pPr>
      <w:ins w:id="2675" w:author="Raji Shanmugasundaram - C20616" w:date="2019-06-05T15:45:00Z">
        <w:r>
          <w:t xml:space="preserve">   </w:t>
        </w:r>
      </w:ins>
      <w:ins w:id="2676" w:author="Raji Shanmugasundaram - C20616" w:date="2019-06-05T15:49:00Z">
        <w:r w:rsidR="004F2972" w:rsidRPr="008A0885">
          <w:t>Find the TODO[</w:t>
        </w:r>
        <w:r w:rsidR="004F2972">
          <w:t>2</w:t>
        </w:r>
        <w:r w:rsidR="004F2972" w:rsidRPr="008A0885">
          <w:t>]</w:t>
        </w:r>
      </w:ins>
      <w:ins w:id="2677" w:author="Raji Shanmugasundaram - C20616" w:date="2019-06-05T15:59:00Z">
        <w:r w:rsidR="00595A8D">
          <w:t xml:space="preserve"> and</w:t>
        </w:r>
      </w:ins>
      <w:ins w:id="2678" w:author="Raji Shanmugasundaram - C20616" w:date="2019-06-05T15:49:00Z">
        <w:r w:rsidR="004F2972" w:rsidRPr="008A0885">
          <w:t xml:space="preserve"> insert</w:t>
        </w:r>
      </w:ins>
      <w:ins w:id="2679" w:author="Raji Shanmugasundaram - C20616" w:date="2019-06-05T15:59:00Z">
        <w:r w:rsidR="00595A8D">
          <w:t xml:space="preserve"> the code snippet</w:t>
        </w:r>
      </w:ins>
      <w:ins w:id="2680" w:author="Raji Shanmugasundaram - C20616" w:date="2019-06-05T15:49:00Z">
        <w:r w:rsidR="004F2972" w:rsidRPr="008A0885">
          <w:t xml:space="preserve"> starting from the line mentioned as </w:t>
        </w:r>
        <w:r w:rsidR="004F2972" w:rsidRPr="00204EF6">
          <w:rPr>
            <w:b/>
            <w:bCs/>
            <w:i/>
            <w:iCs/>
            <w:rPrChange w:id="2681" w:author="Raji Shanmugasundaram - C20616" w:date="2019-06-05T23:26:00Z">
              <w:rPr>
                <w:color w:val="000000" w:themeColor="text1"/>
              </w:rPr>
            </w:rPrChange>
          </w:rPr>
          <w:t xml:space="preserve">“//&lt;--Insert the solution for Item 2 starting on this </w:t>
        </w:r>
        <w:r w:rsidR="004F2972" w:rsidRPr="00204EF6">
          <w:rPr>
            <w:b/>
            <w:bCs/>
            <w:i/>
            <w:iCs/>
            <w:rPrChange w:id="2682" w:author="Raji Shanmugasundaram - C20616" w:date="2019-06-05T23:26:00Z">
              <w:rPr/>
            </w:rPrChange>
          </w:rPr>
          <w:t>line”</w:t>
        </w:r>
        <w:r w:rsidR="004F2972">
          <w:t xml:space="preserve"> .  Code can be inserted either by typing or copy and paste</w:t>
        </w:r>
      </w:ins>
      <w:ins w:id="2683" w:author="Raji Shanmugasundaram - C20616" w:date="2019-06-05T23:25:00Z">
        <w:r w:rsidR="00204EF6">
          <w:t xml:space="preserve"> </w:t>
        </w:r>
      </w:ins>
      <w:ins w:id="2684" w:author="Raji Shanmugasundaram - C20616" w:date="2019-06-05T15:49:00Z">
        <w:r w:rsidR="004F2972">
          <w:t>which is provided for your convenience at the end of the file (</w:t>
        </w:r>
        <w:proofErr w:type="spellStart"/>
        <w:r w:rsidR="004F2972">
          <w:t>custom_http_net_app.c</w:t>
        </w:r>
        <w:proofErr w:type="spellEnd"/>
        <w:r w:rsidR="004F2972">
          <w:t xml:space="preserve">). </w:t>
        </w:r>
      </w:ins>
    </w:p>
    <w:p w14:paraId="04367937" w14:textId="77777777" w:rsidR="004F2972" w:rsidRDefault="004F2972">
      <w:pPr>
        <w:pStyle w:val="IntenseQuote"/>
        <w:rPr>
          <w:ins w:id="2685" w:author="Raji Shanmugasundaram - C20616" w:date="2019-06-05T15:50:00Z"/>
        </w:rPr>
        <w:pPrChange w:id="2686" w:author="Raji Shanmugasundaram - C20616" w:date="2019-06-05T15:50:00Z">
          <w:pPr>
            <w:pStyle w:val="ListParagraph"/>
            <w:numPr>
              <w:numId w:val="38"/>
            </w:numPr>
            <w:ind w:hanging="360"/>
          </w:pPr>
        </w:pPrChange>
      </w:pPr>
      <w:proofErr w:type="spellStart"/>
      <w:ins w:id="2687" w:author="Raji Shanmugasundaram - C20616" w:date="2019-06-05T15:50:00Z">
        <w:r>
          <w:t>ptr</w:t>
        </w:r>
        <w:proofErr w:type="spellEnd"/>
        <w:r>
          <w:t xml:space="preserve"> = </w:t>
        </w:r>
        <w:proofErr w:type="spellStart"/>
        <w:r>
          <w:t>TCPIP_HTTP_NET_ArgGet</w:t>
        </w:r>
        <w:proofErr w:type="spellEnd"/>
        <w:r>
          <w:t>(</w:t>
        </w:r>
        <w:proofErr w:type="spellStart"/>
        <w:r>
          <w:t>httpDataBuff</w:t>
        </w:r>
        <w:proofErr w:type="spellEnd"/>
        <w:r>
          <w:t>, (const uint8_t *)"COUNT");</w:t>
        </w:r>
      </w:ins>
    </w:p>
    <w:p w14:paraId="3DC9DA3E" w14:textId="38D4F7FD" w:rsidR="004F2972" w:rsidRDefault="004F2972">
      <w:pPr>
        <w:pStyle w:val="IntenseQuote"/>
        <w:rPr>
          <w:ins w:id="2688" w:author="Raji Shanmugasundaram - C20616" w:date="2019-06-05T15:49:00Z"/>
        </w:rPr>
        <w:pPrChange w:id="2689" w:author="Raji Shanmugasundaram - C20616" w:date="2019-06-05T15:50:00Z">
          <w:pPr>
            <w:pStyle w:val="ListParagraph"/>
            <w:numPr>
              <w:numId w:val="38"/>
            </w:numPr>
            <w:ind w:hanging="360"/>
          </w:pPr>
        </w:pPrChange>
      </w:pPr>
      <w:ins w:id="2690" w:author="Raji Shanmugasundaram - C20616" w:date="2019-06-05T15:50:00Z">
        <w:r>
          <w:t xml:space="preserve">            </w:t>
        </w:r>
        <w:proofErr w:type="spellStart"/>
        <w:r>
          <w:t>VM_Count</w:t>
        </w:r>
        <w:proofErr w:type="spellEnd"/>
        <w:r>
          <w:t>[</w:t>
        </w:r>
        <w:proofErr w:type="spellStart"/>
        <w:r>
          <w:t>Update_Item</w:t>
        </w:r>
        <w:proofErr w:type="spellEnd"/>
        <w:r>
          <w:t>]=*</w:t>
        </w:r>
        <w:proofErr w:type="spellStart"/>
        <w:r>
          <w:t>ptr</w:t>
        </w:r>
        <w:proofErr w:type="spellEnd"/>
        <w:r>
          <w:t>;</w:t>
        </w:r>
      </w:ins>
    </w:p>
    <w:p w14:paraId="2D50670D" w14:textId="2015A9A6" w:rsidR="0027425B" w:rsidRDefault="0027425B" w:rsidP="0027425B">
      <w:pPr>
        <w:pStyle w:val="ListParagraph"/>
        <w:rPr>
          <w:ins w:id="2691" w:author="Raji Shanmugasundaram - C20616" w:date="2019-06-05T23:27:00Z"/>
        </w:rPr>
      </w:pPr>
    </w:p>
    <w:p w14:paraId="7A1A18FF" w14:textId="77777777" w:rsidR="00204EF6" w:rsidRDefault="00204EF6" w:rsidP="0027425B">
      <w:pPr>
        <w:pStyle w:val="ListParagraph"/>
        <w:rPr>
          <w:ins w:id="2692" w:author="Raji Shanmugasundaram - C20616" w:date="2019-06-05T15:45:00Z"/>
        </w:rPr>
      </w:pPr>
    </w:p>
    <w:p w14:paraId="1BFD952D" w14:textId="228A7B3F" w:rsidR="00595A8D" w:rsidRDefault="0027425B" w:rsidP="00204EF6">
      <w:pPr>
        <w:pStyle w:val="Heading2"/>
        <w:rPr>
          <w:ins w:id="2693" w:author="Raji Shanmugasundaram - C20616" w:date="2019-06-05T23:38:00Z"/>
        </w:rPr>
      </w:pPr>
      <w:ins w:id="2694" w:author="Raji Shanmugasundaram - C20616" w:date="2019-06-05T15:45:00Z">
        <w:r>
          <w:lastRenderedPageBreak/>
          <w:t xml:space="preserve"> </w:t>
        </w:r>
      </w:ins>
      <w:ins w:id="2695" w:author="Raji Shanmugasundaram - C20616" w:date="2019-06-05T16:02:00Z">
        <w:r w:rsidR="00595A8D">
          <w:t>TASK 2:</w:t>
        </w:r>
      </w:ins>
      <w:ins w:id="2696" w:author="Raji Shanmugasundaram - C20616" w:date="2019-06-05T16:07:00Z">
        <w:r w:rsidR="00296436">
          <w:t xml:space="preserve"> </w:t>
        </w:r>
      </w:ins>
    </w:p>
    <w:p w14:paraId="35A6E366" w14:textId="1C4B4AFE" w:rsidR="00A71FBC" w:rsidRPr="00A71FBC" w:rsidRDefault="00A71FBC">
      <w:pPr>
        <w:rPr>
          <w:ins w:id="2697" w:author="Raji Shanmugasundaram - C20616" w:date="2019-06-05T23:10:00Z"/>
        </w:rPr>
      </w:pPr>
      <w:ins w:id="2698" w:author="Raji Shanmugasundaram - C20616" w:date="2019-06-05T23:39:00Z">
        <w:r>
          <w:t>When a Bay of the VM is empty it sends out the message to the common server. The sate machine to</w:t>
        </w:r>
      </w:ins>
      <w:ins w:id="2699" w:author="Raji Shanmugasundaram - C20616" w:date="2019-06-05T23:40:00Z">
        <w:r>
          <w:t xml:space="preserve"> open</w:t>
        </w:r>
      </w:ins>
      <w:ins w:id="2700" w:author="Raji Shanmugasundaram - C20616" w:date="2019-06-05T23:39:00Z">
        <w:r>
          <w:t xml:space="preserve"> </w:t>
        </w:r>
      </w:ins>
      <w:ins w:id="2701" w:author="Raji Shanmugasundaram - C20616" w:date="2019-06-05T23:41:00Z">
        <w:r>
          <w:t xml:space="preserve">a </w:t>
        </w:r>
      </w:ins>
      <w:ins w:id="2702" w:author="Raji Shanmugasundaram - C20616" w:date="2019-06-05T23:39:00Z">
        <w:r>
          <w:t xml:space="preserve">socket to send </w:t>
        </w:r>
      </w:ins>
      <w:ins w:id="2703" w:author="Raji Shanmugasundaram - C20616" w:date="2019-06-05T23:42:00Z">
        <w:r>
          <w:t>message and</w:t>
        </w:r>
      </w:ins>
      <w:ins w:id="2704" w:author="Raji Shanmugasundaram - C20616" w:date="2019-06-05T23:41:00Z">
        <w:r>
          <w:t xml:space="preserve"> close socket </w:t>
        </w:r>
      </w:ins>
      <w:ins w:id="2705" w:author="Raji Shanmugasundaram - C20616" w:date="2019-06-05T23:40:00Z">
        <w:r>
          <w:t>is shown below</w:t>
        </w:r>
      </w:ins>
    </w:p>
    <w:p w14:paraId="0AC15005" w14:textId="05EA4D90" w:rsidR="00023ACC" w:rsidRDefault="00023ACC" w:rsidP="00595A8D">
      <w:pPr>
        <w:rPr>
          <w:ins w:id="2706" w:author="Raji Shanmugasundaram - C20616" w:date="2019-06-05T16:07:00Z"/>
        </w:rPr>
      </w:pPr>
      <w:ins w:id="2707" w:author="Raji Shanmugasundaram - C20616" w:date="2019-06-05T23:10:00Z">
        <w:r w:rsidRPr="00491907">
          <w:rPr>
            <w:noProof/>
          </w:rPr>
          <mc:AlternateContent>
            <mc:Choice Requires="wpg">
              <w:drawing>
                <wp:anchor distT="0" distB="0" distL="114300" distR="114300" simplePos="0" relativeHeight="251964928" behindDoc="0" locked="0" layoutInCell="1" allowOverlap="1" wp14:anchorId="08AE443D" wp14:editId="2FB29673">
                  <wp:simplePos x="0" y="0"/>
                  <wp:positionH relativeFrom="margin">
                    <wp:align>left</wp:align>
                  </wp:positionH>
                  <wp:positionV relativeFrom="paragraph">
                    <wp:posOffset>236906</wp:posOffset>
                  </wp:positionV>
                  <wp:extent cx="7029450" cy="3971925"/>
                  <wp:effectExtent l="0" t="0" r="0" b="28575"/>
                  <wp:wrapSquare wrapText="bothSides"/>
                  <wp:docPr id="617" name="Group 175"/>
                  <wp:cNvGraphicFramePr/>
                  <a:graphic xmlns:a="http://schemas.openxmlformats.org/drawingml/2006/main">
                    <a:graphicData uri="http://schemas.microsoft.com/office/word/2010/wordprocessingGroup">
                      <wpg:wgp>
                        <wpg:cNvGrpSpPr/>
                        <wpg:grpSpPr>
                          <a:xfrm>
                            <a:off x="0" y="0"/>
                            <a:ext cx="7029450" cy="3971925"/>
                            <a:chOff x="0" y="214746"/>
                            <a:chExt cx="8381940" cy="4518204"/>
                          </a:xfrm>
                        </wpg:grpSpPr>
                        <wps:wsp>
                          <wps:cNvPr id="652" name="Rectangle 652"/>
                          <wps:cNvSpPr/>
                          <wps:spPr>
                            <a:xfrm>
                              <a:off x="2375403" y="2806798"/>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F277CA" w14:textId="77777777" w:rsidR="00D26193" w:rsidRDefault="00D26193" w:rsidP="00023ACC">
                                <w:pPr>
                                  <w:jc w:val="center"/>
                                  <w:rPr>
                                    <w:sz w:val="24"/>
                                    <w:szCs w:val="24"/>
                                  </w:rPr>
                                </w:pPr>
                                <w:r>
                                  <w:rPr>
                                    <w:rFonts w:asciiTheme="minorHAnsi" w:cstheme="minorBidi"/>
                                    <w:b/>
                                    <w:bCs/>
                                    <w:color w:val="000000" w:themeColor="text1"/>
                                    <w:kern w:val="24"/>
                                    <w:szCs w:val="20"/>
                                  </w:rPr>
                                  <w:t xml:space="preserve">Stack Initialized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5721731" y="2715973"/>
                              <a:ext cx="531344"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92136" w14:textId="77777777" w:rsidR="00D26193" w:rsidRDefault="00D26193" w:rsidP="00023ACC">
                                <w:pPr>
                                  <w:jc w:val="center"/>
                                  <w:rPr>
                                    <w:sz w:val="24"/>
                                    <w:szCs w:val="24"/>
                                  </w:rPr>
                                </w:pPr>
                                <w:r>
                                  <w:rPr>
                                    <w:rFonts w:asciiTheme="minorHAnsi" w:cstheme="minorBidi"/>
                                    <w:b/>
                                    <w:bCs/>
                                    <w:color w:val="000000" w:themeColor="text1"/>
                                    <w:kern w:val="24"/>
                                    <w:szCs w:val="20"/>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6214421" y="2187952"/>
                              <a:ext cx="715670" cy="328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ABDB1F" w14:textId="77777777" w:rsidR="00D26193" w:rsidRDefault="00D26193" w:rsidP="00023ACC">
                                <w:pPr>
                                  <w:jc w:val="center"/>
                                  <w:rPr>
                                    <w:sz w:val="24"/>
                                    <w:szCs w:val="24"/>
                                  </w:rPr>
                                </w:pPr>
                                <w:r>
                                  <w:rPr>
                                    <w:rFonts w:asciiTheme="minorHAnsi" w:cstheme="minorBidi"/>
                                    <w:b/>
                                    <w:bCs/>
                                    <w:color w:val="000000" w:themeColor="text1"/>
                                    <w:kern w:val="24"/>
                                    <w:szCs w:val="20"/>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2322937" y="1150017"/>
                              <a:ext cx="1062688" cy="454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02318A" w14:textId="77777777" w:rsidR="00D26193" w:rsidRPr="00B46EA1" w:rsidRDefault="00D26193" w:rsidP="00023ACC">
                                <w:pPr>
                                  <w:jc w:val="center"/>
                                  <w:rPr>
                                    <w:sz w:val="16"/>
                                    <w:szCs w:val="16"/>
                                    <w:rPrChange w:id="2708" w:author="Raji Shanmugasundaram - C20616" w:date="2019-06-05T16:34:00Z">
                                      <w:rPr>
                                        <w:sz w:val="24"/>
                                        <w:szCs w:val="24"/>
                                      </w:rPr>
                                    </w:rPrChange>
                                  </w:rPr>
                                </w:pPr>
                                <w:r w:rsidRPr="00B46EA1">
                                  <w:rPr>
                                    <w:rFonts w:asciiTheme="minorHAnsi" w:cstheme="minorBidi"/>
                                    <w:b/>
                                    <w:bCs/>
                                    <w:color w:val="000000" w:themeColor="text1"/>
                                    <w:kern w:val="24"/>
                                    <w:sz w:val="16"/>
                                    <w:szCs w:val="16"/>
                                    <w:rPrChange w:id="2709" w:author="Raji Shanmugasundaram - C20616" w:date="2019-06-05T16:34:00Z">
                                      <w:rPr>
                                        <w:rFonts w:asciiTheme="minorHAnsi" w:cstheme="minorBidi"/>
                                        <w:b/>
                                        <w:bCs/>
                                        <w:color w:val="000000" w:themeColor="text1"/>
                                        <w:kern w:val="24"/>
                                        <w:szCs w:val="20"/>
                                      </w:rPr>
                                    </w:rPrChange>
                                  </w:rPr>
                                  <w:t>File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1" name="Rectangle 621"/>
                          <wps:cNvSpPr/>
                          <wps:spPr>
                            <a:xfrm>
                              <a:off x="1005510" y="3068121"/>
                              <a:ext cx="1158535"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336FF3" w14:textId="77777777" w:rsidR="00D26193" w:rsidRPr="00B46EA1" w:rsidRDefault="00D26193" w:rsidP="00023ACC">
                                <w:pPr>
                                  <w:jc w:val="center"/>
                                  <w:rPr>
                                    <w:sz w:val="16"/>
                                    <w:szCs w:val="16"/>
                                    <w:rPrChange w:id="2710"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11" w:author="Raji Shanmugasundaram - C20616" w:date="2019-06-05T16:35:00Z">
                                      <w:rPr>
                                        <w:rFonts w:asciiTheme="minorHAnsi" w:cstheme="minorBidi"/>
                                        <w:b/>
                                        <w:bCs/>
                                        <w:color w:val="000000" w:themeColor="text1"/>
                                        <w:kern w:val="24"/>
                                        <w:szCs w:val="20"/>
                                      </w:rPr>
                                    </w:rPrChange>
                                  </w:rPr>
                                  <w:t>No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2" name="Rectangle 622"/>
                          <wps:cNvSpPr/>
                          <wps:spPr>
                            <a:xfrm>
                              <a:off x="4378779" y="1770349"/>
                              <a:ext cx="792788" cy="5938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A7792" w14:textId="77777777" w:rsidR="00D26193" w:rsidRPr="00204EF6" w:rsidRDefault="00D26193" w:rsidP="00023ACC">
                                <w:pPr>
                                  <w:jc w:val="center"/>
                                  <w:rPr>
                                    <w:sz w:val="16"/>
                                    <w:szCs w:val="16"/>
                                    <w:rPrChange w:id="2712" w:author="Raji Shanmugasundaram - C20616" w:date="2019-06-05T23:31:00Z">
                                      <w:rPr>
                                        <w:sz w:val="24"/>
                                        <w:szCs w:val="24"/>
                                      </w:rPr>
                                    </w:rPrChange>
                                  </w:rPr>
                                </w:pPr>
                                <w:r w:rsidRPr="00204EF6">
                                  <w:rPr>
                                    <w:rFonts w:asciiTheme="minorHAnsi" w:cstheme="minorBidi"/>
                                    <w:b/>
                                    <w:bCs/>
                                    <w:color w:val="000000" w:themeColor="text1"/>
                                    <w:kern w:val="24"/>
                                    <w:sz w:val="16"/>
                                    <w:szCs w:val="16"/>
                                    <w:rPrChange w:id="2713" w:author="Raji Shanmugasundaram - C20616" w:date="2019-06-05T23:31:00Z">
                                      <w:rPr>
                                        <w:rFonts w:asciiTheme="minorHAnsi" w:cstheme="minorBidi"/>
                                        <w:b/>
                                        <w:bCs/>
                                        <w:color w:val="000000" w:themeColor="text1"/>
                                        <w:kern w:val="24"/>
                                        <w:szCs w:val="20"/>
                                      </w:rPr>
                                    </w:rPrChange>
                                  </w:rPr>
                                  <w:t>If new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3" name="Rectangle 623"/>
                          <wps:cNvSpPr/>
                          <wps:spPr>
                            <a:xfrm>
                              <a:off x="87228" y="2446487"/>
                              <a:ext cx="1217041" cy="5725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A0203" w14:textId="77777777" w:rsidR="00D26193" w:rsidRPr="00B46EA1" w:rsidRDefault="00D26193" w:rsidP="00023ACC">
                                <w:pPr>
                                  <w:jc w:val="center"/>
                                  <w:rPr>
                                    <w:sz w:val="16"/>
                                    <w:szCs w:val="16"/>
                                    <w:rPrChange w:id="2714"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15" w:author="Raji Shanmugasundaram - C20616" w:date="2019-06-05T16:35:00Z">
                                      <w:rPr>
                                        <w:rFonts w:asciiTheme="minorHAnsi" w:cstheme="minorBidi"/>
                                        <w:b/>
                                        <w:bCs/>
                                        <w:color w:val="000000" w:themeColor="text1"/>
                                        <w:kern w:val="24"/>
                                        <w:szCs w:val="20"/>
                                      </w:rPr>
                                    </w:rPrChange>
                                  </w:rPr>
                                  <w:t>Stack not Initialized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787617" y="1491799"/>
                              <a:ext cx="1000955" cy="932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C3576" w14:textId="77777777" w:rsidR="00D26193" w:rsidRDefault="00D26193" w:rsidP="00023ACC">
                                <w:pPr>
                                  <w:jc w:val="center"/>
                                  <w:rPr>
                                    <w:sz w:val="24"/>
                                    <w:szCs w:val="24"/>
                                  </w:rPr>
                                </w:pPr>
                                <w:r>
                                  <w:rPr>
                                    <w:rFonts w:asciiTheme="minorHAnsi" w:cstheme="minorBidi"/>
                                    <w:b/>
                                    <w:bCs/>
                                    <w:color w:val="000000" w:themeColor="text1"/>
                                    <w:kern w:val="24"/>
                                    <w:szCs w:val="20"/>
                                  </w:rPr>
                                  <w:t>If MAC address is not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Rectangle 625"/>
                          <wps:cNvSpPr/>
                          <wps:spPr>
                            <a:xfrm>
                              <a:off x="2270675" y="2035680"/>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3BB9D3" w14:textId="77777777" w:rsidR="00D26193" w:rsidRDefault="00D26193" w:rsidP="00023ACC">
                                <w:pPr>
                                  <w:jc w:val="center"/>
                                  <w:rPr>
                                    <w:sz w:val="24"/>
                                    <w:szCs w:val="24"/>
                                  </w:rPr>
                                </w:pPr>
                                <w:r>
                                  <w:rPr>
                                    <w:rFonts w:asciiTheme="minorHAnsi" w:cstheme="minorBidi"/>
                                    <w:b/>
                                    <w:bCs/>
                                    <w:color w:val="000000" w:themeColor="text1"/>
                                    <w:kern w:val="24"/>
                                    <w:szCs w:val="20"/>
                                  </w:rPr>
                                  <w:t>MAC address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1873836" y="564816"/>
                              <a:ext cx="1000955" cy="6742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5491D7" w14:textId="77777777" w:rsidR="00D26193" w:rsidRDefault="00D26193" w:rsidP="00023ACC">
                                <w:pPr>
                                  <w:jc w:val="center"/>
                                  <w:rPr>
                                    <w:sz w:val="24"/>
                                    <w:szCs w:val="24"/>
                                  </w:rPr>
                                </w:pPr>
                                <w:r>
                                  <w:rPr>
                                    <w:rFonts w:asciiTheme="minorHAnsi" w:cstheme="minorBidi"/>
                                    <w:color w:val="FFFFFF" w:themeColor="light1"/>
                                    <w:kern w:val="24"/>
                                    <w:sz w:val="18"/>
                                    <w:szCs w:val="18"/>
                                  </w:rPr>
                                  <w:t>Mount file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673195" y="214746"/>
                              <a:ext cx="1158535" cy="5164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BDC2B" w14:textId="77777777" w:rsidR="00D26193" w:rsidRPr="00B46EA1" w:rsidRDefault="00D26193" w:rsidP="00023ACC">
                                <w:pPr>
                                  <w:jc w:val="center"/>
                                  <w:rPr>
                                    <w:ins w:id="2716" w:author="Raji Shanmugasundaram - C20616" w:date="2019-06-05T14:47:00Z"/>
                                    <w:rFonts w:asciiTheme="minorHAnsi" w:cstheme="minorBidi"/>
                                    <w:b/>
                                    <w:bCs/>
                                    <w:color w:val="000000" w:themeColor="text1"/>
                                    <w:kern w:val="24"/>
                                    <w:sz w:val="16"/>
                                    <w:szCs w:val="16"/>
                                    <w:rPrChange w:id="2717" w:author="Raji Shanmugasundaram - C20616" w:date="2019-06-05T16:34:00Z">
                                      <w:rPr>
                                        <w:ins w:id="2718" w:author="Raji Shanmugasundaram - C20616" w:date="2019-06-05T14:47:00Z"/>
                                        <w:rFonts w:asciiTheme="minorHAnsi" w:cstheme="minorBidi"/>
                                        <w:b/>
                                        <w:bCs/>
                                        <w:color w:val="000000" w:themeColor="text1"/>
                                        <w:kern w:val="24"/>
                                        <w:szCs w:val="20"/>
                                      </w:rPr>
                                    </w:rPrChange>
                                  </w:rPr>
                                </w:pPr>
                                <w:r w:rsidRPr="00B46EA1">
                                  <w:rPr>
                                    <w:rFonts w:asciiTheme="minorHAnsi" w:cstheme="minorBidi"/>
                                    <w:b/>
                                    <w:bCs/>
                                    <w:color w:val="000000" w:themeColor="text1"/>
                                    <w:kern w:val="24"/>
                                    <w:sz w:val="16"/>
                                    <w:szCs w:val="16"/>
                                    <w:rPrChange w:id="2719" w:author="Raji Shanmugasundaram - C20616" w:date="2019-06-05T16:34:00Z">
                                      <w:rPr>
                                        <w:rFonts w:asciiTheme="minorHAnsi" w:cstheme="minorBidi"/>
                                        <w:b/>
                                        <w:bCs/>
                                        <w:color w:val="000000" w:themeColor="text1"/>
                                        <w:kern w:val="24"/>
                                        <w:szCs w:val="20"/>
                                      </w:rPr>
                                    </w:rPrChange>
                                  </w:rPr>
                                  <w:t>If WEB file is</w:t>
                                </w:r>
                                <w:ins w:id="2720" w:author="Raji Shanmugasundaram - C20616" w:date="2019-06-05T14:48:00Z">
                                  <w:r w:rsidRPr="00B46EA1">
                                    <w:rPr>
                                      <w:rFonts w:asciiTheme="minorHAnsi" w:cstheme="minorBidi"/>
                                      <w:b/>
                                      <w:bCs/>
                                      <w:color w:val="000000" w:themeColor="text1"/>
                                      <w:kern w:val="24"/>
                                      <w:sz w:val="16"/>
                                      <w:szCs w:val="16"/>
                                      <w:rPrChange w:id="2721" w:author="Raji Shanmugasundaram - C20616" w:date="2019-06-05T16:34:00Z">
                                        <w:rPr>
                                          <w:rFonts w:asciiTheme="minorHAnsi" w:cstheme="minorBidi"/>
                                          <w:b/>
                                          <w:bCs/>
                                          <w:color w:val="000000" w:themeColor="text1"/>
                                          <w:kern w:val="24"/>
                                          <w:szCs w:val="20"/>
                                        </w:rPr>
                                      </w:rPrChange>
                                    </w:rPr>
                                    <w:t xml:space="preserve"> not</w:t>
                                  </w:r>
                                </w:ins>
                                <w:ins w:id="2722" w:author="Raji Shanmugasundaram - C20616" w:date="2019-06-05T14:47:00Z">
                                  <w:r w:rsidRPr="00B46EA1">
                                    <w:rPr>
                                      <w:rFonts w:asciiTheme="minorHAnsi" w:cstheme="minorBidi"/>
                                      <w:b/>
                                      <w:bCs/>
                                      <w:color w:val="000000" w:themeColor="text1"/>
                                      <w:kern w:val="24"/>
                                      <w:sz w:val="16"/>
                                      <w:szCs w:val="16"/>
                                      <w:rPrChange w:id="2723" w:author="Raji Shanmugasundaram - C20616" w:date="2019-06-05T16:34:00Z">
                                        <w:rPr>
                                          <w:rFonts w:asciiTheme="minorHAnsi" w:cstheme="minorBidi"/>
                                          <w:b/>
                                          <w:bCs/>
                                          <w:color w:val="000000" w:themeColor="text1"/>
                                          <w:kern w:val="24"/>
                                          <w:szCs w:val="20"/>
                                        </w:rPr>
                                      </w:rPrChange>
                                    </w:rPr>
                                    <w:t xml:space="preserve"> mounted</w:t>
                                  </w:r>
                                </w:ins>
                              </w:p>
                              <w:p w14:paraId="6EEA2925" w14:textId="77777777" w:rsidR="00D26193" w:rsidRDefault="00D26193" w:rsidP="00023ACC">
                                <w:pPr>
                                  <w:jc w:val="center"/>
                                  <w:rPr>
                                    <w:sz w:val="24"/>
                                    <w:szCs w:val="24"/>
                                  </w:rPr>
                                </w:pPr>
                                <w:r>
                                  <w:rPr>
                                    <w:rFonts w:asciiTheme="minorHAnsi" w:cstheme="minorBidi"/>
                                    <w:b/>
                                    <w:bCs/>
                                    <w:color w:val="000000" w:themeColor="text1"/>
                                    <w:kern w:val="24"/>
                                    <w:szCs w:val="20"/>
                                  </w:rPr>
                                  <w:t xml:space="preserve"> not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Arrow: Down 628"/>
                          <wps:cNvSpPr/>
                          <wps:spPr>
                            <a:xfrm>
                              <a:off x="2299406" y="1206602"/>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 name="Rectangle 629"/>
                          <wps:cNvSpPr/>
                          <wps:spPr>
                            <a:xfrm>
                              <a:off x="1646343" y="1552091"/>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39743E" w14:textId="77777777" w:rsidR="00D26193" w:rsidRDefault="00D26193" w:rsidP="00023ACC">
                                <w:pPr>
                                  <w:jc w:val="center"/>
                                  <w:rPr>
                                    <w:sz w:val="24"/>
                                    <w:szCs w:val="24"/>
                                  </w:rPr>
                                </w:pPr>
                                <w:r>
                                  <w:rPr>
                                    <w:rFonts w:asciiTheme="minorHAnsi" w:cstheme="minorBidi"/>
                                    <w:color w:val="FFFFFF" w:themeColor="light1"/>
                                    <w:kern w:val="24"/>
                                    <w:sz w:val="18"/>
                                    <w:szCs w:val="18"/>
                                  </w:rPr>
                                  <w:t>READ</w:t>
                                </w:r>
                              </w:p>
                              <w:p w14:paraId="3F2D357B" w14:textId="77777777" w:rsidR="00D26193" w:rsidRDefault="00D26193" w:rsidP="00023ACC">
                                <w:pPr>
                                  <w:jc w:val="center"/>
                                </w:pPr>
                                <w:r>
                                  <w:rPr>
                                    <w:rFonts w:asciiTheme="minorHAnsi" w:cstheme="minorBidi"/>
                                    <w:color w:val="FFFFFF" w:themeColor="light1"/>
                                    <w:kern w:val="24"/>
                                    <w:sz w:val="18"/>
                                    <w:szCs w:val="18"/>
                                  </w:rPr>
                                  <w:t>MAC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 name="Rectangle 630"/>
                          <wps:cNvSpPr/>
                          <wps:spPr>
                            <a:xfrm>
                              <a:off x="1672976" y="2352189"/>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98A0C" w14:textId="77777777" w:rsidR="00D26193" w:rsidRDefault="00D26193" w:rsidP="00023ACC">
                                <w:pPr>
                                  <w:jc w:val="center"/>
                                  <w:rPr>
                                    <w:sz w:val="24"/>
                                    <w:szCs w:val="24"/>
                                  </w:rPr>
                                </w:pPr>
                                <w:r>
                                  <w:rPr>
                                    <w:rFonts w:asciiTheme="minorHAnsi" w:cstheme="minorBidi"/>
                                    <w:color w:val="FFFFFF" w:themeColor="light1"/>
                                    <w:kern w:val="24"/>
                                    <w:sz w:val="18"/>
                                    <w:szCs w:val="18"/>
                                  </w:rPr>
                                  <w:t>TCP/IP stack 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Rectangle 631"/>
                          <wps:cNvSpPr/>
                          <wps:spPr>
                            <a:xfrm>
                              <a:off x="2884627" y="3382435"/>
                              <a:ext cx="1158535" cy="5331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1CA73" w14:textId="77777777" w:rsidR="00D26193" w:rsidRPr="00B46EA1" w:rsidRDefault="00D26193" w:rsidP="00023ACC">
                                <w:pPr>
                                  <w:jc w:val="center"/>
                                  <w:rPr>
                                    <w:sz w:val="16"/>
                                    <w:szCs w:val="16"/>
                                    <w:rPrChange w:id="2724"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25" w:author="Raji Shanmugasundaram - C20616" w:date="2019-06-05T16:35:00Z">
                                      <w:rPr>
                                        <w:rFonts w:asciiTheme="minorHAnsi" w:cstheme="minorBidi"/>
                                        <w:b/>
                                        <w:bCs/>
                                        <w:color w:val="000000" w:themeColor="text1"/>
                                        <w:kern w:val="24"/>
                                        <w:szCs w:val="20"/>
                                      </w:rPr>
                                    </w:rPrChange>
                                  </w:rPr>
                                  <w:t>Link is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Arrow: Down 632"/>
                          <wps:cNvSpPr/>
                          <wps:spPr>
                            <a:xfrm>
                              <a:off x="2299406" y="2006700"/>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 name="Oval 633"/>
                          <wps:cNvSpPr/>
                          <wps:spPr>
                            <a:xfrm>
                              <a:off x="0" y="1491426"/>
                              <a:ext cx="1000955" cy="8607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205A52" w14:textId="77777777" w:rsidR="00D26193" w:rsidRPr="00A71FBC" w:rsidRDefault="00D26193" w:rsidP="00023ACC">
                                <w:pPr>
                                  <w:jc w:val="center"/>
                                  <w:rPr>
                                    <w:sz w:val="16"/>
                                    <w:szCs w:val="16"/>
                                    <w:rPrChange w:id="2726" w:author="Raji Shanmugasundaram - C20616" w:date="2019-06-05T23:36:00Z">
                                      <w:rPr>
                                        <w:sz w:val="24"/>
                                        <w:szCs w:val="24"/>
                                      </w:rPr>
                                    </w:rPrChange>
                                  </w:rPr>
                                </w:pPr>
                                <w:r w:rsidRPr="00A71FBC">
                                  <w:rPr>
                                    <w:rFonts w:asciiTheme="minorHAnsi" w:cstheme="minorBidi"/>
                                    <w:color w:val="FFFFFF" w:themeColor="light1"/>
                                    <w:kern w:val="24"/>
                                    <w:sz w:val="16"/>
                                    <w:szCs w:val="16"/>
                                    <w:rPrChange w:id="2727" w:author="Raji Shanmugasundaram - C20616" w:date="2019-06-05T23:36:00Z">
                                      <w:rPr>
                                        <w:rFonts w:asciiTheme="minorHAnsi" w:cstheme="minorBidi"/>
                                        <w:color w:val="FFFFFF" w:themeColor="light1"/>
                                        <w:kern w:val="24"/>
                                        <w:sz w:val="18"/>
                                        <w:szCs w:val="18"/>
                                      </w:rPr>
                                    </w:rPrChange>
                                  </w:rPr>
                                  <w:t>Wait to read MAC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4" name="Arrow: Down 634"/>
                          <wps:cNvSpPr/>
                          <wps:spPr>
                            <a:xfrm rot="5400000">
                              <a:off x="1228536" y="1554297"/>
                              <a:ext cx="183661" cy="65195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 name="Rectangle 635"/>
                          <wps:cNvSpPr/>
                          <wps:spPr>
                            <a:xfrm>
                              <a:off x="7223405" y="3735178"/>
                              <a:ext cx="1158535" cy="5594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35CCA3" w14:textId="77777777" w:rsidR="00D26193" w:rsidRPr="00204EF6" w:rsidRDefault="00D26193" w:rsidP="00023ACC">
                                <w:pPr>
                                  <w:jc w:val="center"/>
                                  <w:rPr>
                                    <w:sz w:val="16"/>
                                    <w:szCs w:val="16"/>
                                    <w:rPrChange w:id="2728"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29" w:author="Raji Shanmugasundaram - C20616" w:date="2019-06-05T23:32:00Z">
                                      <w:rPr>
                                        <w:rFonts w:asciiTheme="minorHAnsi" w:cstheme="minorBidi"/>
                                        <w:b/>
                                        <w:bCs/>
                                        <w:color w:val="000000" w:themeColor="text1"/>
                                        <w:kern w:val="24"/>
                                        <w:szCs w:val="20"/>
                                      </w:rPr>
                                    </w:rPrChange>
                                  </w:rPr>
                                  <w:t>Connection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Rectangle 636"/>
                          <wps:cNvSpPr/>
                          <wps:spPr>
                            <a:xfrm>
                              <a:off x="5933702" y="3093914"/>
                              <a:ext cx="1158536" cy="3507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F862AE" w14:textId="77777777" w:rsidR="00D26193" w:rsidRPr="00204EF6" w:rsidRDefault="00D26193" w:rsidP="00023ACC">
                                <w:pPr>
                                  <w:jc w:val="center"/>
                                  <w:rPr>
                                    <w:sz w:val="16"/>
                                    <w:szCs w:val="16"/>
                                    <w:rPrChange w:id="2730"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31" w:author="Raji Shanmugasundaram - C20616" w:date="2019-06-05T23:32:00Z">
                                      <w:rPr>
                                        <w:rFonts w:asciiTheme="minorHAnsi" w:cstheme="minorBidi"/>
                                        <w:b/>
                                        <w:bCs/>
                                        <w:color w:val="000000" w:themeColor="text1"/>
                                        <w:kern w:val="24"/>
                                        <w:szCs w:val="20"/>
                                      </w:rPr>
                                    </w:rPrChange>
                                  </w:rPr>
                                  <w:t>If wait time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Connector: Curved 637"/>
                          <wps:cNvCnPr>
                            <a:cxnSpLocks/>
                          </wps:cNvCnPr>
                          <wps:spPr>
                            <a:xfrm rot="16200000" flipH="1">
                              <a:off x="1121034" y="870868"/>
                              <a:ext cx="46981" cy="1288094"/>
                            </a:xfrm>
                            <a:prstGeom prst="curvedConnector4">
                              <a:avLst>
                                <a:gd name="adj1" fmla="val -486580"/>
                                <a:gd name="adj2" fmla="val 11774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38" name="Rectangle 638"/>
                          <wps:cNvSpPr/>
                          <wps:spPr>
                            <a:xfrm>
                              <a:off x="6696998" y="4260215"/>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E8268" w14:textId="77777777" w:rsidR="00D26193" w:rsidRDefault="00D26193" w:rsidP="00023ACC">
                                <w:pPr>
                                  <w:jc w:val="center"/>
                                  <w:rPr>
                                    <w:sz w:val="24"/>
                                    <w:szCs w:val="24"/>
                                  </w:rPr>
                                </w:pPr>
                                <w:r>
                                  <w:rPr>
                                    <w:rFonts w:asciiTheme="minorHAnsi" w:cstheme="minorBidi"/>
                                    <w:color w:val="FFFFFF" w:themeColor="light1"/>
                                    <w:kern w:val="24"/>
                                    <w:sz w:val="18"/>
                                    <w:szCs w:val="18"/>
                                  </w:rPr>
                                  <w:t>Send out the TCP message</w:t>
                                </w:r>
                              </w:p>
                              <w:p w14:paraId="320D976A" w14:textId="77777777" w:rsidR="00D26193" w:rsidRDefault="00D26193" w:rsidP="00023ACC">
                                <w:pPr>
                                  <w:jc w:val="center"/>
                                </w:pPr>
                                <w:r>
                                  <w:rPr>
                                    <w:rFonts w:asciiTheme="minorHAnsi" w:cstheme="minorBidi"/>
                                    <w:color w:val="FFFFFF" w:themeColor="light1"/>
                                    <w:kern w:val="24"/>
                                    <w:sz w:val="18"/>
                                    <w:szCs w:val="18"/>
                                  </w:rPr>
                                  <w:t>“Bay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9" name="Rectangle 639"/>
                          <wps:cNvSpPr/>
                          <wps:spPr>
                            <a:xfrm>
                              <a:off x="4823634" y="3434654"/>
                              <a:ext cx="1211598" cy="4809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7689DC" w14:textId="77777777" w:rsidR="00D26193" w:rsidRDefault="00D26193" w:rsidP="00023ACC">
                                <w:pPr>
                                  <w:jc w:val="center"/>
                                  <w:rPr>
                                    <w:sz w:val="24"/>
                                    <w:szCs w:val="24"/>
                                  </w:rPr>
                                </w:pPr>
                                <w:r>
                                  <w:rPr>
                                    <w:rFonts w:asciiTheme="minorHAnsi" w:cstheme="minorBidi"/>
                                    <w:color w:val="FFFFFF" w:themeColor="light1"/>
                                    <w:kern w:val="24"/>
                                    <w:sz w:val="18"/>
                                    <w:szCs w:val="18"/>
                                  </w:rPr>
                                  <w:t>Close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6826760" y="2112002"/>
                              <a:ext cx="907076" cy="533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39A49" w14:textId="77777777" w:rsidR="00D26193" w:rsidRDefault="00D26193" w:rsidP="00023ACC">
                                <w:pPr>
                                  <w:jc w:val="center"/>
                                  <w:rPr>
                                    <w:sz w:val="24"/>
                                    <w:szCs w:val="24"/>
                                  </w:rPr>
                                </w:pPr>
                                <w:r>
                                  <w:rPr>
                                    <w:rFonts w:asciiTheme="minorHAnsi" w:cstheme="minorBidi"/>
                                    <w:color w:val="FFFFFF" w:themeColor="light1"/>
                                    <w:kern w:val="24"/>
                                    <w:sz w:val="18"/>
                                    <w:szCs w:val="18"/>
                                  </w:rPr>
                                  <w:t>Set-up TCP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1" name="Oval 641"/>
                          <wps:cNvSpPr/>
                          <wps:spPr>
                            <a:xfrm>
                              <a:off x="1847201" y="3184840"/>
                              <a:ext cx="1000955" cy="7162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2A270" w14:textId="77777777" w:rsidR="00D26193" w:rsidRDefault="00D26193" w:rsidP="00023ACC">
                                <w:pPr>
                                  <w:jc w:val="center"/>
                                  <w:rPr>
                                    <w:sz w:val="24"/>
                                    <w:szCs w:val="24"/>
                                  </w:rPr>
                                </w:pPr>
                                <w:r>
                                  <w:rPr>
                                    <w:rFonts w:asciiTheme="minorHAnsi" w:cstheme="minorBidi"/>
                                    <w:color w:val="FFFFFF" w:themeColor="light1"/>
                                    <w:kern w:val="24"/>
                                    <w:sz w:val="18"/>
                                    <w:szCs w:val="18"/>
                                  </w:rPr>
                                  <w:t>Wait for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2" name="Oval 642"/>
                          <wps:cNvSpPr/>
                          <wps:spPr>
                            <a:xfrm>
                              <a:off x="6825268" y="3144052"/>
                              <a:ext cx="1000954" cy="6703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6E53D8" w14:textId="77777777" w:rsidR="00D26193" w:rsidRDefault="00D26193" w:rsidP="00023ACC">
                                <w:pPr>
                                  <w:jc w:val="center"/>
                                  <w:rPr>
                                    <w:sz w:val="24"/>
                                    <w:szCs w:val="24"/>
                                  </w:rPr>
                                </w:pPr>
                                <w:r>
                                  <w:rPr>
                                    <w:rFonts w:asciiTheme="minorHAnsi" w:cstheme="minorBidi"/>
                                    <w:color w:val="FFFFFF" w:themeColor="light1"/>
                                    <w:kern w:val="24"/>
                                    <w:sz w:val="18"/>
                                    <w:szCs w:val="18"/>
                                  </w:rPr>
                                  <w:t>Wait for TCP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5259769" y="2024826"/>
                              <a:ext cx="1142669" cy="7571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33EF1" w14:textId="77777777" w:rsidR="00D26193" w:rsidRPr="00204EF6" w:rsidRDefault="00D26193" w:rsidP="00023ACC">
                                <w:pPr>
                                  <w:jc w:val="center"/>
                                  <w:rPr>
                                    <w:sz w:val="16"/>
                                    <w:szCs w:val="16"/>
                                    <w:rPrChange w:id="2732" w:author="Raji Shanmugasundaram - C20616" w:date="2019-06-05T23:32:00Z">
                                      <w:rPr>
                                        <w:sz w:val="24"/>
                                        <w:szCs w:val="24"/>
                                      </w:rPr>
                                    </w:rPrChange>
                                  </w:rPr>
                                </w:pPr>
                                <w:r w:rsidRPr="00204EF6">
                                  <w:rPr>
                                    <w:rFonts w:asciiTheme="minorHAnsi" w:cstheme="minorBidi"/>
                                    <w:color w:val="FFFFFF" w:themeColor="light1"/>
                                    <w:kern w:val="24"/>
                                    <w:sz w:val="16"/>
                                    <w:szCs w:val="16"/>
                                    <w:rPrChange w:id="2733" w:author="Raji Shanmugasundaram - C20616" w:date="2019-06-05T23:32:00Z">
                                      <w:rPr>
                                        <w:rFonts w:asciiTheme="minorHAnsi" w:cstheme="minorBidi"/>
                                        <w:color w:val="FFFFFF" w:themeColor="light1"/>
                                        <w:kern w:val="24"/>
                                        <w:sz w:val="18"/>
                                        <w:szCs w:val="18"/>
                                      </w:rPr>
                                    </w:rPrChange>
                                  </w:rPr>
                                  <w:t>If a VM 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Oval 644"/>
                          <wps:cNvSpPr/>
                          <wps:spPr>
                            <a:xfrm>
                              <a:off x="266883" y="3164293"/>
                              <a:ext cx="1000955" cy="6295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E2633E" w14:textId="77777777" w:rsidR="00D26193" w:rsidRDefault="00D26193" w:rsidP="00023ACC">
                                <w:pPr>
                                  <w:jc w:val="center"/>
                                  <w:rPr>
                                    <w:sz w:val="24"/>
                                    <w:szCs w:val="24"/>
                                  </w:rPr>
                                </w:pPr>
                                <w:r>
                                  <w:rPr>
                                    <w:rFonts w:asciiTheme="minorHAnsi" w:cstheme="minorBidi"/>
                                    <w:color w:val="FFFFFF" w:themeColor="light1"/>
                                    <w:kern w:val="24"/>
                                    <w:sz w:val="18"/>
                                    <w:szCs w:val="18"/>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Oval 645"/>
                          <wps:cNvSpPr/>
                          <wps:spPr>
                            <a:xfrm>
                              <a:off x="3829252" y="2256317"/>
                              <a:ext cx="1046720" cy="862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060423" w14:textId="77777777" w:rsidR="00D26193" w:rsidRPr="00A71FBC" w:rsidRDefault="00D26193" w:rsidP="00023ACC">
                                <w:pPr>
                                  <w:jc w:val="center"/>
                                  <w:rPr>
                                    <w:sz w:val="16"/>
                                    <w:szCs w:val="16"/>
                                    <w:rPrChange w:id="2734" w:author="Raji Shanmugasundaram - C20616" w:date="2019-06-05T23:34:00Z">
                                      <w:rPr>
                                        <w:sz w:val="24"/>
                                        <w:szCs w:val="24"/>
                                      </w:rPr>
                                    </w:rPrChange>
                                  </w:rPr>
                                </w:pPr>
                                <w:r w:rsidRPr="00A71FBC">
                                  <w:rPr>
                                    <w:rFonts w:asciiTheme="minorHAnsi" w:cstheme="minorBidi"/>
                                    <w:color w:val="FFFFFF" w:themeColor="light1"/>
                                    <w:kern w:val="24"/>
                                    <w:sz w:val="16"/>
                                    <w:szCs w:val="16"/>
                                    <w:rPrChange w:id="2735" w:author="Raji Shanmugasundaram - C20616" w:date="2019-06-05T23:34:00Z">
                                      <w:rPr>
                                        <w:rFonts w:asciiTheme="minorHAnsi" w:cstheme="minorBidi"/>
                                        <w:color w:val="FFFFFF" w:themeColor="light1"/>
                                        <w:kern w:val="24"/>
                                        <w:sz w:val="18"/>
                                        <w:szCs w:val="18"/>
                                      </w:rPr>
                                    </w:rPrChange>
                                  </w:rPr>
                                  <w:t>check for any new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Arrow: Down 646"/>
                          <wps:cNvSpPr/>
                          <wps:spPr>
                            <a:xfrm rot="10800000">
                              <a:off x="4248681" y="1737543"/>
                              <a:ext cx="130098" cy="507047"/>
                            </a:xfrm>
                            <a:prstGeom prst="downArrow">
                              <a:avLst/>
                            </a:prstGeom>
                            <a:solidFill>
                              <a:srgbClr val="92D05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7" name="Rectangle 647"/>
                          <wps:cNvSpPr/>
                          <wps:spPr>
                            <a:xfrm>
                              <a:off x="3438091" y="1254910"/>
                              <a:ext cx="1402672" cy="4713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D9788D" w14:textId="77777777" w:rsidR="00D26193" w:rsidRDefault="00D26193" w:rsidP="00023ACC">
                                <w:pPr>
                                  <w:jc w:val="center"/>
                                  <w:rPr>
                                    <w:sz w:val="24"/>
                                    <w:szCs w:val="24"/>
                                  </w:rPr>
                                </w:pPr>
                                <w:r>
                                  <w:rPr>
                                    <w:rFonts w:asciiTheme="minorHAnsi" w:cstheme="minorBidi"/>
                                    <w:color w:val="FFFFFF" w:themeColor="light1"/>
                                    <w:kern w:val="24"/>
                                    <w:sz w:val="18"/>
                                    <w:szCs w:val="18"/>
                                  </w:rPr>
                                  <w:t>Display the IP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Connector: Curved 648"/>
                          <wps:cNvCnPr>
                            <a:cxnSpLocks/>
                            <a:stCxn id="647" idx="3"/>
                            <a:endCxn id="643" idx="0"/>
                          </wps:cNvCnPr>
                          <wps:spPr>
                            <a:xfrm>
                              <a:off x="4840763" y="1490567"/>
                              <a:ext cx="990341" cy="534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49" name="Arrow: Down 649"/>
                          <wps:cNvSpPr/>
                          <wps:spPr>
                            <a:xfrm rot="16200000">
                              <a:off x="4995422" y="2248579"/>
                              <a:ext cx="76111" cy="470029"/>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0" name="Connector: Curved 650"/>
                          <wps:cNvCnPr>
                            <a:cxnSpLocks/>
                          </wps:cNvCnPr>
                          <wps:spPr>
                            <a:xfrm rot="10800000" flipH="1">
                              <a:off x="1914325" y="550394"/>
                              <a:ext cx="500478" cy="314787"/>
                            </a:xfrm>
                            <a:prstGeom prst="curvedConnector4">
                              <a:avLst>
                                <a:gd name="adj1" fmla="val -45676"/>
                                <a:gd name="adj2" fmla="val 172621"/>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1" name="Arrow: Down 651"/>
                          <wps:cNvSpPr/>
                          <wps:spPr>
                            <a:xfrm rot="5400000">
                              <a:off x="1484801" y="3211743"/>
                              <a:ext cx="112286" cy="558108"/>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3" name="Connector: Curved 653"/>
                          <wps:cNvCnPr>
                            <a:cxnSpLocks/>
                            <a:stCxn id="639" idx="1"/>
                            <a:endCxn id="645" idx="4"/>
                          </wps:cNvCnPr>
                          <wps:spPr>
                            <a:xfrm rot="10800000">
                              <a:off x="4352613" y="3118879"/>
                              <a:ext cx="471022" cy="556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54" name="Arrow: Down 654"/>
                          <wps:cNvSpPr/>
                          <wps:spPr>
                            <a:xfrm>
                              <a:off x="7264119" y="2643576"/>
                              <a:ext cx="116621"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5" name="Arrow: Down 655"/>
                          <wps:cNvSpPr/>
                          <wps:spPr>
                            <a:xfrm rot="16200000">
                              <a:off x="6568375" y="2271399"/>
                              <a:ext cx="101759" cy="398740"/>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Arrow: Down 656"/>
                          <wps:cNvSpPr/>
                          <wps:spPr>
                            <a:xfrm>
                              <a:off x="7286993" y="3759739"/>
                              <a:ext cx="114582"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Arrow: Down 657"/>
                          <wps:cNvSpPr/>
                          <wps:spPr>
                            <a:xfrm rot="5400000">
                              <a:off x="6359795" y="3192613"/>
                              <a:ext cx="134267" cy="783391"/>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8" name="Connector: Curved 658"/>
                          <wps:cNvCnPr>
                            <a:cxnSpLocks/>
                            <a:endCxn id="645" idx="4"/>
                          </wps:cNvCnPr>
                          <wps:spPr>
                            <a:xfrm rot="10800000" flipV="1">
                              <a:off x="4352612" y="2806807"/>
                              <a:ext cx="1581091" cy="312071"/>
                            </a:xfrm>
                            <a:prstGeom prst="curvedConnector4">
                              <a:avLst>
                                <a:gd name="adj1" fmla="val 42828"/>
                                <a:gd name="adj2" fmla="val 18332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9" name="Connector: Curved 659"/>
                          <wps:cNvCnPr>
                            <a:cxnSpLocks/>
                            <a:endCxn id="639" idx="2"/>
                          </wps:cNvCnPr>
                          <wps:spPr>
                            <a:xfrm rot="10800000">
                              <a:off x="5429435" y="3915623"/>
                              <a:ext cx="1267567" cy="580963"/>
                            </a:xfrm>
                            <a:prstGeom prst="curvedConnector2">
                              <a:avLst/>
                            </a:prstGeom>
                            <a:ln w="38100">
                              <a:solidFill>
                                <a:srgbClr val="92D050"/>
                              </a:solidFill>
                              <a:tailEnd type="triangle"/>
                            </a:ln>
                          </wps:spPr>
                          <wps:style>
                            <a:lnRef idx="1">
                              <a:schemeClr val="dk1"/>
                            </a:lnRef>
                            <a:fillRef idx="0">
                              <a:schemeClr val="dk1"/>
                            </a:fillRef>
                            <a:effectRef idx="0">
                              <a:schemeClr val="dk1"/>
                            </a:effectRef>
                            <a:fontRef idx="minor">
                              <a:schemeClr val="tx1"/>
                            </a:fontRef>
                          </wps:style>
                          <wps:bodyPr/>
                        </wps:wsp>
                        <wps:wsp>
                          <wps:cNvPr id="660" name="Connector: Curved 660"/>
                          <wps:cNvCnPr>
                            <a:cxnSpLocks/>
                            <a:stCxn id="641" idx="6"/>
                          </wps:cNvCnPr>
                          <wps:spPr>
                            <a:xfrm flipV="1">
                              <a:off x="2848156" y="1726223"/>
                              <a:ext cx="1050877" cy="1816737"/>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61" name="Arrow: Down 661"/>
                          <wps:cNvSpPr/>
                          <wps:spPr>
                            <a:xfrm>
                              <a:off x="2299406" y="2824924"/>
                              <a:ext cx="102788"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Connector: Curved 662"/>
                          <wps:cNvCnPr>
                            <a:cxnSpLocks/>
                          </wps:cNvCnPr>
                          <wps:spPr>
                            <a:xfrm rot="10800000" flipV="1">
                              <a:off x="767362" y="2588557"/>
                              <a:ext cx="905615" cy="575736"/>
                            </a:xfrm>
                            <a:prstGeom prst="curvedConnector2">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AE443D" id="Group 175" o:spid="_x0000_s1161" style="position:absolute;margin-left:0;margin-top:18.65pt;width:553.5pt;height:312.75pt;z-index:251964928;mso-position-horizontal:left;mso-position-horizontal-relative:margin;mso-position-vertical-relative:text;mso-width-relative:margin;mso-height-relative:margin" coordorigin=",2147" coordsize="83819,4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">
                  <v:rect id="Rectangle 652" o:spid="_x0000_s1162" style="position:absolute;left:23754;top:28067;width:1062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" fillcolor="white [3212]" stroked="f" strokeweight="1pt">
                    <v:textbox>
                      <w:txbxContent>
                        <w:p w14:paraId="19F277CA" w14:textId="77777777" w:rsidR="00D26193" w:rsidRDefault="00D26193" w:rsidP="00023ACC">
                          <w:pPr>
                            <w:jc w:val="center"/>
                            <w:rPr>
                              <w:sz w:val="24"/>
                              <w:szCs w:val="24"/>
                            </w:rPr>
                          </w:pPr>
                          <w:r>
                            <w:rPr>
                              <w:rFonts w:asciiTheme="minorHAnsi" w:cstheme="minorBidi"/>
                              <w:b/>
                              <w:bCs/>
                              <w:color w:val="000000" w:themeColor="text1"/>
                              <w:kern w:val="24"/>
                              <w:szCs w:val="20"/>
                            </w:rPr>
                            <w:t xml:space="preserve">Stack Initialized </w:t>
                          </w:r>
                        </w:p>
                      </w:txbxContent>
                    </v:textbox>
                  </v:rect>
                  <v:rect id="Rectangle 618" o:spid="_x0000_s1163" style="position:absolute;left:57217;top:27159;width:5313;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" fillcolor="white [3212]" stroked="f" strokeweight="1pt">
                    <v:textbox>
                      <w:txbxContent>
                        <w:p w14:paraId="2DE92136" w14:textId="77777777" w:rsidR="00D26193" w:rsidRDefault="00D26193" w:rsidP="00023ACC">
                          <w:pPr>
                            <w:jc w:val="center"/>
                            <w:rPr>
                              <w:sz w:val="24"/>
                              <w:szCs w:val="24"/>
                            </w:rPr>
                          </w:pPr>
                          <w:r>
                            <w:rPr>
                              <w:rFonts w:asciiTheme="minorHAnsi" w:cstheme="minorBidi"/>
                              <w:b/>
                              <w:bCs/>
                              <w:color w:val="000000" w:themeColor="text1"/>
                              <w:kern w:val="24"/>
                              <w:szCs w:val="20"/>
                            </w:rPr>
                            <w:t>NO</w:t>
                          </w:r>
                        </w:p>
                      </w:txbxContent>
                    </v:textbox>
                  </v:rect>
                  <v:rect id="Rectangle 619" o:spid="_x0000_s1164" style="position:absolute;left:62144;top:21879;width:715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" fillcolor="white [3212]" stroked="f" strokeweight="1pt">
                    <v:textbox>
                      <w:txbxContent>
                        <w:p w14:paraId="63ABDB1F" w14:textId="77777777" w:rsidR="00D26193" w:rsidRDefault="00D26193" w:rsidP="00023ACC">
                          <w:pPr>
                            <w:jc w:val="center"/>
                            <w:rPr>
                              <w:sz w:val="24"/>
                              <w:szCs w:val="24"/>
                            </w:rPr>
                          </w:pPr>
                          <w:r>
                            <w:rPr>
                              <w:rFonts w:asciiTheme="minorHAnsi" w:cstheme="minorBidi"/>
                              <w:b/>
                              <w:bCs/>
                              <w:color w:val="000000" w:themeColor="text1"/>
                              <w:kern w:val="24"/>
                              <w:szCs w:val="20"/>
                            </w:rPr>
                            <w:t>YES</w:t>
                          </w:r>
                        </w:p>
                      </w:txbxContent>
                    </v:textbox>
                  </v:rect>
                  <v:rect id="Rectangle 620" o:spid="_x0000_s1165" style="position:absolute;left:23229;top:11500;width:10627;height:4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" fillcolor="white [3212]" stroked="f" strokeweight="1pt">
                    <v:textbox>
                      <w:txbxContent>
                        <w:p w14:paraId="5302318A" w14:textId="77777777" w:rsidR="00D26193" w:rsidRPr="00B46EA1" w:rsidRDefault="00D26193" w:rsidP="00023ACC">
                          <w:pPr>
                            <w:jc w:val="center"/>
                            <w:rPr>
                              <w:sz w:val="16"/>
                              <w:szCs w:val="16"/>
                              <w:rPrChange w:id="2736" w:author="Raji Shanmugasundaram - C20616" w:date="2019-06-05T16:34:00Z">
                                <w:rPr>
                                  <w:sz w:val="24"/>
                                  <w:szCs w:val="24"/>
                                </w:rPr>
                              </w:rPrChange>
                            </w:rPr>
                          </w:pPr>
                          <w:r w:rsidRPr="00B46EA1">
                            <w:rPr>
                              <w:rFonts w:asciiTheme="minorHAnsi" w:cstheme="minorBidi"/>
                              <w:b/>
                              <w:bCs/>
                              <w:color w:val="000000" w:themeColor="text1"/>
                              <w:kern w:val="24"/>
                              <w:sz w:val="16"/>
                              <w:szCs w:val="16"/>
                              <w:rPrChange w:id="2737" w:author="Raji Shanmugasundaram - C20616" w:date="2019-06-05T16:34:00Z">
                                <w:rPr>
                                  <w:rFonts w:asciiTheme="minorHAnsi" w:cstheme="minorBidi"/>
                                  <w:b/>
                                  <w:bCs/>
                                  <w:color w:val="000000" w:themeColor="text1"/>
                                  <w:kern w:val="24"/>
                                  <w:szCs w:val="20"/>
                                </w:rPr>
                              </w:rPrChange>
                            </w:rPr>
                            <w:t>File Mounted</w:t>
                          </w:r>
                        </w:p>
                      </w:txbxContent>
                    </v:textbox>
                  </v:rect>
                  <v:rect id="Rectangle 621" o:spid="_x0000_s1166" style="position:absolute;left:10055;top:30681;width:11585;height:3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" fillcolor="white [3212]" stroked="f" strokeweight="1pt">
                    <v:textbox>
                      <w:txbxContent>
                        <w:p w14:paraId="16336FF3" w14:textId="77777777" w:rsidR="00D26193" w:rsidRPr="00B46EA1" w:rsidRDefault="00D26193" w:rsidP="00023ACC">
                          <w:pPr>
                            <w:jc w:val="center"/>
                            <w:rPr>
                              <w:sz w:val="16"/>
                              <w:szCs w:val="16"/>
                              <w:rPrChange w:id="2738"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39" w:author="Raji Shanmugasundaram - C20616" w:date="2019-06-05T16:35:00Z">
                                <w:rPr>
                                  <w:rFonts w:asciiTheme="minorHAnsi" w:cstheme="minorBidi"/>
                                  <w:b/>
                                  <w:bCs/>
                                  <w:color w:val="000000" w:themeColor="text1"/>
                                  <w:kern w:val="24"/>
                                  <w:szCs w:val="20"/>
                                </w:rPr>
                              </w:rPrChange>
                            </w:rPr>
                            <w:t>No link found</w:t>
                          </w:r>
                        </w:p>
                      </w:txbxContent>
                    </v:textbox>
                  </v:rect>
                  <v:rect id="Rectangle 622" o:spid="_x0000_s1167" style="position:absolute;left:43787;top:17703;width:7928;height:5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" fillcolor="white [3212]" stroked="f" strokeweight="1pt">
                    <v:textbox>
                      <w:txbxContent>
                        <w:p w14:paraId="4E5A7792" w14:textId="77777777" w:rsidR="00D26193" w:rsidRPr="00204EF6" w:rsidRDefault="00D26193" w:rsidP="00023ACC">
                          <w:pPr>
                            <w:jc w:val="center"/>
                            <w:rPr>
                              <w:sz w:val="16"/>
                              <w:szCs w:val="16"/>
                              <w:rPrChange w:id="2740" w:author="Raji Shanmugasundaram - C20616" w:date="2019-06-05T23:31:00Z">
                                <w:rPr>
                                  <w:sz w:val="24"/>
                                  <w:szCs w:val="24"/>
                                </w:rPr>
                              </w:rPrChange>
                            </w:rPr>
                          </w:pPr>
                          <w:r w:rsidRPr="00204EF6">
                            <w:rPr>
                              <w:rFonts w:asciiTheme="minorHAnsi" w:cstheme="minorBidi"/>
                              <w:b/>
                              <w:bCs/>
                              <w:color w:val="000000" w:themeColor="text1"/>
                              <w:kern w:val="24"/>
                              <w:sz w:val="16"/>
                              <w:szCs w:val="16"/>
                              <w:rPrChange w:id="2741" w:author="Raji Shanmugasundaram - C20616" w:date="2019-06-05T23:31:00Z">
                                <w:rPr>
                                  <w:rFonts w:asciiTheme="minorHAnsi" w:cstheme="minorBidi"/>
                                  <w:b/>
                                  <w:bCs/>
                                  <w:color w:val="000000" w:themeColor="text1"/>
                                  <w:kern w:val="24"/>
                                  <w:szCs w:val="20"/>
                                </w:rPr>
                              </w:rPrChange>
                            </w:rPr>
                            <w:t>If new link found</w:t>
                          </w:r>
                        </w:p>
                      </w:txbxContent>
                    </v:textbox>
                  </v:rect>
                  <v:rect id="Rectangle 623" o:spid="_x0000_s1168" style="position:absolute;left:872;top:24464;width:12170;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" fillcolor="white [3212]" stroked="f" strokeweight="1pt">
                    <v:textbox>
                      <w:txbxContent>
                        <w:p w14:paraId="7FAA0203" w14:textId="77777777" w:rsidR="00D26193" w:rsidRPr="00B46EA1" w:rsidRDefault="00D26193" w:rsidP="00023ACC">
                          <w:pPr>
                            <w:jc w:val="center"/>
                            <w:rPr>
                              <w:sz w:val="16"/>
                              <w:szCs w:val="16"/>
                              <w:rPrChange w:id="2742"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43" w:author="Raji Shanmugasundaram - C20616" w:date="2019-06-05T16:35:00Z">
                                <w:rPr>
                                  <w:rFonts w:asciiTheme="minorHAnsi" w:cstheme="minorBidi"/>
                                  <w:b/>
                                  <w:bCs/>
                                  <w:color w:val="000000" w:themeColor="text1"/>
                                  <w:kern w:val="24"/>
                                  <w:szCs w:val="20"/>
                                </w:rPr>
                              </w:rPrChange>
                            </w:rPr>
                            <w:t>Stack not Initialized</w:t>
                          </w:r>
                        </w:p>
                      </w:txbxContent>
                    </v:textbox>
                  </v:rect>
                  <v:rect id="Rectangle 624" o:spid="_x0000_s1169" style="position:absolute;left:7876;top:14917;width:10009;height: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xWFxgAAANwAAAAPAAAAZHJzL2Rvd25yZXYueG1sRI9Ba8JA&#10;FITvQv/D8gpepG5qJ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ie8VhcYAAADcAAAA&#10;DwAAAAAAAAAAAAAAAAAHAgAAZHJzL2Rvd25yZXYueG1sUEsFBgAAAAADAAMAtwAAAPoCAAAAAA==&#10;" fillcolor="white [3212]" stroked="f" strokeweight="1pt">
                    <v:textbox>
                      <w:txbxContent>
                        <w:p w14:paraId="381C3576" w14:textId="77777777" w:rsidR="00D26193" w:rsidRDefault="00D26193" w:rsidP="00023ACC">
                          <w:pPr>
                            <w:jc w:val="center"/>
                            <w:rPr>
                              <w:sz w:val="24"/>
                              <w:szCs w:val="24"/>
                            </w:rPr>
                          </w:pPr>
                          <w:r>
                            <w:rPr>
                              <w:rFonts w:asciiTheme="minorHAnsi" w:cstheme="minorBidi"/>
                              <w:b/>
                              <w:bCs/>
                              <w:color w:val="000000" w:themeColor="text1"/>
                              <w:kern w:val="24"/>
                              <w:szCs w:val="20"/>
                            </w:rPr>
                            <w:t>If MAC address is not read</w:t>
                          </w:r>
                        </w:p>
                      </w:txbxContent>
                    </v:textbox>
                  </v:rect>
                  <v:rect id="Rectangle 625" o:spid="_x0000_s1170" style="position:absolute;left:22706;top:20356;width:10627;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AexgAAANwAAAAPAAAAZHJzL2Rvd25yZXYueG1sRI9Ba8JA&#10;FITvQv/D8gpepG5qM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5qOwHsYAAADcAAAA&#10;DwAAAAAAAAAAAAAAAAAHAgAAZHJzL2Rvd25yZXYueG1sUEsFBgAAAAADAAMAtwAAAPoCAAAAAA==&#10;" fillcolor="white [3212]" stroked="f" strokeweight="1pt">
                    <v:textbox>
                      <w:txbxContent>
                        <w:p w14:paraId="2D3BB9D3" w14:textId="77777777" w:rsidR="00D26193" w:rsidRDefault="00D26193" w:rsidP="00023ACC">
                          <w:pPr>
                            <w:jc w:val="center"/>
                            <w:rPr>
                              <w:sz w:val="24"/>
                              <w:szCs w:val="24"/>
                            </w:rPr>
                          </w:pPr>
                          <w:r>
                            <w:rPr>
                              <w:rFonts w:asciiTheme="minorHAnsi" w:cstheme="minorBidi"/>
                              <w:b/>
                              <w:bCs/>
                              <w:color w:val="000000" w:themeColor="text1"/>
                              <w:kern w:val="24"/>
                              <w:szCs w:val="20"/>
                            </w:rPr>
                            <w:t>MAC address READ</w:t>
                          </w:r>
                        </w:p>
                      </w:txbxContent>
                    </v:textbox>
                  </v:rect>
                  <v:oval id="Oval 626" o:spid="_x0000_s1171" style="position:absolute;left:18738;top:5648;width:10009;height:6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" fillcolor="#5b9bd5 [3204]" strokecolor="#1f4d78 [1604]" strokeweight="1pt">
                    <v:stroke joinstyle="miter"/>
                    <v:textbox>
                      <w:txbxContent>
                        <w:p w14:paraId="675491D7" w14:textId="77777777" w:rsidR="00D26193" w:rsidRDefault="00D26193" w:rsidP="00023ACC">
                          <w:pPr>
                            <w:jc w:val="center"/>
                            <w:rPr>
                              <w:sz w:val="24"/>
                              <w:szCs w:val="24"/>
                            </w:rPr>
                          </w:pPr>
                          <w:r>
                            <w:rPr>
                              <w:rFonts w:asciiTheme="minorHAnsi" w:cstheme="minorBidi"/>
                              <w:color w:val="FFFFFF" w:themeColor="light1"/>
                              <w:kern w:val="24"/>
                              <w:sz w:val="18"/>
                              <w:szCs w:val="18"/>
                            </w:rPr>
                            <w:t>Mount file system</w:t>
                          </w:r>
                        </w:p>
                      </w:txbxContent>
                    </v:textbox>
                  </v:oval>
                  <v:rect id="Rectangle 627" o:spid="_x0000_s1172" style="position:absolute;left:6731;top:2147;width:11586;height: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" fillcolor="white [3212]" stroked="f" strokeweight="1pt">
                    <v:textbox>
                      <w:txbxContent>
                        <w:p w14:paraId="326BDC2B" w14:textId="77777777" w:rsidR="00D26193" w:rsidRPr="00B46EA1" w:rsidRDefault="00D26193" w:rsidP="00023ACC">
                          <w:pPr>
                            <w:jc w:val="center"/>
                            <w:rPr>
                              <w:ins w:id="2744" w:author="Raji Shanmugasundaram - C20616" w:date="2019-06-05T14:47:00Z"/>
                              <w:rFonts w:asciiTheme="minorHAnsi" w:cstheme="minorBidi"/>
                              <w:b/>
                              <w:bCs/>
                              <w:color w:val="000000" w:themeColor="text1"/>
                              <w:kern w:val="24"/>
                              <w:sz w:val="16"/>
                              <w:szCs w:val="16"/>
                              <w:rPrChange w:id="2745" w:author="Raji Shanmugasundaram - C20616" w:date="2019-06-05T16:34:00Z">
                                <w:rPr>
                                  <w:ins w:id="2746" w:author="Raji Shanmugasundaram - C20616" w:date="2019-06-05T14:47:00Z"/>
                                  <w:rFonts w:asciiTheme="minorHAnsi" w:cstheme="minorBidi"/>
                                  <w:b/>
                                  <w:bCs/>
                                  <w:color w:val="000000" w:themeColor="text1"/>
                                  <w:kern w:val="24"/>
                                  <w:szCs w:val="20"/>
                                </w:rPr>
                              </w:rPrChange>
                            </w:rPr>
                          </w:pPr>
                          <w:r w:rsidRPr="00B46EA1">
                            <w:rPr>
                              <w:rFonts w:asciiTheme="minorHAnsi" w:cstheme="minorBidi"/>
                              <w:b/>
                              <w:bCs/>
                              <w:color w:val="000000" w:themeColor="text1"/>
                              <w:kern w:val="24"/>
                              <w:sz w:val="16"/>
                              <w:szCs w:val="16"/>
                              <w:rPrChange w:id="2747" w:author="Raji Shanmugasundaram - C20616" w:date="2019-06-05T16:34:00Z">
                                <w:rPr>
                                  <w:rFonts w:asciiTheme="minorHAnsi" w:cstheme="minorBidi"/>
                                  <w:b/>
                                  <w:bCs/>
                                  <w:color w:val="000000" w:themeColor="text1"/>
                                  <w:kern w:val="24"/>
                                  <w:szCs w:val="20"/>
                                </w:rPr>
                              </w:rPrChange>
                            </w:rPr>
                            <w:t>If WEB file is</w:t>
                          </w:r>
                          <w:ins w:id="2748" w:author="Raji Shanmugasundaram - C20616" w:date="2019-06-05T14:48:00Z">
                            <w:r w:rsidRPr="00B46EA1">
                              <w:rPr>
                                <w:rFonts w:asciiTheme="minorHAnsi" w:cstheme="minorBidi"/>
                                <w:b/>
                                <w:bCs/>
                                <w:color w:val="000000" w:themeColor="text1"/>
                                <w:kern w:val="24"/>
                                <w:sz w:val="16"/>
                                <w:szCs w:val="16"/>
                                <w:rPrChange w:id="2749" w:author="Raji Shanmugasundaram - C20616" w:date="2019-06-05T16:34:00Z">
                                  <w:rPr>
                                    <w:rFonts w:asciiTheme="minorHAnsi" w:cstheme="minorBidi"/>
                                    <w:b/>
                                    <w:bCs/>
                                    <w:color w:val="000000" w:themeColor="text1"/>
                                    <w:kern w:val="24"/>
                                    <w:szCs w:val="20"/>
                                  </w:rPr>
                                </w:rPrChange>
                              </w:rPr>
                              <w:t xml:space="preserve"> not</w:t>
                            </w:r>
                          </w:ins>
                          <w:ins w:id="2750" w:author="Raji Shanmugasundaram - C20616" w:date="2019-06-05T14:47:00Z">
                            <w:r w:rsidRPr="00B46EA1">
                              <w:rPr>
                                <w:rFonts w:asciiTheme="minorHAnsi" w:cstheme="minorBidi"/>
                                <w:b/>
                                <w:bCs/>
                                <w:color w:val="000000" w:themeColor="text1"/>
                                <w:kern w:val="24"/>
                                <w:sz w:val="16"/>
                                <w:szCs w:val="16"/>
                                <w:rPrChange w:id="2751" w:author="Raji Shanmugasundaram - C20616" w:date="2019-06-05T16:34:00Z">
                                  <w:rPr>
                                    <w:rFonts w:asciiTheme="minorHAnsi" w:cstheme="minorBidi"/>
                                    <w:b/>
                                    <w:bCs/>
                                    <w:color w:val="000000" w:themeColor="text1"/>
                                    <w:kern w:val="24"/>
                                    <w:szCs w:val="20"/>
                                  </w:rPr>
                                </w:rPrChange>
                              </w:rPr>
                              <w:t xml:space="preserve"> mounted</w:t>
                            </w:r>
                          </w:ins>
                        </w:p>
                        <w:p w14:paraId="6EEA2925" w14:textId="77777777" w:rsidR="00D26193" w:rsidRDefault="00D26193" w:rsidP="00023ACC">
                          <w:pPr>
                            <w:jc w:val="center"/>
                            <w:rPr>
                              <w:sz w:val="24"/>
                              <w:szCs w:val="24"/>
                            </w:rPr>
                          </w:pPr>
                          <w:r>
                            <w:rPr>
                              <w:rFonts w:asciiTheme="minorHAnsi" w:cstheme="minorBidi"/>
                              <w:b/>
                              <w:bCs/>
                              <w:color w:val="000000" w:themeColor="text1"/>
                              <w:kern w:val="24"/>
                              <w:szCs w:val="20"/>
                            </w:rPr>
                            <w:t xml:space="preserve"> not mounted</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8" o:spid="_x0000_s1173" type="#_x0000_t67" style="position:absolute;left:22994;top:12066;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" adj="18647" fillcolor="#92d050" strokecolor="#92d050" strokeweight=".25pt"/>
                  <v:rect id="Rectangle 629" o:spid="_x0000_s1174" style="position:absolute;left:16463;top:15520;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" fillcolor="#5b9bd5 [3204]" strokecolor="#1f4d78 [1604]" strokeweight="1pt">
                    <v:textbox>
                      <w:txbxContent>
                        <w:p w14:paraId="2839743E" w14:textId="77777777" w:rsidR="00D26193" w:rsidRDefault="00D26193" w:rsidP="00023ACC">
                          <w:pPr>
                            <w:jc w:val="center"/>
                            <w:rPr>
                              <w:sz w:val="24"/>
                              <w:szCs w:val="24"/>
                            </w:rPr>
                          </w:pPr>
                          <w:r>
                            <w:rPr>
                              <w:rFonts w:asciiTheme="minorHAnsi" w:cstheme="minorBidi"/>
                              <w:color w:val="FFFFFF" w:themeColor="light1"/>
                              <w:kern w:val="24"/>
                              <w:sz w:val="18"/>
                              <w:szCs w:val="18"/>
                            </w:rPr>
                            <w:t>READ</w:t>
                          </w:r>
                        </w:p>
                        <w:p w14:paraId="3F2D357B" w14:textId="77777777" w:rsidR="00D26193" w:rsidRDefault="00D26193" w:rsidP="00023ACC">
                          <w:pPr>
                            <w:jc w:val="center"/>
                          </w:pPr>
                          <w:r>
                            <w:rPr>
                              <w:rFonts w:asciiTheme="minorHAnsi" w:cstheme="minorBidi"/>
                              <w:color w:val="FFFFFF" w:themeColor="light1"/>
                              <w:kern w:val="24"/>
                              <w:sz w:val="18"/>
                              <w:szCs w:val="18"/>
                            </w:rPr>
                            <w:t>MAC address</w:t>
                          </w:r>
                        </w:p>
                      </w:txbxContent>
                    </v:textbox>
                  </v:rect>
                  <v:rect id="Rectangle 630" o:spid="_x0000_s1175" style="position:absolute;left:16729;top:23521;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bvgAAANwAAAAPAAAAZHJzL2Rvd25yZXYueG1sRE/NisIw&#10;EL4v+A5hBG9rqoI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NqIWNu+AAAA3AAAAA8AAAAAAAAA&#10;AAAAAAAABwIAAGRycy9kb3ducmV2LnhtbFBLBQYAAAAAAwADALcAAADyAgAAAAA=&#10;" fillcolor="#5b9bd5 [3204]" strokecolor="#1f4d78 [1604]" strokeweight="1pt">
                    <v:textbox>
                      <w:txbxContent>
                        <w:p w14:paraId="44698A0C" w14:textId="77777777" w:rsidR="00D26193" w:rsidRDefault="00D26193" w:rsidP="00023ACC">
                          <w:pPr>
                            <w:jc w:val="center"/>
                            <w:rPr>
                              <w:sz w:val="24"/>
                              <w:szCs w:val="24"/>
                            </w:rPr>
                          </w:pPr>
                          <w:r>
                            <w:rPr>
                              <w:rFonts w:asciiTheme="minorHAnsi" w:cstheme="minorBidi"/>
                              <w:color w:val="FFFFFF" w:themeColor="light1"/>
                              <w:kern w:val="24"/>
                              <w:sz w:val="18"/>
                              <w:szCs w:val="18"/>
                            </w:rPr>
                            <w:t>TCP/IP stack Int</w:t>
                          </w:r>
                        </w:p>
                      </w:txbxContent>
                    </v:textbox>
                  </v:rect>
                  <v:rect id="Rectangle 631" o:spid="_x0000_s1176" style="position:absolute;left:28846;top:33824;width:11585;height:5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" fillcolor="white [3212]" stroked="f" strokeweight="1pt">
                    <v:textbox>
                      <w:txbxContent>
                        <w:p w14:paraId="1FE1CA73" w14:textId="77777777" w:rsidR="00D26193" w:rsidRPr="00B46EA1" w:rsidRDefault="00D26193" w:rsidP="00023ACC">
                          <w:pPr>
                            <w:jc w:val="center"/>
                            <w:rPr>
                              <w:sz w:val="16"/>
                              <w:szCs w:val="16"/>
                              <w:rPrChange w:id="2752"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53" w:author="Raji Shanmugasundaram - C20616" w:date="2019-06-05T16:35:00Z">
                                <w:rPr>
                                  <w:rFonts w:asciiTheme="minorHAnsi" w:cstheme="minorBidi"/>
                                  <w:b/>
                                  <w:bCs/>
                                  <w:color w:val="000000" w:themeColor="text1"/>
                                  <w:kern w:val="24"/>
                                  <w:szCs w:val="20"/>
                                </w:rPr>
                              </w:rPrChange>
                            </w:rPr>
                            <w:t>Link is established</w:t>
                          </w:r>
                        </w:p>
                      </w:txbxContent>
                    </v:textbox>
                  </v:rect>
                  <v:shape id="Arrow: Down 632" o:spid="_x0000_s1177" type="#_x0000_t67" style="position:absolute;left:22994;top:20067;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" adj="18647" fillcolor="#92d050" strokecolor="#92d050" strokeweight=".25pt"/>
                  <v:oval id="Oval 633" o:spid="_x0000_s1178" style="position:absolute;top:14914;width:10009;height:8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" fillcolor="#5b9bd5 [3204]" strokecolor="#1f4d78 [1604]" strokeweight="1pt">
                    <v:stroke joinstyle="miter"/>
                    <v:textbox>
                      <w:txbxContent>
                        <w:p w14:paraId="34205A52" w14:textId="77777777" w:rsidR="00D26193" w:rsidRPr="00A71FBC" w:rsidRDefault="00D26193" w:rsidP="00023ACC">
                          <w:pPr>
                            <w:jc w:val="center"/>
                            <w:rPr>
                              <w:sz w:val="16"/>
                              <w:szCs w:val="16"/>
                              <w:rPrChange w:id="2754" w:author="Raji Shanmugasundaram - C20616" w:date="2019-06-05T23:36:00Z">
                                <w:rPr>
                                  <w:sz w:val="24"/>
                                  <w:szCs w:val="24"/>
                                </w:rPr>
                              </w:rPrChange>
                            </w:rPr>
                          </w:pPr>
                          <w:r w:rsidRPr="00A71FBC">
                            <w:rPr>
                              <w:rFonts w:asciiTheme="minorHAnsi" w:cstheme="minorBidi"/>
                              <w:color w:val="FFFFFF" w:themeColor="light1"/>
                              <w:kern w:val="24"/>
                              <w:sz w:val="16"/>
                              <w:szCs w:val="16"/>
                              <w:rPrChange w:id="2755" w:author="Raji Shanmugasundaram - C20616" w:date="2019-06-05T23:36:00Z">
                                <w:rPr>
                                  <w:rFonts w:asciiTheme="minorHAnsi" w:cstheme="minorBidi"/>
                                  <w:color w:val="FFFFFF" w:themeColor="light1"/>
                                  <w:kern w:val="24"/>
                                  <w:sz w:val="18"/>
                                  <w:szCs w:val="18"/>
                                </w:rPr>
                              </w:rPrChange>
                            </w:rPr>
                            <w:t>Wait to read MAC</w:t>
                          </w:r>
                        </w:p>
                      </w:txbxContent>
                    </v:textbox>
                  </v:oval>
                  <v:shape id="Arrow: Down 634" o:spid="_x0000_s1179" type="#_x0000_t67" style="position:absolute;left:12284;top:15543;width:1837;height:65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" adj="18558" fillcolor="#5b9bd5 [3204]" strokecolor="#1f4d78 [1604]" strokeweight="1pt"/>
                  <v:rect id="Rectangle 635" o:spid="_x0000_s1180" style="position:absolute;left:72234;top:37351;width:11585;height: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" fillcolor="white [3212]" stroked="f" strokeweight="1pt">
                    <v:textbox>
                      <w:txbxContent>
                        <w:p w14:paraId="5835CCA3" w14:textId="77777777" w:rsidR="00D26193" w:rsidRPr="00204EF6" w:rsidRDefault="00D26193" w:rsidP="00023ACC">
                          <w:pPr>
                            <w:jc w:val="center"/>
                            <w:rPr>
                              <w:sz w:val="16"/>
                              <w:szCs w:val="16"/>
                              <w:rPrChange w:id="2756"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57" w:author="Raji Shanmugasundaram - C20616" w:date="2019-06-05T23:32:00Z">
                                <w:rPr>
                                  <w:rFonts w:asciiTheme="minorHAnsi" w:cstheme="minorBidi"/>
                                  <w:b/>
                                  <w:bCs/>
                                  <w:color w:val="000000" w:themeColor="text1"/>
                                  <w:kern w:val="24"/>
                                  <w:szCs w:val="20"/>
                                </w:rPr>
                              </w:rPrChange>
                            </w:rPr>
                            <w:t>Connection Established</w:t>
                          </w:r>
                        </w:p>
                      </w:txbxContent>
                    </v:textbox>
                  </v:rect>
                  <v:rect id="Rectangle 636" o:spid="_x0000_s1181" style="position:absolute;left:59337;top:30939;width:11585;height:3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" fillcolor="white [3212]" stroked="f" strokeweight="1pt">
                    <v:textbox>
                      <w:txbxContent>
                        <w:p w14:paraId="22F862AE" w14:textId="77777777" w:rsidR="00D26193" w:rsidRPr="00204EF6" w:rsidRDefault="00D26193" w:rsidP="00023ACC">
                          <w:pPr>
                            <w:jc w:val="center"/>
                            <w:rPr>
                              <w:sz w:val="16"/>
                              <w:szCs w:val="16"/>
                              <w:rPrChange w:id="2758"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59" w:author="Raji Shanmugasundaram - C20616" w:date="2019-06-05T23:32:00Z">
                                <w:rPr>
                                  <w:rFonts w:asciiTheme="minorHAnsi" w:cstheme="minorBidi"/>
                                  <w:b/>
                                  <w:bCs/>
                                  <w:color w:val="000000" w:themeColor="text1"/>
                                  <w:kern w:val="24"/>
                                  <w:szCs w:val="20"/>
                                </w:rPr>
                              </w:rPrChange>
                            </w:rPr>
                            <w:t>If wait time out</w:t>
                          </w:r>
                        </w:p>
                      </w:txbxContent>
                    </v:textbox>
                  </v:rect>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or: Curved 637" o:spid="_x0000_s1182" type="#_x0000_t39" style="position:absolute;left:11210;top:8708;width:470;height:12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" adj="-105101,25433" strokecolor="#7030a0" strokeweight="3pt">
                    <v:stroke endarrow="block" joinstyle="miter"/>
                    <o:lock v:ext="edit" shapetype="f"/>
                  </v:shape>
                  <v:rect id="Rectangle 638" o:spid="_x0000_s1183" style="position:absolute;left:66969;top:42602;width:14027;height:4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" fillcolor="#5b9bd5 [3204]" strokecolor="#1f4d78 [1604]" strokeweight="1pt">
                    <v:textbox>
                      <w:txbxContent>
                        <w:p w14:paraId="2DEE8268" w14:textId="77777777" w:rsidR="00D26193" w:rsidRDefault="00D26193" w:rsidP="00023ACC">
                          <w:pPr>
                            <w:jc w:val="center"/>
                            <w:rPr>
                              <w:sz w:val="24"/>
                              <w:szCs w:val="24"/>
                            </w:rPr>
                          </w:pPr>
                          <w:r>
                            <w:rPr>
                              <w:rFonts w:asciiTheme="minorHAnsi" w:cstheme="minorBidi"/>
                              <w:color w:val="FFFFFF" w:themeColor="light1"/>
                              <w:kern w:val="24"/>
                              <w:sz w:val="18"/>
                              <w:szCs w:val="18"/>
                            </w:rPr>
                            <w:t>Send out the TCP message</w:t>
                          </w:r>
                        </w:p>
                        <w:p w14:paraId="320D976A" w14:textId="77777777" w:rsidR="00D26193" w:rsidRDefault="00D26193" w:rsidP="00023ACC">
                          <w:pPr>
                            <w:jc w:val="center"/>
                          </w:pPr>
                          <w:r>
                            <w:rPr>
                              <w:rFonts w:asciiTheme="minorHAnsi" w:cstheme="minorBidi"/>
                              <w:color w:val="FFFFFF" w:themeColor="light1"/>
                              <w:kern w:val="24"/>
                              <w:sz w:val="18"/>
                              <w:szCs w:val="18"/>
                            </w:rPr>
                            <w:t>“Bay is empty”</w:t>
                          </w:r>
                        </w:p>
                      </w:txbxContent>
                    </v:textbox>
                  </v:rect>
                  <v:rect id="Rectangle 639" o:spid="_x0000_s1184" style="position:absolute;left:48236;top:34346;width:12116;height:4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" fillcolor="#5b9bd5 [3204]" strokecolor="#1f4d78 [1604]" strokeweight="1pt">
                    <v:textbox>
                      <w:txbxContent>
                        <w:p w14:paraId="4E7689DC" w14:textId="77777777" w:rsidR="00D26193" w:rsidRDefault="00D26193" w:rsidP="00023ACC">
                          <w:pPr>
                            <w:jc w:val="center"/>
                            <w:rPr>
                              <w:sz w:val="24"/>
                              <w:szCs w:val="24"/>
                            </w:rPr>
                          </w:pPr>
                          <w:r>
                            <w:rPr>
                              <w:rFonts w:asciiTheme="minorHAnsi" w:cstheme="minorBidi"/>
                              <w:color w:val="FFFFFF" w:themeColor="light1"/>
                              <w:kern w:val="24"/>
                              <w:sz w:val="18"/>
                              <w:szCs w:val="18"/>
                            </w:rPr>
                            <w:t>Close connection</w:t>
                          </w:r>
                        </w:p>
                      </w:txbxContent>
                    </v:textbox>
                  </v:rect>
                  <v:rect id="Rectangle 640" o:spid="_x0000_s1185" style="position:absolute;left:68267;top:21120;width:9071;height:5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umvgAAANwAAAAPAAAAZHJzL2Rvd25yZXYueG1sRE/NisIw&#10;EL4v+A5hBG9rqog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IKOK6a+AAAA3AAAAA8AAAAAAAAA&#10;AAAAAAAABwIAAGRycy9kb3ducmV2LnhtbFBLBQYAAAAAAwADALcAAADyAgAAAAA=&#10;" fillcolor="#5b9bd5 [3204]" strokecolor="#1f4d78 [1604]" strokeweight="1pt">
                    <v:textbox>
                      <w:txbxContent>
                        <w:p w14:paraId="34939A49" w14:textId="77777777" w:rsidR="00D26193" w:rsidRDefault="00D26193" w:rsidP="00023ACC">
                          <w:pPr>
                            <w:jc w:val="center"/>
                            <w:rPr>
                              <w:sz w:val="24"/>
                              <w:szCs w:val="24"/>
                            </w:rPr>
                          </w:pPr>
                          <w:r>
                            <w:rPr>
                              <w:rFonts w:asciiTheme="minorHAnsi" w:cstheme="minorBidi"/>
                              <w:color w:val="FFFFFF" w:themeColor="light1"/>
                              <w:kern w:val="24"/>
                              <w:sz w:val="18"/>
                              <w:szCs w:val="18"/>
                            </w:rPr>
                            <w:t>Set-up TCP client</w:t>
                          </w:r>
                        </w:p>
                      </w:txbxContent>
                    </v:textbox>
                  </v:rect>
                  <v:oval id="Oval 641" o:spid="_x0000_s1186" style="position:absolute;left:18472;top:31848;width:10009;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" fillcolor="#5b9bd5 [3204]" strokecolor="#1f4d78 [1604]" strokeweight="1pt">
                    <v:stroke joinstyle="miter"/>
                    <v:textbox>
                      <w:txbxContent>
                        <w:p w14:paraId="1D92A270" w14:textId="77777777" w:rsidR="00D26193" w:rsidRDefault="00D26193" w:rsidP="00023ACC">
                          <w:pPr>
                            <w:jc w:val="center"/>
                            <w:rPr>
                              <w:sz w:val="24"/>
                              <w:szCs w:val="24"/>
                            </w:rPr>
                          </w:pPr>
                          <w:r>
                            <w:rPr>
                              <w:rFonts w:asciiTheme="minorHAnsi" w:cstheme="minorBidi"/>
                              <w:color w:val="FFFFFF" w:themeColor="light1"/>
                              <w:kern w:val="24"/>
                              <w:sz w:val="18"/>
                              <w:szCs w:val="18"/>
                            </w:rPr>
                            <w:t>Wait for link</w:t>
                          </w:r>
                        </w:p>
                      </w:txbxContent>
                    </v:textbox>
                  </v:oval>
                  <v:oval id="Oval 642" o:spid="_x0000_s1187" style="position:absolute;left:68252;top:31440;width:10010;height:6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" fillcolor="#5b9bd5 [3204]" strokecolor="#1f4d78 [1604]" strokeweight="1pt">
                    <v:stroke joinstyle="miter"/>
                    <v:textbox>
                      <w:txbxContent>
                        <w:p w14:paraId="1D6E53D8" w14:textId="77777777" w:rsidR="00D26193" w:rsidRDefault="00D26193" w:rsidP="00023ACC">
                          <w:pPr>
                            <w:jc w:val="center"/>
                            <w:rPr>
                              <w:sz w:val="24"/>
                              <w:szCs w:val="24"/>
                            </w:rPr>
                          </w:pPr>
                          <w:r>
                            <w:rPr>
                              <w:rFonts w:asciiTheme="minorHAnsi" w:cstheme="minorBidi"/>
                              <w:color w:val="FFFFFF" w:themeColor="light1"/>
                              <w:kern w:val="24"/>
                              <w:sz w:val="18"/>
                              <w:szCs w:val="18"/>
                            </w:rPr>
                            <w:t>Wait for TCP connection</w:t>
                          </w:r>
                        </w:p>
                      </w:txbxContent>
                    </v:textbox>
                  </v:oval>
                  <v:oval id="Oval 643" o:spid="_x0000_s1188" style="position:absolute;left:52597;top:20248;width:11427;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" fillcolor="#5b9bd5 [3204]" strokecolor="#1f4d78 [1604]" strokeweight="1pt">
                    <v:stroke joinstyle="miter"/>
                    <v:textbox>
                      <w:txbxContent>
                        <w:p w14:paraId="2C933EF1" w14:textId="77777777" w:rsidR="00D26193" w:rsidRPr="00204EF6" w:rsidRDefault="00D26193" w:rsidP="00023ACC">
                          <w:pPr>
                            <w:jc w:val="center"/>
                            <w:rPr>
                              <w:sz w:val="16"/>
                              <w:szCs w:val="16"/>
                              <w:rPrChange w:id="2760" w:author="Raji Shanmugasundaram - C20616" w:date="2019-06-05T23:32:00Z">
                                <w:rPr>
                                  <w:sz w:val="24"/>
                                  <w:szCs w:val="24"/>
                                </w:rPr>
                              </w:rPrChange>
                            </w:rPr>
                          </w:pPr>
                          <w:r w:rsidRPr="00204EF6">
                            <w:rPr>
                              <w:rFonts w:asciiTheme="minorHAnsi" w:cstheme="minorBidi"/>
                              <w:color w:val="FFFFFF" w:themeColor="light1"/>
                              <w:kern w:val="24"/>
                              <w:sz w:val="16"/>
                              <w:szCs w:val="16"/>
                              <w:rPrChange w:id="2761" w:author="Raji Shanmugasundaram - C20616" w:date="2019-06-05T23:32:00Z">
                                <w:rPr>
                                  <w:rFonts w:asciiTheme="minorHAnsi" w:cstheme="minorBidi"/>
                                  <w:color w:val="FFFFFF" w:themeColor="light1"/>
                                  <w:kern w:val="24"/>
                                  <w:sz w:val="18"/>
                                  <w:szCs w:val="18"/>
                                </w:rPr>
                              </w:rPrChange>
                            </w:rPr>
                            <w:t>If a VM Bay is empty</w:t>
                          </w:r>
                        </w:p>
                      </w:txbxContent>
                    </v:textbox>
                  </v:oval>
                  <v:oval id="Oval 644" o:spid="_x0000_s1189" style="position:absolute;left:2668;top:31642;width:10010;height: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" fillcolor="#5b9bd5 [3204]" strokecolor="#1f4d78 [1604]" strokeweight="1pt">
                    <v:stroke joinstyle="miter"/>
                    <v:textbox>
                      <w:txbxContent>
                        <w:p w14:paraId="27E2633E" w14:textId="77777777" w:rsidR="00D26193" w:rsidRDefault="00D26193" w:rsidP="00023ACC">
                          <w:pPr>
                            <w:jc w:val="center"/>
                            <w:rPr>
                              <w:sz w:val="24"/>
                              <w:szCs w:val="24"/>
                            </w:rPr>
                          </w:pPr>
                          <w:r>
                            <w:rPr>
                              <w:rFonts w:asciiTheme="minorHAnsi" w:cstheme="minorBidi"/>
                              <w:color w:val="FFFFFF" w:themeColor="light1"/>
                              <w:kern w:val="24"/>
                              <w:sz w:val="18"/>
                              <w:szCs w:val="18"/>
                            </w:rPr>
                            <w:t>Error</w:t>
                          </w:r>
                        </w:p>
                      </w:txbxContent>
                    </v:textbox>
                  </v:oval>
                  <v:oval id="Oval 645" o:spid="_x0000_s1190" style="position:absolute;left:38292;top:22563;width:10467;height:8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" fillcolor="#5b9bd5 [3204]" strokecolor="#1f4d78 [1604]" strokeweight="1pt">
                    <v:stroke joinstyle="miter"/>
                    <v:textbox>
                      <w:txbxContent>
                        <w:p w14:paraId="33060423" w14:textId="77777777" w:rsidR="00D26193" w:rsidRPr="00A71FBC" w:rsidRDefault="00D26193" w:rsidP="00023ACC">
                          <w:pPr>
                            <w:jc w:val="center"/>
                            <w:rPr>
                              <w:sz w:val="16"/>
                              <w:szCs w:val="16"/>
                              <w:rPrChange w:id="2762" w:author="Raji Shanmugasundaram - C20616" w:date="2019-06-05T23:34:00Z">
                                <w:rPr>
                                  <w:sz w:val="24"/>
                                  <w:szCs w:val="24"/>
                                </w:rPr>
                              </w:rPrChange>
                            </w:rPr>
                          </w:pPr>
                          <w:r w:rsidRPr="00A71FBC">
                            <w:rPr>
                              <w:rFonts w:asciiTheme="minorHAnsi" w:cstheme="minorBidi"/>
                              <w:color w:val="FFFFFF" w:themeColor="light1"/>
                              <w:kern w:val="24"/>
                              <w:sz w:val="16"/>
                              <w:szCs w:val="16"/>
                              <w:rPrChange w:id="2763" w:author="Raji Shanmugasundaram - C20616" w:date="2019-06-05T23:34:00Z">
                                <w:rPr>
                                  <w:rFonts w:asciiTheme="minorHAnsi" w:cstheme="minorBidi"/>
                                  <w:color w:val="FFFFFF" w:themeColor="light1"/>
                                  <w:kern w:val="24"/>
                                  <w:sz w:val="18"/>
                                  <w:szCs w:val="18"/>
                                </w:rPr>
                              </w:rPrChange>
                            </w:rPr>
                            <w:t>check for any new link</w:t>
                          </w:r>
                        </w:p>
                      </w:txbxContent>
                    </v:textbox>
                  </v:oval>
                  <v:shape id="Arrow: Down 646" o:spid="_x0000_s1191" type="#_x0000_t67" style="position:absolute;left:42486;top:17375;width:1301;height:50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" adj="18829" fillcolor="#92d050" strokecolor="#7e1a10" strokeweight=".25pt"/>
                  <v:rect id="Rectangle 647" o:spid="_x0000_s1192" style="position:absolute;left:34380;top:12549;width:140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" fillcolor="#5b9bd5 [3204]" strokecolor="#1f4d78 [1604]" strokeweight="1pt">
                    <v:textbox>
                      <w:txbxContent>
                        <w:p w14:paraId="08D9788D" w14:textId="77777777" w:rsidR="00D26193" w:rsidRDefault="00D26193" w:rsidP="00023ACC">
                          <w:pPr>
                            <w:jc w:val="center"/>
                            <w:rPr>
                              <w:sz w:val="24"/>
                              <w:szCs w:val="24"/>
                            </w:rPr>
                          </w:pPr>
                          <w:r>
                            <w:rPr>
                              <w:rFonts w:asciiTheme="minorHAnsi" w:cstheme="minorBidi"/>
                              <w:color w:val="FFFFFF" w:themeColor="light1"/>
                              <w:kern w:val="24"/>
                              <w:sz w:val="18"/>
                              <w:szCs w:val="18"/>
                            </w:rPr>
                            <w:t>Display the IP address</w:t>
                          </w:r>
                        </w:p>
                      </w:txbxContent>
                    </v:textbox>
                  </v:rect>
                  <v:shapetype id="_x0000_t37" coordsize="21600,21600" o:spt="37" o:oned="t" path="m,c10800,,21600,10800,21600,21600e" filled="f">
                    <v:path arrowok="t" fillok="f" o:connecttype="none"/>
                    <o:lock v:ext="edit" shapetype="t"/>
                  </v:shapetype>
                  <v:shape id="Connector: Curved 648" o:spid="_x0000_s1193" type="#_x0000_t37" style="position:absolute;left:48407;top:14905;width:9904;height:534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" strokecolor="#92d050" strokeweight="3pt">
                    <v:stroke endarrow="block" joinstyle="miter"/>
                    <o:lock v:ext="edit" shapetype="f"/>
                  </v:shape>
                  <v:shape id="Arrow: Down 649" o:spid="_x0000_s1194" type="#_x0000_t67" style="position:absolute;left:49953;top:22486;width:761;height:47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" adj="19851" fillcolor="#7030a0" strokecolor="#7e1a10" strokeweight=".25pt"/>
                  <v:shape id="Connector: Curved 650" o:spid="_x0000_s1195" type="#_x0000_t39" style="position:absolute;left:19143;top:5503;width:5005;height:3148;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" adj="-9866,37286" strokecolor="#7030a0" strokeweight="3pt">
                    <v:stroke endarrow="block" joinstyle="miter"/>
                    <o:lock v:ext="edit" shapetype="f"/>
                  </v:shape>
                  <v:shape id="Arrow: Down 651" o:spid="_x0000_s1196" type="#_x0000_t67" style="position:absolute;left:14847;top:32117;width:1123;height:55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" adj="19427" fillcolor="#7030a0" strokecolor="#7e1a10" strokeweight=".25pt"/>
                  <v:shape id="Connector: Curved 653" o:spid="_x0000_s1197" type="#_x0000_t37" style="position:absolute;left:43526;top:31188;width:4710;height:556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" strokecolor="#92d050" strokeweight="3pt">
                    <v:stroke endarrow="block" joinstyle="miter"/>
                    <o:lock v:ext="edit" shapetype="f"/>
                  </v:shape>
                  <v:shape id="Arrow: Down 654" o:spid="_x0000_s1198" type="#_x0000_t67" style="position:absolute;left:72641;top:26435;width:116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" adj="19083" fillcolor="#92d050" strokecolor="#92d050" strokeweight=".25pt"/>
                  <v:shape id="Arrow: Down 655" o:spid="_x0000_s1199" type="#_x0000_t67" style="position:absolute;left:65683;top:22713;width:1018;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" adj="18844" fillcolor="#92d050" strokecolor="#92d050" strokeweight=".25pt"/>
                  <v:shape id="Arrow: Down 656" o:spid="_x0000_s1200" type="#_x0000_t67" style="position:absolute;left:72869;top:37597;width:114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" adj="19127" fillcolor="#92d050" strokecolor="#92d050" strokeweight=".25pt"/>
                  <v:shape id="Arrow: Down 657" o:spid="_x0000_s1201" type="#_x0000_t67" style="position:absolute;left:63597;top:31926;width:1343;height:78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" adj="19749" fillcolor="#7030a0" strokecolor="#7e1a10" strokeweight=".25pt"/>
                  <v:shape id="Connector: Curved 658" o:spid="_x0000_s1202" type="#_x0000_t39" style="position:absolute;left:43526;top:28068;width:15811;height:3120;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" adj="9251,39599" strokecolor="#7030a0" strokeweight="3pt">
                    <v:stroke endarrow="block" joinstyle="miter"/>
                    <o:lock v:ext="edit" shapetype="f"/>
                  </v:shape>
                  <v:shape id="Connector: Curved 659" o:spid="_x0000_s1203" type="#_x0000_t37" style="position:absolute;left:54294;top:39156;width:12676;height:580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" strokecolor="#92d050" strokeweight="3pt">
                    <v:stroke endarrow="block" joinstyle="miter"/>
                    <o:lock v:ext="edit" shapetype="f"/>
                  </v:shape>
                  <v:shape id="Connector: Curved 660" o:spid="_x0000_s1204" type="#_x0000_t37" style="position:absolute;left:28481;top:17262;width:10509;height:1816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" strokecolor="#92d050" strokeweight="3pt">
                    <v:stroke endarrow="block" joinstyle="miter"/>
                    <o:lock v:ext="edit" shapetype="f"/>
                  </v:shape>
                  <v:shape id="Arrow: Down 661" o:spid="_x0000_s1205" type="#_x0000_t67" style="position:absolute;left:22994;top:28249;width:1027;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" adj="18387" fillcolor="#92d050" strokecolor="#92d050" strokeweight=".25pt"/>
                  <v:shape id="Connector: Curved 662" o:spid="_x0000_s1206" type="#_x0000_t37" style="position:absolute;left:7673;top:25885;width:9056;height:5757;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" strokecolor="#7030a0" strokeweight="3pt">
                    <v:stroke endarrow="block" joinstyle="miter"/>
                    <o:lock v:ext="edit" shapetype="f"/>
                  </v:shape>
                  <w10:wrap type="square" anchorx="margin"/>
                </v:group>
              </w:pict>
            </mc:Fallback>
          </mc:AlternateContent>
        </w:r>
      </w:ins>
    </w:p>
    <w:p w14:paraId="35E0FB3F" w14:textId="77777777" w:rsidR="00ED375C" w:rsidRDefault="00ED375C" w:rsidP="00ED375C">
      <w:pPr>
        <w:pStyle w:val="ListParagraph"/>
        <w:ind w:left="284"/>
        <w:rPr>
          <w:ins w:id="2764" w:author="Raji Shanmugasundaram - C20616" w:date="2019-06-05T23:46:00Z"/>
        </w:rPr>
      </w:pPr>
    </w:p>
    <w:p w14:paraId="7B599C23" w14:textId="6E203B81" w:rsidR="00ED375C" w:rsidRDefault="00ED375C" w:rsidP="00ED375C">
      <w:pPr>
        <w:pStyle w:val="ListParagraph"/>
        <w:ind w:left="284"/>
        <w:rPr>
          <w:ins w:id="2765" w:author="Raji Shanmugasundaram - C20616" w:date="2019-06-05T23:46:00Z"/>
        </w:rPr>
      </w:pPr>
      <w:ins w:id="2766" w:author="Raji Shanmugasundaram - C20616" w:date="2019-06-05T23:45:00Z">
        <w:r>
          <w:t xml:space="preserve">In this section, you will gain some experience with the use of Harmony TCP/IP API functions. The </w:t>
        </w:r>
        <w:proofErr w:type="spellStart"/>
        <w:r>
          <w:t>app.c</w:t>
        </w:r>
        <w:proofErr w:type="spellEnd"/>
        <w:r>
          <w:t xml:space="preserve">  source is missing lines of code. All missing code specifically relates to management of the setting up the TCP Client such as opening or closing the socket, checking if the socket is connected, checking if data is available, and writing data to the socket. Your task is to read the description for each missing item, select the appropriate Harmony TCP/IP API, and fill in the missing line of code.</w:t>
        </w:r>
      </w:ins>
    </w:p>
    <w:p w14:paraId="6597C6D6" w14:textId="0AB3ED11" w:rsidR="00ED375C" w:rsidRDefault="00ED375C" w:rsidP="00ED375C">
      <w:pPr>
        <w:pStyle w:val="ListParagraph"/>
        <w:ind w:left="284"/>
        <w:rPr>
          <w:ins w:id="2767" w:author="Raji Shanmugasundaram - C20616" w:date="2019-06-05T23:46:00Z"/>
        </w:rPr>
      </w:pPr>
    </w:p>
    <w:p w14:paraId="6FEB8AA8" w14:textId="60DD0DFE" w:rsidR="00ED375C" w:rsidRDefault="00ED375C" w:rsidP="00204EF6">
      <w:pPr>
        <w:pStyle w:val="NumberedList"/>
        <w:rPr>
          <w:ins w:id="2768" w:author="Raji Shanmugasundaram - C20616" w:date="2019-06-05T23:48:00Z"/>
        </w:rPr>
      </w:pPr>
      <w:ins w:id="2769" w:author="Raji Shanmugasundaram - C20616" w:date="2019-06-05T23:48:00Z">
        <w:r>
          <w:t xml:space="preserve">The first step to do is get the </w:t>
        </w:r>
        <w:r w:rsidRPr="00ED375C">
          <w:rPr>
            <w:b/>
            <w:bCs/>
            <w:rPrChange w:id="2770" w:author="Raji Shanmugasundaram - C20616" w:date="2019-06-05T23:49:00Z">
              <w:rPr/>
            </w:rPrChange>
          </w:rPr>
          <w:t>common server</w:t>
        </w:r>
      </w:ins>
      <w:ins w:id="2771" w:author="Raji Shanmugasundaram - C20616" w:date="2019-06-05T23:54:00Z">
        <w:r w:rsidR="00C64780">
          <w:rPr>
            <w:b/>
            <w:bCs/>
          </w:rPr>
          <w:t>’s</w:t>
        </w:r>
      </w:ins>
      <w:ins w:id="2772" w:author="Raji Shanmugasundaram - C20616" w:date="2019-06-05T23:48:00Z">
        <w:r w:rsidRPr="00ED375C">
          <w:rPr>
            <w:b/>
            <w:bCs/>
            <w:rPrChange w:id="2773" w:author="Raji Shanmugasundaram - C20616" w:date="2019-06-05T23:49:00Z">
              <w:rPr/>
            </w:rPrChange>
          </w:rPr>
          <w:t xml:space="preserve"> IP </w:t>
        </w:r>
      </w:ins>
      <w:ins w:id="2774" w:author="Raji Shanmugasundaram - C20616" w:date="2019-06-05T23:49:00Z">
        <w:r w:rsidRPr="00ED375C">
          <w:rPr>
            <w:b/>
            <w:bCs/>
            <w:rPrChange w:id="2775" w:author="Raji Shanmugasundaram - C20616" w:date="2019-06-05T23:49:00Z">
              <w:rPr/>
            </w:rPrChange>
          </w:rPr>
          <w:t>address</w:t>
        </w:r>
        <w:r>
          <w:t>.</w:t>
        </w:r>
      </w:ins>
      <w:ins w:id="2776" w:author="Raji Shanmugasundaram - C20616" w:date="2019-06-05T23:48:00Z">
        <w:r>
          <w:t xml:space="preserve"> G</w:t>
        </w:r>
      </w:ins>
      <w:ins w:id="2777" w:author="Raji Shanmugasundaram - C20616" w:date="2019-06-05T23:49:00Z">
        <w:r>
          <w:t>et the address from the presenter and make a note.</w:t>
        </w:r>
      </w:ins>
    </w:p>
    <w:p w14:paraId="17EBB113" w14:textId="71C981E7" w:rsidR="00296436" w:rsidRDefault="00296436">
      <w:pPr>
        <w:pStyle w:val="NumberedList"/>
        <w:rPr>
          <w:ins w:id="2778" w:author="Raji Shanmugasundaram - C20616" w:date="2019-06-05T23:22:00Z"/>
        </w:rPr>
        <w:pPrChange w:id="2779" w:author="Raji Shanmugasundaram - C20616" w:date="2019-06-05T23:29:00Z">
          <w:pPr>
            <w:pStyle w:val="ListParagraph"/>
            <w:numPr>
              <w:numId w:val="38"/>
            </w:numPr>
            <w:ind w:hanging="360"/>
          </w:pPr>
        </w:pPrChange>
      </w:pPr>
      <w:ins w:id="2780" w:author="Raji Shanmugasundaram - C20616" w:date="2019-06-05T16:09:00Z">
        <w:r w:rsidRPr="008A0885">
          <w:t xml:space="preserve">Click and Open the file </w:t>
        </w:r>
        <w:proofErr w:type="spellStart"/>
        <w:r w:rsidRPr="008A0885">
          <w:t>app.c</w:t>
        </w:r>
        <w:proofErr w:type="spellEnd"/>
        <w:r w:rsidRPr="008A0885">
          <w:t xml:space="preserve">. </w:t>
        </w:r>
      </w:ins>
      <w:ins w:id="2781" w:author="Raji Shanmugasundaram - C20616" w:date="2019-06-05T16:14:00Z">
        <w:r>
          <w:t>and find the</w:t>
        </w:r>
      </w:ins>
      <w:ins w:id="2782" w:author="Raji Shanmugasundaram - C20616" w:date="2019-06-05T16:09:00Z">
        <w:r w:rsidRPr="008A0885">
          <w:t xml:space="preserve"> function </w:t>
        </w:r>
        <w:proofErr w:type="spellStart"/>
        <w:r w:rsidRPr="00296436">
          <w:t>APP_Tasks</w:t>
        </w:r>
        <w:proofErr w:type="spellEnd"/>
        <w:r w:rsidRPr="00296436">
          <w:t xml:space="preserve"> </w:t>
        </w:r>
        <w:r w:rsidRPr="008A0885">
          <w:t>()</w:t>
        </w:r>
        <w:r>
          <w:t xml:space="preserve">. (Approx. </w:t>
        </w:r>
        <w:proofErr w:type="spellStart"/>
        <w:r>
          <w:t>Line.No</w:t>
        </w:r>
        <w:proofErr w:type="spellEnd"/>
        <w:r>
          <w:t>. 200)</w:t>
        </w:r>
        <w:r w:rsidRPr="008A0885">
          <w:t xml:space="preserve"> </w:t>
        </w:r>
        <w:r>
          <w:t xml:space="preserve">in which the below code snippets </w:t>
        </w:r>
      </w:ins>
      <w:ins w:id="2783" w:author="Raji Shanmugasundaram - C20616" w:date="2019-06-05T23:50:00Z">
        <w:r w:rsidR="00ED375C">
          <w:t>are</w:t>
        </w:r>
      </w:ins>
      <w:ins w:id="2784" w:author="Raji Shanmugasundaram - C20616" w:date="2019-06-05T16:09:00Z">
        <w:r>
          <w:t xml:space="preserve"> inserted.</w:t>
        </w:r>
      </w:ins>
    </w:p>
    <w:p w14:paraId="0507C2A0" w14:textId="60148595" w:rsidR="00065631" w:rsidRDefault="00ED375C" w:rsidP="00065631">
      <w:pPr>
        <w:pStyle w:val="ListParagraph"/>
        <w:rPr>
          <w:ins w:id="2785" w:author="Raji Shanmugasundaram - C20616" w:date="2019-06-05T23:30:00Z"/>
          <w:color w:val="000000" w:themeColor="text1"/>
        </w:rPr>
      </w:pPr>
      <w:ins w:id="2786" w:author="Raji Shanmugasundaram - C20616" w:date="2019-06-05T23:48:00Z">
        <w:r>
          <w:rPr>
            <w:noProof/>
          </w:rPr>
          <w:lastRenderedPageBreak/>
          <w:drawing>
            <wp:inline distT="0" distB="0" distL="0" distR="0" wp14:anchorId="184829B8" wp14:editId="71427C16">
              <wp:extent cx="3152775" cy="36861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52775" cy="3686175"/>
                      </a:xfrm>
                      <a:prstGeom prst="rect">
                        <a:avLst/>
                      </a:prstGeom>
                    </pic:spPr>
                  </pic:pic>
                </a:graphicData>
              </a:graphic>
            </wp:inline>
          </w:drawing>
        </w:r>
      </w:ins>
    </w:p>
    <w:p w14:paraId="6C0FE599" w14:textId="6B60DC76" w:rsidR="00204EF6" w:rsidRDefault="00204EF6" w:rsidP="00065631">
      <w:pPr>
        <w:pStyle w:val="ListParagraph"/>
        <w:rPr>
          <w:ins w:id="2787" w:author="Raji Shanmugasundaram - C20616" w:date="2019-06-05T23:44:00Z"/>
          <w:color w:val="000000" w:themeColor="text1"/>
        </w:rPr>
      </w:pPr>
    </w:p>
    <w:p w14:paraId="7DF69346" w14:textId="77777777" w:rsidR="00A71FBC" w:rsidRDefault="00A71FBC">
      <w:pPr>
        <w:pStyle w:val="ListParagraph"/>
        <w:rPr>
          <w:ins w:id="2788" w:author="Raji Shanmugasundaram - C20616" w:date="2019-06-05T16:10:00Z"/>
          <w:color w:val="000000" w:themeColor="text1"/>
        </w:rPr>
        <w:pPrChange w:id="2789" w:author="Raji Shanmugasundaram - C20616" w:date="2019-06-05T23:22:00Z">
          <w:pPr>
            <w:pStyle w:val="ListParagraph"/>
            <w:numPr>
              <w:numId w:val="38"/>
            </w:numPr>
            <w:ind w:hanging="360"/>
          </w:pPr>
        </w:pPrChange>
      </w:pPr>
    </w:p>
    <w:p w14:paraId="5006A6F0" w14:textId="4FEA150C" w:rsidR="00296436" w:rsidRDefault="00296436">
      <w:pPr>
        <w:pStyle w:val="NumberedList"/>
        <w:rPr>
          <w:ins w:id="2790" w:author="Raji Shanmugasundaram - C20616" w:date="2019-06-05T16:17:00Z"/>
        </w:rPr>
        <w:pPrChange w:id="2791" w:author="Raji Shanmugasundaram - C20616" w:date="2019-06-05T23:30:00Z">
          <w:pPr>
            <w:pStyle w:val="ListParagraph"/>
            <w:numPr>
              <w:numId w:val="38"/>
            </w:numPr>
            <w:ind w:hanging="360"/>
          </w:pPr>
        </w:pPrChange>
      </w:pPr>
      <w:ins w:id="2792" w:author="Raji Shanmugasundaram - C20616" w:date="2019-06-05T16:15:00Z">
        <w:r>
          <w:t xml:space="preserve">Find the TODO[3] </w:t>
        </w:r>
      </w:ins>
      <w:ins w:id="2793" w:author="Raji Shanmugasundaram - C20616" w:date="2019-06-05T23:55:00Z">
        <w:r w:rsidR="00C64780">
          <w:t>in</w:t>
        </w:r>
      </w:ins>
      <w:ins w:id="2794" w:author="Raji Shanmugasundaram - C20616" w:date="2019-06-05T16:18:00Z">
        <w:r w:rsidR="004A64D9">
          <w:t xml:space="preserve"> which</w:t>
        </w:r>
      </w:ins>
      <w:ins w:id="2795" w:author="Raji Shanmugasundaram - C20616" w:date="2019-06-05T16:16:00Z">
        <w:r>
          <w:t xml:space="preserve"> </w:t>
        </w:r>
      </w:ins>
      <w:ins w:id="2796" w:author="Raji Shanmugasundaram - C20616" w:date="2019-06-05T23:44:00Z">
        <w:r w:rsidR="00ED375C">
          <w:t xml:space="preserve">common </w:t>
        </w:r>
      </w:ins>
      <w:ins w:id="2797" w:author="Raji Shanmugasundaram - C20616" w:date="2019-06-05T16:16:00Z">
        <w:r>
          <w:t>SER</w:t>
        </w:r>
      </w:ins>
      <w:ins w:id="2798" w:author="Raji Shanmugasundaram - C20616" w:date="2019-06-05T16:18:00Z">
        <w:r w:rsidR="004A64D9">
          <w:t xml:space="preserve">VER </w:t>
        </w:r>
      </w:ins>
      <w:ins w:id="2799" w:author="Raji Shanmugasundaram - C20616" w:date="2019-06-05T16:16:00Z">
        <w:r>
          <w:t>IP address</w:t>
        </w:r>
      </w:ins>
      <w:ins w:id="2800" w:author="Raji Shanmugasundaram - C20616" w:date="2019-06-05T16:18:00Z">
        <w:r w:rsidR="004A64D9">
          <w:t xml:space="preserve"> </w:t>
        </w:r>
      </w:ins>
      <w:ins w:id="2801" w:author="Raji Shanmugasundaram - C20616" w:date="2019-06-05T23:55:00Z">
        <w:r w:rsidR="00C64780">
          <w:t>is</w:t>
        </w:r>
      </w:ins>
      <w:ins w:id="2802" w:author="Raji Shanmugasundaram - C20616" w:date="2019-06-05T16:18:00Z">
        <w:r w:rsidR="004A64D9">
          <w:t xml:space="preserve"> entered</w:t>
        </w:r>
      </w:ins>
      <w:ins w:id="2803" w:author="Raji Shanmugasundaram - C20616" w:date="2019-06-05T16:16:00Z">
        <w:r>
          <w:t>. Replace the x with the</w:t>
        </w:r>
      </w:ins>
      <w:ins w:id="2804" w:author="Raji Shanmugasundaram - C20616" w:date="2019-06-05T23:47:00Z">
        <w:r w:rsidR="00ED375C">
          <w:t xml:space="preserve"> common</w:t>
        </w:r>
      </w:ins>
      <w:ins w:id="2805" w:author="Raji Shanmugasundaram - C20616" w:date="2019-06-05T16:16:00Z">
        <w:r>
          <w:t xml:space="preserve"> </w:t>
        </w:r>
      </w:ins>
      <w:ins w:id="2806" w:author="Raji Shanmugasundaram - C20616" w:date="2019-06-05T16:17:00Z">
        <w:r w:rsidR="004A64D9">
          <w:t xml:space="preserve">server </w:t>
        </w:r>
      </w:ins>
      <w:ins w:id="2807" w:author="Raji Shanmugasundaram - C20616" w:date="2019-06-05T16:16:00Z">
        <w:r w:rsidR="004A64D9">
          <w:t xml:space="preserve">IP </w:t>
        </w:r>
      </w:ins>
      <w:ins w:id="2808" w:author="Raji Shanmugasundaram - C20616" w:date="2019-06-05T16:17:00Z">
        <w:r w:rsidR="004A64D9">
          <w:t xml:space="preserve">address </w:t>
        </w:r>
      </w:ins>
      <w:ins w:id="2809" w:author="Raji Shanmugasundaram - C20616" w:date="2019-06-05T23:44:00Z">
        <w:r w:rsidR="00ED375C">
          <w:t>()</w:t>
        </w:r>
      </w:ins>
      <w:ins w:id="2810" w:author="Raji Shanmugasundaram - C20616" w:date="2019-06-05T16:17:00Z">
        <w:r w:rsidR="004A64D9">
          <w:t xml:space="preserve">.  </w:t>
        </w:r>
      </w:ins>
    </w:p>
    <w:p w14:paraId="7D640241" w14:textId="73475D77" w:rsidR="004A64D9" w:rsidRPr="004A64D9" w:rsidRDefault="004A64D9" w:rsidP="004A64D9">
      <w:pPr>
        <w:pStyle w:val="ListParagraph"/>
        <w:rPr>
          <w:ins w:id="2811" w:author="Raji Shanmugasundaram - C20616" w:date="2019-06-05T16:22:00Z"/>
          <w:color w:val="000000" w:themeColor="text1"/>
        </w:rPr>
      </w:pPr>
      <w:ins w:id="2812" w:author="Raji Shanmugasundaram - C20616" w:date="2019-06-05T16:22:00Z">
        <w:r>
          <w:rPr>
            <w:color w:val="000000" w:themeColor="text1"/>
          </w:rPr>
          <w:t xml:space="preserve">For </w:t>
        </w:r>
      </w:ins>
      <w:ins w:id="2813" w:author="Raji Shanmugasundaram - C20616" w:date="2019-06-05T23:51:00Z">
        <w:r w:rsidR="002D3F5E">
          <w:rPr>
            <w:color w:val="000000" w:themeColor="text1"/>
          </w:rPr>
          <w:t>example:</w:t>
        </w:r>
      </w:ins>
      <w:ins w:id="2814" w:author="Raji Shanmugasundaram - C20616" w:date="2019-06-05T16:22:00Z">
        <w:r w:rsidRPr="004A64D9">
          <w:t xml:space="preserve"> </w:t>
        </w:r>
        <w:r w:rsidRPr="004A64D9">
          <w:rPr>
            <w:color w:val="000000" w:themeColor="text1"/>
          </w:rPr>
          <w:t xml:space="preserve">if the server IP address is 192.168.0.108  replace </w:t>
        </w:r>
      </w:ins>
    </w:p>
    <w:p w14:paraId="00B7665D" w14:textId="77777777" w:rsidR="004A64D9" w:rsidRPr="004A64D9" w:rsidRDefault="004A64D9" w:rsidP="004A64D9">
      <w:pPr>
        <w:pStyle w:val="ListParagraph"/>
        <w:rPr>
          <w:ins w:id="2815" w:author="Raji Shanmugasundaram - C20616" w:date="2019-06-05T16:22:00Z"/>
          <w:color w:val="000000" w:themeColor="text1"/>
        </w:rPr>
      </w:pPr>
      <w:ins w:id="2816" w:author="Raji Shanmugasundaram - C20616" w:date="2019-06-05T16:22:00Z">
        <w:r w:rsidRPr="004A64D9">
          <w:rPr>
            <w:color w:val="000000" w:themeColor="text1"/>
          </w:rPr>
          <w:t xml:space="preserve">         *               x1 with 192</w:t>
        </w:r>
      </w:ins>
    </w:p>
    <w:p w14:paraId="16DE9CE2" w14:textId="1FD6C910" w:rsidR="004A64D9" w:rsidRPr="004A64D9" w:rsidRDefault="004A64D9" w:rsidP="004A64D9">
      <w:pPr>
        <w:pStyle w:val="ListParagraph"/>
        <w:rPr>
          <w:ins w:id="2817" w:author="Raji Shanmugasundaram - C20616" w:date="2019-06-05T16:22:00Z"/>
          <w:color w:val="000000" w:themeColor="text1"/>
        </w:rPr>
      </w:pPr>
      <w:ins w:id="2818" w:author="Raji Shanmugasundaram - C20616" w:date="2019-06-05T16:22:00Z">
        <w:r w:rsidRPr="004A64D9">
          <w:rPr>
            <w:color w:val="000000" w:themeColor="text1"/>
          </w:rPr>
          <w:t xml:space="preserve">         *               x2 with 168</w:t>
        </w:r>
      </w:ins>
    </w:p>
    <w:p w14:paraId="75354C30" w14:textId="375582EB" w:rsidR="004A64D9" w:rsidRPr="004A64D9" w:rsidRDefault="004A64D9" w:rsidP="004A64D9">
      <w:pPr>
        <w:pStyle w:val="ListParagraph"/>
        <w:rPr>
          <w:ins w:id="2819" w:author="Raji Shanmugasundaram - C20616" w:date="2019-06-05T16:22:00Z"/>
          <w:color w:val="000000" w:themeColor="text1"/>
        </w:rPr>
      </w:pPr>
      <w:ins w:id="2820" w:author="Raji Shanmugasundaram - C20616" w:date="2019-06-05T16:22:00Z">
        <w:r w:rsidRPr="004A64D9">
          <w:rPr>
            <w:color w:val="000000" w:themeColor="text1"/>
          </w:rPr>
          <w:t xml:space="preserve">         *               x3 with 0</w:t>
        </w:r>
      </w:ins>
    </w:p>
    <w:p w14:paraId="075D95F6" w14:textId="31148653" w:rsidR="004A64D9" w:rsidRDefault="004A64D9" w:rsidP="004A64D9">
      <w:pPr>
        <w:pStyle w:val="ListParagraph"/>
        <w:rPr>
          <w:ins w:id="2821" w:author="Raji Shanmugasundaram - C20616" w:date="2019-06-05T16:22:00Z"/>
          <w:color w:val="000000" w:themeColor="text1"/>
        </w:rPr>
      </w:pPr>
      <w:ins w:id="2822" w:author="Raji Shanmugasundaram - C20616" w:date="2019-06-05T16:22:00Z">
        <w:r w:rsidRPr="004A64D9">
          <w:rPr>
            <w:color w:val="000000" w:themeColor="text1"/>
          </w:rPr>
          <w:t xml:space="preserve">         *               x4 with 108  </w:t>
        </w:r>
      </w:ins>
    </w:p>
    <w:p w14:paraId="5E5A038F" w14:textId="07B554D0" w:rsidR="009A54C4" w:rsidRDefault="004A64D9">
      <w:pPr>
        <w:pStyle w:val="NumberedList"/>
        <w:rPr>
          <w:ins w:id="2823" w:author="Raji Shanmugasundaram - C20616" w:date="2019-06-05T16:28:00Z"/>
        </w:rPr>
        <w:pPrChange w:id="2824" w:author="Raji Shanmugasundaram - C20616" w:date="2019-06-06T08:39:00Z">
          <w:pPr>
            <w:pStyle w:val="ListParagraph"/>
            <w:numPr>
              <w:numId w:val="38"/>
            </w:numPr>
            <w:ind w:hanging="360"/>
          </w:pPr>
        </w:pPrChange>
      </w:pPr>
      <w:ins w:id="2825" w:author="Raji Shanmugasundaram - C20616" w:date="2019-06-05T16:24:00Z">
        <w:r>
          <w:rPr>
            <w:color w:val="000000" w:themeColor="text1"/>
          </w:rPr>
          <w:t>Find TODO[4]</w:t>
        </w:r>
      </w:ins>
      <w:ins w:id="2826" w:author="Raji Shanmugasundaram - C20616" w:date="2019-06-05T16:25:00Z">
        <w:r w:rsidR="00DA229C">
          <w:rPr>
            <w:color w:val="000000" w:themeColor="text1"/>
          </w:rPr>
          <w:t xml:space="preserve"> and add the below snippet to Open a </w:t>
        </w:r>
      </w:ins>
      <w:ins w:id="2827" w:author="Raji Shanmugasundaram - C20616" w:date="2019-06-06T08:11:00Z">
        <w:r w:rsidR="00E30190">
          <w:rPr>
            <w:color w:val="000000" w:themeColor="text1"/>
          </w:rPr>
          <w:t xml:space="preserve">socket for </w:t>
        </w:r>
      </w:ins>
      <w:proofErr w:type="spellStart"/>
      <w:ins w:id="2828" w:author="Raji Shanmugasundaram - C20616" w:date="2019-06-05T16:25:00Z">
        <w:r w:rsidR="00DA229C">
          <w:rPr>
            <w:color w:val="000000" w:themeColor="text1"/>
          </w:rPr>
          <w:t>TCP_Client</w:t>
        </w:r>
        <w:proofErr w:type="spellEnd"/>
        <w:r w:rsidR="00DA229C">
          <w:rPr>
            <w:color w:val="000000" w:themeColor="text1"/>
          </w:rPr>
          <w:t xml:space="preserve"> </w:t>
        </w:r>
      </w:ins>
      <w:ins w:id="2829" w:author="Raji Shanmugasundaram - C20616" w:date="2019-06-05T16:27:00Z">
        <w:r w:rsidR="009A54C4">
          <w:rPr>
            <w:color w:val="000000" w:themeColor="text1"/>
          </w:rPr>
          <w:t xml:space="preserve">. </w:t>
        </w:r>
      </w:ins>
      <w:ins w:id="2830" w:author="Raji Shanmugasundaram - C20616" w:date="2019-06-05T16:28:00Z">
        <w:r w:rsidR="009A54C4">
          <w:t>Code can be inserted either by typing or copy and paste the code which is provided for your convenience at the end of the file (</w:t>
        </w:r>
        <w:proofErr w:type="spellStart"/>
        <w:r w:rsidR="009A54C4">
          <w:t>app.c</w:t>
        </w:r>
        <w:proofErr w:type="spellEnd"/>
        <w:r w:rsidR="009A54C4">
          <w:t xml:space="preserve">). </w:t>
        </w:r>
      </w:ins>
    </w:p>
    <w:p w14:paraId="7A273973" w14:textId="77777777" w:rsidR="00DA229C" w:rsidRPr="00DA229C" w:rsidRDefault="00DA229C">
      <w:pPr>
        <w:pStyle w:val="IntenseQuote"/>
        <w:rPr>
          <w:ins w:id="2831" w:author="Raji Shanmugasundaram - C20616" w:date="2019-06-05T16:26:00Z"/>
        </w:rPr>
        <w:pPrChange w:id="2832" w:author="Raji Shanmugasundaram - C20616" w:date="2019-06-05T16:26:00Z">
          <w:pPr>
            <w:pStyle w:val="ListParagraph"/>
            <w:numPr>
              <w:numId w:val="38"/>
            </w:numPr>
            <w:ind w:hanging="360"/>
          </w:pPr>
        </w:pPrChange>
      </w:pPr>
      <w:proofErr w:type="spellStart"/>
      <w:ins w:id="2833" w:author="Raji Shanmugasundaram - C20616" w:date="2019-06-05T16:26:00Z">
        <w:r w:rsidRPr="00DA229C">
          <w:t>appData.socket</w:t>
        </w:r>
        <w:proofErr w:type="spellEnd"/>
        <w:r w:rsidRPr="00DA229C">
          <w:t xml:space="preserve"> = </w:t>
        </w:r>
        <w:proofErr w:type="spellStart"/>
        <w:r w:rsidRPr="00DA229C">
          <w:t>TCPIP_TCP_ClientOpen</w:t>
        </w:r>
        <w:proofErr w:type="spellEnd"/>
        <w:r w:rsidRPr="00DA229C">
          <w:t>(IP_ADDRESS_TYPE_IPV4,</w:t>
        </w:r>
      </w:ins>
    </w:p>
    <w:p w14:paraId="4DD3DCD3" w14:textId="77777777" w:rsidR="00DA229C" w:rsidRPr="00DA229C" w:rsidRDefault="00DA229C">
      <w:pPr>
        <w:pStyle w:val="IntenseQuote"/>
        <w:rPr>
          <w:ins w:id="2834" w:author="Raji Shanmugasundaram - C20616" w:date="2019-06-05T16:26:00Z"/>
        </w:rPr>
        <w:pPrChange w:id="2835" w:author="Raji Shanmugasundaram - C20616" w:date="2019-06-05T16:26:00Z">
          <w:pPr>
            <w:pStyle w:val="ListParagraph"/>
            <w:numPr>
              <w:numId w:val="38"/>
            </w:numPr>
            <w:ind w:hanging="360"/>
          </w:pPr>
        </w:pPrChange>
      </w:pPr>
      <w:ins w:id="2836" w:author="Raji Shanmugasundaram - C20616" w:date="2019-06-05T16:26:00Z">
        <w:r w:rsidRPr="00DA229C">
          <w:t xml:space="preserve">                    </w:t>
        </w:r>
        <w:proofErr w:type="spellStart"/>
        <w:r w:rsidRPr="00DA229C">
          <w:t>appData.port</w:t>
        </w:r>
        <w:proofErr w:type="spellEnd"/>
        <w:r w:rsidRPr="00DA229C">
          <w:t>,</w:t>
        </w:r>
      </w:ins>
    </w:p>
    <w:p w14:paraId="10E33946" w14:textId="53CB61CB" w:rsidR="00DA229C" w:rsidRDefault="00DA229C">
      <w:pPr>
        <w:pStyle w:val="IntenseQuote"/>
        <w:rPr>
          <w:ins w:id="2837" w:author="Raji Shanmugasundaram - C20616" w:date="2019-06-05T16:26:00Z"/>
        </w:rPr>
        <w:pPrChange w:id="2838" w:author="Raji Shanmugasundaram - C20616" w:date="2019-06-05T16:26:00Z">
          <w:pPr>
            <w:pStyle w:val="ListParagraph"/>
            <w:numPr>
              <w:numId w:val="38"/>
            </w:numPr>
            <w:ind w:hanging="360"/>
          </w:pPr>
        </w:pPrChange>
      </w:pPr>
      <w:ins w:id="2839" w:author="Raji Shanmugasundaram - C20616" w:date="2019-06-05T16:26:00Z">
        <w:r w:rsidRPr="00DA229C">
          <w:t xml:space="preserve">                    (IP_MULTI_ADDRESS*) &amp; </w:t>
        </w:r>
        <w:proofErr w:type="spellStart"/>
        <w:r w:rsidRPr="00DA229C">
          <w:t>addr</w:t>
        </w:r>
        <w:proofErr w:type="spellEnd"/>
        <w:r w:rsidRPr="00DA229C">
          <w:t>);</w:t>
        </w:r>
      </w:ins>
    </w:p>
    <w:p w14:paraId="353C909D" w14:textId="77777777" w:rsidR="003628FE" w:rsidRPr="003628FE" w:rsidRDefault="009A54C4">
      <w:pPr>
        <w:pStyle w:val="NumberedList"/>
        <w:rPr>
          <w:ins w:id="2840" w:author="Raji Shanmugasundaram - C20616" w:date="2019-06-06T08:31:00Z"/>
          <w:rPrChange w:id="2841" w:author="Raji Shanmugasundaram - C20616" w:date="2019-06-06T08:31:00Z">
            <w:rPr>
              <w:ins w:id="2842" w:author="Raji Shanmugasundaram - C20616" w:date="2019-06-06T08:31:00Z"/>
              <w:color w:val="000000" w:themeColor="text1"/>
            </w:rPr>
          </w:rPrChange>
        </w:rPr>
        <w:pPrChange w:id="2843" w:author="Raji Shanmugasundaram - C20616" w:date="2019-06-06T08:39:00Z">
          <w:pPr>
            <w:pStyle w:val="ListParagraph"/>
            <w:numPr>
              <w:numId w:val="38"/>
            </w:numPr>
            <w:ind w:hanging="360"/>
          </w:pPr>
        </w:pPrChange>
      </w:pPr>
      <w:ins w:id="2844" w:author="Raji Shanmugasundaram - C20616" w:date="2019-06-05T16:28:00Z">
        <w:r>
          <w:t xml:space="preserve">Find TODO[5] and add the below snippet to </w:t>
        </w:r>
      </w:ins>
      <w:ins w:id="2845" w:author="Raji Shanmugasundaram - C20616" w:date="2019-06-05T16:32:00Z">
        <w:r>
          <w:t>check the</w:t>
        </w:r>
      </w:ins>
      <w:ins w:id="2846" w:author="Raji Shanmugasundaram - C20616" w:date="2019-06-05T16:28:00Z">
        <w:r>
          <w:t xml:space="preserve"> TCP</w:t>
        </w:r>
      </w:ins>
      <w:ins w:id="2847" w:author="Raji Shanmugasundaram - C20616" w:date="2019-06-05T16:32:00Z">
        <w:r>
          <w:t xml:space="preserve"> connection</w:t>
        </w:r>
      </w:ins>
      <w:ins w:id="2848" w:author="Raji Shanmugasundaram - C20616" w:date="2019-06-06T08:12:00Z">
        <w:r w:rsidR="00E30190">
          <w:t xml:space="preserve"> is established</w:t>
        </w:r>
      </w:ins>
      <w:ins w:id="2849" w:author="Raji Shanmugasundaram - C20616" w:date="2019-06-05T16:28:00Z">
        <w:r>
          <w:t xml:space="preserve"> </w:t>
        </w:r>
      </w:ins>
      <w:ins w:id="2850" w:author="Raji Shanmugasundaram - C20616" w:date="2019-06-06T08:31:00Z">
        <w:r w:rsidR="003628FE">
          <w:t>0</w:t>
        </w:r>
      </w:ins>
      <w:ins w:id="2851" w:author="Raji Shanmugasundaram - C20616" w:date="2019-06-05T16:28:00Z">
        <w:r>
          <w:t>.</w:t>
        </w:r>
      </w:ins>
    </w:p>
    <w:p w14:paraId="516568D4" w14:textId="77777777" w:rsidR="003628FE" w:rsidRDefault="003628FE" w:rsidP="003628FE">
      <w:pPr>
        <w:pStyle w:val="ListParagraph"/>
        <w:rPr>
          <w:ins w:id="2852" w:author="Raji Shanmugasundaram - C20616" w:date="2019-06-06T08:31:00Z"/>
        </w:rPr>
      </w:pPr>
      <w:ins w:id="2853" w:author="Raji Shanmugasundaram - C20616" w:date="2019-06-06T08:30:00Z">
        <w:r>
          <w:rPr>
            <w:color w:val="000000" w:themeColor="text1"/>
          </w:rPr>
          <w:t>Insert the code in the line mentioned as</w:t>
        </w:r>
      </w:ins>
      <w:ins w:id="2854" w:author="Raji Shanmugasundaram - C20616" w:date="2019-06-05T16:28:00Z">
        <w:r w:rsidR="009A54C4">
          <w:rPr>
            <w:color w:val="000000" w:themeColor="text1"/>
          </w:rPr>
          <w:t xml:space="preserve"> </w:t>
        </w:r>
      </w:ins>
      <w:ins w:id="2855" w:author="Raji Shanmugasundaram - C20616" w:date="2019-06-06T08:29:00Z">
        <w:r w:rsidR="00F3661D" w:rsidRPr="008A0885">
          <w:rPr>
            <w:b/>
            <w:bCs/>
            <w:i/>
            <w:iCs/>
          </w:rPr>
          <w:t>“//&lt;--Insert the solution for TODO</w:t>
        </w:r>
      </w:ins>
      <w:ins w:id="2856" w:author="Raji Shanmugasundaram - C20616" w:date="2019-06-06T08:30:00Z">
        <w:r>
          <w:rPr>
            <w:b/>
            <w:bCs/>
            <w:i/>
            <w:iCs/>
          </w:rPr>
          <w:t>[</w:t>
        </w:r>
      </w:ins>
      <w:ins w:id="2857" w:author="Raji Shanmugasundaram - C20616" w:date="2019-06-06T08:29:00Z">
        <w:r>
          <w:rPr>
            <w:b/>
            <w:bCs/>
            <w:i/>
            <w:iCs/>
          </w:rPr>
          <w:t>5</w:t>
        </w:r>
        <w:r w:rsidR="00F3661D" w:rsidRPr="008A0885">
          <w:rPr>
            <w:b/>
            <w:bCs/>
            <w:i/>
            <w:iCs/>
          </w:rPr>
          <w:t>] starting on this line”</w:t>
        </w:r>
        <w:r w:rsidR="00F3661D">
          <w:t xml:space="preserve"> </w:t>
        </w:r>
      </w:ins>
    </w:p>
    <w:p w14:paraId="048D54D7" w14:textId="6F84B6CA" w:rsidR="009A54C4" w:rsidRDefault="009A54C4">
      <w:pPr>
        <w:pStyle w:val="ListParagraph"/>
        <w:rPr>
          <w:ins w:id="2858" w:author="Raji Shanmugasundaram - C20616" w:date="2019-06-05T16:33:00Z"/>
        </w:rPr>
        <w:pPrChange w:id="2859" w:author="Raji Shanmugasundaram - C20616" w:date="2019-06-06T08:31:00Z">
          <w:pPr>
            <w:pStyle w:val="ListParagraph"/>
            <w:numPr>
              <w:numId w:val="38"/>
            </w:numPr>
            <w:ind w:hanging="360"/>
          </w:pPr>
        </w:pPrChange>
      </w:pPr>
      <w:ins w:id="2860" w:author="Raji Shanmugasundaram - C20616" w:date="2019-06-05T16:28:00Z">
        <w:r>
          <w:t>Code can be inserted either by typing or copy and paste the code which is provided for your convenience at the end of the file (</w:t>
        </w:r>
        <w:proofErr w:type="spellStart"/>
        <w:r>
          <w:t>app.c</w:t>
        </w:r>
        <w:proofErr w:type="spellEnd"/>
        <w:r>
          <w:t xml:space="preserve">). </w:t>
        </w:r>
      </w:ins>
    </w:p>
    <w:p w14:paraId="34CBDDD4" w14:textId="7352AB41" w:rsidR="009A54C4" w:rsidRDefault="009A54C4">
      <w:pPr>
        <w:pStyle w:val="IntenseQuote"/>
        <w:rPr>
          <w:ins w:id="2861" w:author="Raji Shanmugasundaram - C20616" w:date="2019-06-05T16:28:00Z"/>
        </w:rPr>
        <w:pPrChange w:id="2862" w:author="Raji Shanmugasundaram - C20616" w:date="2019-06-05T16:33:00Z">
          <w:pPr>
            <w:pStyle w:val="ListParagraph"/>
            <w:numPr>
              <w:numId w:val="38"/>
            </w:numPr>
            <w:ind w:hanging="360"/>
          </w:pPr>
        </w:pPrChange>
      </w:pPr>
      <w:ins w:id="2863" w:author="Raji Shanmugasundaram - C20616" w:date="2019-06-05T16:33:00Z">
        <w:r w:rsidRPr="009A54C4">
          <w:lastRenderedPageBreak/>
          <w:t>if (!</w:t>
        </w:r>
        <w:proofErr w:type="spellStart"/>
        <w:r w:rsidRPr="009A54C4">
          <w:t>TCPIP_TCP_IsConnected</w:t>
        </w:r>
        <w:proofErr w:type="spellEnd"/>
        <w:r w:rsidRPr="009A54C4">
          <w:t>(</w:t>
        </w:r>
        <w:proofErr w:type="spellStart"/>
        <w:r w:rsidRPr="009A54C4">
          <w:t>appData.socket</w:t>
        </w:r>
        <w:proofErr w:type="spellEnd"/>
        <w:r w:rsidRPr="009A54C4">
          <w:t>))</w:t>
        </w:r>
      </w:ins>
    </w:p>
    <w:p w14:paraId="7B234FDC" w14:textId="77777777" w:rsidR="003628FE" w:rsidRPr="003628FE" w:rsidRDefault="00F3661D">
      <w:pPr>
        <w:pStyle w:val="NumberedList"/>
        <w:rPr>
          <w:ins w:id="2864" w:author="Raji Shanmugasundaram - C20616" w:date="2019-06-06T08:31:00Z"/>
          <w:rPrChange w:id="2865" w:author="Raji Shanmugasundaram - C20616" w:date="2019-06-06T08:31:00Z">
            <w:rPr>
              <w:ins w:id="2866" w:author="Raji Shanmugasundaram - C20616" w:date="2019-06-06T08:31:00Z"/>
              <w:color w:val="000000" w:themeColor="text1"/>
            </w:rPr>
          </w:rPrChange>
        </w:rPr>
        <w:pPrChange w:id="2867" w:author="Raji Shanmugasundaram - C20616" w:date="2019-06-06T08:39:00Z">
          <w:pPr>
            <w:pStyle w:val="ListParagraph"/>
            <w:numPr>
              <w:numId w:val="38"/>
            </w:numPr>
            <w:ind w:hanging="360"/>
          </w:pPr>
        </w:pPrChange>
      </w:pPr>
      <w:ins w:id="2868" w:author="Raji Shanmugasundaram - C20616" w:date="2019-06-06T08:17:00Z">
        <w:r>
          <w:t xml:space="preserve">Find TODO[6] and add the below snippet to check the TCP connection is established . </w:t>
        </w:r>
      </w:ins>
    </w:p>
    <w:p w14:paraId="26A70A13" w14:textId="77777777" w:rsidR="003628FE" w:rsidRPr="003628FE" w:rsidRDefault="003628FE">
      <w:pPr>
        <w:pStyle w:val="ListParagraph"/>
        <w:rPr>
          <w:ins w:id="2869" w:author="Raji Shanmugasundaram - C20616" w:date="2019-06-06T08:31:00Z"/>
          <w:rPrChange w:id="2870" w:author="Raji Shanmugasundaram - C20616" w:date="2019-06-06T08:31:00Z">
            <w:rPr>
              <w:ins w:id="2871" w:author="Raji Shanmugasundaram - C20616" w:date="2019-06-06T08:31:00Z"/>
              <w:b/>
              <w:bCs/>
              <w:i/>
              <w:iCs/>
            </w:rPr>
          </w:rPrChange>
        </w:rPr>
        <w:pPrChange w:id="2872" w:author="Raji Shanmugasundaram - C20616" w:date="2019-06-06T08:31:00Z">
          <w:pPr>
            <w:pStyle w:val="ListParagraph"/>
            <w:numPr>
              <w:numId w:val="38"/>
            </w:numPr>
            <w:ind w:hanging="360"/>
          </w:pPr>
        </w:pPrChange>
      </w:pPr>
      <w:ins w:id="2873" w:author="Raji Shanmugasundaram - C20616" w:date="2019-06-06T08:31:00Z">
        <w:r>
          <w:rPr>
            <w:color w:val="000000" w:themeColor="text1"/>
          </w:rPr>
          <w:t xml:space="preserve">Insert the code in the line mentioned as </w:t>
        </w:r>
        <w:r w:rsidRPr="008A0885">
          <w:rPr>
            <w:b/>
            <w:bCs/>
            <w:i/>
            <w:iCs/>
          </w:rPr>
          <w:t>“//&lt;--Insert the solution for TODO</w:t>
        </w:r>
        <w:r>
          <w:rPr>
            <w:b/>
            <w:bCs/>
            <w:i/>
            <w:iCs/>
          </w:rPr>
          <w:t>[6</w:t>
        </w:r>
        <w:r w:rsidRPr="008A0885">
          <w:rPr>
            <w:b/>
            <w:bCs/>
            <w:i/>
            <w:iCs/>
          </w:rPr>
          <w:t>] starting on this line”</w:t>
        </w:r>
      </w:ins>
    </w:p>
    <w:p w14:paraId="4F7DA9F5" w14:textId="22EAD982" w:rsidR="00F3661D" w:rsidRDefault="00F3661D">
      <w:pPr>
        <w:pStyle w:val="ListParagraph"/>
        <w:rPr>
          <w:ins w:id="2874" w:author="Raji Shanmugasundaram - C20616" w:date="2019-06-06T08:17:00Z"/>
        </w:rPr>
        <w:pPrChange w:id="2875" w:author="Raji Shanmugasundaram - C20616" w:date="2019-06-06T08:31:00Z">
          <w:pPr>
            <w:pStyle w:val="ListParagraph"/>
            <w:numPr>
              <w:numId w:val="38"/>
            </w:numPr>
            <w:ind w:hanging="360"/>
          </w:pPr>
        </w:pPrChange>
      </w:pPr>
      <w:ins w:id="2876" w:author="Raji Shanmugasundaram - C20616" w:date="2019-06-06T08:17:00Z">
        <w:r>
          <w:t>Code can be inserted either by typing or copy and paste the code which is provided for your convenience at the end of the file (</w:t>
        </w:r>
        <w:proofErr w:type="spellStart"/>
        <w:r>
          <w:t>app.c</w:t>
        </w:r>
        <w:proofErr w:type="spellEnd"/>
        <w:r>
          <w:t xml:space="preserve">). </w:t>
        </w:r>
      </w:ins>
    </w:p>
    <w:p w14:paraId="0EC5A5FE" w14:textId="77777777" w:rsidR="00F3661D" w:rsidRDefault="00F3661D" w:rsidP="00DA229C">
      <w:pPr>
        <w:pStyle w:val="ListParagraph"/>
        <w:rPr>
          <w:ins w:id="2877" w:author="Raji Shanmugasundaram - C20616" w:date="2019-06-06T08:17:00Z"/>
          <w:color w:val="000000" w:themeColor="text1"/>
        </w:rPr>
      </w:pPr>
    </w:p>
    <w:p w14:paraId="73E6C1C2" w14:textId="726E5BD3" w:rsidR="00DA229C" w:rsidRPr="00DA229C" w:rsidRDefault="00F3661D">
      <w:pPr>
        <w:pStyle w:val="IntenseQuote"/>
        <w:rPr>
          <w:ins w:id="2878" w:author="Raji Shanmugasundaram - C20616" w:date="2019-06-05T16:22:00Z"/>
          <w:rPrChange w:id="2879" w:author="Raji Shanmugasundaram - C20616" w:date="2019-06-05T16:25:00Z">
            <w:rPr>
              <w:ins w:id="2880" w:author="Raji Shanmugasundaram - C20616" w:date="2019-06-05T16:22:00Z"/>
            </w:rPr>
          </w:rPrChange>
        </w:rPr>
        <w:pPrChange w:id="2881" w:author="Raji Shanmugasundaram - C20616" w:date="2019-06-06T08:17:00Z">
          <w:pPr>
            <w:pStyle w:val="ListParagraph"/>
          </w:pPr>
        </w:pPrChange>
      </w:pPr>
      <w:ins w:id="2882" w:author="Raji Shanmugasundaram - C20616" w:date="2019-06-06T08:17:00Z">
        <w:r w:rsidRPr="00F3661D">
          <w:t>if (</w:t>
        </w:r>
        <w:proofErr w:type="spellStart"/>
        <w:r w:rsidRPr="00F3661D">
          <w:t>TCPIP_TCP_PutIsReady</w:t>
        </w:r>
        <w:proofErr w:type="spellEnd"/>
        <w:r w:rsidRPr="00F3661D">
          <w:t>(</w:t>
        </w:r>
        <w:proofErr w:type="spellStart"/>
        <w:r w:rsidRPr="00F3661D">
          <w:t>appData.socket</w:t>
        </w:r>
        <w:proofErr w:type="spellEnd"/>
        <w:r w:rsidRPr="00F3661D">
          <w:t>) == 0)</w:t>
        </w:r>
      </w:ins>
    </w:p>
    <w:p w14:paraId="2B45D54C" w14:textId="77777777" w:rsidR="004A64D9" w:rsidRPr="008A0885" w:rsidRDefault="004A64D9">
      <w:pPr>
        <w:pStyle w:val="ListParagraph"/>
        <w:rPr>
          <w:ins w:id="2883" w:author="Raji Shanmugasundaram - C20616" w:date="2019-06-05T16:09:00Z"/>
          <w:color w:val="000000" w:themeColor="text1"/>
        </w:rPr>
        <w:pPrChange w:id="2884" w:author="Raji Shanmugasundaram - C20616" w:date="2019-06-05T16:17:00Z">
          <w:pPr>
            <w:pStyle w:val="ListParagraph"/>
            <w:numPr>
              <w:numId w:val="38"/>
            </w:numPr>
            <w:ind w:hanging="360"/>
          </w:pPr>
        </w:pPrChange>
      </w:pPr>
    </w:p>
    <w:p w14:paraId="05548E81" w14:textId="77777777" w:rsidR="00296436" w:rsidRDefault="00296436" w:rsidP="00595A8D">
      <w:pPr>
        <w:rPr>
          <w:ins w:id="2885" w:author="Raji Shanmugasundaram - C20616" w:date="2019-06-05T16:08:00Z"/>
        </w:rPr>
      </w:pPr>
    </w:p>
    <w:p w14:paraId="373E2060" w14:textId="77777777" w:rsidR="003628FE" w:rsidRPr="003628FE" w:rsidRDefault="00F3661D">
      <w:pPr>
        <w:pStyle w:val="NumberedList"/>
        <w:rPr>
          <w:ins w:id="2886" w:author="Raji Shanmugasundaram - C20616" w:date="2019-06-06T08:32:00Z"/>
          <w:rPrChange w:id="2887" w:author="Raji Shanmugasundaram - C20616" w:date="2019-06-06T08:32:00Z">
            <w:rPr>
              <w:ins w:id="2888" w:author="Raji Shanmugasundaram - C20616" w:date="2019-06-06T08:32:00Z"/>
              <w:color w:val="000000" w:themeColor="text1"/>
            </w:rPr>
          </w:rPrChange>
        </w:rPr>
        <w:pPrChange w:id="2889" w:author="Raji Shanmugasundaram - C20616" w:date="2019-06-06T08:40:00Z">
          <w:pPr>
            <w:pStyle w:val="ListParagraph"/>
            <w:numPr>
              <w:numId w:val="38"/>
            </w:numPr>
            <w:ind w:hanging="360"/>
          </w:pPr>
        </w:pPrChange>
      </w:pPr>
      <w:ins w:id="2890" w:author="Raji Shanmugasundaram - C20616" w:date="2019-06-06T08:18:00Z">
        <w:r>
          <w:t xml:space="preserve">Find TODO[7] and add the below snippet to send the </w:t>
        </w:r>
      </w:ins>
      <w:ins w:id="2891" w:author="Raji Shanmugasundaram - C20616" w:date="2019-06-06T08:19:00Z">
        <w:r>
          <w:t xml:space="preserve">message to the common server once a </w:t>
        </w:r>
      </w:ins>
      <w:ins w:id="2892" w:author="Raji Shanmugasundaram - C20616" w:date="2019-06-06T08:18:00Z">
        <w:r>
          <w:t xml:space="preserve"> TCP connection</w:t>
        </w:r>
      </w:ins>
      <w:ins w:id="2893" w:author="Raji Shanmugasundaram - C20616" w:date="2019-06-06T08:19:00Z">
        <w:r>
          <w:t xml:space="preserve"> at port 80 </w:t>
        </w:r>
      </w:ins>
      <w:ins w:id="2894" w:author="Raji Shanmugasundaram - C20616" w:date="2019-06-06T08:18:00Z">
        <w:r>
          <w:t xml:space="preserve"> is established . </w:t>
        </w:r>
      </w:ins>
    </w:p>
    <w:p w14:paraId="615F81E8" w14:textId="6625125B" w:rsidR="003628FE" w:rsidRPr="003628FE" w:rsidRDefault="003628FE">
      <w:pPr>
        <w:pStyle w:val="ListParagraph"/>
        <w:rPr>
          <w:ins w:id="2895" w:author="Raji Shanmugasundaram - C20616" w:date="2019-06-06T08:31:00Z"/>
          <w:rPrChange w:id="2896" w:author="Raji Shanmugasundaram - C20616" w:date="2019-06-06T08:31:00Z">
            <w:rPr>
              <w:ins w:id="2897" w:author="Raji Shanmugasundaram - C20616" w:date="2019-06-06T08:31:00Z"/>
              <w:color w:val="000000" w:themeColor="text1"/>
            </w:rPr>
          </w:rPrChange>
        </w:rPr>
        <w:pPrChange w:id="2898" w:author="Raji Shanmugasundaram - C20616" w:date="2019-06-06T08:32:00Z">
          <w:pPr>
            <w:pStyle w:val="ListParagraph"/>
            <w:numPr>
              <w:numId w:val="38"/>
            </w:numPr>
            <w:ind w:hanging="360"/>
          </w:pPr>
        </w:pPrChange>
      </w:pPr>
      <w:ins w:id="2899" w:author="Raji Shanmugasundaram - C20616" w:date="2019-06-06T08:31:00Z">
        <w:r>
          <w:rPr>
            <w:color w:val="000000" w:themeColor="text1"/>
          </w:rPr>
          <w:t xml:space="preserve">Insert the code in the line mentioned as </w:t>
        </w:r>
        <w:r w:rsidRPr="008A0885">
          <w:rPr>
            <w:b/>
            <w:bCs/>
            <w:i/>
            <w:iCs/>
          </w:rPr>
          <w:t>“//&lt;--Insert the solution for TODO</w:t>
        </w:r>
        <w:r>
          <w:rPr>
            <w:b/>
            <w:bCs/>
            <w:i/>
            <w:iCs/>
          </w:rPr>
          <w:t>[7</w:t>
        </w:r>
        <w:r w:rsidRPr="008A0885">
          <w:rPr>
            <w:b/>
            <w:bCs/>
            <w:i/>
            <w:iCs/>
          </w:rPr>
          <w:t>] starting on this line”</w:t>
        </w:r>
      </w:ins>
    </w:p>
    <w:p w14:paraId="6F5C8801" w14:textId="713A3711" w:rsidR="00F3661D" w:rsidRDefault="00F3661D">
      <w:pPr>
        <w:pStyle w:val="ListParagraph"/>
        <w:rPr>
          <w:ins w:id="2900" w:author="Raji Shanmugasundaram - C20616" w:date="2019-06-06T08:19:00Z"/>
        </w:rPr>
        <w:pPrChange w:id="2901" w:author="Raji Shanmugasundaram - C20616" w:date="2019-06-06T08:31:00Z">
          <w:pPr>
            <w:pStyle w:val="ListParagraph"/>
            <w:numPr>
              <w:numId w:val="38"/>
            </w:numPr>
            <w:ind w:hanging="360"/>
          </w:pPr>
        </w:pPrChange>
      </w:pPr>
      <w:ins w:id="2902" w:author="Raji Shanmugasundaram - C20616" w:date="2019-06-06T08:18:00Z">
        <w:r>
          <w:t>Code can be inserted either by typing or copy and paste the code which is provided for your convenience at the end of the file (</w:t>
        </w:r>
        <w:proofErr w:type="spellStart"/>
        <w:r>
          <w:t>app.c</w:t>
        </w:r>
        <w:proofErr w:type="spellEnd"/>
        <w:r>
          <w:t xml:space="preserve">). </w:t>
        </w:r>
      </w:ins>
    </w:p>
    <w:p w14:paraId="59954BE5" w14:textId="160F2D3A" w:rsidR="00F3661D" w:rsidRDefault="00F3661D">
      <w:pPr>
        <w:pStyle w:val="IntenseQuote"/>
        <w:rPr>
          <w:ins w:id="2903" w:author="Raji Shanmugasundaram - C20616" w:date="2019-06-06T08:19:00Z"/>
        </w:rPr>
        <w:pPrChange w:id="2904" w:author="Raji Shanmugasundaram - C20616" w:date="2019-06-06T08:19:00Z">
          <w:pPr>
            <w:pStyle w:val="ListParagraph"/>
          </w:pPr>
        </w:pPrChange>
      </w:pPr>
      <w:proofErr w:type="spellStart"/>
      <w:ins w:id="2905" w:author="Raji Shanmugasundaram - C20616" w:date="2019-06-06T08:19:00Z">
        <w:r>
          <w:t>sprintf</w:t>
        </w:r>
        <w:proofErr w:type="spellEnd"/>
        <w:r>
          <w:t xml:space="preserve">(buffer, "MSG:%d from %s : %s is empty", (int) </w:t>
        </w:r>
        <w:proofErr w:type="spellStart"/>
        <w:r>
          <w:t>MessageCounter</w:t>
        </w:r>
        <w:proofErr w:type="spellEnd"/>
        <w:r>
          <w:t xml:space="preserve">++, (char *) </w:t>
        </w:r>
      </w:ins>
      <w:ins w:id="2906" w:author="Raji Shanmugasundaram - C20616" w:date="2019-06-06T08:20:00Z">
        <w:r>
          <w:t xml:space="preserve">    </w:t>
        </w:r>
      </w:ins>
      <w:ins w:id="2907" w:author="Raji Shanmugasundaram - C20616" w:date="2019-06-06T08:19:00Z">
        <w:r>
          <w:t>TCPIP_HOSTS_CONFIGURATION[0].</w:t>
        </w:r>
        <w:proofErr w:type="spellStart"/>
        <w:r>
          <w:t>macAddr</w:t>
        </w:r>
        <w:proofErr w:type="spellEnd"/>
        <w:r>
          <w:t xml:space="preserve">, (char *) </w:t>
        </w:r>
        <w:proofErr w:type="spellStart"/>
        <w:r>
          <w:t>VM_Items</w:t>
        </w:r>
        <w:proofErr w:type="spellEnd"/>
        <w:r>
          <w:t>[</w:t>
        </w:r>
        <w:proofErr w:type="spellStart"/>
        <w:r>
          <w:t>bay_index</w:t>
        </w:r>
        <w:proofErr w:type="spellEnd"/>
        <w:r>
          <w:t xml:space="preserve"> - 1]);</w:t>
        </w:r>
      </w:ins>
    </w:p>
    <w:p w14:paraId="4F8D76C5" w14:textId="77777777" w:rsidR="00F3661D" w:rsidRDefault="00F3661D">
      <w:pPr>
        <w:pStyle w:val="IntenseQuote"/>
        <w:rPr>
          <w:ins w:id="2908" w:author="Raji Shanmugasundaram - C20616" w:date="2019-06-06T08:19:00Z"/>
        </w:rPr>
        <w:pPrChange w:id="2909" w:author="Raji Shanmugasundaram - C20616" w:date="2019-06-06T08:19:00Z">
          <w:pPr>
            <w:pStyle w:val="ListParagraph"/>
          </w:pPr>
        </w:pPrChange>
      </w:pPr>
      <w:ins w:id="2910" w:author="Raji Shanmugasundaram - C20616" w:date="2019-06-06T08:19:00Z">
        <w:r>
          <w:t xml:space="preserve">            SYS_CONSOLE_PRINT("Sending message: %s\r\n", buffer);</w:t>
        </w:r>
      </w:ins>
    </w:p>
    <w:p w14:paraId="3A0C91A6" w14:textId="01123099" w:rsidR="00F3661D" w:rsidRDefault="00F3661D">
      <w:pPr>
        <w:pStyle w:val="IntenseQuote"/>
        <w:rPr>
          <w:ins w:id="2911" w:author="Raji Shanmugasundaram - C20616" w:date="2019-06-06T08:18:00Z"/>
        </w:rPr>
        <w:pPrChange w:id="2912" w:author="Raji Shanmugasundaram - C20616" w:date="2019-06-06T08:19:00Z">
          <w:pPr>
            <w:pStyle w:val="ListParagraph"/>
            <w:numPr>
              <w:numId w:val="38"/>
            </w:numPr>
            <w:ind w:hanging="360"/>
          </w:pPr>
        </w:pPrChange>
      </w:pPr>
      <w:ins w:id="2913" w:author="Raji Shanmugasundaram - C20616" w:date="2019-06-06T08:19:00Z">
        <w:r>
          <w:t xml:space="preserve">            </w:t>
        </w:r>
        <w:proofErr w:type="spellStart"/>
        <w:r>
          <w:t>TCPIP_TCP_ArrayPut</w:t>
        </w:r>
        <w:proofErr w:type="spellEnd"/>
        <w:r>
          <w:t>(</w:t>
        </w:r>
        <w:proofErr w:type="spellStart"/>
        <w:r>
          <w:t>appData.socket</w:t>
        </w:r>
        <w:proofErr w:type="spellEnd"/>
        <w:r>
          <w:t xml:space="preserve">, (uint8_t*) buffer, </w:t>
        </w:r>
        <w:proofErr w:type="spellStart"/>
        <w:r>
          <w:t>strlen</w:t>
        </w:r>
        <w:proofErr w:type="spellEnd"/>
        <w:r>
          <w:t>(buffer));</w:t>
        </w:r>
      </w:ins>
    </w:p>
    <w:p w14:paraId="21EC24BE" w14:textId="77777777" w:rsidR="003628FE" w:rsidRPr="003628FE" w:rsidRDefault="00F3661D">
      <w:pPr>
        <w:pStyle w:val="NumberedList"/>
        <w:rPr>
          <w:ins w:id="2914" w:author="Raji Shanmugasundaram - C20616" w:date="2019-06-06T08:32:00Z"/>
          <w:rPrChange w:id="2915" w:author="Raji Shanmugasundaram - C20616" w:date="2019-06-06T08:32:00Z">
            <w:rPr>
              <w:ins w:id="2916" w:author="Raji Shanmugasundaram - C20616" w:date="2019-06-06T08:32:00Z"/>
              <w:color w:val="000000" w:themeColor="text1"/>
            </w:rPr>
          </w:rPrChange>
        </w:rPr>
        <w:pPrChange w:id="2917" w:author="Raji Shanmugasundaram - C20616" w:date="2019-06-06T08:40:00Z">
          <w:pPr>
            <w:pStyle w:val="ListParagraph"/>
            <w:numPr>
              <w:numId w:val="38"/>
            </w:numPr>
            <w:ind w:hanging="360"/>
          </w:pPr>
        </w:pPrChange>
      </w:pPr>
      <w:ins w:id="2918" w:author="Raji Shanmugasundaram - C20616" w:date="2019-06-06T08:23:00Z">
        <w:r>
          <w:t>Find TODO[8] and add the below snippet to close the TCP Client socket.</w:t>
        </w:r>
      </w:ins>
    </w:p>
    <w:p w14:paraId="578A0E35" w14:textId="6E64D475" w:rsidR="003628FE" w:rsidRPr="003628FE" w:rsidRDefault="00F3661D">
      <w:pPr>
        <w:pStyle w:val="ListParagraph"/>
        <w:rPr>
          <w:ins w:id="2919" w:author="Raji Shanmugasundaram - C20616" w:date="2019-06-06T08:32:00Z"/>
          <w:rPrChange w:id="2920" w:author="Raji Shanmugasundaram - C20616" w:date="2019-06-06T08:32:00Z">
            <w:rPr>
              <w:ins w:id="2921" w:author="Raji Shanmugasundaram - C20616" w:date="2019-06-06T08:32:00Z"/>
              <w:color w:val="000000" w:themeColor="text1"/>
            </w:rPr>
          </w:rPrChange>
        </w:rPr>
        <w:pPrChange w:id="2922" w:author="Raji Shanmugasundaram - C20616" w:date="2019-06-06T08:33:00Z">
          <w:pPr>
            <w:pStyle w:val="ListParagraph"/>
            <w:numPr>
              <w:numId w:val="38"/>
            </w:numPr>
            <w:ind w:hanging="360"/>
          </w:pPr>
        </w:pPrChange>
      </w:pPr>
      <w:ins w:id="2923" w:author="Raji Shanmugasundaram - C20616" w:date="2019-06-06T08:23:00Z">
        <w:r>
          <w:rPr>
            <w:color w:val="000000" w:themeColor="text1"/>
          </w:rPr>
          <w:t xml:space="preserve"> </w:t>
        </w:r>
      </w:ins>
      <w:ins w:id="2924" w:author="Raji Shanmugasundaram - C20616" w:date="2019-06-06T08:32:00Z">
        <w:r w:rsidR="003628FE">
          <w:rPr>
            <w:color w:val="000000" w:themeColor="text1"/>
          </w:rPr>
          <w:t xml:space="preserve">Insert the code in the line mentioned as </w:t>
        </w:r>
        <w:r w:rsidR="003628FE" w:rsidRPr="008A0885">
          <w:rPr>
            <w:b/>
            <w:bCs/>
            <w:i/>
            <w:iCs/>
          </w:rPr>
          <w:t>“//&lt;--Insert the solution for TODO</w:t>
        </w:r>
        <w:r w:rsidR="003628FE">
          <w:rPr>
            <w:b/>
            <w:bCs/>
            <w:i/>
            <w:iCs/>
          </w:rPr>
          <w:t>[</w:t>
        </w:r>
      </w:ins>
      <w:ins w:id="2925" w:author="Raji Shanmugasundaram - C20616" w:date="2019-06-06T08:33:00Z">
        <w:r w:rsidR="003628FE">
          <w:rPr>
            <w:b/>
            <w:bCs/>
            <w:i/>
            <w:iCs/>
          </w:rPr>
          <w:t>8</w:t>
        </w:r>
      </w:ins>
      <w:ins w:id="2926" w:author="Raji Shanmugasundaram - C20616" w:date="2019-06-06T08:32:00Z">
        <w:r w:rsidR="003628FE" w:rsidRPr="008A0885">
          <w:rPr>
            <w:b/>
            <w:bCs/>
            <w:i/>
            <w:iCs/>
          </w:rPr>
          <w:t>] starting on this line”</w:t>
        </w:r>
      </w:ins>
    </w:p>
    <w:p w14:paraId="5172FC03" w14:textId="642416C2" w:rsidR="00F3661D" w:rsidRDefault="00F3661D">
      <w:pPr>
        <w:pStyle w:val="ListParagraph"/>
        <w:rPr>
          <w:ins w:id="2927" w:author="Raji Shanmugasundaram - C20616" w:date="2019-06-06T08:23:00Z"/>
        </w:rPr>
        <w:pPrChange w:id="2928" w:author="Raji Shanmugasundaram - C20616" w:date="2019-06-06T08:32:00Z">
          <w:pPr>
            <w:pStyle w:val="ListParagraph"/>
            <w:numPr>
              <w:numId w:val="38"/>
            </w:numPr>
            <w:ind w:hanging="360"/>
          </w:pPr>
        </w:pPrChange>
      </w:pPr>
      <w:ins w:id="2929" w:author="Raji Shanmugasundaram - C20616" w:date="2019-06-06T08:23:00Z">
        <w:r>
          <w:t>Code can be inserted either by typing or copy and paste the code which is provided for your convenience at the end of the file (</w:t>
        </w:r>
        <w:proofErr w:type="spellStart"/>
        <w:r>
          <w:t>app.c</w:t>
        </w:r>
        <w:proofErr w:type="spellEnd"/>
        <w:r>
          <w:t xml:space="preserve">). </w:t>
        </w:r>
      </w:ins>
    </w:p>
    <w:p w14:paraId="2FBAD3DE" w14:textId="1EE6767E" w:rsidR="00296436" w:rsidRDefault="00296436" w:rsidP="00595A8D">
      <w:pPr>
        <w:rPr>
          <w:ins w:id="2930" w:author="Raji Shanmugasundaram - C20616" w:date="2019-06-05T16:08:00Z"/>
        </w:rPr>
      </w:pPr>
    </w:p>
    <w:p w14:paraId="5C2E9245" w14:textId="5FA3B32C" w:rsidR="00850A38" w:rsidRDefault="00296436">
      <w:pPr>
        <w:pStyle w:val="IntenseQuote"/>
        <w:rPr>
          <w:ins w:id="2931" w:author="Raji Shanmugasundaram - C20616" w:date="2019-06-05T15:22:00Z"/>
        </w:rPr>
        <w:pPrChange w:id="2932" w:author="Raji Shanmugasundaram - C20616" w:date="2019-06-06T08:24:00Z">
          <w:pPr/>
        </w:pPrChange>
      </w:pPr>
      <w:ins w:id="2933" w:author="Raji Shanmugasundaram - C20616" w:date="2019-06-05T16:07:00Z">
        <w:r>
          <w:t xml:space="preserve"> </w:t>
        </w:r>
      </w:ins>
      <w:proofErr w:type="spellStart"/>
      <w:ins w:id="2934" w:author="Raji Shanmugasundaram - C20616" w:date="2019-06-06T08:22:00Z">
        <w:r w:rsidR="00F3661D" w:rsidRPr="00F3661D">
          <w:t>TCPIP_TCP_Close</w:t>
        </w:r>
        <w:proofErr w:type="spellEnd"/>
        <w:r w:rsidR="00F3661D" w:rsidRPr="00F3661D">
          <w:t>(</w:t>
        </w:r>
        <w:proofErr w:type="spellStart"/>
        <w:r w:rsidR="00F3661D" w:rsidRPr="00F3661D">
          <w:t>appData.socket</w:t>
        </w:r>
        <w:proofErr w:type="spellEnd"/>
        <w:r w:rsidR="00F3661D" w:rsidRPr="00F3661D">
          <w:t>);</w:t>
        </w:r>
      </w:ins>
    </w:p>
    <w:p w14:paraId="1669AD2F" w14:textId="77777777" w:rsidR="00850A38" w:rsidRDefault="00850A38" w:rsidP="00491907">
      <w:pPr>
        <w:rPr>
          <w:ins w:id="2935" w:author="Raji Shanmugasundaram - C20616" w:date="2019-06-05T15:16:00Z"/>
        </w:rPr>
      </w:pPr>
    </w:p>
    <w:p w14:paraId="66EFE787" w14:textId="70748C04" w:rsidR="00B64768" w:rsidRDefault="00B64768">
      <w:pPr>
        <w:rPr>
          <w:ins w:id="2936" w:author="Raji Shanmugasundaram - C20616" w:date="2019-06-05T15:14:00Z"/>
        </w:rPr>
      </w:pPr>
      <w:ins w:id="2937" w:author="Raji Shanmugasundaram - C20616" w:date="2019-06-05T15:15:00Z">
        <w:r>
          <w:t xml:space="preserve"> </w:t>
        </w:r>
      </w:ins>
    </w:p>
    <w:p w14:paraId="56F71756" w14:textId="4AC212D5" w:rsidR="00B64768" w:rsidRPr="00491907" w:rsidRDefault="00B64768">
      <w:pPr>
        <w:rPr>
          <w:ins w:id="2938" w:author="Raji Shanmugasundaram - C20616" w:date="2019-06-05T14:51:00Z"/>
          <w:rPrChange w:id="2939" w:author="Raji Shanmugasundaram - C20616" w:date="2019-06-05T14:51:00Z">
            <w:rPr>
              <w:ins w:id="2940" w:author="Raji Shanmugasundaram - C20616" w:date="2019-06-05T14:51:00Z"/>
            </w:rPr>
          </w:rPrChange>
        </w:rPr>
        <w:pPrChange w:id="2941" w:author="Raji Shanmugasundaram - C20616" w:date="2019-06-05T14:51:00Z">
          <w:pPr>
            <w:pStyle w:val="Heading2"/>
          </w:pPr>
        </w:pPrChange>
      </w:pPr>
    </w:p>
    <w:p w14:paraId="0A11FCDE" w14:textId="6F1E8B9D" w:rsidR="00491907" w:rsidRDefault="00491907" w:rsidP="00491907">
      <w:pPr>
        <w:rPr>
          <w:ins w:id="2942" w:author="Raji Shanmugasundaram - C20616" w:date="2019-06-05T14:51:00Z"/>
        </w:rPr>
      </w:pPr>
    </w:p>
    <w:p w14:paraId="01DF045E" w14:textId="5BC88CC7" w:rsidR="00491907" w:rsidRPr="00491907" w:rsidRDefault="00491907">
      <w:pPr>
        <w:rPr>
          <w:rPrChange w:id="2943" w:author="Raji Shanmugasundaram - C20616" w:date="2019-06-05T14:51:00Z">
            <w:rPr/>
          </w:rPrChange>
        </w:rPr>
        <w:pPrChange w:id="2944" w:author="Raji Shanmugasundaram - C20616" w:date="2019-06-05T14:51:00Z">
          <w:pPr>
            <w:pStyle w:val="Heading2"/>
          </w:pPr>
        </w:pPrChange>
      </w:pPr>
    </w:p>
    <w:p w14:paraId="10921E73" w14:textId="27CEF403" w:rsidR="007530EC" w:rsidDel="00ED375C" w:rsidRDefault="008D1F99" w:rsidP="00713D36">
      <w:pPr>
        <w:rPr>
          <w:del w:id="2945" w:author="Raji Shanmugasundaram - C20616" w:date="2019-06-05T23:45:00Z"/>
        </w:rPr>
      </w:pPr>
      <w:del w:id="2946" w:author="Raji Shanmugasundaram - C20616" w:date="2019-06-05T23:45:00Z">
        <w:r w:rsidDel="00ED375C">
          <w:delText xml:space="preserve">In this </w:delText>
        </w:r>
        <w:r w:rsidR="007530EC" w:rsidDel="00ED375C">
          <w:delText>section,</w:delText>
        </w:r>
        <w:r w:rsidDel="00ED375C">
          <w:delText xml:space="preserve"> you will gain some experience with the </w:delText>
        </w:r>
        <w:r w:rsidR="00A93570" w:rsidDel="00ED375C">
          <w:delText xml:space="preserve">use of </w:delText>
        </w:r>
        <w:r w:rsidDel="00ED375C">
          <w:delText xml:space="preserve">Harmony TCP/IP </w:delText>
        </w:r>
        <w:r w:rsidR="00A93570" w:rsidDel="00ED375C">
          <w:delText xml:space="preserve">API functions. </w:delText>
        </w:r>
        <w:r w:rsidR="00066238" w:rsidDel="00ED375C">
          <w:delText>The</w:delText>
        </w:r>
      </w:del>
      <w:del w:id="2947" w:author="Raji Shanmugasundaram - C20616" w:date="2019-06-05T14:50:00Z">
        <w:r w:rsidR="00066238" w:rsidDel="00491907">
          <w:delText xml:space="preserve"> </w:delText>
        </w:r>
        <w:r w:rsidR="003A14BC" w:rsidDel="00491907">
          <w:delText>net</w:delText>
        </w:r>
        <w:r w:rsidR="001B203A" w:rsidDel="00491907">
          <w:delText>work</w:delText>
        </w:r>
        <w:r w:rsidR="003A14BC" w:rsidDel="00491907">
          <w:delText>coms</w:delText>
        </w:r>
      </w:del>
      <w:del w:id="2948" w:author="Raji Shanmugasundaram - C20616" w:date="2019-06-05T23:45:00Z">
        <w:r w:rsidR="00B710D0" w:rsidDel="00ED375C">
          <w:delText xml:space="preserve"> source is missing </w:delText>
        </w:r>
      </w:del>
      <w:del w:id="2949" w:author="Raji Shanmugasundaram - C20616" w:date="2019-06-05T14:50:00Z">
        <w:r w:rsidR="00B710D0" w:rsidDel="00491907">
          <w:delText>eight (8)</w:delText>
        </w:r>
        <w:r w:rsidR="00A93570" w:rsidDel="00491907">
          <w:delText xml:space="preserve"> </w:delText>
        </w:r>
      </w:del>
      <w:del w:id="2950" w:author="Raji Shanmugasundaram - C20616" w:date="2019-06-05T23:45:00Z">
        <w:r w:rsidR="00A93570" w:rsidDel="00ED375C">
          <w:delText xml:space="preserve">lines of code. All missing code </w:delText>
        </w:r>
        <w:r w:rsidR="007530EC" w:rsidDel="00ED375C">
          <w:delText>specifically relates to management of the</w:delText>
        </w:r>
      </w:del>
      <w:del w:id="2951" w:author="Raji Shanmugasundaram - C20616" w:date="2019-06-05T14:50:00Z">
        <w:r w:rsidR="0080623B" w:rsidDel="00491907">
          <w:delText xml:space="preserve"> UDP Server or </w:delText>
        </w:r>
      </w:del>
      <w:del w:id="2952" w:author="Raji Shanmugasundaram - C20616" w:date="2019-06-05T23:45:00Z">
        <w:r w:rsidR="0080623B" w:rsidDel="00ED375C">
          <w:delText>TCP Client</w:delText>
        </w:r>
      </w:del>
      <w:del w:id="2953" w:author="Raji Shanmugasundaram - C20616" w:date="2019-06-05T14:50:00Z">
        <w:r w:rsidR="0080623B" w:rsidDel="00491907">
          <w:delText>,</w:delText>
        </w:r>
      </w:del>
      <w:del w:id="2954" w:author="Raji Shanmugasundaram - C20616" w:date="2019-06-05T23:45:00Z">
        <w:r w:rsidR="0080623B" w:rsidDel="00ED375C">
          <w:delText xml:space="preserve"> such as opening or closing the socket, checking if the socket is connected, checking if data is available</w:delText>
        </w:r>
      </w:del>
      <w:del w:id="2955" w:author="Raji Shanmugasundaram - C20616" w:date="2019-06-05T14:51:00Z">
        <w:r w:rsidR="0080623B" w:rsidDel="00491907">
          <w:delText>, reading received data</w:delText>
        </w:r>
      </w:del>
      <w:del w:id="2956" w:author="Raji Shanmugasundaram - C20616" w:date="2019-06-05T23:45:00Z">
        <w:r w:rsidR="0080623B" w:rsidDel="00ED375C">
          <w:delText>, and writing data to the socket. Your task is to read the description for each missing item, select the appropriate Harmony TCP/IP API, and fill in the missing line of code.</w:delText>
        </w:r>
      </w:del>
    </w:p>
    <w:p w14:paraId="10921E74" w14:textId="77777777" w:rsidR="008F699F" w:rsidRDefault="008F699F" w:rsidP="00713D36"/>
    <w:p w14:paraId="10921E75" w14:textId="435993AB" w:rsidR="008F699F" w:rsidDel="00ED375C" w:rsidRDefault="008F699F" w:rsidP="004E650D">
      <w:pPr>
        <w:pStyle w:val="NumberedList"/>
        <w:rPr>
          <w:del w:id="2957" w:author="Raji Shanmugasundaram - C20616" w:date="2019-06-05T23:47:00Z"/>
        </w:rPr>
      </w:pPr>
      <w:del w:id="2958" w:author="Raji Shanmugasundaram - C20616" w:date="2019-06-05T23:47:00Z">
        <w:r w:rsidDel="00ED375C">
          <w:delText xml:space="preserve">Open the Network Communications Controller Application source file by double clicking on </w:delText>
        </w:r>
        <w:r w:rsidRPr="008F699F" w:rsidDel="00ED375C">
          <w:rPr>
            <w:rStyle w:val="FolderPath"/>
          </w:rPr>
          <w:delText>networkcoms.c</w:delText>
        </w:r>
        <w:r w:rsidDel="00ED375C">
          <w:delText xml:space="preserve"> under the </w:delText>
        </w:r>
        <w:r w:rsidR="00215BEC" w:rsidDel="00ED375C">
          <w:rPr>
            <w:rStyle w:val="FolderPath"/>
          </w:rPr>
          <w:delText>net1l</w:delText>
        </w:r>
        <w:r w:rsidRPr="008F699F" w:rsidDel="00ED375C">
          <w:rPr>
            <w:rStyle w:val="FolderPath"/>
          </w:rPr>
          <w:delText>ab2</w:delText>
        </w:r>
        <w:r w:rsidRPr="008F699F" w:rsidDel="00ED375C">
          <w:rPr>
            <w:rStyle w:val="FolderPath"/>
          </w:rPr>
          <w:sym w:font="Wingdings 3" w:char="F086"/>
        </w:r>
        <w:r w:rsidRPr="008F699F" w:rsidDel="00ED375C">
          <w:rPr>
            <w:rStyle w:val="FolderPath"/>
          </w:rPr>
          <w:delText>Source Files</w:delText>
        </w:r>
        <w:r w:rsidRPr="008F699F" w:rsidDel="00ED375C">
          <w:rPr>
            <w:rStyle w:val="FolderPath"/>
          </w:rPr>
          <w:sym w:font="Wingdings 3" w:char="F086"/>
        </w:r>
        <w:r w:rsidRPr="008F699F" w:rsidDel="00ED375C">
          <w:rPr>
            <w:rStyle w:val="FolderPath"/>
          </w:rPr>
          <w:delText>app</w:delText>
        </w:r>
        <w:r w:rsidDel="00ED375C">
          <w:delText xml:space="preserve"> path in the </w:delText>
        </w:r>
        <w:r w:rsidRPr="008F699F" w:rsidDel="00ED375C">
          <w:rPr>
            <w:rStyle w:val="WindowOrDialogName"/>
          </w:rPr>
          <w:delText>Projects</w:delText>
        </w:r>
        <w:r w:rsidDel="00ED375C">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375C" w14:paraId="10921E77" w14:textId="4ACADF4C" w:rsidTr="003628FE">
        <w:trPr>
          <w:del w:id="2959" w:author="Raji Shanmugasundaram - C20616" w:date="2019-06-05T23:47:00Z"/>
        </w:trPr>
        <w:tc>
          <w:tcPr>
            <w:tcW w:w="9975" w:type="dxa"/>
            <w:shd w:val="clear" w:color="auto" w:fill="auto"/>
            <w:vAlign w:val="center"/>
          </w:tcPr>
          <w:p w14:paraId="10921E76" w14:textId="6253FAD6" w:rsidR="008F699F" w:rsidRPr="001458B3" w:rsidDel="00ED375C" w:rsidRDefault="005B3261" w:rsidP="001458B3">
            <w:pPr>
              <w:pStyle w:val="NumberedList"/>
              <w:numPr>
                <w:ilvl w:val="0"/>
                <w:numId w:val="0"/>
              </w:numPr>
              <w:rPr>
                <w:del w:id="2960" w:author="Raji Shanmugasundaram - C20616" w:date="2019-06-05T23:47:00Z"/>
              </w:rPr>
            </w:pPr>
            <w:del w:id="2961" w:author="Raji Shanmugasundaram - C20616" w:date="2019-06-05T23:47:00Z">
              <w:r w:rsidDel="00ED375C">
                <w:rPr>
                  <w:noProof/>
                </w:rPr>
                <mc:AlternateContent>
                  <mc:Choice Requires="wps">
                    <w:drawing>
                      <wp:anchor distT="0" distB="0" distL="114300" distR="114300" simplePos="0" relativeHeight="251683328" behindDoc="0" locked="0" layoutInCell="1" allowOverlap="1" wp14:anchorId="10922367" wp14:editId="5B821FD4">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3E8D58" id="Rounded Rectangle 282" o:spid="_x0000_s1026" style="position:absolute;margin-left:41.05pt;margin-top:130.2pt;width:82.9pt;height:19.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375C">
                <w:rPr>
                  <w:noProof/>
                </w:rPr>
                <w:drawing>
                  <wp:inline distT="0" distB="0" distL="0" distR="0" wp14:anchorId="10922369" wp14:editId="2A0BEDD8">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367D2E01" w:rsidR="004E650D" w:rsidDel="00041C72" w:rsidRDefault="004E650D" w:rsidP="008F699F">
      <w:pPr>
        <w:pStyle w:val="NumberedList"/>
        <w:numPr>
          <w:ilvl w:val="0"/>
          <w:numId w:val="0"/>
        </w:numPr>
        <w:ind w:left="567"/>
        <w:rPr>
          <w:del w:id="2962" w:author="Raji Shanmugasundaram - C20616" w:date="2019-06-06T09:28: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041C72" w14:paraId="10921E7A" w14:textId="621DF9C9" w:rsidTr="00D72A5A">
        <w:trPr>
          <w:del w:id="2963" w:author="Raji Shanmugasundaram - C20616" w:date="2019-06-06T09:28:00Z"/>
        </w:trPr>
        <w:tc>
          <w:tcPr>
            <w:tcW w:w="9661" w:type="dxa"/>
            <w:shd w:val="clear" w:color="auto" w:fill="auto"/>
            <w:vAlign w:val="center"/>
          </w:tcPr>
          <w:p w14:paraId="10921E79" w14:textId="7B5AB6A6" w:rsidR="003C73DC" w:rsidRPr="001458B3" w:rsidDel="00041C72" w:rsidRDefault="005B3261" w:rsidP="001458B3">
            <w:pPr>
              <w:pStyle w:val="NumberedList"/>
              <w:numPr>
                <w:ilvl w:val="0"/>
                <w:numId w:val="0"/>
              </w:numPr>
              <w:rPr>
                <w:del w:id="2964" w:author="Raji Shanmugasundaram - C20616" w:date="2019-06-06T09:28:00Z"/>
              </w:rPr>
            </w:pPr>
            <w:del w:id="2965" w:author="Raji Shanmugasundaram - C20616" w:date="2019-06-06T08:36:00Z">
              <w:r w:rsidRPr="000A5197" w:rsidDel="003628FE">
                <w:rPr>
                  <w:noProof/>
                </w:rPr>
                <w:drawing>
                  <wp:inline distT="0" distB="0" distL="0" distR="0" wp14:anchorId="1092236B" wp14:editId="26B04B8A">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41FE6913" w:rsidR="008F699F" w:rsidRPr="00D72A5A" w:rsidDel="00041C72" w:rsidRDefault="008F699F">
      <w:pPr>
        <w:pStyle w:val="NumberedList"/>
        <w:numPr>
          <w:ilvl w:val="0"/>
          <w:numId w:val="0"/>
        </w:numPr>
        <w:ind w:left="567"/>
        <w:rPr>
          <w:del w:id="2966" w:author="Raji Shanmugasundaram - C20616" w:date="2019-06-06T09:28:00Z"/>
        </w:rPr>
        <w:pPrChange w:id="2967" w:author="Raji Shanmugasundaram - C20616" w:date="2019-06-06T08:57:00Z">
          <w:pPr>
            <w:pStyle w:val="NumberedList"/>
            <w:numPr>
              <w:ilvl w:val="0"/>
              <w:numId w:val="0"/>
            </w:numPr>
            <w:ind w:left="0" w:firstLine="0"/>
          </w:pPr>
        </w:pPrChange>
      </w:pPr>
    </w:p>
    <w:p w14:paraId="6BC4AB4A" w14:textId="028910BB" w:rsidR="002B0DE0" w:rsidRPr="002B0DE0" w:rsidRDefault="008F699F">
      <w:pPr>
        <w:pStyle w:val="Heading3"/>
        <w:rPr>
          <w:ins w:id="2968" w:author="Raji Shanmugasundaram - C20616" w:date="2019-06-06T09:32:00Z"/>
        </w:rPr>
      </w:pPr>
      <w:del w:id="2969" w:author="Raji Shanmugasundaram - C20616" w:date="2019-06-06T09:28:00Z">
        <w:r w:rsidDel="00041C72">
          <w:br w:type="page"/>
        </w:r>
      </w:del>
      <w:ins w:id="2970" w:author="Raji Shanmugasundaram - C20616" w:date="2019-06-06T08:42:00Z">
        <w:r w:rsidR="00D72A5A">
          <w:t>Hardware Setup</w:t>
        </w:r>
      </w:ins>
    </w:p>
    <w:p w14:paraId="3C3245F7" w14:textId="704D5E2D" w:rsidR="00524157" w:rsidRDefault="00595516" w:rsidP="00524157">
      <w:pPr>
        <w:rPr>
          <w:ins w:id="2971" w:author="Raji Shanmugasundaram - C20616" w:date="2019-06-06T09:32:00Z"/>
        </w:rPr>
      </w:pPr>
      <w:ins w:id="2972" w:author="Raji Shanmugasundaram - C20616" w:date="2019-06-06T13:19:00Z">
        <w:r>
          <w:t xml:space="preserve">This hardware setup is common to both TASK1 and TASK2. </w:t>
        </w:r>
      </w:ins>
      <w:ins w:id="2973" w:author="Raji Shanmugasundaram - C20616" w:date="2019-06-06T09:32:00Z">
        <w:r w:rsidR="00524157">
          <w:t>After adding the required code for the application</w:t>
        </w:r>
      </w:ins>
      <w:ins w:id="2974" w:author="Raji Shanmugasundaram - C20616" w:date="2019-06-06T09:33:00Z">
        <w:r w:rsidR="00524157">
          <w:t>, make the hardware connections to programme the device and  to see the output</w:t>
        </w:r>
      </w:ins>
    </w:p>
    <w:p w14:paraId="414CFFFB" w14:textId="20C2328B" w:rsidR="00524157" w:rsidRDefault="00A838EA" w:rsidP="00524157">
      <w:pPr>
        <w:rPr>
          <w:ins w:id="2975" w:author="Raji Shanmugasundaram - C20616" w:date="2019-06-06T09:32:00Z"/>
        </w:rPr>
      </w:pPr>
      <w:ins w:id="2976" w:author="Raji Shanmugasundaram - C20616" w:date="2019-06-06T11:48:00Z">
        <w:r>
          <w:rPr>
            <w:noProof/>
          </w:rPr>
          <mc:AlternateContent>
            <mc:Choice Requires="wps">
              <w:drawing>
                <wp:anchor distT="0" distB="0" distL="114300" distR="114300" simplePos="0" relativeHeight="252072448" behindDoc="0" locked="0" layoutInCell="1" allowOverlap="1" wp14:anchorId="19981238" wp14:editId="544EBF54">
                  <wp:simplePos x="0" y="0"/>
                  <wp:positionH relativeFrom="margin">
                    <wp:align>center</wp:align>
                  </wp:positionH>
                  <wp:positionV relativeFrom="paragraph">
                    <wp:posOffset>41402</wp:posOffset>
                  </wp:positionV>
                  <wp:extent cx="373075" cy="336500"/>
                  <wp:effectExtent l="0" t="0" r="27305" b="26035"/>
                  <wp:wrapSquare wrapText="bothSides"/>
                  <wp:docPr id="775" name="Oval 775"/>
                  <wp:cNvGraphicFramePr/>
                  <a:graphic xmlns:a="http://schemas.openxmlformats.org/drawingml/2006/main">
                    <a:graphicData uri="http://schemas.microsoft.com/office/word/2010/wordprocessingShape">
                      <wps:wsp>
                        <wps:cNvSpPr/>
                        <wps:spPr>
                          <a:xfrm>
                            <a:off x="0" y="0"/>
                            <a:ext cx="373075" cy="33650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DE039E" w14:textId="7DCA5182" w:rsidR="00A838EA" w:rsidRPr="004212E3" w:rsidRDefault="00A838EA">
                              <w:pPr>
                                <w:jc w:val="center"/>
                                <w:rPr>
                                  <w:sz w:val="16"/>
                                  <w:szCs w:val="16"/>
                                  <w:rPrChange w:id="2977" w:author="Raji Shanmugasundaram - C20616" w:date="2019-06-06T09:05:00Z">
                                    <w:rPr/>
                                  </w:rPrChange>
                                </w:rPr>
                                <w:pPrChange w:id="2978" w:author="Raji Shanmugasundaram - C20616" w:date="2019-06-06T09:05:00Z">
                                  <w:pPr/>
                                </w:pPrChange>
                              </w:pPr>
                              <w:ins w:id="2979" w:author="Raji Shanmugasundaram - C20616" w:date="2019-06-06T11:48:00Z">
                                <w:r>
                                  <w:rPr>
                                    <w:sz w:val="16"/>
                                    <w:szCs w:val="16"/>
                                  </w:rPr>
                                  <w:t>4</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81238" id="Oval 775" o:spid="_x0000_s1207" style="position:absolute;margin-left:0;margin-top:3.25pt;width:29.4pt;height:26.5pt;z-index:25207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" fillcolor="#7030a0" strokecolor="#1f4d78 [1604]" strokeweight="1pt">
                  <v:stroke joinstyle="miter"/>
                  <v:textbox>
                    <w:txbxContent>
                      <w:p w14:paraId="36DE039E" w14:textId="7DCA5182" w:rsidR="00A838EA" w:rsidRPr="004212E3" w:rsidRDefault="00A838EA">
                        <w:pPr>
                          <w:jc w:val="center"/>
                          <w:rPr>
                            <w:sz w:val="16"/>
                            <w:szCs w:val="16"/>
                            <w:rPrChange w:id="2980" w:author="Raji Shanmugasundaram - C20616" w:date="2019-06-06T09:05:00Z">
                              <w:rPr/>
                            </w:rPrChange>
                          </w:rPr>
                          <w:pPrChange w:id="2981" w:author="Raji Shanmugasundaram - C20616" w:date="2019-06-06T09:05:00Z">
                            <w:pPr/>
                          </w:pPrChange>
                        </w:pPr>
                        <w:ins w:id="2982" w:author="Raji Shanmugasundaram - C20616" w:date="2019-06-06T11:48:00Z">
                          <w:r>
                            <w:rPr>
                              <w:sz w:val="16"/>
                              <w:szCs w:val="16"/>
                            </w:rPr>
                            <w:t>4</w:t>
                          </w:r>
                        </w:ins>
                      </w:p>
                    </w:txbxContent>
                  </v:textbox>
                  <w10:wrap type="square" anchorx="margin"/>
                </v:oval>
              </w:pict>
            </mc:Fallback>
          </mc:AlternateContent>
        </w:r>
      </w:ins>
    </w:p>
    <w:p w14:paraId="5BC17A38" w14:textId="4973D940" w:rsidR="004212E3" w:rsidRPr="004212E3" w:rsidRDefault="00A838EA">
      <w:pPr>
        <w:rPr>
          <w:ins w:id="2983" w:author="Raji Shanmugasundaram - C20616" w:date="2019-06-06T08:50:00Z"/>
          <w:rPrChange w:id="2984" w:author="Raji Shanmugasundaram - C20616" w:date="2019-06-06T09:00:00Z">
            <w:rPr>
              <w:ins w:id="2985" w:author="Raji Shanmugasundaram - C20616" w:date="2019-06-06T08:50:00Z"/>
            </w:rPr>
          </w:rPrChange>
        </w:rPr>
        <w:pPrChange w:id="2986" w:author="Raji Shanmugasundaram - C20616" w:date="2019-06-06T09:00:00Z">
          <w:pPr>
            <w:pStyle w:val="Heading3"/>
          </w:pPr>
        </w:pPrChange>
      </w:pPr>
      <w:r>
        <w:rPr>
          <w:noProof/>
        </w:rPr>
        <mc:AlternateContent>
          <mc:Choice Requires="wpg">
            <w:drawing>
              <wp:anchor distT="0" distB="0" distL="114300" distR="114300" simplePos="0" relativeHeight="252070400" behindDoc="0" locked="0" layoutInCell="1" allowOverlap="1" wp14:anchorId="7C6254FF" wp14:editId="3B7B18DF">
                <wp:simplePos x="0" y="0"/>
                <wp:positionH relativeFrom="column">
                  <wp:posOffset>654406</wp:posOffset>
                </wp:positionH>
                <wp:positionV relativeFrom="paragraph">
                  <wp:posOffset>6782</wp:posOffset>
                </wp:positionV>
                <wp:extent cx="5193665" cy="3194278"/>
                <wp:effectExtent l="0" t="0" r="45085" b="6350"/>
                <wp:wrapNone/>
                <wp:docPr id="776" name="Group 776"/>
                <wp:cNvGraphicFramePr/>
                <a:graphic xmlns:a="http://schemas.openxmlformats.org/drawingml/2006/main">
                  <a:graphicData uri="http://schemas.microsoft.com/office/word/2010/wordprocessingGroup">
                    <wpg:wgp>
                      <wpg:cNvGrpSpPr/>
                      <wpg:grpSpPr>
                        <a:xfrm>
                          <a:off x="0" y="0"/>
                          <a:ext cx="5193665" cy="3194278"/>
                          <a:chOff x="0" y="0"/>
                          <a:chExt cx="5193665" cy="3194278"/>
                        </a:xfrm>
                      </wpg:grpSpPr>
                      <pic:pic xmlns:pic="http://schemas.openxmlformats.org/drawingml/2006/picture">
                        <pic:nvPicPr>
                          <pic:cNvPr id="335" name="Picture 335"/>
                          <pic:cNvPicPr>
                            <a:picLocks noChangeAspect="1"/>
                          </pic:cNvPicPr>
                        </pic:nvPicPr>
                        <pic:blipFill>
                          <a:blip r:embed="rId145"/>
                          <a:stretch>
                            <a:fillRect/>
                          </a:stretch>
                        </pic:blipFill>
                        <pic:spPr>
                          <a:xfrm>
                            <a:off x="1060704" y="1594713"/>
                            <a:ext cx="3180715" cy="1599565"/>
                          </a:xfrm>
                          <a:prstGeom prst="rect">
                            <a:avLst/>
                          </a:prstGeom>
                        </pic:spPr>
                      </pic:pic>
                      <wps:wsp>
                        <wps:cNvPr id="706" name="Arrow: Left 706"/>
                        <wps:cNvSpPr/>
                        <wps:spPr>
                          <a:xfrm rot="14527938">
                            <a:off x="2389860" y="1395298"/>
                            <a:ext cx="971550" cy="1714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Arrow: Bent-Up 714"/>
                        <wps:cNvSpPr/>
                        <wps:spPr>
                          <a:xfrm rot="10800000">
                            <a:off x="3757117" y="1258214"/>
                            <a:ext cx="640665" cy="46733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Thought Bubble: Cloud 715"/>
                        <wps:cNvSpPr/>
                        <wps:spPr>
                          <a:xfrm>
                            <a:off x="3859530" y="109728"/>
                            <a:ext cx="1334135" cy="1116889"/>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B89C1E" w14:textId="5B62FD72" w:rsidR="004212E3" w:rsidRDefault="004212E3">
                              <w:pPr>
                                <w:jc w:val="center"/>
                                <w:pPrChange w:id="2987" w:author="Raji Shanmugasundaram - C20616" w:date="2019-06-06T09:02:00Z">
                                  <w:pPr/>
                                </w:pPrChange>
                              </w:pPr>
                              <w:ins w:id="2988" w:author="Raji Shanmugasundaram - C20616" w:date="2019-06-06T09:03:00Z">
                                <w:r>
                                  <w:t>CLASS ETHERNET NETWORK</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Oval 716"/>
                        <wps:cNvSpPr/>
                        <wps:spPr>
                          <a:xfrm>
                            <a:off x="2414016" y="124357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36A4F" w14:textId="1337E1FA" w:rsidR="00D657E0" w:rsidRDefault="00D657E0">
                              <w:pPr>
                                <w:jc w:val="center"/>
                                <w:pPrChange w:id="2989" w:author="Raji Shanmugasundaram - C20616" w:date="2019-06-06T09:12:00Z">
                                  <w:pPr/>
                                </w:pPrChange>
                              </w:pPr>
                              <w:ins w:id="2990" w:author="Raji Shanmugasundaram - C20616" w:date="2019-06-06T09:12:00Z">
                                <w:r>
                                  <w:t>3</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Oval 718"/>
                        <wps:cNvSpPr/>
                        <wps:spPr>
                          <a:xfrm>
                            <a:off x="1089964" y="1367943"/>
                            <a:ext cx="373075" cy="3365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6CCED" w14:textId="3542EF85" w:rsidR="004212E3" w:rsidRPr="004212E3" w:rsidRDefault="004212E3">
                              <w:pPr>
                                <w:jc w:val="center"/>
                                <w:rPr>
                                  <w:sz w:val="16"/>
                                  <w:szCs w:val="16"/>
                                  <w:rPrChange w:id="2991" w:author="Raji Shanmugasundaram - C20616" w:date="2019-06-06T09:05:00Z">
                                    <w:rPr/>
                                  </w:rPrChange>
                                </w:rPr>
                                <w:pPrChange w:id="2992" w:author="Raji Shanmugasundaram - C20616" w:date="2019-06-06T09:05:00Z">
                                  <w:pPr/>
                                </w:pPrChange>
                              </w:pPr>
                              <w:ins w:id="2993" w:author="Raji Shanmugasundaram - C20616" w:date="2019-06-06T09:05:00Z">
                                <w:r w:rsidRPr="004212E3">
                                  <w:rPr>
                                    <w:sz w:val="16"/>
                                    <w:szCs w:val="16"/>
                                    <w:rPrChange w:id="2994" w:author="Raji Shanmugasundaram - C20616" w:date="2019-06-06T09:05:00Z">
                                      <w:rPr/>
                                    </w:rPrChange>
                                  </w:rPr>
                                  <w:t>2</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719"/>
                        <wps:cNvSpPr/>
                        <wps:spPr>
                          <a:xfrm>
                            <a:off x="3540556" y="914400"/>
                            <a:ext cx="373075" cy="33650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4AB42E" w14:textId="451B0C27" w:rsidR="004212E3" w:rsidRPr="004212E3" w:rsidRDefault="004212E3">
                              <w:pPr>
                                <w:jc w:val="center"/>
                                <w:rPr>
                                  <w:sz w:val="16"/>
                                  <w:szCs w:val="16"/>
                                  <w:rPrChange w:id="2995" w:author="Raji Shanmugasundaram - C20616" w:date="2019-06-06T09:05:00Z">
                                    <w:rPr/>
                                  </w:rPrChange>
                                </w:rPr>
                                <w:pPrChange w:id="2996" w:author="Raji Shanmugasundaram - C20616" w:date="2019-06-06T09:05:00Z">
                                  <w:pPr/>
                                </w:pPrChange>
                              </w:pPr>
                              <w:ins w:id="2997" w:author="Raji Shanmugasundaram - C20616" w:date="2019-06-06T09:06:00Z">
                                <w:r>
                                  <w:rPr>
                                    <w:sz w:val="16"/>
                                    <w:szCs w:val="16"/>
                                  </w:rPr>
                                  <w:t>1</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Picture 720" descr="Image result for laptop cartoon"/>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50315" cy="1303020"/>
                          </a:xfrm>
                          <a:prstGeom prst="rect">
                            <a:avLst/>
                          </a:prstGeom>
                          <a:noFill/>
                          <a:ln>
                            <a:noFill/>
                          </a:ln>
                        </pic:spPr>
                      </pic:pic>
                      <wps:wsp>
                        <wps:cNvPr id="773" name="Arrow: Bent 773"/>
                        <wps:cNvSpPr/>
                        <wps:spPr>
                          <a:xfrm rot="5400000">
                            <a:off x="2395728" y="-1159459"/>
                            <a:ext cx="255689" cy="2998940"/>
                          </a:xfrm>
                          <a:prstGeom prst="bentArrow">
                            <a:avLst>
                              <a:gd name="adj1" fmla="val 25000"/>
                              <a:gd name="adj2" fmla="val 25000"/>
                              <a:gd name="adj3" fmla="val 25000"/>
                              <a:gd name="adj4" fmla="val 7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Arrow: Left 774"/>
                        <wps:cNvSpPr/>
                        <wps:spPr>
                          <a:xfrm rot="13042694">
                            <a:off x="1111910" y="1422501"/>
                            <a:ext cx="897714" cy="10091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6254FF" id="Group 776" o:spid="_x0000_s1208" style="position:absolute;margin-left:51.55pt;margin-top:.55pt;width:408.95pt;height:251.5pt;z-index:252070400;mso-position-horizontal-relative:text;mso-position-vertical-relative:text" coordsize="51936,319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">
                <v:shape id="Picture 335" o:spid="_x0000_s1209" type="#_x0000_t75" style="position:absolute;left:10607;top:15947;width:31807;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">
                  <v:imagedata r:id="rId147"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06" o:spid="_x0000_s1210" type="#_x0000_t66" style="position:absolute;left:23898;top:13953;width:9715;height:1714;rotation:-77245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" adj="1906" fillcolor="#5b9bd5 [3204]" strokecolor="#1f4d78 [1604]" strokeweight="1pt"/>
                <v:shape id="Arrow: Bent-Up 714" o:spid="_x0000_s1211" style="position:absolute;left:37571;top:12582;width:6406;height:4673;rotation:180;visibility:visible;mso-wrap-style:square;v-text-anchor:middle" coordsize="640665,46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" path="m,350501r465415,l465415,116834r-58417,l523832,,640665,116834r-58417,l582248,467334,,467334,,350501xe" fillcolor="#5b9bd5 [3204]" strokecolor="#1f4d78 [1604]" strokeweight="1pt">
                  <v:stroke joinstyle="miter"/>
                  <v:path arrowok="t" o:connecttype="custom" o:connectlocs="0,350501;465415,350501;465415,116834;406998,116834;523832,0;640665,116834;582248,116834;582248,467334;0,467334;0,350501" o:connectangles="0,0,0,0,0,0,0,0,0,0"/>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715" o:spid="_x0000_s1212" type="#_x0000_t106" style="position:absolute;left:38595;top:1097;width:13341;height:11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" adj="6300,24300" fillcolor="#5b9bd5 [3204]" strokecolor="#1f4d78 [1604]" strokeweight="1pt">
                  <v:stroke joinstyle="miter"/>
                  <v:textbox>
                    <w:txbxContent>
                      <w:p w14:paraId="6DB89C1E" w14:textId="5B62FD72" w:rsidR="004212E3" w:rsidRDefault="004212E3">
                        <w:pPr>
                          <w:jc w:val="center"/>
                          <w:pPrChange w:id="2998" w:author="Raji Shanmugasundaram - C20616" w:date="2019-06-06T09:02:00Z">
                            <w:pPr/>
                          </w:pPrChange>
                        </w:pPr>
                        <w:ins w:id="2999" w:author="Raji Shanmugasundaram - C20616" w:date="2019-06-06T09:03:00Z">
                          <w:r>
                            <w:t>CLASS ETHERNET NETWORK</w:t>
                          </w:r>
                        </w:ins>
                      </w:p>
                    </w:txbxContent>
                  </v:textbox>
                </v:shape>
                <v:oval id="Oval 716" o:spid="_x0000_s1213" style="position:absolute;left:24140;top:12435;width:307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" fillcolor="#823b0b [1605]" strokecolor="#1f4d78 [1604]" strokeweight="1pt">
                  <v:stroke joinstyle="miter"/>
                  <v:textbox>
                    <w:txbxContent>
                      <w:p w14:paraId="6B536A4F" w14:textId="1337E1FA" w:rsidR="00D657E0" w:rsidRDefault="00D657E0">
                        <w:pPr>
                          <w:jc w:val="center"/>
                          <w:pPrChange w:id="3000" w:author="Raji Shanmugasundaram - C20616" w:date="2019-06-06T09:12:00Z">
                            <w:pPr/>
                          </w:pPrChange>
                        </w:pPr>
                        <w:ins w:id="3001" w:author="Raji Shanmugasundaram - C20616" w:date="2019-06-06T09:12:00Z">
                          <w:r>
                            <w:t>3</w:t>
                          </w:r>
                        </w:ins>
                      </w:p>
                    </w:txbxContent>
                  </v:textbox>
                </v:oval>
                <v:oval id="Oval 718" o:spid="_x0000_s1214" style="position:absolute;left:10899;top:13679;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" fillcolor="#92d050" strokecolor="#1f4d78 [1604]" strokeweight="1pt">
                  <v:stroke joinstyle="miter"/>
                  <v:textbox>
                    <w:txbxContent>
                      <w:p w14:paraId="0996CCED" w14:textId="3542EF85" w:rsidR="004212E3" w:rsidRPr="004212E3" w:rsidRDefault="004212E3">
                        <w:pPr>
                          <w:jc w:val="center"/>
                          <w:rPr>
                            <w:sz w:val="16"/>
                            <w:szCs w:val="16"/>
                            <w:rPrChange w:id="3002" w:author="Raji Shanmugasundaram - C20616" w:date="2019-06-06T09:05:00Z">
                              <w:rPr/>
                            </w:rPrChange>
                          </w:rPr>
                          <w:pPrChange w:id="3003" w:author="Raji Shanmugasundaram - C20616" w:date="2019-06-06T09:05:00Z">
                            <w:pPr/>
                          </w:pPrChange>
                        </w:pPr>
                        <w:ins w:id="3004" w:author="Raji Shanmugasundaram - C20616" w:date="2019-06-06T09:05:00Z">
                          <w:r w:rsidRPr="004212E3">
                            <w:rPr>
                              <w:sz w:val="16"/>
                              <w:szCs w:val="16"/>
                              <w:rPrChange w:id="3005" w:author="Raji Shanmugasundaram - C20616" w:date="2019-06-06T09:05:00Z">
                                <w:rPr/>
                              </w:rPrChange>
                            </w:rPr>
                            <w:t>2</w:t>
                          </w:r>
                        </w:ins>
                      </w:p>
                    </w:txbxContent>
                  </v:textbox>
                </v:oval>
                <v:oval id="Oval 719" o:spid="_x0000_s1215" style="position:absolute;left:35405;top:9144;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" fillcolor="#ed7d31 [3205]" strokecolor="#1f4d78 [1604]" strokeweight="1pt">
                  <v:stroke joinstyle="miter"/>
                  <v:textbox>
                    <w:txbxContent>
                      <w:p w14:paraId="674AB42E" w14:textId="451B0C27" w:rsidR="004212E3" w:rsidRPr="004212E3" w:rsidRDefault="004212E3">
                        <w:pPr>
                          <w:jc w:val="center"/>
                          <w:rPr>
                            <w:sz w:val="16"/>
                            <w:szCs w:val="16"/>
                            <w:rPrChange w:id="3006" w:author="Raji Shanmugasundaram - C20616" w:date="2019-06-06T09:05:00Z">
                              <w:rPr/>
                            </w:rPrChange>
                          </w:rPr>
                          <w:pPrChange w:id="3007" w:author="Raji Shanmugasundaram - C20616" w:date="2019-06-06T09:05:00Z">
                            <w:pPr/>
                          </w:pPrChange>
                        </w:pPr>
                        <w:ins w:id="3008" w:author="Raji Shanmugasundaram - C20616" w:date="2019-06-06T09:06:00Z">
                          <w:r>
                            <w:rPr>
                              <w:sz w:val="16"/>
                              <w:szCs w:val="16"/>
                            </w:rPr>
                            <w:t>1</w:t>
                          </w:r>
                        </w:ins>
                      </w:p>
                    </w:txbxContent>
                  </v:textbox>
                </v:oval>
                <v:shape id="Picture 720" o:spid="_x0000_s1216" type="#_x0000_t75" alt="Image result for laptop cartoon" style="position:absolute;width:12503;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">
                  <v:imagedata r:id="rId148" o:title="Image result for laptop cartoon"/>
                </v:shape>
                <v:shape id="Arrow: Bent 773" o:spid="_x0000_s1217" style="position:absolute;left:23957;top:-11595;width:2557;height:29989;rotation:90;visibility:visible;mso-wrap-style:square;v-text-anchor:middle" coordsize="255689,299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" path="m,2998940l,51777c,40833,8872,31961,19816,31961r171951,l191767,r63922,63922l191767,127845r,-31962l63922,95883r,l63922,2998940r-63922,xe" fillcolor="#5b9bd5 [3204]" strokecolor="#1f4d78 [1604]" strokeweight="1pt">
                  <v:stroke joinstyle="miter"/>
                  <v:path arrowok="t" o:connecttype="custom" o:connectlocs="0,2998940;0,51777;19816,31961;191767,31961;191767,0;255689,63922;191767,127845;191767,95883;63922,95883;63922,95883;63922,2998940;0,2998940" o:connectangles="0,0,0,0,0,0,0,0,0,0,0,0"/>
                </v:shape>
                <v:shape id="Arrow: Left 774" o:spid="_x0000_s1218" type="#_x0000_t66" style="position:absolute;left:11119;top:14225;width:8977;height:1009;rotation:-93468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" adj="1214" fillcolor="#5b9bd5 [3204]" strokecolor="#1f4d78 [1604]" strokeweight="1pt"/>
              </v:group>
            </w:pict>
          </mc:Fallback>
        </mc:AlternateContent>
      </w:r>
    </w:p>
    <w:p w14:paraId="3828EE38" w14:textId="4F976242" w:rsidR="004D3A1C" w:rsidRDefault="00A838EA" w:rsidP="004D3A1C">
      <w:pPr>
        <w:rPr>
          <w:ins w:id="3009" w:author="Raji Shanmugasundaram - C20616" w:date="2019-06-06T08:50:00Z"/>
        </w:rPr>
      </w:pPr>
      <w:ins w:id="3010" w:author="Raji Shanmugasundaram - C20616" w:date="2019-06-06T08:52:00Z">
        <w:r>
          <w:rPr>
            <w:noProof/>
          </w:rPr>
          <w:drawing>
            <wp:anchor distT="0" distB="0" distL="114300" distR="114300" simplePos="0" relativeHeight="251601406" behindDoc="0" locked="0" layoutInCell="1" allowOverlap="1" wp14:anchorId="77668448" wp14:editId="114D6A89">
              <wp:simplePos x="0" y="0"/>
              <wp:positionH relativeFrom="column">
                <wp:posOffset>2620696</wp:posOffset>
              </wp:positionH>
              <wp:positionV relativeFrom="paragraph">
                <wp:posOffset>48006</wp:posOffset>
              </wp:positionV>
              <wp:extent cx="1161415" cy="922655"/>
              <wp:effectExtent l="171450" t="247650" r="95885" b="258445"/>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rot="19649312">
                        <a:off x="0" y="0"/>
                        <a:ext cx="1161415" cy="922655"/>
                      </a:xfrm>
                      <a:prstGeom prst="rect">
                        <a:avLst/>
                      </a:prstGeom>
                    </pic:spPr>
                  </pic:pic>
                </a:graphicData>
              </a:graphic>
              <wp14:sizeRelH relativeFrom="margin">
                <wp14:pctWidth>0</wp14:pctWidth>
              </wp14:sizeRelH>
              <wp14:sizeRelV relativeFrom="margin">
                <wp14:pctHeight>0</wp14:pctHeight>
              </wp14:sizeRelV>
            </wp:anchor>
          </w:drawing>
        </w:r>
      </w:ins>
      <w:ins w:id="3011" w:author="Raji Shanmugasundaram - C20616" w:date="2019-06-06T08:54:00Z">
        <w:r w:rsidR="004D3A1C">
          <w:rPr>
            <w:noProof/>
          </w:rPr>
          <mc:AlternateContent>
            <mc:Choice Requires="wps">
              <w:drawing>
                <wp:anchor distT="45720" distB="45720" distL="114300" distR="114300" simplePos="0" relativeHeight="251977216" behindDoc="0" locked="0" layoutInCell="1" allowOverlap="1" wp14:anchorId="2385924C" wp14:editId="61FCB1DB">
                  <wp:simplePos x="0" y="0"/>
                  <wp:positionH relativeFrom="column">
                    <wp:posOffset>277546</wp:posOffset>
                  </wp:positionH>
                  <wp:positionV relativeFrom="paragraph">
                    <wp:posOffset>5715</wp:posOffset>
                  </wp:positionV>
                  <wp:extent cx="1360170" cy="292100"/>
                  <wp:effectExtent l="0" t="0" r="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292100"/>
                          </a:xfrm>
                          <a:prstGeom prst="rect">
                            <a:avLst/>
                          </a:prstGeom>
                          <a:solidFill>
                            <a:srgbClr val="FFFFFF"/>
                          </a:solidFill>
                          <a:ln w="9525">
                            <a:noFill/>
                            <a:miter lim="800000"/>
                            <a:headEnd/>
                            <a:tailEnd/>
                          </a:ln>
                        </wps:spPr>
                        <wps:txbx>
                          <w:txbxContent>
                            <w:p w14:paraId="7F934C80" w14:textId="6EDFB64C" w:rsidR="004D3A1C" w:rsidRDefault="004D3A1C" w:rsidP="004D3A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5924C" id="Text Box 2" o:spid="_x0000_s1219" type="#_x0000_t202" style="position:absolute;margin-left:21.85pt;margin-top:.45pt;width:107.1pt;height:23pt;z-index:25197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" stroked="f">
                  <v:textbox>
                    <w:txbxContent>
                      <w:p w14:paraId="7F934C80" w14:textId="6EDFB64C" w:rsidR="004D3A1C" w:rsidRDefault="004D3A1C" w:rsidP="004D3A1C"/>
                    </w:txbxContent>
                  </v:textbox>
                  <w10:wrap type="square"/>
                </v:shape>
              </w:pict>
            </mc:Fallback>
          </mc:AlternateContent>
        </w:r>
      </w:ins>
    </w:p>
    <w:p w14:paraId="097819F8" w14:textId="4A8CCCE9" w:rsidR="004D3A1C" w:rsidRDefault="004D3A1C" w:rsidP="004D3A1C">
      <w:pPr>
        <w:rPr>
          <w:ins w:id="3012" w:author="Raji Shanmugasundaram - C20616" w:date="2019-06-06T08:55:00Z"/>
        </w:rPr>
      </w:pPr>
    </w:p>
    <w:p w14:paraId="25E544A9" w14:textId="7BC03BF8" w:rsidR="004D3A1C" w:rsidRDefault="004D3A1C" w:rsidP="004D3A1C">
      <w:pPr>
        <w:rPr>
          <w:ins w:id="3013" w:author="Raji Shanmugasundaram - C20616" w:date="2019-06-06T08:55:00Z"/>
        </w:rPr>
      </w:pPr>
    </w:p>
    <w:p w14:paraId="7A5CA64E" w14:textId="6FAB21A8" w:rsidR="004D3A1C" w:rsidRPr="004D3A1C" w:rsidRDefault="004D3A1C">
      <w:pPr>
        <w:rPr>
          <w:ins w:id="3014" w:author="Raji Shanmugasundaram - C20616" w:date="2019-06-06T08:42:00Z"/>
          <w:rPrChange w:id="3015" w:author="Raji Shanmugasundaram - C20616" w:date="2019-06-06T08:50:00Z">
            <w:rPr>
              <w:ins w:id="3016" w:author="Raji Shanmugasundaram - C20616" w:date="2019-06-06T08:42:00Z"/>
            </w:rPr>
          </w:rPrChange>
        </w:rPr>
        <w:pPrChange w:id="3017" w:author="Raji Shanmugasundaram - C20616" w:date="2019-06-06T08:50:00Z">
          <w:pPr>
            <w:pStyle w:val="Heading3"/>
          </w:pPr>
        </w:pPrChange>
      </w:pPr>
    </w:p>
    <w:p w14:paraId="2F86A256" w14:textId="74CEEEDD" w:rsidR="00D72A5A" w:rsidRPr="00D72A5A" w:rsidRDefault="004D3A1C">
      <w:pPr>
        <w:rPr>
          <w:ins w:id="3018" w:author="Raji Shanmugasundaram - C20616" w:date="2019-06-06T08:42:00Z"/>
          <w:rPrChange w:id="3019" w:author="Raji Shanmugasundaram - C20616" w:date="2019-06-06T08:42:00Z">
            <w:rPr>
              <w:ins w:id="3020" w:author="Raji Shanmugasundaram - C20616" w:date="2019-06-06T08:42:00Z"/>
            </w:rPr>
          </w:rPrChange>
        </w:rPr>
        <w:pPrChange w:id="3021" w:author="Raji Shanmugasundaram - C20616" w:date="2019-06-06T08:42:00Z">
          <w:pPr>
            <w:pStyle w:val="Heading3"/>
          </w:pPr>
        </w:pPrChange>
      </w:pPr>
      <w:ins w:id="3022" w:author="Raji Shanmugasundaram - C20616" w:date="2019-06-06T08:53:00Z">
        <w:r>
          <w:rPr>
            <w:noProof/>
          </w:rPr>
          <mc:AlternateContent>
            <mc:Choice Requires="wps">
              <w:drawing>
                <wp:anchor distT="45720" distB="45720" distL="114300" distR="114300" simplePos="0" relativeHeight="251602431" behindDoc="0" locked="0" layoutInCell="1" allowOverlap="1" wp14:anchorId="4D40DAA7" wp14:editId="363FFF38">
                  <wp:simplePos x="0" y="0"/>
                  <wp:positionH relativeFrom="margin">
                    <wp:align>center</wp:align>
                  </wp:positionH>
                  <wp:positionV relativeFrom="paragraph">
                    <wp:posOffset>7849</wp:posOffset>
                  </wp:positionV>
                  <wp:extent cx="650875" cy="332740"/>
                  <wp:effectExtent l="0" t="0" r="0" b="0"/>
                  <wp:wrapSquare wrapText="bothSides"/>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 cy="332740"/>
                          </a:xfrm>
                          <a:prstGeom prst="rect">
                            <a:avLst/>
                          </a:prstGeom>
                          <a:solidFill>
                            <a:srgbClr val="FFFFFF"/>
                          </a:solidFill>
                          <a:ln w="9525">
                            <a:noFill/>
                            <a:miter lim="800000"/>
                            <a:headEnd/>
                            <a:tailEnd/>
                          </a:ln>
                        </wps:spPr>
                        <wps:txbx>
                          <w:txbxContent>
                            <w:p w14:paraId="662DCBC7" w14:textId="334D2F54" w:rsidR="004D3A1C" w:rsidRDefault="004D3A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0DAA7" id="_x0000_s1220" type="#_x0000_t202" style="position:absolute;margin-left:0;margin-top:.6pt;width:51.25pt;height:26.2pt;z-index:25160243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" stroked="f">
                  <v:textbox>
                    <w:txbxContent>
                      <w:p w14:paraId="662DCBC7" w14:textId="334D2F54" w:rsidR="004D3A1C" w:rsidRDefault="004D3A1C"/>
                    </w:txbxContent>
                  </v:textbox>
                  <w10:wrap type="square" anchorx="margin"/>
                </v:shape>
              </w:pict>
            </mc:Fallback>
          </mc:AlternateContent>
        </w:r>
      </w:ins>
    </w:p>
    <w:p w14:paraId="10921E7C" w14:textId="088C9DBC" w:rsidR="008F699F" w:rsidRDefault="008F699F">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612AF185" w14:textId="10D85884" w:rsidR="004D3A1C" w:rsidRDefault="004D3A1C">
      <w:pPr>
        <w:pStyle w:val="NumberedList"/>
        <w:numPr>
          <w:ilvl w:val="0"/>
          <w:numId w:val="0"/>
        </w:numPr>
        <w:ind w:left="567"/>
        <w:rPr>
          <w:ins w:id="3023" w:author="Raji Shanmugasundaram - C20616" w:date="2019-06-06T08:50:00Z"/>
        </w:rPr>
        <w:pPrChange w:id="3024" w:author="Raji Shanmugasundaram - C20616" w:date="2019-06-06T08:51:00Z">
          <w:pPr>
            <w:pStyle w:val="NumberedList"/>
          </w:pPr>
        </w:pPrChange>
      </w:pPr>
    </w:p>
    <w:p w14:paraId="21A8CD32" w14:textId="09D81FA2" w:rsidR="004D3A1C" w:rsidRDefault="004D3A1C">
      <w:pPr>
        <w:pStyle w:val="NumberedList"/>
        <w:numPr>
          <w:ilvl w:val="0"/>
          <w:numId w:val="0"/>
        </w:numPr>
        <w:ind w:left="567"/>
        <w:rPr>
          <w:ins w:id="3025" w:author="Raji Shanmugasundaram - C20616" w:date="2019-06-06T08:50:00Z"/>
        </w:rPr>
        <w:pPrChange w:id="3026" w:author="Raji Shanmugasundaram - C20616" w:date="2019-06-06T08:51:00Z">
          <w:pPr>
            <w:pStyle w:val="NumberedList"/>
          </w:pPr>
        </w:pPrChange>
      </w:pPr>
    </w:p>
    <w:p w14:paraId="746BDBAA" w14:textId="185BE875" w:rsidR="004D3A1C" w:rsidRDefault="004D3A1C" w:rsidP="004D3A1C">
      <w:pPr>
        <w:pStyle w:val="NumberedList"/>
        <w:numPr>
          <w:ilvl w:val="0"/>
          <w:numId w:val="0"/>
        </w:numPr>
        <w:ind w:left="567"/>
        <w:rPr>
          <w:ins w:id="3027" w:author="Raji Shanmugasundaram - C20616" w:date="2019-06-06T08:53:00Z"/>
        </w:rPr>
      </w:pPr>
    </w:p>
    <w:p w14:paraId="2A730A24" w14:textId="6AE79CBB" w:rsidR="004D3A1C" w:rsidRDefault="004D3A1C" w:rsidP="004D3A1C">
      <w:pPr>
        <w:pStyle w:val="NumberedList"/>
        <w:numPr>
          <w:ilvl w:val="0"/>
          <w:numId w:val="0"/>
        </w:numPr>
        <w:ind w:left="567"/>
        <w:rPr>
          <w:ins w:id="3028" w:author="Raji Shanmugasundaram - C20616" w:date="2019-06-06T08:53:00Z"/>
        </w:rPr>
      </w:pPr>
    </w:p>
    <w:p w14:paraId="4C8C0AC5" w14:textId="34E7AFB3" w:rsidR="004D3A1C" w:rsidRDefault="004D3A1C" w:rsidP="004D3A1C">
      <w:pPr>
        <w:pStyle w:val="NumberedList"/>
        <w:numPr>
          <w:ilvl w:val="0"/>
          <w:numId w:val="0"/>
        </w:numPr>
        <w:ind w:left="567"/>
        <w:rPr>
          <w:ins w:id="3029" w:author="Raji Shanmugasundaram - C20616" w:date="2019-06-06T08:59:00Z"/>
        </w:rPr>
      </w:pPr>
    </w:p>
    <w:p w14:paraId="4E426301" w14:textId="21B66386" w:rsidR="004D3A1C" w:rsidRDefault="004D3A1C" w:rsidP="004D3A1C">
      <w:pPr>
        <w:pStyle w:val="NumberedList"/>
        <w:numPr>
          <w:ilvl w:val="0"/>
          <w:numId w:val="0"/>
        </w:numPr>
        <w:ind w:left="567"/>
        <w:rPr>
          <w:ins w:id="3030" w:author="Raji Shanmugasundaram - C20616" w:date="2019-06-06T08:59:00Z"/>
        </w:rPr>
      </w:pPr>
    </w:p>
    <w:p w14:paraId="3057884E" w14:textId="07FC33A0" w:rsidR="004D3A1C" w:rsidRDefault="004D3A1C" w:rsidP="004D3A1C">
      <w:pPr>
        <w:pStyle w:val="NumberedList"/>
        <w:numPr>
          <w:ilvl w:val="0"/>
          <w:numId w:val="0"/>
        </w:numPr>
        <w:ind w:left="567"/>
        <w:rPr>
          <w:ins w:id="3031" w:author="Raji Shanmugasundaram - C20616" w:date="2019-06-06T08:59:00Z"/>
        </w:rPr>
      </w:pPr>
    </w:p>
    <w:tbl>
      <w:tblPr>
        <w:tblStyle w:val="GraphicBox"/>
        <w:tblW w:w="0" w:type="auto"/>
        <w:tblLook w:val="04A0" w:firstRow="1" w:lastRow="0" w:firstColumn="1" w:lastColumn="0" w:noHBand="0" w:noVBand="1"/>
      </w:tblPr>
      <w:tblGrid>
        <w:gridCol w:w="9120"/>
      </w:tblGrid>
      <w:tr w:rsidR="004D3A1C" w14:paraId="42933599" w14:textId="77777777" w:rsidTr="008A0885">
        <w:trPr>
          <w:ins w:id="3032" w:author="Raji Shanmugasundaram - C20616" w:date="2019-06-06T08:59:00Z"/>
        </w:trPr>
        <w:tc>
          <w:tcPr>
            <w:tcW w:w="9120" w:type="dxa"/>
          </w:tcPr>
          <w:p w14:paraId="57C0D803" w14:textId="2C0A14CC" w:rsidR="004C5693" w:rsidRPr="008A0885" w:rsidRDefault="004C5693" w:rsidP="004C5693">
            <w:pPr>
              <w:rPr>
                <w:ins w:id="3033" w:author="Raji Shanmugasundaram - C20616" w:date="2019-06-06T09:26:00Z"/>
                <w:sz w:val="16"/>
                <w:szCs w:val="16"/>
              </w:rPr>
            </w:pPr>
          </w:p>
          <w:p w14:paraId="7DD351B0" w14:textId="3112BF08" w:rsidR="004D3A1C" w:rsidRPr="0023399A" w:rsidRDefault="004D3A1C">
            <w:pPr>
              <w:pStyle w:val="NumberedList"/>
              <w:rPr>
                <w:ins w:id="3034" w:author="Raji Shanmugasundaram - C20616" w:date="2019-06-06T08:59:00Z"/>
              </w:rPr>
              <w:pPrChange w:id="3035" w:author="Raji Shanmugasundaram - C20616" w:date="2019-06-06T09:29:00Z">
                <w:pPr>
                  <w:pStyle w:val="NoSpacing"/>
                  <w:jc w:val="left"/>
                </w:pPr>
              </w:pPrChange>
            </w:pPr>
            <w:ins w:id="3036" w:author="Raji Shanmugasundaram - C20616" w:date="2019-06-06T08:59:00Z">
              <w:r w:rsidRPr="0023399A">
                <w:t>Network Connection</w:t>
              </w:r>
            </w:ins>
          </w:p>
          <w:p w14:paraId="2EF1D71B" w14:textId="37376362" w:rsidR="004D3A1C" w:rsidRDefault="00041C72" w:rsidP="008A0885">
            <w:pPr>
              <w:pStyle w:val="NoSpacing"/>
              <w:jc w:val="left"/>
              <w:rPr>
                <w:ins w:id="3037" w:author="Raji Shanmugasundaram - C20616" w:date="2019-06-06T08:59:00Z"/>
              </w:rPr>
            </w:pPr>
            <w:ins w:id="3038" w:author="Raji Shanmugasundaram - C20616" w:date="2019-06-06T09:26:00Z">
              <w:r>
                <w:rPr>
                  <w:noProof/>
                </w:rPr>
                <mc:AlternateContent>
                  <mc:Choice Requires="wps">
                    <w:drawing>
                      <wp:anchor distT="0" distB="0" distL="114300" distR="114300" simplePos="0" relativeHeight="251997696" behindDoc="0" locked="0" layoutInCell="1" allowOverlap="1" wp14:anchorId="186DCCFD" wp14:editId="43FD2B49">
                        <wp:simplePos x="0" y="0"/>
                        <wp:positionH relativeFrom="column">
                          <wp:posOffset>-440055</wp:posOffset>
                        </wp:positionH>
                        <wp:positionV relativeFrom="paragraph">
                          <wp:posOffset>9525</wp:posOffset>
                        </wp:positionV>
                        <wp:extent cx="335915" cy="335915"/>
                        <wp:effectExtent l="0" t="0" r="26035" b="26035"/>
                        <wp:wrapSquare wrapText="bothSides"/>
                        <wp:docPr id="723" name="Oval 723"/>
                        <wp:cNvGraphicFramePr/>
                        <a:graphic xmlns:a="http://schemas.openxmlformats.org/drawingml/2006/main">
                          <a:graphicData uri="http://schemas.microsoft.com/office/word/2010/wordprocessingShape">
                            <wps:wsp>
                              <wps:cNvSpPr/>
                              <wps:spPr>
                                <a:xfrm>
                                  <a:off x="0" y="0"/>
                                  <a:ext cx="335915" cy="335915"/>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5EBFB" w14:textId="77777777" w:rsidR="004C5693" w:rsidRPr="004212E3" w:rsidRDefault="004C5693">
                                    <w:pPr>
                                      <w:jc w:val="center"/>
                                      <w:rPr>
                                        <w:sz w:val="16"/>
                                        <w:szCs w:val="16"/>
                                        <w:rPrChange w:id="3039" w:author="Raji Shanmugasundaram - C20616" w:date="2019-06-06T09:05:00Z">
                                          <w:rPr/>
                                        </w:rPrChange>
                                      </w:rPr>
                                      <w:pPrChange w:id="3040" w:author="Raji Shanmugasundaram - C20616" w:date="2019-06-06T09:05:00Z">
                                        <w:pPr/>
                                      </w:pPrChange>
                                    </w:pPr>
                                    <w:ins w:id="3041" w:author="Raji Shanmugasundaram - C20616" w:date="2019-06-06T09:06:00Z">
                                      <w:r>
                                        <w:rPr>
                                          <w:sz w:val="16"/>
                                          <w:szCs w:val="16"/>
                                        </w:rPr>
                                        <w:t>1</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DCCFD" id="Oval 723" o:spid="_x0000_s1221" style="position:absolute;margin-left:-34.65pt;margin-top:.75pt;width:26.45pt;height:26.45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" fillcolor="#ed7d31 [3205]" strokecolor="#1f4d78 [1604]" strokeweight="1pt">
                        <v:stroke joinstyle="miter"/>
                        <v:textbox>
                          <w:txbxContent>
                            <w:p w14:paraId="6535EBFB" w14:textId="77777777" w:rsidR="004C5693" w:rsidRPr="004212E3" w:rsidRDefault="004C5693">
                              <w:pPr>
                                <w:jc w:val="center"/>
                                <w:rPr>
                                  <w:sz w:val="16"/>
                                  <w:szCs w:val="16"/>
                                  <w:rPrChange w:id="3042" w:author="Raji Shanmugasundaram - C20616" w:date="2019-06-06T09:05:00Z">
                                    <w:rPr/>
                                  </w:rPrChange>
                                </w:rPr>
                                <w:pPrChange w:id="3043" w:author="Raji Shanmugasundaram - C20616" w:date="2019-06-06T09:05:00Z">
                                  <w:pPr/>
                                </w:pPrChange>
                              </w:pPr>
                              <w:ins w:id="3044" w:author="Raji Shanmugasundaram - C20616" w:date="2019-06-06T09:06:00Z">
                                <w:r>
                                  <w:rPr>
                                    <w:sz w:val="16"/>
                                    <w:szCs w:val="16"/>
                                  </w:rPr>
                                  <w:t>1</w:t>
                                </w:r>
                              </w:ins>
                            </w:p>
                          </w:txbxContent>
                        </v:textbox>
                        <w10:wrap type="square"/>
                      </v:oval>
                    </w:pict>
                  </mc:Fallback>
                </mc:AlternateContent>
              </w:r>
            </w:ins>
            <w:ins w:id="3045" w:author="Raji Shanmugasundaram - C20616" w:date="2019-06-06T08:59:00Z">
              <w:r w:rsidR="004D3A1C">
                <w:t>Cable: CAT5 Ethernet Cable supplied with Starter Kit</w:t>
              </w:r>
            </w:ins>
          </w:p>
          <w:p w14:paraId="0ED5FE8E" w14:textId="444F0738" w:rsidR="004D3A1C" w:rsidRDefault="004D3A1C" w:rsidP="008A0885">
            <w:pPr>
              <w:pStyle w:val="NoSpacing"/>
              <w:jc w:val="left"/>
              <w:rPr>
                <w:ins w:id="3046" w:author="Raji Shanmugasundaram - C20616" w:date="2019-06-06T08:59:00Z"/>
              </w:rPr>
            </w:pPr>
            <w:ins w:id="3047" w:author="Raji Shanmugasundaram - C20616" w:date="2019-06-06T08:59:00Z">
              <w:r>
                <w:t xml:space="preserve">Connection: RJ45 Jack </w:t>
              </w:r>
            </w:ins>
            <w:ins w:id="3048" w:author="Raji Shanmugasundaram - C20616" w:date="2019-06-06T09:15:00Z">
              <w:r w:rsidR="00D657E0">
                <w:t>from the class net</w:t>
              </w:r>
            </w:ins>
            <w:ins w:id="3049" w:author="Raji Shanmugasundaram - C20616" w:date="2019-06-06T09:16:00Z">
              <w:r w:rsidR="00D657E0">
                <w:t xml:space="preserve">work to </w:t>
              </w:r>
            </w:ins>
            <w:ins w:id="3050" w:author="Raji Shanmugasundaram - C20616" w:date="2019-06-06T08:59:00Z">
              <w:r>
                <w:t xml:space="preserve"> PCB Top  RJ45 Jack</w:t>
              </w:r>
            </w:ins>
            <w:ins w:id="3051" w:author="Raji Shanmugasundaram - C20616" w:date="2019-06-06T09:16:00Z">
              <w:r w:rsidR="00D657E0">
                <w:t xml:space="preserve">(make sure  the jumper below the </w:t>
              </w:r>
            </w:ins>
            <w:ins w:id="3052" w:author="Raji Shanmugasundaram - C20616" w:date="2019-06-06T09:17:00Z">
              <w:r w:rsidR="00D657E0">
                <w:t>E</w:t>
              </w:r>
            </w:ins>
            <w:ins w:id="3053" w:author="Raji Shanmugasundaram - C20616" w:date="2019-06-06T09:16:00Z">
              <w:r w:rsidR="00D657E0">
                <w:t>thernet</w:t>
              </w:r>
            </w:ins>
            <w:ins w:id="3054" w:author="Raji Shanmugasundaram - C20616" w:date="2019-06-06T09:17:00Z">
              <w:r w:rsidR="00D657E0">
                <w:t xml:space="preserve"> </w:t>
              </w:r>
            </w:ins>
            <w:ins w:id="3055" w:author="Raji Shanmugasundaram - C20616" w:date="2019-06-06T13:00:00Z">
              <w:r w:rsidR="00364068">
                <w:t>PHY</w:t>
              </w:r>
            </w:ins>
            <w:ins w:id="3056" w:author="Raji Shanmugasundaram - C20616" w:date="2019-06-06T09:16:00Z">
              <w:r w:rsidR="00D657E0">
                <w:t xml:space="preserve"> module is taken off)</w:t>
              </w:r>
            </w:ins>
          </w:p>
        </w:tc>
      </w:tr>
      <w:tr w:rsidR="004D3A1C" w14:paraId="6D99254D" w14:textId="77777777" w:rsidTr="008A0885">
        <w:trPr>
          <w:ins w:id="3057" w:author="Raji Shanmugasundaram - C20616" w:date="2019-06-06T08:59:00Z"/>
        </w:trPr>
        <w:tc>
          <w:tcPr>
            <w:tcW w:w="9120" w:type="dxa"/>
          </w:tcPr>
          <w:p w14:paraId="247C0846" w14:textId="0B48BCF0" w:rsidR="004D3A1C" w:rsidRPr="00041C72" w:rsidRDefault="004D3A1C">
            <w:pPr>
              <w:pStyle w:val="NumberedList"/>
              <w:jc w:val="left"/>
              <w:rPr>
                <w:ins w:id="3058" w:author="Raji Shanmugasundaram - C20616" w:date="2019-06-06T09:30:00Z"/>
              </w:rPr>
              <w:pPrChange w:id="3059" w:author="Raji Shanmugasundaram - C20616" w:date="2019-06-06T09:31:00Z">
                <w:pPr>
                  <w:pStyle w:val="NumberedList"/>
                  <w:jc w:val="both"/>
                </w:pPr>
              </w:pPrChange>
            </w:pPr>
            <w:ins w:id="3060" w:author="Raji Shanmugasundaram - C20616" w:date="2019-06-06T08:59:00Z">
              <w:r w:rsidRPr="00041C72">
                <w:t>Programming</w:t>
              </w:r>
            </w:ins>
            <w:ins w:id="3061" w:author="Raji Shanmugasundaram - C20616" w:date="2019-06-06T09:00:00Z">
              <w:r w:rsidR="004212E3" w:rsidRPr="00041C72">
                <w:t xml:space="preserve"> and Console</w:t>
              </w:r>
            </w:ins>
            <w:ins w:id="3062" w:author="Raji Shanmugasundaram - C20616" w:date="2019-06-06T08:59:00Z">
              <w:r w:rsidRPr="00041C72">
                <w:t xml:space="preserve"> Connection </w:t>
              </w:r>
            </w:ins>
          </w:p>
          <w:p w14:paraId="4556292A" w14:textId="0084FEE9" w:rsidR="004D3A1C" w:rsidRDefault="00041C72" w:rsidP="008A0885">
            <w:pPr>
              <w:pStyle w:val="NoSpacing"/>
              <w:jc w:val="left"/>
              <w:rPr>
                <w:ins w:id="3063" w:author="Raji Shanmugasundaram - C20616" w:date="2019-06-06T08:59:00Z"/>
              </w:rPr>
            </w:pPr>
            <w:ins w:id="3064" w:author="Raji Shanmugasundaram - C20616" w:date="2019-06-06T09:26:00Z">
              <w:r>
                <w:rPr>
                  <w:noProof/>
                </w:rPr>
                <mc:AlternateContent>
                  <mc:Choice Requires="wps">
                    <w:drawing>
                      <wp:anchor distT="0" distB="0" distL="114300" distR="114300" simplePos="0" relativeHeight="251994624" behindDoc="0" locked="0" layoutInCell="1" allowOverlap="1" wp14:anchorId="4B18DFA8" wp14:editId="6272787E">
                        <wp:simplePos x="0" y="0"/>
                        <wp:positionH relativeFrom="column">
                          <wp:posOffset>-487680</wp:posOffset>
                        </wp:positionH>
                        <wp:positionV relativeFrom="paragraph">
                          <wp:posOffset>15240</wp:posOffset>
                        </wp:positionV>
                        <wp:extent cx="372745" cy="335915"/>
                        <wp:effectExtent l="0" t="0" r="27305" b="26035"/>
                        <wp:wrapSquare wrapText="bothSides"/>
                        <wp:docPr id="724" name="Oval 724"/>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4EA081" w14:textId="77777777" w:rsidR="004C5693" w:rsidRPr="004212E3" w:rsidRDefault="004C5693">
                                    <w:pPr>
                                      <w:jc w:val="center"/>
                                      <w:rPr>
                                        <w:sz w:val="16"/>
                                        <w:szCs w:val="16"/>
                                        <w:rPrChange w:id="3065" w:author="Raji Shanmugasundaram - C20616" w:date="2019-06-06T09:05:00Z">
                                          <w:rPr/>
                                        </w:rPrChange>
                                      </w:rPr>
                                      <w:pPrChange w:id="3066" w:author="Raji Shanmugasundaram - C20616" w:date="2019-06-06T09:05:00Z">
                                        <w:pPr/>
                                      </w:pPrChange>
                                    </w:pPr>
                                    <w:ins w:id="3067" w:author="Raji Shanmugasundaram - C20616" w:date="2019-06-06T09:05:00Z">
                                      <w:r w:rsidRPr="004212E3">
                                        <w:rPr>
                                          <w:sz w:val="16"/>
                                          <w:szCs w:val="16"/>
                                          <w:rPrChange w:id="3068" w:author="Raji Shanmugasundaram - C20616" w:date="2019-06-06T09:05:00Z">
                                            <w:rPr/>
                                          </w:rPrChange>
                                        </w:rPr>
                                        <w:t>2</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8DFA8" id="Oval 724" o:spid="_x0000_s1222" style="position:absolute;margin-left:-38.4pt;margin-top:1.2pt;width:29.35pt;height:26.45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" fillcolor="#92d050" strokecolor="#1f4d78 [1604]" strokeweight="1pt">
                        <v:stroke joinstyle="miter"/>
                        <v:textbox>
                          <w:txbxContent>
                            <w:p w14:paraId="1A4EA081" w14:textId="77777777" w:rsidR="004C5693" w:rsidRPr="004212E3" w:rsidRDefault="004C5693">
                              <w:pPr>
                                <w:jc w:val="center"/>
                                <w:rPr>
                                  <w:sz w:val="16"/>
                                  <w:szCs w:val="16"/>
                                  <w:rPrChange w:id="3069" w:author="Raji Shanmugasundaram - C20616" w:date="2019-06-06T09:05:00Z">
                                    <w:rPr/>
                                  </w:rPrChange>
                                </w:rPr>
                                <w:pPrChange w:id="3070" w:author="Raji Shanmugasundaram - C20616" w:date="2019-06-06T09:05:00Z">
                                  <w:pPr/>
                                </w:pPrChange>
                              </w:pPr>
                              <w:ins w:id="3071" w:author="Raji Shanmugasundaram - C20616" w:date="2019-06-06T09:05:00Z">
                                <w:r w:rsidRPr="004212E3">
                                  <w:rPr>
                                    <w:sz w:val="16"/>
                                    <w:szCs w:val="16"/>
                                    <w:rPrChange w:id="3072" w:author="Raji Shanmugasundaram - C20616" w:date="2019-06-06T09:05:00Z">
                                      <w:rPr/>
                                    </w:rPrChange>
                                  </w:rPr>
                                  <w:t>2</w:t>
                                </w:r>
                              </w:ins>
                            </w:p>
                          </w:txbxContent>
                        </v:textbox>
                        <w10:wrap type="square"/>
                      </v:oval>
                    </w:pict>
                  </mc:Fallback>
                </mc:AlternateContent>
              </w:r>
            </w:ins>
            <w:ins w:id="3073" w:author="Raji Shanmugasundaram - C20616" w:date="2019-06-06T08:59:00Z">
              <w:r w:rsidR="004D3A1C">
                <w:t>Cable</w:t>
              </w:r>
            </w:ins>
            <w:ins w:id="3074" w:author="Raji Shanmugasundaram - C20616" w:date="2019-06-06T09:22:00Z">
              <w:r w:rsidR="004C5693" w:rsidRPr="00DE4201">
                <w:rPr>
                  <w:b/>
                  <w:lang w:eastAsia="en-AU"/>
                </w:rPr>
                <w:t xml:space="preserve"> </w:t>
              </w:r>
              <w:r w:rsidR="004C5693" w:rsidRPr="004C5693">
                <w:rPr>
                  <w:bCs/>
                  <w:lang w:eastAsia="en-AU"/>
                  <w:rPrChange w:id="3075" w:author="Raji Shanmugasundaram - C20616" w:date="2019-06-06T09:22:00Z">
                    <w:rPr>
                      <w:b/>
                      <w:lang w:eastAsia="en-AU"/>
                    </w:rPr>
                  </w:rPrChange>
                </w:rPr>
                <w:t xml:space="preserve">USB Male A to USB Male B </w:t>
              </w:r>
            </w:ins>
            <w:ins w:id="3076" w:author="Raji Shanmugasundaram - C20616" w:date="2019-06-06T09:23:00Z">
              <w:r w:rsidR="004C5693">
                <w:rPr>
                  <w:bCs/>
                  <w:lang w:eastAsia="en-AU"/>
                </w:rPr>
                <w:t>Micro cable</w:t>
              </w:r>
            </w:ins>
          </w:p>
          <w:p w14:paraId="157611E4" w14:textId="77777777" w:rsidR="004D3A1C" w:rsidRDefault="004D3A1C" w:rsidP="008A0885">
            <w:pPr>
              <w:pStyle w:val="NoSpacing"/>
              <w:jc w:val="left"/>
              <w:rPr>
                <w:ins w:id="3077" w:author="Raji Shanmugasundaram - C20616" w:date="2019-06-06T08:59:00Z"/>
              </w:rPr>
            </w:pPr>
            <w:ins w:id="3078" w:author="Raji Shanmugasundaram - C20616" w:date="2019-06-06T08:59:00Z">
              <w:r>
                <w:t>Connection: USB Debug Port on PCB Top to Laptop USB Port</w:t>
              </w:r>
            </w:ins>
          </w:p>
        </w:tc>
      </w:tr>
      <w:tr w:rsidR="004D3A1C" w14:paraId="78DD424E" w14:textId="77777777" w:rsidTr="008A0885">
        <w:trPr>
          <w:ins w:id="3079" w:author="Raji Shanmugasundaram - C20616" w:date="2019-06-06T08:59:00Z"/>
        </w:trPr>
        <w:tc>
          <w:tcPr>
            <w:tcW w:w="9120" w:type="dxa"/>
          </w:tcPr>
          <w:p w14:paraId="176173CE" w14:textId="3B622C7B" w:rsidR="004C5693" w:rsidRDefault="00A838EA">
            <w:pPr>
              <w:pStyle w:val="NumberedList"/>
              <w:rPr>
                <w:ins w:id="3080" w:author="Raji Shanmugasundaram - C20616" w:date="2019-06-06T09:24:00Z"/>
              </w:rPr>
              <w:pPrChange w:id="3081" w:author="Raji Shanmugasundaram - C20616" w:date="2019-06-06T09:31:00Z">
                <w:pPr/>
              </w:pPrChange>
            </w:pPr>
            <w:ins w:id="3082" w:author="Raji Shanmugasundaram - C20616" w:date="2019-06-06T11:51:00Z">
              <w:r>
                <w:t xml:space="preserve">OLED1 </w:t>
              </w:r>
              <w:proofErr w:type="spellStart"/>
              <w:r>
                <w:t>Xplained</w:t>
              </w:r>
              <w:proofErr w:type="spellEnd"/>
              <w:r>
                <w:t xml:space="preserve"> Pro</w:t>
              </w:r>
            </w:ins>
            <w:ins w:id="3083" w:author="Raji Shanmugasundaram - C20616" w:date="2019-06-06T08:59:00Z">
              <w:r w:rsidR="004D3A1C" w:rsidRPr="0023399A">
                <w:t xml:space="preserve"> Connection </w:t>
              </w:r>
              <w:r w:rsidR="004D3A1C">
                <w:t xml:space="preserve"> </w:t>
              </w:r>
            </w:ins>
          </w:p>
          <w:p w14:paraId="5AFAE6BA" w14:textId="51881D48" w:rsidR="004C5693" w:rsidRDefault="004C5693" w:rsidP="008A0885">
            <w:pPr>
              <w:pStyle w:val="NoSpacing"/>
              <w:jc w:val="left"/>
              <w:rPr>
                <w:ins w:id="3084" w:author="Raji Shanmugasundaram - C20616" w:date="2019-06-06T09:25:00Z"/>
              </w:rPr>
            </w:pPr>
            <w:ins w:id="3085" w:author="Raji Shanmugasundaram - C20616" w:date="2019-06-06T09:27:00Z">
              <w:r>
                <w:rPr>
                  <w:noProof/>
                </w:rPr>
                <mc:AlternateContent>
                  <mc:Choice Requires="wps">
                    <w:drawing>
                      <wp:anchor distT="0" distB="0" distL="114300" distR="114300" simplePos="0" relativeHeight="251996672" behindDoc="0" locked="0" layoutInCell="1" allowOverlap="1" wp14:anchorId="6DD82A72" wp14:editId="5C8565F8">
                        <wp:simplePos x="0" y="0"/>
                        <wp:positionH relativeFrom="column">
                          <wp:posOffset>102</wp:posOffset>
                        </wp:positionH>
                        <wp:positionV relativeFrom="paragraph">
                          <wp:posOffset>5029</wp:posOffset>
                        </wp:positionV>
                        <wp:extent cx="307238" cy="351130"/>
                        <wp:effectExtent l="0" t="0" r="17145" b="11430"/>
                        <wp:wrapSquare wrapText="bothSides"/>
                        <wp:docPr id="725" name="Oval 725"/>
                        <wp:cNvGraphicFramePr/>
                        <a:graphic xmlns:a="http://schemas.openxmlformats.org/drawingml/2006/main">
                          <a:graphicData uri="http://schemas.microsoft.com/office/word/2010/wordprocessingShape">
                            <wps:wsp>
                              <wps:cNvSpPr/>
                              <wps:spPr>
                                <a:xfrm>
                                  <a:off x="0" y="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CAAE28" w14:textId="77777777" w:rsidR="004C5693" w:rsidRDefault="004C5693">
                                    <w:pPr>
                                      <w:jc w:val="center"/>
                                      <w:pPrChange w:id="3086" w:author="Raji Shanmugasundaram - C20616" w:date="2019-06-06T09:12:00Z">
                                        <w:pPr/>
                                      </w:pPrChange>
                                    </w:pPr>
                                    <w:ins w:id="3087" w:author="Raji Shanmugasundaram - C20616" w:date="2019-06-06T09:12:00Z">
                                      <w:r>
                                        <w:t>3</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82A72" id="Oval 725" o:spid="_x0000_s1223" style="position:absolute;margin-left:0;margin-top:.4pt;width:24.2pt;height:27.6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" fillcolor="#823b0b [1605]" strokecolor="#1f4d78 [1604]" strokeweight="1pt">
                        <v:stroke joinstyle="miter"/>
                        <v:textbox>
                          <w:txbxContent>
                            <w:p w14:paraId="43CAAE28" w14:textId="77777777" w:rsidR="004C5693" w:rsidRDefault="004C5693">
                              <w:pPr>
                                <w:jc w:val="center"/>
                                <w:pPrChange w:id="3088" w:author="Raji Shanmugasundaram - C20616" w:date="2019-06-06T09:12:00Z">
                                  <w:pPr/>
                                </w:pPrChange>
                              </w:pPr>
                              <w:ins w:id="3089" w:author="Raji Shanmugasundaram - C20616" w:date="2019-06-06T09:12:00Z">
                                <w:r>
                                  <w:t>3</w:t>
                                </w:r>
                              </w:ins>
                            </w:p>
                          </w:txbxContent>
                        </v:textbox>
                        <w10:wrap type="square"/>
                      </v:oval>
                    </w:pict>
                  </mc:Fallback>
                </mc:AlternateContent>
              </w:r>
            </w:ins>
            <w:ins w:id="3090" w:author="Raji Shanmugasundaram - C20616" w:date="2019-06-06T09:25:00Z">
              <w:r>
                <w:t xml:space="preserve">OLED1 X PLAINED </w:t>
              </w:r>
              <w:r w:rsidRPr="008A0885">
                <w:rPr>
                  <w:sz w:val="16"/>
                  <w:szCs w:val="16"/>
                </w:rPr>
                <w:t>PRO</w:t>
              </w:r>
              <w:r>
                <w:t xml:space="preserve"> </w:t>
              </w:r>
            </w:ins>
          </w:p>
          <w:p w14:paraId="61DFBB4E" w14:textId="77777777" w:rsidR="004D3A1C" w:rsidRDefault="004D3A1C" w:rsidP="008A0885">
            <w:pPr>
              <w:pStyle w:val="NoSpacing"/>
              <w:jc w:val="left"/>
              <w:rPr>
                <w:ins w:id="3091" w:author="Raji Shanmugasundaram - C20616" w:date="2019-06-06T11:50:00Z"/>
              </w:rPr>
            </w:pPr>
            <w:ins w:id="3092" w:author="Raji Shanmugasundaram - C20616" w:date="2019-06-06T08:59:00Z">
              <w:r>
                <w:t>Connection:</w:t>
              </w:r>
            </w:ins>
            <w:ins w:id="3093" w:author="Raji Shanmugasundaram - C20616" w:date="2019-06-06T09:25:00Z">
              <w:r w:rsidR="004C5693">
                <w:t xml:space="preserve"> Connect the OLED x PLAINED PRO to the EXT 2 of the board</w:t>
              </w:r>
            </w:ins>
            <w:ins w:id="3094" w:author="Raji Shanmugasundaram - C20616" w:date="2019-06-06T09:26:00Z">
              <w:r w:rsidR="004C5693">
                <w:t xml:space="preserve"> </w:t>
              </w:r>
            </w:ins>
            <w:ins w:id="3095" w:author="Raji Shanmugasundaram - C20616" w:date="2019-06-06T09:25:00Z">
              <w:r w:rsidR="004C5693">
                <w:t>(</w:t>
              </w:r>
            </w:ins>
            <w:ins w:id="3096" w:author="Raji Shanmugasundaram - C20616" w:date="2019-06-06T09:26:00Z">
              <w:r w:rsidR="004C5693">
                <w:t>Extension close to Ethernet PHY</w:t>
              </w:r>
            </w:ins>
            <w:ins w:id="3097" w:author="Raji Shanmugasundaram - C20616" w:date="2019-06-06T09:25:00Z">
              <w:r w:rsidR="004C5693">
                <w:t>)</w:t>
              </w:r>
            </w:ins>
          </w:p>
          <w:p w14:paraId="10D44F37" w14:textId="478E3E67" w:rsidR="00A838EA" w:rsidRPr="008A0885" w:rsidRDefault="00A838EA" w:rsidP="00A838EA">
            <w:pPr>
              <w:pStyle w:val="NumberedList"/>
              <w:jc w:val="left"/>
              <w:rPr>
                <w:ins w:id="3098" w:author="Raji Shanmugasundaram - C20616" w:date="2019-06-06T11:50:00Z"/>
              </w:rPr>
            </w:pPr>
            <w:ins w:id="3099" w:author="Raji Shanmugasundaram - C20616" w:date="2019-06-06T11:51:00Z">
              <w:r>
                <w:t>PC</w:t>
              </w:r>
            </w:ins>
          </w:p>
          <w:p w14:paraId="3BEFA702" w14:textId="18496EEC" w:rsidR="00A838EA" w:rsidRDefault="00A838EA" w:rsidP="00A838EA">
            <w:pPr>
              <w:pStyle w:val="NoSpacing"/>
              <w:jc w:val="left"/>
              <w:rPr>
                <w:ins w:id="3100" w:author="Raji Shanmugasundaram - C20616" w:date="2019-06-06T11:52:00Z"/>
              </w:rPr>
            </w:pPr>
            <w:ins w:id="3101" w:author="Raji Shanmugasundaram - C20616" w:date="2019-06-06T11:50:00Z">
              <w:r>
                <w:rPr>
                  <w:noProof/>
                </w:rPr>
                <mc:AlternateContent>
                  <mc:Choice Requires="wps">
                    <w:drawing>
                      <wp:anchor distT="0" distB="0" distL="114300" distR="114300" simplePos="0" relativeHeight="252074496" behindDoc="0" locked="0" layoutInCell="1" allowOverlap="1" wp14:anchorId="767E9650" wp14:editId="3E4439C2">
                        <wp:simplePos x="0" y="0"/>
                        <wp:positionH relativeFrom="column">
                          <wp:posOffset>-487680</wp:posOffset>
                        </wp:positionH>
                        <wp:positionV relativeFrom="paragraph">
                          <wp:posOffset>15240</wp:posOffset>
                        </wp:positionV>
                        <wp:extent cx="372745" cy="335915"/>
                        <wp:effectExtent l="0" t="0" r="27305" b="26035"/>
                        <wp:wrapSquare wrapText="bothSides"/>
                        <wp:docPr id="777" name="Oval 777"/>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4592F1" w14:textId="112B2DD5" w:rsidR="00A838EA" w:rsidRPr="008A0885" w:rsidRDefault="00A838EA" w:rsidP="00A838EA">
                                    <w:pPr>
                                      <w:jc w:val="center"/>
                                      <w:rPr>
                                        <w:sz w:val="16"/>
                                        <w:szCs w:val="16"/>
                                      </w:rPr>
                                    </w:pPr>
                                    <w:ins w:id="3102" w:author="Raji Shanmugasundaram - C20616" w:date="2019-06-06T11:50:00Z">
                                      <w:r>
                                        <w:rPr>
                                          <w:sz w:val="16"/>
                                          <w:szCs w:val="16"/>
                                        </w:rPr>
                                        <w:t>4</w:t>
                                      </w:r>
                                    </w:ins>
                                    <w:del w:id="3103" w:author="Raji Shanmugasundaram - C20616" w:date="2019-06-06T11:50:00Z">
                                      <w:r w:rsidRPr="008A0885" w:rsidDel="00A838EA">
                                        <w:rPr>
                                          <w:sz w:val="16"/>
                                          <w:szCs w:val="16"/>
                                        </w:rPr>
                                        <w:delText>2</w:delText>
                                      </w:r>
                                    </w:del>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E9650" id="Oval 777" o:spid="_x0000_s1224" style="position:absolute;margin-left:-38.4pt;margin-top:1.2pt;width:29.35pt;height:26.45pt;z-index:25207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" fillcolor="#7030a0" strokecolor="#1f4d78 [1604]" strokeweight="1pt">
                        <v:stroke joinstyle="miter"/>
                        <v:textbox>
                          <w:txbxContent>
                            <w:p w14:paraId="424592F1" w14:textId="112B2DD5" w:rsidR="00A838EA" w:rsidRPr="008A0885" w:rsidRDefault="00A838EA" w:rsidP="00A838EA">
                              <w:pPr>
                                <w:jc w:val="center"/>
                                <w:rPr>
                                  <w:sz w:val="16"/>
                                  <w:szCs w:val="16"/>
                                </w:rPr>
                              </w:pPr>
                              <w:ins w:id="3104" w:author="Raji Shanmugasundaram - C20616" w:date="2019-06-06T11:50:00Z">
                                <w:r>
                                  <w:rPr>
                                    <w:sz w:val="16"/>
                                    <w:szCs w:val="16"/>
                                  </w:rPr>
                                  <w:t>4</w:t>
                                </w:r>
                              </w:ins>
                              <w:del w:id="3105" w:author="Raji Shanmugasundaram - C20616" w:date="2019-06-06T11:50:00Z">
                                <w:r w:rsidRPr="008A0885" w:rsidDel="00A838EA">
                                  <w:rPr>
                                    <w:sz w:val="16"/>
                                    <w:szCs w:val="16"/>
                                  </w:rPr>
                                  <w:delText>2</w:delText>
                                </w:r>
                              </w:del>
                            </w:p>
                          </w:txbxContent>
                        </v:textbox>
                        <w10:wrap type="square"/>
                      </v:oval>
                    </w:pict>
                  </mc:Fallback>
                </mc:AlternateContent>
              </w:r>
            </w:ins>
            <w:ins w:id="3106" w:author="Raji Shanmugasundaram - C20616" w:date="2019-06-06T11:52:00Z">
              <w:r>
                <w:t xml:space="preserve">PC needs to be connected to the Class network </w:t>
              </w:r>
            </w:ins>
            <w:ins w:id="3107" w:author="Raji Shanmugasundaram - C20616" w:date="2019-06-06T11:53:00Z">
              <w:r w:rsidR="00C005E1">
                <w:t>or</w:t>
              </w:r>
            </w:ins>
          </w:p>
          <w:p w14:paraId="0666D77E" w14:textId="14BE5179" w:rsidR="00A838EA" w:rsidRDefault="00A838EA" w:rsidP="00A838EA">
            <w:pPr>
              <w:pStyle w:val="NoSpacing"/>
              <w:jc w:val="left"/>
              <w:rPr>
                <w:ins w:id="3108" w:author="Raji Shanmugasundaram - C20616" w:date="2019-06-06T11:50:00Z"/>
              </w:rPr>
            </w:pPr>
            <w:ins w:id="3109" w:author="Raji Shanmugasundaram - C20616" w:date="2019-06-06T11:52:00Z">
              <w:r>
                <w:t>It can</w:t>
              </w:r>
            </w:ins>
            <w:ins w:id="3110" w:author="Raji Shanmugasundaram - C20616" w:date="2019-06-06T11:54:00Z">
              <w:r w:rsidR="00C005E1">
                <w:t xml:space="preserve"> be</w:t>
              </w:r>
            </w:ins>
            <w:ins w:id="3111" w:author="Raji Shanmugasundaram - C20616" w:date="2019-06-06T11:55:00Z">
              <w:r w:rsidR="00C005E1">
                <w:t xml:space="preserve"> </w:t>
              </w:r>
            </w:ins>
            <w:ins w:id="3112" w:author="Raji Shanmugasundaram - C20616" w:date="2019-06-06T11:52:00Z">
              <w:r w:rsidR="00C005E1">
                <w:t xml:space="preserve">connected </w:t>
              </w:r>
            </w:ins>
            <w:ins w:id="3113" w:author="Raji Shanmugasundaram - C20616" w:date="2019-06-06T11:53:00Z">
              <w:r w:rsidR="00C005E1">
                <w:t xml:space="preserve">to the wireless network </w:t>
              </w:r>
            </w:ins>
          </w:p>
          <w:p w14:paraId="7CBCFA5A" w14:textId="3C048710" w:rsidR="00A838EA" w:rsidRDefault="00A838EA" w:rsidP="00A838EA">
            <w:pPr>
              <w:pStyle w:val="NoSpacing"/>
              <w:jc w:val="left"/>
              <w:rPr>
                <w:ins w:id="3114" w:author="Raji Shanmugasundaram - C20616" w:date="2019-06-06T08:59:00Z"/>
              </w:rPr>
            </w:pPr>
          </w:p>
        </w:tc>
      </w:tr>
    </w:tbl>
    <w:p w14:paraId="1FA7A78B" w14:textId="77777777" w:rsidR="004D3A1C" w:rsidRDefault="004D3A1C" w:rsidP="004D3A1C">
      <w:pPr>
        <w:pStyle w:val="NumberedList"/>
        <w:numPr>
          <w:ilvl w:val="0"/>
          <w:numId w:val="0"/>
        </w:numPr>
        <w:ind w:left="567"/>
        <w:rPr>
          <w:ins w:id="3115" w:author="Raji Shanmugasundaram - C20616" w:date="2019-06-06T08:53:00Z"/>
        </w:rPr>
      </w:pPr>
    </w:p>
    <w:p w14:paraId="38103785" w14:textId="612ECC98" w:rsidR="004D3A1C" w:rsidRDefault="004D3A1C" w:rsidP="004D3A1C">
      <w:pPr>
        <w:pStyle w:val="NumberedList"/>
        <w:numPr>
          <w:ilvl w:val="0"/>
          <w:numId w:val="0"/>
        </w:numPr>
        <w:ind w:left="567"/>
        <w:rPr>
          <w:ins w:id="3116" w:author="Raji Shanmugasundaram - C20616" w:date="2019-06-06T08:53:00Z"/>
        </w:rPr>
      </w:pPr>
    </w:p>
    <w:p w14:paraId="380FA20F" w14:textId="77777777" w:rsidR="00041C72" w:rsidRDefault="00041C72" w:rsidP="00041C72">
      <w:pPr>
        <w:pStyle w:val="NumberedList"/>
        <w:rPr>
          <w:ins w:id="3117" w:author="Raji Shanmugasundaram - C20616" w:date="2019-06-06T09:28:00Z"/>
        </w:rPr>
      </w:pPr>
      <w:ins w:id="3118" w:author="Raji Shanmugasundaram - C20616" w:date="2019-06-06T09:28:00Z">
        <w:r>
          <w:lastRenderedPageBreak/>
          <w:t>In the main window of MPLABX, click on the “Make and Program Device” button</w:t>
        </w:r>
        <w:r>
          <w:br/>
        </w:r>
        <w:r>
          <w:rPr>
            <w:noProof/>
          </w:rPr>
          <w:drawing>
            <wp:anchor distT="0" distB="0" distL="114300" distR="114300" simplePos="0" relativeHeight="251999744" behindDoc="0" locked="0" layoutInCell="1" allowOverlap="1" wp14:anchorId="6152E471" wp14:editId="04A5C007">
              <wp:simplePos x="0" y="0"/>
              <wp:positionH relativeFrom="column">
                <wp:posOffset>361315</wp:posOffset>
              </wp:positionH>
              <wp:positionV relativeFrom="paragraph">
                <wp:posOffset>227965</wp:posOffset>
              </wp:positionV>
              <wp:extent cx="2926080" cy="1165225"/>
              <wp:effectExtent l="0" t="0" r="762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6080" cy="1165225"/>
                      </a:xfrm>
                      <a:prstGeom prst="rect">
                        <a:avLst/>
                      </a:prstGeom>
                    </pic:spPr>
                  </pic:pic>
                </a:graphicData>
              </a:graphic>
            </wp:anchor>
          </w:drawing>
        </w:r>
        <w:r>
          <w:br/>
        </w:r>
      </w:ins>
    </w:p>
    <w:p w14:paraId="4AC8F04A" w14:textId="77777777" w:rsidR="00041C72" w:rsidRDefault="00041C72" w:rsidP="00041C72">
      <w:pPr>
        <w:pStyle w:val="NumberedList"/>
        <w:numPr>
          <w:ilvl w:val="0"/>
          <w:numId w:val="0"/>
        </w:numPr>
        <w:ind w:left="567"/>
        <w:rPr>
          <w:ins w:id="3119" w:author="Raji Shanmugasundaram - C20616" w:date="2019-06-06T09:28: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041C72" w:rsidRPr="001458B3" w14:paraId="246EA85A" w14:textId="77777777" w:rsidTr="008A0885">
        <w:trPr>
          <w:ins w:id="3120" w:author="Raji Shanmugasundaram - C20616" w:date="2019-06-06T09:28:00Z"/>
        </w:trPr>
        <w:tc>
          <w:tcPr>
            <w:tcW w:w="9661" w:type="dxa"/>
            <w:shd w:val="clear" w:color="auto" w:fill="auto"/>
            <w:vAlign w:val="center"/>
          </w:tcPr>
          <w:p w14:paraId="19B734BB" w14:textId="77777777" w:rsidR="00041C72" w:rsidRPr="001458B3" w:rsidRDefault="00041C72" w:rsidP="008A0885">
            <w:pPr>
              <w:pStyle w:val="NumberedList"/>
              <w:numPr>
                <w:ilvl w:val="0"/>
                <w:numId w:val="0"/>
              </w:numPr>
              <w:rPr>
                <w:ins w:id="3121" w:author="Raji Shanmugasundaram - C20616" w:date="2019-06-06T09:28:00Z"/>
              </w:rPr>
            </w:pPr>
          </w:p>
        </w:tc>
      </w:tr>
    </w:tbl>
    <w:p w14:paraId="443D43EF" w14:textId="3D083B5F" w:rsidR="00041C72" w:rsidRDefault="00041C72" w:rsidP="00041C72">
      <w:pPr>
        <w:pStyle w:val="NumberedList"/>
        <w:rPr>
          <w:ins w:id="3122" w:author="Raji Shanmugasundaram - C20616" w:date="2019-06-06T09:28:00Z"/>
        </w:rPr>
      </w:pPr>
      <w:ins w:id="3123" w:author="Raji Shanmugasundaram - C20616" w:date="2019-06-06T09:28:00Z">
        <w:r w:rsidRPr="008A0885">
          <w:t>After successful build, the SAME70 is programmed automatically</w:t>
        </w:r>
      </w:ins>
      <w:ins w:id="3124" w:author="Raji Shanmugasundaram - C20616" w:date="2019-06-06T09:35:00Z">
        <w:r w:rsidR="00524157">
          <w:t>.</w:t>
        </w:r>
      </w:ins>
      <w:ins w:id="3125" w:author="Raji Shanmugasundaram - C20616" w:date="2019-06-06T09:38:00Z">
        <w:r w:rsidR="00524157">
          <w:t xml:space="preserve"> Build and </w:t>
        </w:r>
      </w:ins>
      <w:ins w:id="3126" w:author="Raji Shanmugasundaram - C20616" w:date="2019-06-06T10:12:00Z">
        <w:r w:rsidR="00224BB5">
          <w:t>P</w:t>
        </w:r>
      </w:ins>
      <w:ins w:id="3127" w:author="Raji Shanmugasundaram - C20616" w:date="2019-06-06T09:38:00Z">
        <w:r w:rsidR="00524157">
          <w:t>rogramming are monitored on the output window at the bottom of the MPLAB X IDE scree</w:t>
        </w:r>
      </w:ins>
      <w:ins w:id="3128" w:author="Raji Shanmugasundaram - C20616" w:date="2019-06-06T09:39:00Z">
        <w:r w:rsidR="00524157">
          <w:t>n.</w:t>
        </w:r>
      </w:ins>
    </w:p>
    <w:p w14:paraId="7D640D59" w14:textId="1120390A" w:rsidR="00041C72" w:rsidRPr="008A0885" w:rsidRDefault="00524157" w:rsidP="00041C72">
      <w:pPr>
        <w:pStyle w:val="NumberedList"/>
        <w:numPr>
          <w:ilvl w:val="0"/>
          <w:numId w:val="0"/>
        </w:numPr>
        <w:ind w:left="567"/>
        <w:rPr>
          <w:ins w:id="3129" w:author="Raji Shanmugasundaram - C20616" w:date="2019-06-06T09:28:00Z"/>
        </w:rPr>
      </w:pPr>
      <w:ins w:id="3130" w:author="Raji Shanmugasundaram - C20616" w:date="2019-06-06T09:37:00Z">
        <w:r>
          <w:rPr>
            <w:noProof/>
          </w:rPr>
          <w:drawing>
            <wp:anchor distT="0" distB="0" distL="114300" distR="114300" simplePos="0" relativeHeight="252000768" behindDoc="0" locked="0" layoutInCell="1" allowOverlap="1" wp14:anchorId="1C38F539" wp14:editId="65C4735B">
              <wp:simplePos x="0" y="0"/>
              <wp:positionH relativeFrom="column">
                <wp:posOffset>358242</wp:posOffset>
              </wp:positionH>
              <wp:positionV relativeFrom="paragraph">
                <wp:posOffset>2184</wp:posOffset>
              </wp:positionV>
              <wp:extent cx="6174028" cy="1287145"/>
              <wp:effectExtent l="0" t="0" r="0" b="8255"/>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74028" cy="1287145"/>
                      </a:xfrm>
                      <a:prstGeom prst="rect">
                        <a:avLst/>
                      </a:prstGeom>
                    </pic:spPr>
                  </pic:pic>
                </a:graphicData>
              </a:graphic>
            </wp:anchor>
          </w:drawing>
        </w:r>
      </w:ins>
      <w:ins w:id="3131" w:author="Raji Shanmugasundaram - C20616" w:date="2019-06-06T09:28:00Z">
        <w:r w:rsidR="00041C72" w:rsidRPr="008A0885">
          <w:br/>
        </w:r>
      </w:ins>
    </w:p>
    <w:p w14:paraId="7D741CC7" w14:textId="77777777" w:rsidR="00224BB5" w:rsidRDefault="00524157" w:rsidP="00041C72">
      <w:pPr>
        <w:pStyle w:val="NumberedList"/>
        <w:numPr>
          <w:ilvl w:val="0"/>
          <w:numId w:val="0"/>
        </w:numPr>
        <w:ind w:left="567"/>
        <w:rPr>
          <w:ins w:id="3132" w:author="Raji Shanmugasundaram - C20616" w:date="2019-06-06T10:12:00Z"/>
        </w:rPr>
      </w:pPr>
      <w:ins w:id="3133" w:author="Raji Shanmugasundaram - C20616" w:date="2019-06-06T09:38:00Z">
        <w:r>
          <w:rPr>
            <w:noProof/>
          </w:rPr>
          <w:drawing>
            <wp:inline distT="0" distB="0" distL="0" distR="0" wp14:anchorId="55BD2208" wp14:editId="3C8A4758">
              <wp:extent cx="5771515" cy="1894637"/>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90957" cy="1901019"/>
                      </a:xfrm>
                      <a:prstGeom prst="rect">
                        <a:avLst/>
                      </a:prstGeom>
                    </pic:spPr>
                  </pic:pic>
                </a:graphicData>
              </a:graphic>
            </wp:inline>
          </w:drawing>
        </w:r>
      </w:ins>
    </w:p>
    <w:p w14:paraId="70CA2A3A" w14:textId="77777777" w:rsidR="00224BB5" w:rsidRDefault="00224BB5" w:rsidP="00041C72">
      <w:pPr>
        <w:pStyle w:val="NumberedList"/>
        <w:numPr>
          <w:ilvl w:val="0"/>
          <w:numId w:val="0"/>
        </w:numPr>
        <w:ind w:left="567"/>
        <w:rPr>
          <w:ins w:id="3134" w:author="Raji Shanmugasundaram - C20616" w:date="2019-06-06T10:12:00Z"/>
        </w:rPr>
      </w:pPr>
    </w:p>
    <w:p w14:paraId="54748F47" w14:textId="77777777" w:rsidR="00DB3B8F" w:rsidRDefault="00764A62" w:rsidP="00764A62">
      <w:pPr>
        <w:pStyle w:val="NumberedList"/>
        <w:rPr>
          <w:ins w:id="3135" w:author="Raji Shanmugasundaram - C20616" w:date="2019-06-06T10:27:00Z"/>
        </w:rPr>
      </w:pPr>
      <w:ins w:id="3136" w:author="Raji Shanmugasundaram - C20616" w:date="2019-06-06T10:17:00Z">
        <w:r>
          <w:t>Immediately after programming, y</w:t>
        </w:r>
      </w:ins>
      <w:ins w:id="3137" w:author="Raji Shanmugasundaram - C20616" w:date="2019-06-06T10:12:00Z">
        <w:r w:rsidR="00224BB5" w:rsidRPr="00764A62">
          <w:t xml:space="preserve">ou can see </w:t>
        </w:r>
      </w:ins>
      <w:ins w:id="3138" w:author="Raji Shanmugasundaram - C20616" w:date="2019-06-06T10:20:00Z">
        <w:r>
          <w:t xml:space="preserve">the </w:t>
        </w:r>
      </w:ins>
      <w:ins w:id="3139" w:author="Raji Shanmugasundaram - C20616" w:date="2019-06-06T10:17:00Z">
        <w:r>
          <w:t>text</w:t>
        </w:r>
      </w:ins>
      <w:ins w:id="3140" w:author="Raji Shanmugasundaram - C20616" w:date="2019-06-06T10:12:00Z">
        <w:r w:rsidR="00224BB5" w:rsidRPr="00764A62">
          <w:t xml:space="preserve"> on the OLED screen</w:t>
        </w:r>
      </w:ins>
      <w:ins w:id="3141" w:author="Raji Shanmugasundaram - C20616" w:date="2019-06-06T10:20:00Z">
        <w:r>
          <w:t xml:space="preserve"> </w:t>
        </w:r>
      </w:ins>
      <w:ins w:id="3142" w:author="Raji Shanmugasundaram - C20616" w:date="2019-06-06T10:26:00Z">
        <w:r w:rsidR="00DB3B8F">
          <w:t xml:space="preserve">in series like </w:t>
        </w:r>
      </w:ins>
      <w:ins w:id="3143" w:author="Raji Shanmugasundaram - C20616" w:date="2019-06-06T10:27:00Z">
        <w:r w:rsidR="00DB3B8F">
          <w:t xml:space="preserve">the screens </w:t>
        </w:r>
      </w:ins>
      <w:ins w:id="3144" w:author="Raji Shanmugasundaram - C20616" w:date="2019-06-06T10:20:00Z">
        <w:r>
          <w:t>below</w:t>
        </w:r>
      </w:ins>
      <w:ins w:id="3145" w:author="Raji Shanmugasundaram - C20616" w:date="2019-06-06T10:16:00Z">
        <w:r>
          <w:t>.</w:t>
        </w:r>
      </w:ins>
    </w:p>
    <w:p w14:paraId="53B5A0AE" w14:textId="479A62F6" w:rsidR="00764A62" w:rsidRDefault="00DB3B8F">
      <w:pPr>
        <w:pStyle w:val="ListParagraph"/>
        <w:rPr>
          <w:ins w:id="3146" w:author="Raji Shanmugasundaram - C20616" w:date="2019-06-06T10:16:00Z"/>
        </w:rPr>
        <w:pPrChange w:id="3147" w:author="Raji Shanmugasundaram - C20616" w:date="2019-06-06T10:32:00Z">
          <w:pPr>
            <w:pStyle w:val="NumberedList"/>
          </w:pPr>
        </w:pPrChange>
      </w:pPr>
      <w:ins w:id="3148" w:author="Raji Shanmugasundaram - C20616" w:date="2019-06-06T10:31:00Z">
        <w:r>
          <w:t>Use the Buttons 1 and 2</w:t>
        </w:r>
      </w:ins>
      <w:ins w:id="3149" w:author="Raji Shanmugasundaram - C20616" w:date="2019-06-06T10:33:00Z">
        <w:r>
          <w:t xml:space="preserve"> </w:t>
        </w:r>
      </w:ins>
      <w:ins w:id="3150" w:author="Raji Shanmugasundaram - C20616" w:date="2019-06-06T10:32:00Z">
        <w:r>
          <w:t>(</w:t>
        </w:r>
      </w:ins>
      <w:ins w:id="3151" w:author="Raji Shanmugasundaram - C20616" w:date="2019-06-06T10:33:00Z">
        <w:r>
          <w:t xml:space="preserve">Previous </w:t>
        </w:r>
      </w:ins>
      <w:ins w:id="3152" w:author="Raji Shanmugasundaram - C20616" w:date="2019-06-06T10:32:00Z">
        <w:r>
          <w:t>and Next</w:t>
        </w:r>
      </w:ins>
      <w:ins w:id="3153" w:author="Raji Shanmugasundaram - C20616" w:date="2019-06-06T10:33:00Z">
        <w:r>
          <w:t xml:space="preserve"> item</w:t>
        </w:r>
      </w:ins>
      <w:ins w:id="3154" w:author="Raji Shanmugasundaram - C20616" w:date="2019-06-06T10:32:00Z">
        <w:r>
          <w:t>)</w:t>
        </w:r>
      </w:ins>
      <w:ins w:id="3155" w:author="Raji Shanmugasundaram - C20616" w:date="2019-06-06T10:31:00Z">
        <w:r>
          <w:t xml:space="preserve"> on the OLED</w:t>
        </w:r>
      </w:ins>
      <w:ins w:id="3156" w:author="Raji Shanmugasundaram - C20616" w:date="2019-06-06T11:55:00Z">
        <w:r w:rsidR="002B0DE0">
          <w:t xml:space="preserve">1 </w:t>
        </w:r>
        <w:proofErr w:type="spellStart"/>
        <w:r w:rsidR="002B0DE0">
          <w:t>Xplained</w:t>
        </w:r>
      </w:ins>
      <w:proofErr w:type="spellEnd"/>
      <w:ins w:id="3157" w:author="Raji Shanmugasundaram - C20616" w:date="2019-06-06T10:31:00Z">
        <w:r>
          <w:t xml:space="preserve"> pro to scroll through the items of the Vending Machine</w:t>
        </w:r>
      </w:ins>
      <w:ins w:id="3158" w:author="Raji Shanmugasundaram - C20616" w:date="2019-06-06T10:32:00Z">
        <w:r>
          <w:t>.</w:t>
        </w:r>
      </w:ins>
    </w:p>
    <w:p w14:paraId="5B6BD6E8" w14:textId="5CD6EB3E" w:rsidR="004D3A1C" w:rsidRPr="00764A62" w:rsidRDefault="00DB3B8F">
      <w:pPr>
        <w:pStyle w:val="NumberedList"/>
        <w:numPr>
          <w:ilvl w:val="0"/>
          <w:numId w:val="0"/>
        </w:numPr>
        <w:ind w:left="567"/>
        <w:rPr>
          <w:ins w:id="3159" w:author="Raji Shanmugasundaram - C20616" w:date="2019-06-06T08:53:00Z"/>
        </w:rPr>
        <w:pPrChange w:id="3160" w:author="Raji Shanmugasundaram - C20616" w:date="2019-06-06T10:18:00Z">
          <w:pPr>
            <w:pStyle w:val="NumberedList"/>
            <w:numPr>
              <w:ilvl w:val="0"/>
              <w:numId w:val="0"/>
            </w:numPr>
            <w:ind w:left="0" w:firstLine="0"/>
          </w:pPr>
        </w:pPrChange>
      </w:pPr>
      <w:r>
        <w:rPr>
          <w:noProof/>
        </w:rPr>
        <mc:AlternateContent>
          <mc:Choice Requires="wpg">
            <w:drawing>
              <wp:anchor distT="0" distB="0" distL="114300" distR="114300" simplePos="0" relativeHeight="252021248" behindDoc="0" locked="0" layoutInCell="1" allowOverlap="1" wp14:anchorId="3C0B9199" wp14:editId="1FDFDA48">
                <wp:simplePos x="0" y="0"/>
                <wp:positionH relativeFrom="column">
                  <wp:posOffset>416763</wp:posOffset>
                </wp:positionH>
                <wp:positionV relativeFrom="paragraph">
                  <wp:posOffset>268453</wp:posOffset>
                </wp:positionV>
                <wp:extent cx="5230369" cy="475488"/>
                <wp:effectExtent l="0" t="0" r="27940" b="20320"/>
                <wp:wrapNone/>
                <wp:docPr id="360" name="Group 360"/>
                <wp:cNvGraphicFramePr/>
                <a:graphic xmlns:a="http://schemas.openxmlformats.org/drawingml/2006/main">
                  <a:graphicData uri="http://schemas.microsoft.com/office/word/2010/wordprocessingGroup">
                    <wpg:wgp>
                      <wpg:cNvGrpSpPr/>
                      <wpg:grpSpPr>
                        <a:xfrm>
                          <a:off x="0" y="0"/>
                          <a:ext cx="5230369" cy="475488"/>
                          <a:chOff x="0" y="0"/>
                          <a:chExt cx="5230369" cy="475488"/>
                        </a:xfrm>
                      </wpg:grpSpPr>
                      <wps:wsp>
                        <wps:cNvPr id="353" name="Rectangle 353"/>
                        <wps:cNvSpPr/>
                        <wps:spPr>
                          <a:xfrm>
                            <a:off x="0" y="0"/>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C817E" w14:textId="3BB70C6B" w:rsidR="00764A62" w:rsidRDefault="00764A62" w:rsidP="00764A62">
                              <w:pPr>
                                <w:jc w:val="center"/>
                                <w:rPr>
                                  <w:ins w:id="3161" w:author="Raji Shanmugasundaram - C20616" w:date="2019-06-06T10:17:00Z"/>
                                </w:rPr>
                              </w:pPr>
                              <w:ins w:id="3162" w:author="Raji Shanmugasundaram - C20616" w:date="2019-06-06T10:17:00Z">
                                <w:r>
                                  <w:t xml:space="preserve">Welcome to </w:t>
                                </w:r>
                              </w:ins>
                            </w:p>
                            <w:p w14:paraId="786438B6" w14:textId="2C05C097" w:rsidR="00764A62" w:rsidRDefault="00764A62">
                              <w:pPr>
                                <w:jc w:val="center"/>
                                <w:pPrChange w:id="3163" w:author="Raji Shanmugasundaram - C20616" w:date="2019-06-06T10:17:00Z">
                                  <w:pPr/>
                                </w:pPrChange>
                              </w:pPr>
                              <w:ins w:id="3164" w:author="Raji Shanmugasundaram - C20616" w:date="2019-06-06T10:18:00Z">
                                <w:r>
                                  <w:t>23075 IoT6</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1353312"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9C2C4" w14:textId="5FF74A22" w:rsidR="00764A62" w:rsidRDefault="00764A62" w:rsidP="00764A62">
                              <w:pPr>
                                <w:rPr>
                                  <w:ins w:id="3165" w:author="Raji Shanmugasundaram - C20616" w:date="2019-06-06T10:18:00Z"/>
                                </w:rPr>
                              </w:pPr>
                              <w:ins w:id="3166" w:author="Raji Shanmugasundaram - C20616" w:date="2019-06-06T10:18:00Z">
                                <w:r>
                                  <w:t xml:space="preserve">Vending </w:t>
                                </w:r>
                              </w:ins>
                            </w:p>
                            <w:p w14:paraId="2CE3E247" w14:textId="07C9B0AA" w:rsidR="00764A62" w:rsidRDefault="00764A62">
                              <w:pPr>
                                <w:rPr>
                                  <w:ins w:id="3167" w:author="Raji Shanmugasundaram - C20616" w:date="2019-06-06T10:18:00Z"/>
                                </w:rPr>
                                <w:pPrChange w:id="3168" w:author="Raji Shanmugasundaram - C20616" w:date="2019-06-06T10:18:00Z">
                                  <w:pPr>
                                    <w:jc w:val="center"/>
                                  </w:pPr>
                                </w:pPrChange>
                              </w:pPr>
                              <w:ins w:id="3169" w:author="Raji Shanmugasundaram - C20616" w:date="2019-06-06T10:18:00Z">
                                <w:r>
                                  <w:t xml:space="preserve">             Machine</w:t>
                                </w:r>
                              </w:ins>
                            </w:p>
                            <w:p w14:paraId="25E1BC08" w14:textId="77777777" w:rsidR="00764A62" w:rsidRDefault="00764A62">
                              <w:pPr>
                                <w:jc w:val="center"/>
                                <w:pPrChange w:id="3170" w:author="Raji Shanmugasundaram - C20616" w:date="2019-06-06T10:17: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2750515"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C089DA" w14:textId="5CEDDE4F" w:rsidR="00764A62" w:rsidRDefault="00764A62" w:rsidP="00764A62">
                              <w:pPr>
                                <w:jc w:val="center"/>
                                <w:rPr>
                                  <w:ins w:id="3171" w:author="Raji Shanmugasundaram - C20616" w:date="2019-06-06T10:20:00Z"/>
                                </w:rPr>
                              </w:pPr>
                              <w:ins w:id="3172" w:author="Raji Shanmugasundaram - C20616" w:date="2019-06-06T10:20:00Z">
                                <w:r>
                                  <w:t>B1-UP, B2-Down</w:t>
                                </w:r>
                              </w:ins>
                            </w:p>
                            <w:p w14:paraId="408A7429" w14:textId="0EE0B0DE" w:rsidR="00764A62" w:rsidRDefault="00764A62">
                              <w:pPr>
                                <w:jc w:val="center"/>
                                <w:pPrChange w:id="3173" w:author="Raji Shanmugasundaram - C20616" w:date="2019-06-06T10:17:00Z">
                                  <w:pPr/>
                                </w:pPrChange>
                              </w:pPr>
                              <w:ins w:id="3174" w:author="Raji Shanmugasundaram - C20616" w:date="2019-06-06T10:20:00Z">
                                <w:r>
                                  <w:t>B3-Select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118458"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DFF48F" w14:textId="6D091901" w:rsidR="00764A62" w:rsidRDefault="00764A62">
                              <w:ins w:id="3175" w:author="Raji Shanmugasundaram - C20616" w:date="2019-06-06T10:21:00Z">
                                <w:r>
                                  <w:t>1.Coco-Cola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B9199" id="Group 360" o:spid="_x0000_s1225" style="position:absolute;left:0;text-align:left;margin-left:32.8pt;margin-top:21.15pt;width:411.85pt;height:37.45pt;z-index:252021248;mso-position-horizontal-relative:text;mso-position-vertical-relative:text" coordsize="52303,4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">
                <v:rect id="Rectangle 353" o:spid="_x0000_s1226" style="position:absolute;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" fillcolor="black [3213]" strokecolor="#1f4d78 [1604]" strokeweight="1pt">
                  <v:textbox>
                    <w:txbxContent>
                      <w:p w14:paraId="52DC817E" w14:textId="3BB70C6B" w:rsidR="00764A62" w:rsidRDefault="00764A62" w:rsidP="00764A62">
                        <w:pPr>
                          <w:jc w:val="center"/>
                          <w:rPr>
                            <w:ins w:id="3176" w:author="Raji Shanmugasundaram - C20616" w:date="2019-06-06T10:17:00Z"/>
                          </w:rPr>
                        </w:pPr>
                        <w:ins w:id="3177" w:author="Raji Shanmugasundaram - C20616" w:date="2019-06-06T10:17:00Z">
                          <w:r>
                            <w:t xml:space="preserve">Welcome to </w:t>
                          </w:r>
                        </w:ins>
                      </w:p>
                      <w:p w14:paraId="786438B6" w14:textId="2C05C097" w:rsidR="00764A62" w:rsidRDefault="00764A62">
                        <w:pPr>
                          <w:jc w:val="center"/>
                          <w:pPrChange w:id="3178" w:author="Raji Shanmugasundaram - C20616" w:date="2019-06-06T10:17:00Z">
                            <w:pPr/>
                          </w:pPrChange>
                        </w:pPr>
                        <w:ins w:id="3179" w:author="Raji Shanmugasundaram - C20616" w:date="2019-06-06T10:18:00Z">
                          <w:r>
                            <w:t>23075 IoT6</w:t>
                          </w:r>
                        </w:ins>
                      </w:p>
                    </w:txbxContent>
                  </v:textbox>
                </v:rect>
                <v:rect id="Rectangle 355" o:spid="_x0000_s1227" style="position:absolute;left:13533;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" fillcolor="black [3213]" strokecolor="#1f4d78 [1604]" strokeweight="1pt">
                  <v:textbox>
                    <w:txbxContent>
                      <w:p w14:paraId="64A9C2C4" w14:textId="5FF74A22" w:rsidR="00764A62" w:rsidRDefault="00764A62" w:rsidP="00764A62">
                        <w:pPr>
                          <w:rPr>
                            <w:ins w:id="3180" w:author="Raji Shanmugasundaram - C20616" w:date="2019-06-06T10:18:00Z"/>
                          </w:rPr>
                        </w:pPr>
                        <w:ins w:id="3181" w:author="Raji Shanmugasundaram - C20616" w:date="2019-06-06T10:18:00Z">
                          <w:r>
                            <w:t xml:space="preserve">Vending </w:t>
                          </w:r>
                        </w:ins>
                      </w:p>
                      <w:p w14:paraId="2CE3E247" w14:textId="07C9B0AA" w:rsidR="00764A62" w:rsidRDefault="00764A62">
                        <w:pPr>
                          <w:rPr>
                            <w:ins w:id="3182" w:author="Raji Shanmugasundaram - C20616" w:date="2019-06-06T10:18:00Z"/>
                          </w:rPr>
                          <w:pPrChange w:id="3183" w:author="Raji Shanmugasundaram - C20616" w:date="2019-06-06T10:18:00Z">
                            <w:pPr>
                              <w:jc w:val="center"/>
                            </w:pPr>
                          </w:pPrChange>
                        </w:pPr>
                        <w:ins w:id="3184" w:author="Raji Shanmugasundaram - C20616" w:date="2019-06-06T10:18:00Z">
                          <w:r>
                            <w:t xml:space="preserve">             Machine</w:t>
                          </w:r>
                        </w:ins>
                      </w:p>
                      <w:p w14:paraId="25E1BC08" w14:textId="77777777" w:rsidR="00764A62" w:rsidRDefault="00764A62">
                        <w:pPr>
                          <w:jc w:val="center"/>
                          <w:pPrChange w:id="3185" w:author="Raji Shanmugasundaram - C20616" w:date="2019-06-06T10:17:00Z">
                            <w:pPr/>
                          </w:pPrChange>
                        </w:pPr>
                      </w:p>
                    </w:txbxContent>
                  </v:textbox>
                </v:rect>
                <v:rect id="Rectangle 356" o:spid="_x0000_s1228" style="position:absolute;left:27505;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" fillcolor="black [3213]" strokecolor="#1f4d78 [1604]" strokeweight="1pt">
                  <v:textbox>
                    <w:txbxContent>
                      <w:p w14:paraId="63C089DA" w14:textId="5CEDDE4F" w:rsidR="00764A62" w:rsidRDefault="00764A62" w:rsidP="00764A62">
                        <w:pPr>
                          <w:jc w:val="center"/>
                          <w:rPr>
                            <w:ins w:id="3186" w:author="Raji Shanmugasundaram - C20616" w:date="2019-06-06T10:20:00Z"/>
                          </w:rPr>
                        </w:pPr>
                        <w:ins w:id="3187" w:author="Raji Shanmugasundaram - C20616" w:date="2019-06-06T10:20:00Z">
                          <w:r>
                            <w:t>B1-UP, B2-Down</w:t>
                          </w:r>
                        </w:ins>
                      </w:p>
                      <w:p w14:paraId="408A7429" w14:textId="0EE0B0DE" w:rsidR="00764A62" w:rsidRDefault="00764A62">
                        <w:pPr>
                          <w:jc w:val="center"/>
                          <w:pPrChange w:id="3188" w:author="Raji Shanmugasundaram - C20616" w:date="2019-06-06T10:17:00Z">
                            <w:pPr/>
                          </w:pPrChange>
                        </w:pPr>
                        <w:ins w:id="3189" w:author="Raji Shanmugasundaram - C20616" w:date="2019-06-06T10:20:00Z">
                          <w:r>
                            <w:t>B3-Select</w:t>
                          </w:r>
                        </w:ins>
                      </w:p>
                    </w:txbxContent>
                  </v:textbox>
                </v:rect>
                <v:rect id="Rectangle 357" o:spid="_x0000_s1229" style="position:absolute;left:41184;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" fillcolor="black [3213]" strokecolor="#1f4d78 [1604]" strokeweight="1pt">
                  <v:textbox>
                    <w:txbxContent>
                      <w:p w14:paraId="77DFF48F" w14:textId="6D091901" w:rsidR="00764A62" w:rsidRDefault="00764A62">
                        <w:ins w:id="3190" w:author="Raji Shanmugasundaram - C20616" w:date="2019-06-06T10:21:00Z">
                          <w:r>
                            <w:t>1.Coco-Cola</w:t>
                          </w:r>
                        </w:ins>
                      </w:p>
                    </w:txbxContent>
                  </v:textbox>
                </v:rect>
              </v:group>
            </w:pict>
          </mc:Fallback>
        </mc:AlternateContent>
      </w:r>
      <w:ins w:id="3191" w:author="Raji Shanmugasundaram - C20616" w:date="2019-06-06T10:21:00Z">
        <w:r w:rsidR="00764A62">
          <w:rPr>
            <w:noProof/>
          </w:rPr>
          <mc:AlternateContent>
            <mc:Choice Requires="wps">
              <w:drawing>
                <wp:anchor distT="0" distB="0" distL="114300" distR="114300" simplePos="0" relativeHeight="252022272" behindDoc="0" locked="0" layoutInCell="1" allowOverlap="1" wp14:anchorId="4197623C" wp14:editId="69C5B16E">
                  <wp:simplePos x="0" y="0"/>
                  <wp:positionH relativeFrom="column">
                    <wp:posOffset>5398237</wp:posOffset>
                  </wp:positionH>
                  <wp:positionV relativeFrom="paragraph">
                    <wp:posOffset>351232</wp:posOffset>
                  </wp:positionV>
                  <wp:extent cx="226771" cy="270206"/>
                  <wp:effectExtent l="0" t="0" r="20955" b="15875"/>
                  <wp:wrapNone/>
                  <wp:docPr id="358" name="Rectangle 358"/>
                  <wp:cNvGraphicFramePr/>
                  <a:graphic xmlns:a="http://schemas.openxmlformats.org/drawingml/2006/main">
                    <a:graphicData uri="http://schemas.microsoft.com/office/word/2010/wordprocessingShape">
                      <wps:wsp>
                        <wps:cNvSpPr/>
                        <wps:spPr>
                          <a:xfrm>
                            <a:off x="0" y="0"/>
                            <a:ext cx="226771" cy="27020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015AD" w14:textId="3EA72788" w:rsidR="00764A62" w:rsidRPr="00764A62" w:rsidRDefault="00764A62">
                              <w:pPr>
                                <w:jc w:val="center"/>
                                <w:rPr>
                                  <w:color w:val="FFFFFF" w:themeColor="background1"/>
                                  <w:rPrChange w:id="3192" w:author="Raji Shanmugasundaram - C20616" w:date="2019-06-06T10:21:00Z">
                                    <w:rPr/>
                                  </w:rPrChange>
                                </w:rPr>
                                <w:pPrChange w:id="3193" w:author="Raji Shanmugasundaram - C20616" w:date="2019-06-06T10:21:00Z">
                                  <w:pPr/>
                                </w:pPrChange>
                              </w:pPr>
                              <w:ins w:id="3194" w:author="Raji Shanmugasundaram - C20616" w:date="2019-06-06T10:21:00Z">
                                <w:r>
                                  <w:t>9</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623C" id="Rectangle 358" o:spid="_x0000_s1230" style="position:absolute;left:0;text-align:left;margin-left:425.05pt;margin-top:27.65pt;width:17.85pt;height:21.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" fillcolor="black [3213]" strokecolor="white [3212]" strokeweight="1pt">
                  <v:textbox>
                    <w:txbxContent>
                      <w:p w14:paraId="53A015AD" w14:textId="3EA72788" w:rsidR="00764A62" w:rsidRPr="00764A62" w:rsidRDefault="00764A62">
                        <w:pPr>
                          <w:jc w:val="center"/>
                          <w:rPr>
                            <w:color w:val="FFFFFF" w:themeColor="background1"/>
                            <w:rPrChange w:id="3195" w:author="Raji Shanmugasundaram - C20616" w:date="2019-06-06T10:21:00Z">
                              <w:rPr/>
                            </w:rPrChange>
                          </w:rPr>
                          <w:pPrChange w:id="3196" w:author="Raji Shanmugasundaram - C20616" w:date="2019-06-06T10:21:00Z">
                            <w:pPr/>
                          </w:pPrChange>
                        </w:pPr>
                        <w:ins w:id="3197" w:author="Raji Shanmugasundaram - C20616" w:date="2019-06-06T10:21:00Z">
                          <w:r>
                            <w:t>9</w:t>
                          </w:r>
                        </w:ins>
                      </w:p>
                    </w:txbxContent>
                  </v:textbox>
                </v:rect>
              </w:pict>
            </mc:Fallback>
          </mc:AlternateContent>
        </w:r>
      </w:ins>
      <w:ins w:id="3198" w:author="Raji Shanmugasundaram - C20616" w:date="2019-06-06T09:28:00Z">
        <w:r w:rsidR="00041C72" w:rsidRPr="00764A62">
          <w:br w:type="page"/>
        </w:r>
      </w:ins>
    </w:p>
    <w:p w14:paraId="1E15C4EF" w14:textId="503B107A" w:rsidR="004D3A1C" w:rsidRDefault="004D3A1C" w:rsidP="004D3A1C">
      <w:pPr>
        <w:pStyle w:val="NumberedList"/>
        <w:numPr>
          <w:ilvl w:val="0"/>
          <w:numId w:val="0"/>
        </w:numPr>
        <w:ind w:left="567"/>
        <w:rPr>
          <w:ins w:id="3199" w:author="Raji Shanmugasundaram - C20616" w:date="2019-06-06T08:53:00Z"/>
        </w:rPr>
      </w:pPr>
    </w:p>
    <w:p w14:paraId="2B16E6B2" w14:textId="361781FC" w:rsidR="00DB3B8F" w:rsidRDefault="00DB3B8F" w:rsidP="004D3A1C">
      <w:pPr>
        <w:pStyle w:val="NumberedList"/>
        <w:numPr>
          <w:ilvl w:val="0"/>
          <w:numId w:val="0"/>
        </w:numPr>
        <w:ind w:left="567"/>
        <w:rPr>
          <w:ins w:id="3200" w:author="Raji Shanmugasundaram - C20616" w:date="2019-06-06T10:30:00Z"/>
        </w:rPr>
      </w:pPr>
    </w:p>
    <w:p w14:paraId="59433550" w14:textId="77777777" w:rsidR="00DB3B8F" w:rsidRDefault="00DB3B8F">
      <w:pPr>
        <w:pStyle w:val="NumberedList"/>
        <w:numPr>
          <w:ilvl w:val="0"/>
          <w:numId w:val="0"/>
        </w:numPr>
        <w:ind w:left="567"/>
        <w:rPr>
          <w:ins w:id="3201" w:author="Raji Shanmugasundaram - C20616" w:date="2019-06-06T08:50:00Z"/>
        </w:rPr>
        <w:pPrChange w:id="3202" w:author="Raji Shanmugasundaram - C20616" w:date="2019-06-06T08:51:00Z">
          <w:pPr>
            <w:pStyle w:val="NumberedList"/>
          </w:pPr>
        </w:pPrChange>
      </w:pPr>
    </w:p>
    <w:p w14:paraId="1B46454A" w14:textId="4FD333A1" w:rsidR="004D3A1C" w:rsidRDefault="004D3A1C">
      <w:pPr>
        <w:pStyle w:val="NumberedList"/>
        <w:numPr>
          <w:ilvl w:val="0"/>
          <w:numId w:val="0"/>
        </w:numPr>
        <w:ind w:left="567"/>
        <w:rPr>
          <w:ins w:id="3203" w:author="Raji Shanmugasundaram - C20616" w:date="2019-06-06T08:50:00Z"/>
        </w:rPr>
        <w:pPrChange w:id="3204" w:author="Raji Shanmugasundaram - C20616" w:date="2019-06-06T08:50:00Z">
          <w:pPr>
            <w:pStyle w:val="NumberedList"/>
          </w:pPr>
        </w:pPrChange>
      </w:pPr>
    </w:p>
    <w:p w14:paraId="66A6F313" w14:textId="24BE6039" w:rsidR="005B3FFC" w:rsidRDefault="00524157" w:rsidP="00AE70E5">
      <w:pPr>
        <w:pStyle w:val="NumberedList"/>
        <w:rPr>
          <w:ins w:id="3205" w:author="Raji Shanmugasundaram - C20616" w:date="2019-06-06T09:44:00Z"/>
        </w:rPr>
      </w:pPr>
      <w:ins w:id="3206" w:author="Raji Shanmugasundaram - C20616" w:date="2019-06-06T09:39:00Z">
        <w:r>
          <w:t>Now open a Tera Term t</w:t>
        </w:r>
      </w:ins>
      <w:del w:id="3207" w:author="Raji Shanmugasundaram - C20616" w:date="2019-06-06T09:39:00Z">
        <w:r w:rsidR="00AE70E5" w:rsidDel="00524157">
          <w:delText>T</w:delText>
        </w:r>
      </w:del>
      <w:r w:rsidR="00AE70E5">
        <w:t xml:space="preserve">o </w:t>
      </w:r>
      <w:del w:id="3208" w:author="Raji Shanmugasundaram - C20616" w:date="2019-06-06T09:40:00Z">
        <w:r w:rsidR="00AE70E5" w:rsidDel="00524157">
          <w:delText xml:space="preserve">access the </w:delText>
        </w:r>
        <w:r w:rsidR="0080623B" w:rsidDel="00524157">
          <w:delText>desc</w:delText>
        </w:r>
      </w:del>
      <w:ins w:id="3209" w:author="Raji Shanmugasundaram - C20616" w:date="2019-06-06T09:40:00Z">
        <w:r>
          <w:t>see the status of the HTTP server and its IP address.</w:t>
        </w:r>
      </w:ins>
    </w:p>
    <w:p w14:paraId="2DC81072" w14:textId="53B4021F" w:rsidR="005B3FFC" w:rsidRDefault="005B3FFC" w:rsidP="005B3FFC">
      <w:pPr>
        <w:pStyle w:val="NumberedList"/>
        <w:numPr>
          <w:ilvl w:val="0"/>
          <w:numId w:val="0"/>
        </w:numPr>
        <w:ind w:left="567"/>
        <w:rPr>
          <w:ins w:id="3210" w:author="Raji Shanmugasundaram - C20616" w:date="2019-06-06T09:45:00Z"/>
        </w:rPr>
      </w:pPr>
      <w:ins w:id="3211" w:author="Raji Shanmugasundaram - C20616" w:date="2019-06-06T09:44:00Z">
        <w:r>
          <w:t>If Tera Term is still open from Lab 1, click on the window title bar to make it active. If Tera Term needs to be re-opened and configured, refer the below steps.</w:t>
        </w:r>
      </w:ins>
    </w:p>
    <w:p w14:paraId="77A7D535" w14:textId="718346EA" w:rsidR="005B3FFC" w:rsidRDefault="005B3FFC" w:rsidP="005B3FFC">
      <w:pPr>
        <w:pStyle w:val="NumberedList"/>
        <w:numPr>
          <w:ilvl w:val="0"/>
          <w:numId w:val="0"/>
        </w:numPr>
        <w:ind w:left="567"/>
        <w:rPr>
          <w:ins w:id="3212" w:author="Raji Shanmugasundaram - C20616" w:date="2019-06-06T09:47:00Z"/>
          <w:rStyle w:val="CodeBlockChar"/>
        </w:rPr>
      </w:pPr>
      <w:ins w:id="3213" w:author="Raji Shanmugasundaram - C20616" w:date="2019-06-06T09:45:00Z">
        <w:r w:rsidRPr="005B3FFC">
          <w:rPr>
            <w:rStyle w:val="CodeBlockChar"/>
            <w:rPrChange w:id="3214" w:author="Raji Shanmugasundaram - C20616" w:date="2019-06-06T09:45:00Z">
              <w:rPr/>
            </w:rPrChange>
          </w:rPr>
          <w:t>Open Terra</w:t>
        </w:r>
        <w:r>
          <w:t xml:space="preserve"> </w:t>
        </w:r>
        <w:r w:rsidRPr="005B3FFC">
          <w:rPr>
            <w:rStyle w:val="CodeBlockChar"/>
            <w:rPrChange w:id="3215" w:author="Raji Shanmugasundaram - C20616" w:date="2019-06-06T09:45:00Z">
              <w:rPr/>
            </w:rPrChange>
          </w:rPr>
          <w:t xml:space="preserve">Term Terminal Program   </w:t>
        </w:r>
        <w:r w:rsidRPr="005B3FFC">
          <w:rPr>
            <w:rStyle w:val="CodeBlockChar"/>
            <w:rPrChange w:id="3216" w:author="Raji Shanmugasundaram - C20616" w:date="2019-06-06T09:45:00Z">
              <w:rPr>
                <w:noProof/>
              </w:rPr>
            </w:rPrChange>
          </w:rPr>
          <w:drawing>
            <wp:inline distT="0" distB="0" distL="0" distR="0" wp14:anchorId="58FC13EF" wp14:editId="6034A86B">
              <wp:extent cx="723900" cy="669992"/>
              <wp:effectExtent l="0" t="0" r="0" b="0"/>
              <wp:docPr id="35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Pr="005B3FFC">
          <w:rPr>
            <w:rStyle w:val="CodeBlockChar"/>
            <w:rPrChange w:id="3217" w:author="Raji Shanmugasundaram - C20616" w:date="2019-06-06T09:45:00Z">
              <w:rPr/>
            </w:rPrChange>
          </w:rPr>
          <w:t xml:space="preserve">  and select under</w:t>
        </w:r>
      </w:ins>
      <w:ins w:id="3218" w:author="Raji Shanmugasundaram - C20616" w:date="2019-06-06T09:46:00Z">
        <w:r>
          <w:rPr>
            <w:rStyle w:val="CodeBlockChar"/>
          </w:rPr>
          <w:t>”</w:t>
        </w:r>
      </w:ins>
      <w:ins w:id="3219" w:author="Raji Shanmugasundaram - C20616" w:date="2019-06-06T09:45:00Z">
        <w:r w:rsidRPr="005B3FFC">
          <w:rPr>
            <w:rStyle w:val="CodeBlockChar"/>
            <w:rPrChange w:id="3220" w:author="Raji Shanmugasundaram - C20616" w:date="2019-06-06T09:45:00Z">
              <w:rPr/>
            </w:rPrChange>
          </w:rPr>
          <w:t xml:space="preserve"> </w:t>
        </w:r>
        <w:r w:rsidRPr="005B3FFC">
          <w:rPr>
            <w:rStyle w:val="CodeBlockChar"/>
            <w:b/>
            <w:bCs/>
            <w:rPrChange w:id="3221" w:author="Raji Shanmugasundaram - C20616" w:date="2019-06-06T09:45:00Z">
              <w:rPr/>
            </w:rPrChange>
          </w:rPr>
          <w:t>Setup-&gt;Serial Port</w:t>
        </w:r>
      </w:ins>
      <w:ins w:id="3222" w:author="Raji Shanmugasundaram - C20616" w:date="2019-06-06T09:46:00Z">
        <w:r>
          <w:rPr>
            <w:rStyle w:val="CodeBlockChar"/>
            <w:b/>
            <w:bCs/>
          </w:rPr>
          <w:t>”</w:t>
        </w:r>
      </w:ins>
      <w:ins w:id="3223" w:author="Raji Shanmugasundaram - C20616" w:date="2019-06-06T09:45:00Z">
        <w:r w:rsidRPr="005B3FFC">
          <w:rPr>
            <w:rStyle w:val="CodeBlockChar"/>
            <w:rPrChange w:id="3224" w:author="Raji Shanmugasundaram - C20616" w:date="2019-06-06T09:45:00Z">
              <w:rPr/>
            </w:rPrChange>
          </w:rPr>
          <w:t xml:space="preserve"> (in this case a COM</w:t>
        </w:r>
      </w:ins>
      <w:ins w:id="3225" w:author="Raji Shanmugasundaram - C20616" w:date="2019-06-06T09:47:00Z">
        <w:r>
          <w:rPr>
            <w:rStyle w:val="CodeBlockChar"/>
          </w:rPr>
          <w:t>14</w:t>
        </w:r>
      </w:ins>
      <w:ins w:id="3226" w:author="Raji Shanmugasundaram - C20616" w:date="2019-06-06T09:45:00Z">
        <w:r w:rsidRPr="005B3FFC">
          <w:rPr>
            <w:rStyle w:val="CodeBlockChar"/>
            <w:rPrChange w:id="3227" w:author="Raji Shanmugasundaram - C20616" w:date="2019-06-06T09:45:00Z">
              <w:rPr/>
            </w:rPrChange>
          </w:rPr>
          <w:t>, but could be a different COM Port number in your case)</w:t>
        </w:r>
      </w:ins>
      <w:ins w:id="3228" w:author="Raji Shanmugasundaram - C20616" w:date="2019-06-06T09:47:00Z">
        <w:r>
          <w:rPr>
            <w:rStyle w:val="CodeBlockChar"/>
          </w:rPr>
          <w:t xml:space="preserve"> set the speed to 115200</w:t>
        </w:r>
      </w:ins>
      <w:ins w:id="3229" w:author="Raji Shanmugasundaram - C20616" w:date="2019-06-06T09:45:00Z">
        <w:r w:rsidRPr="005B3FFC">
          <w:rPr>
            <w:rStyle w:val="CodeBlockChar"/>
            <w:rPrChange w:id="3230" w:author="Raji Shanmugasundaram - C20616" w:date="2019-06-06T09:45:00Z">
              <w:rPr/>
            </w:rPrChange>
          </w:rPr>
          <w:t>.</w:t>
        </w:r>
      </w:ins>
      <w:ins w:id="3231" w:author="Raji Shanmugasundaram - C20616" w:date="2019-06-06T09:48:00Z">
        <w:r>
          <w:rPr>
            <w:rStyle w:val="CodeBlockChar"/>
          </w:rPr>
          <w:t xml:space="preserve">Match the below set-up and click </w:t>
        </w:r>
      </w:ins>
      <w:ins w:id="3232" w:author="Raji Shanmugasundaram - C20616" w:date="2019-06-06T09:49:00Z">
        <w:r>
          <w:rPr>
            <w:rStyle w:val="CodeBlockChar"/>
          </w:rPr>
          <w:t>“OK</w:t>
        </w:r>
      </w:ins>
      <w:ins w:id="3233" w:author="Raji Shanmugasundaram - C20616" w:date="2019-06-06T09:48:00Z">
        <w:r w:rsidRPr="005B3FFC">
          <w:rPr>
            <w:rStyle w:val="CodeBlockChar"/>
            <w:b/>
            <w:bCs/>
            <w:rPrChange w:id="3234" w:author="Raji Shanmugasundaram - C20616" w:date="2019-06-06T09:49:00Z">
              <w:rPr>
                <w:rStyle w:val="CodeBlockChar"/>
              </w:rPr>
            </w:rPrChange>
          </w:rPr>
          <w:t xml:space="preserve"> </w:t>
        </w:r>
        <w:r>
          <w:rPr>
            <w:rStyle w:val="CodeBlockChar"/>
          </w:rPr>
          <w:t>”</w:t>
        </w:r>
      </w:ins>
    </w:p>
    <w:p w14:paraId="31C4503B" w14:textId="2B78E186" w:rsidR="005B3FFC" w:rsidRDefault="005B3FFC">
      <w:pPr>
        <w:pStyle w:val="NumberedList"/>
        <w:numPr>
          <w:ilvl w:val="0"/>
          <w:numId w:val="0"/>
        </w:numPr>
        <w:ind w:left="567"/>
        <w:rPr>
          <w:ins w:id="3235" w:author="Raji Shanmugasundaram - C20616" w:date="2019-06-06T09:44:00Z"/>
        </w:rPr>
        <w:pPrChange w:id="3236" w:author="Raji Shanmugasundaram - C20616" w:date="2019-06-06T09:44:00Z">
          <w:pPr>
            <w:pStyle w:val="NumberedList"/>
          </w:pPr>
        </w:pPrChange>
      </w:pPr>
      <w:ins w:id="3237" w:author="Raji Shanmugasundaram - C20616" w:date="2019-06-06T09:49:00Z">
        <w:r>
          <w:rPr>
            <w:noProof/>
          </w:rPr>
          <mc:AlternateContent>
            <mc:Choice Requires="wps">
              <w:drawing>
                <wp:anchor distT="0" distB="0" distL="114300" distR="114300" simplePos="0" relativeHeight="252002816" behindDoc="0" locked="0" layoutInCell="1" allowOverlap="1" wp14:anchorId="7E36D05A" wp14:editId="5F2DFA72">
                  <wp:simplePos x="0" y="0"/>
                  <wp:positionH relativeFrom="column">
                    <wp:posOffset>1485443</wp:posOffset>
                  </wp:positionH>
                  <wp:positionV relativeFrom="paragraph">
                    <wp:posOffset>152756</wp:posOffset>
                  </wp:positionV>
                  <wp:extent cx="339395" cy="175183"/>
                  <wp:effectExtent l="19050" t="19050" r="22860" b="15875"/>
                  <wp:wrapNone/>
                  <wp:docPr id="729"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395" cy="17518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CA0C6" id="Rounded Rectangle 41" o:spid="_x0000_s1026" style="position:absolute;margin-left:116.95pt;margin-top:12.05pt;width:26.7pt;height:13.8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" filled="f" strokecolor="red" strokeweight="2.25pt">
                  <v:stroke joinstyle="miter"/>
                  <v:path arrowok="t"/>
                </v:roundrect>
              </w:pict>
            </mc:Fallback>
          </mc:AlternateContent>
        </w:r>
      </w:ins>
      <w:ins w:id="3238" w:author="Raji Shanmugasundaram - C20616" w:date="2019-06-06T09:47:00Z">
        <w:r>
          <w:rPr>
            <w:noProof/>
          </w:rPr>
          <w:drawing>
            <wp:inline distT="0" distB="0" distL="0" distR="0" wp14:anchorId="799C9363" wp14:editId="01EDBEA2">
              <wp:extent cx="1565452" cy="1257854"/>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79279" cy="1268964"/>
                      </a:xfrm>
                      <a:prstGeom prst="rect">
                        <a:avLst/>
                      </a:prstGeom>
                    </pic:spPr>
                  </pic:pic>
                </a:graphicData>
              </a:graphic>
            </wp:inline>
          </w:drawing>
        </w:r>
      </w:ins>
      <w:ins w:id="3239" w:author="Raji Shanmugasundaram - C20616" w:date="2019-06-06T09:45:00Z">
        <w:r w:rsidRPr="005B3FFC">
          <w:rPr>
            <w:rStyle w:val="CodeBlockChar"/>
            <w:rPrChange w:id="3240" w:author="Raji Shanmugasundaram - C20616" w:date="2019-06-06T09:45:00Z">
              <w:rPr/>
            </w:rPrChange>
          </w:rPr>
          <w:br/>
        </w:r>
      </w:ins>
    </w:p>
    <w:p w14:paraId="7D3E5093" w14:textId="210863F2" w:rsidR="0085220D" w:rsidRDefault="00524157" w:rsidP="00AE70E5">
      <w:pPr>
        <w:pStyle w:val="NumberedList"/>
        <w:rPr>
          <w:ins w:id="3241" w:author="Raji Shanmugasundaram - C20616" w:date="2019-06-06T09:50:00Z"/>
        </w:rPr>
      </w:pPr>
      <w:ins w:id="3242" w:author="Raji Shanmugasundaram - C20616" w:date="2019-06-06T09:40:00Z">
        <w:r>
          <w:t xml:space="preserve"> </w:t>
        </w:r>
      </w:ins>
      <w:ins w:id="3243" w:author="Raji Shanmugasundaram - C20616" w:date="2019-06-06T09:49:00Z">
        <w:r w:rsidR="0085220D">
          <w:t>Reset the Board and let the Firmware restart.</w:t>
        </w:r>
      </w:ins>
    </w:p>
    <w:p w14:paraId="5C7A7462" w14:textId="5EC81F26" w:rsidR="0085220D" w:rsidRDefault="0041034E">
      <w:pPr>
        <w:pStyle w:val="NumberedList"/>
        <w:numPr>
          <w:ilvl w:val="0"/>
          <w:numId w:val="0"/>
        </w:numPr>
        <w:ind w:left="567"/>
        <w:rPr>
          <w:ins w:id="3244" w:author="Raji Shanmugasundaram - C20616" w:date="2019-06-06T09:49:00Z"/>
        </w:rPr>
        <w:pPrChange w:id="3245" w:author="Raji Shanmugasundaram - C20616" w:date="2019-06-06T09:50:00Z">
          <w:pPr>
            <w:pStyle w:val="NumberedList"/>
          </w:pPr>
        </w:pPrChange>
      </w:pPr>
      <w:r>
        <w:rPr>
          <w:noProof/>
        </w:rPr>
        <mc:AlternateContent>
          <mc:Choice Requires="wpg">
            <w:drawing>
              <wp:anchor distT="0" distB="0" distL="114300" distR="114300" simplePos="0" relativeHeight="252008960" behindDoc="0" locked="0" layoutInCell="1" allowOverlap="1" wp14:anchorId="3E5FDC6E" wp14:editId="18B710D0">
                <wp:simplePos x="0" y="0"/>
                <wp:positionH relativeFrom="column">
                  <wp:posOffset>729082</wp:posOffset>
                </wp:positionH>
                <wp:positionV relativeFrom="paragraph">
                  <wp:posOffset>84176</wp:posOffset>
                </wp:positionV>
                <wp:extent cx="3332810" cy="1666773"/>
                <wp:effectExtent l="38100" t="57150" r="1270" b="0"/>
                <wp:wrapSquare wrapText="bothSides"/>
                <wp:docPr id="734" name="Group 734"/>
                <wp:cNvGraphicFramePr/>
                <a:graphic xmlns:a="http://schemas.openxmlformats.org/drawingml/2006/main">
                  <a:graphicData uri="http://schemas.microsoft.com/office/word/2010/wordprocessingGroup">
                    <wpg:wgp>
                      <wpg:cNvGrpSpPr/>
                      <wpg:grpSpPr>
                        <a:xfrm>
                          <a:off x="0" y="0"/>
                          <a:ext cx="3332810" cy="1666773"/>
                          <a:chOff x="0" y="0"/>
                          <a:chExt cx="3332810" cy="1666773"/>
                        </a:xfrm>
                      </wpg:grpSpPr>
                      <pic:pic xmlns:pic="http://schemas.openxmlformats.org/drawingml/2006/picture">
                        <pic:nvPicPr>
                          <pic:cNvPr id="730" name="Picture 730"/>
                          <pic:cNvPicPr>
                            <a:picLocks noChangeAspect="1"/>
                          </pic:cNvPicPr>
                        </pic:nvPicPr>
                        <pic:blipFill>
                          <a:blip r:embed="rId145"/>
                          <a:stretch>
                            <a:fillRect/>
                          </a:stretch>
                        </pic:blipFill>
                        <pic:spPr>
                          <a:xfrm>
                            <a:off x="152095" y="67208"/>
                            <a:ext cx="3180715" cy="1599565"/>
                          </a:xfrm>
                          <a:prstGeom prst="rect">
                            <a:avLst/>
                          </a:prstGeom>
                        </pic:spPr>
                      </pic:pic>
                      <wps:wsp>
                        <wps:cNvPr id="732" name="Text Box 2"/>
                        <wps:cNvSpPr txBox="1">
                          <a:spLocks noChangeArrowheads="1"/>
                        </wps:cNvSpPr>
                        <wps:spPr bwMode="auto">
                          <a:xfrm rot="359026">
                            <a:off x="0" y="0"/>
                            <a:ext cx="804545" cy="219075"/>
                          </a:xfrm>
                          <a:prstGeom prst="rect">
                            <a:avLst/>
                          </a:prstGeom>
                          <a:solidFill>
                            <a:srgbClr val="FFFFFF"/>
                          </a:solidFill>
                          <a:ln w="9525">
                            <a:solidFill>
                              <a:schemeClr val="bg1"/>
                            </a:solidFill>
                            <a:miter lim="800000"/>
                            <a:headEnd/>
                            <a:tailEnd/>
                          </a:ln>
                        </wps:spPr>
                        <wps:txbx>
                          <w:txbxContent>
                            <w:p w14:paraId="79D0276A" w14:textId="6BFFC1BC" w:rsidR="0085220D" w:rsidRPr="0085220D" w:rsidRDefault="0085220D">
                              <w:pPr>
                                <w:rPr>
                                  <w:sz w:val="16"/>
                                  <w:szCs w:val="16"/>
                                  <w:rPrChange w:id="3246" w:author="Raji Shanmugasundaram - C20616" w:date="2019-06-06T09:52:00Z">
                                    <w:rPr/>
                                  </w:rPrChange>
                                </w:rPr>
                              </w:pPr>
                              <w:ins w:id="3247" w:author="Raji Shanmugasundaram - C20616" w:date="2019-06-06T09:50:00Z">
                                <w:r w:rsidRPr="0085220D">
                                  <w:rPr>
                                    <w:sz w:val="16"/>
                                    <w:szCs w:val="16"/>
                                    <w:rPrChange w:id="3248" w:author="Raji Shanmugasundaram - C20616" w:date="2019-06-06T09:52:00Z">
                                      <w:rPr/>
                                    </w:rPrChange>
                                  </w:rPr>
                                  <w:t xml:space="preserve">RESET </w:t>
                                </w:r>
                              </w:ins>
                              <w:ins w:id="3249" w:author="Raji Shanmugasundaram - C20616" w:date="2019-06-06T09:51:00Z">
                                <w:r w:rsidRPr="0085220D">
                                  <w:rPr>
                                    <w:sz w:val="16"/>
                                    <w:szCs w:val="16"/>
                                    <w:rPrChange w:id="3250" w:author="Raji Shanmugasundaram - C20616" w:date="2019-06-06T09:52:00Z">
                                      <w:rPr/>
                                    </w:rPrChange>
                                  </w:rPr>
                                  <w:t>SW401</w:t>
                                </w:r>
                              </w:ins>
                            </w:p>
                          </w:txbxContent>
                        </wps:txbx>
                        <wps:bodyPr rot="0" vert="horz" wrap="square" lIns="91440" tIns="45720" rIns="91440" bIns="45720" anchor="t" anchorCtr="0">
                          <a:noAutofit/>
                        </wps:bodyPr>
                      </wps:wsp>
                    </wpg:wgp>
                  </a:graphicData>
                </a:graphic>
              </wp:anchor>
            </w:drawing>
          </mc:Choice>
          <mc:Fallback>
            <w:pict>
              <v:group w14:anchorId="3E5FDC6E" id="Group 734" o:spid="_x0000_s1231" style="position:absolute;left:0;text-align:left;margin-left:57.4pt;margin-top:6.65pt;width:262.45pt;height:131.25pt;z-index:252008960;mso-position-horizontal-relative:text;mso-position-vertical-relative:text" coordsize="33328,1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">
                <v:shape id="Picture 730" o:spid="_x0000_s1232" type="#_x0000_t75" style="position:absolute;left:1520;top:672;width:31808;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">
                  <v:imagedata r:id="rId147" o:title=""/>
                </v:shape>
                <v:shape id="_x0000_s1233" type="#_x0000_t202" style="position:absolute;width:8045;height:2190;rotation:3921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" strokecolor="white [3212]">
                  <v:textbox>
                    <w:txbxContent>
                      <w:p w14:paraId="79D0276A" w14:textId="6BFFC1BC" w:rsidR="0085220D" w:rsidRPr="0085220D" w:rsidRDefault="0085220D">
                        <w:pPr>
                          <w:rPr>
                            <w:sz w:val="16"/>
                            <w:szCs w:val="16"/>
                            <w:rPrChange w:id="3251" w:author="Raji Shanmugasundaram - C20616" w:date="2019-06-06T09:52:00Z">
                              <w:rPr/>
                            </w:rPrChange>
                          </w:rPr>
                        </w:pPr>
                        <w:ins w:id="3252" w:author="Raji Shanmugasundaram - C20616" w:date="2019-06-06T09:50:00Z">
                          <w:r w:rsidRPr="0085220D">
                            <w:rPr>
                              <w:sz w:val="16"/>
                              <w:szCs w:val="16"/>
                              <w:rPrChange w:id="3253" w:author="Raji Shanmugasundaram - C20616" w:date="2019-06-06T09:52:00Z">
                                <w:rPr/>
                              </w:rPrChange>
                            </w:rPr>
                            <w:t xml:space="preserve">RESET </w:t>
                          </w:r>
                        </w:ins>
                        <w:ins w:id="3254" w:author="Raji Shanmugasundaram - C20616" w:date="2019-06-06T09:51:00Z">
                          <w:r w:rsidRPr="0085220D">
                            <w:rPr>
                              <w:sz w:val="16"/>
                              <w:szCs w:val="16"/>
                              <w:rPrChange w:id="3255" w:author="Raji Shanmugasundaram - C20616" w:date="2019-06-06T09:52:00Z">
                                <w:rPr/>
                              </w:rPrChange>
                            </w:rPr>
                            <w:t>SW401</w:t>
                          </w:r>
                        </w:ins>
                      </w:p>
                    </w:txbxContent>
                  </v:textbox>
                </v:shape>
                <w10:wrap type="square"/>
              </v:group>
            </w:pict>
          </mc:Fallback>
        </mc:AlternateContent>
      </w:r>
    </w:p>
    <w:p w14:paraId="4E82A4DD" w14:textId="1A13FBD2" w:rsidR="0085220D" w:rsidRDefault="0085220D">
      <w:pPr>
        <w:pStyle w:val="NumberedList"/>
        <w:numPr>
          <w:ilvl w:val="0"/>
          <w:numId w:val="0"/>
        </w:numPr>
        <w:ind w:left="567"/>
        <w:rPr>
          <w:ins w:id="3256" w:author="Raji Shanmugasundaram - C20616" w:date="2019-06-06T09:49:00Z"/>
        </w:rPr>
        <w:pPrChange w:id="3257" w:author="Raji Shanmugasundaram - C20616" w:date="2019-06-06T09:50:00Z">
          <w:pPr>
            <w:pStyle w:val="NumberedList"/>
          </w:pPr>
        </w:pPrChange>
      </w:pPr>
      <w:ins w:id="3258" w:author="Raji Shanmugasundaram - C20616" w:date="2019-06-06T09:50:00Z">
        <w:r>
          <w:rPr>
            <w:noProof/>
          </w:rPr>
          <mc:AlternateContent>
            <mc:Choice Requires="wps">
              <w:drawing>
                <wp:anchor distT="0" distB="0" distL="114300" distR="114300" simplePos="0" relativeHeight="252009984" behindDoc="0" locked="0" layoutInCell="1" allowOverlap="1" wp14:anchorId="2D26DCC5" wp14:editId="420CCBBD">
                  <wp:simplePos x="0" y="0"/>
                  <wp:positionH relativeFrom="column">
                    <wp:posOffset>1100634</wp:posOffset>
                  </wp:positionH>
                  <wp:positionV relativeFrom="paragraph">
                    <wp:posOffset>60503</wp:posOffset>
                  </wp:positionV>
                  <wp:extent cx="570306" cy="106731"/>
                  <wp:effectExtent l="0" t="0" r="77470" b="83820"/>
                  <wp:wrapNone/>
                  <wp:docPr id="731" name="Straight Arrow Connector 731"/>
                  <wp:cNvGraphicFramePr/>
                  <a:graphic xmlns:a="http://schemas.openxmlformats.org/drawingml/2006/main">
                    <a:graphicData uri="http://schemas.microsoft.com/office/word/2010/wordprocessingShape">
                      <wps:wsp>
                        <wps:cNvCnPr/>
                        <wps:spPr>
                          <a:xfrm>
                            <a:off x="0" y="0"/>
                            <a:ext cx="570306" cy="106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DE3C7" id="Straight Arrow Connector 731" o:spid="_x0000_s1026" type="#_x0000_t32" style="position:absolute;margin-left:86.65pt;margin-top:4.75pt;width:44.9pt;height:8.4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" strokecolor="#5b9bd5 [3204]" strokeweight=".5pt">
                  <v:stroke endarrow="block" joinstyle="miter"/>
                </v:shape>
              </w:pict>
            </mc:Fallback>
          </mc:AlternateContent>
        </w:r>
      </w:ins>
    </w:p>
    <w:p w14:paraId="10921E7D" w14:textId="38B219F9" w:rsidR="00AE70E5" w:rsidDel="0085220D" w:rsidRDefault="0080623B">
      <w:pPr>
        <w:pStyle w:val="NumberedList"/>
        <w:numPr>
          <w:ilvl w:val="0"/>
          <w:numId w:val="0"/>
        </w:numPr>
        <w:rPr>
          <w:del w:id="3259" w:author="Raji Shanmugasundaram - C20616" w:date="2019-06-06T09:50:00Z"/>
        </w:rPr>
        <w:pPrChange w:id="3260" w:author="Raji Shanmugasundaram - C20616" w:date="2019-06-06T09:49:00Z">
          <w:pPr>
            <w:pStyle w:val="NumberedList"/>
          </w:pPr>
        </w:pPrChange>
      </w:pPr>
      <w:del w:id="3261" w:author="Raji Shanmugasundaram - C20616" w:date="2019-06-06T09:41:00Z">
        <w:r w:rsidDel="00524157">
          <w:delText>ri</w:delText>
        </w:r>
      </w:del>
      <w:del w:id="3262" w:author="Raji Shanmugasundaram - C20616" w:date="2019-06-06T09:50:00Z">
        <w:r w:rsidDel="0085220D">
          <w:delText>ption for each missing line of code,</w:delText>
        </w:r>
        <w:r w:rsidR="00AE70E5" w:rsidDel="0085220D">
          <w:delText xml:space="preserve"> open the MPLAB</w:delText>
        </w:r>
        <w:r w:rsidR="004648E7" w:rsidDel="0085220D">
          <w:delText xml:space="preserve"> </w:delText>
        </w:r>
        <w:r w:rsidR="00AE70E5" w:rsidDel="0085220D">
          <w:delText xml:space="preserve">X </w:delText>
        </w:r>
        <w:r w:rsidR="00AE70E5" w:rsidRPr="0085220D" w:rsidDel="0085220D">
          <w:rPr>
            <w:i/>
          </w:rPr>
          <w:delText>Action Items</w:delText>
        </w:r>
        <w:r w:rsidR="00AE70E5" w:rsidDel="0085220D">
          <w:delText xml:space="preserve"> list, by choosing </w:delText>
        </w:r>
        <w:r w:rsidR="00AE70E5" w:rsidRPr="001E1208" w:rsidDel="0085220D">
          <w:rPr>
            <w:rStyle w:val="MenuPath"/>
          </w:rPr>
          <w:delText>Window</w:delText>
        </w:r>
        <w:r w:rsidR="00AE70E5" w:rsidRPr="001E1208" w:rsidDel="0085220D">
          <w:rPr>
            <w:rStyle w:val="MenuPath"/>
          </w:rPr>
          <w:sym w:font="Wingdings 3" w:char="F086"/>
        </w:r>
        <w:r w:rsidR="001E1208" w:rsidRPr="001E1208" w:rsidDel="0085220D">
          <w:rPr>
            <w:rStyle w:val="MenuPath"/>
          </w:rPr>
          <w:delText>Action Items</w:delText>
        </w:r>
        <w:r w:rsidR="001E1208" w:rsidDel="0085220D">
          <w:delText xml:space="preserve"> in the main menu.</w:delText>
        </w:r>
        <w:r w:rsidR="004848C2" w:rsidRPr="004848C2" w:rsidDel="0085220D">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14:paraId="10921E7F" w14:textId="77777777" w:rsidTr="001458B3">
        <w:tc>
          <w:tcPr>
            <w:tcW w:w="9638" w:type="dxa"/>
            <w:shd w:val="clear" w:color="auto" w:fill="auto"/>
            <w:vAlign w:val="center"/>
          </w:tcPr>
          <w:p w14:paraId="10921E7E" w14:textId="61F86214" w:rsidR="00AE70E5" w:rsidRPr="001458B3" w:rsidRDefault="004848C2">
            <w:pPr>
              <w:pStyle w:val="NumberedList"/>
              <w:numPr>
                <w:ilvl w:val="0"/>
                <w:numId w:val="0"/>
              </w:numPr>
            </w:pPr>
            <w:del w:id="3263" w:author="Raji Shanmugasundaram - C20616" w:date="2019-06-06T09:59:00Z">
              <w:r w:rsidDel="0041034E">
                <w:rPr>
                  <w:noProof/>
                </w:rPr>
                <mc:AlternateContent>
                  <mc:Choice Requires="wps">
                    <w:drawing>
                      <wp:anchor distT="0" distB="0" distL="114300" distR="114300" simplePos="0" relativeHeight="251736576" behindDoc="0" locked="0" layoutInCell="1" allowOverlap="1" wp14:anchorId="1092236D" wp14:editId="7FF0E9C6">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9BA93D" id="Rounded Rectangle 41" o:spid="_x0000_s1026" style="position:absolute;margin-left:-3pt;margin-top:104.2pt;width:189.1pt;height:24.6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41034E">
                <w:rPr>
                  <w:noProof/>
                </w:rPr>
                <w:drawing>
                  <wp:inline distT="0" distB="0" distL="0" distR="0" wp14:anchorId="1092236F" wp14:editId="58454225">
                    <wp:extent cx="2323930" cy="1715719"/>
                    <wp:effectExtent l="0" t="0" r="635" b="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2328939" cy="1719417"/>
                            </a:xfrm>
                            <a:prstGeom prst="rect">
                              <a:avLst/>
                            </a:prstGeom>
                            <a:noFill/>
                            <a:ln>
                              <a:noFill/>
                            </a:ln>
                          </pic:spPr>
                        </pic:pic>
                      </a:graphicData>
                    </a:graphic>
                  </wp:inline>
                </w:drawing>
              </w:r>
            </w:del>
          </w:p>
        </w:tc>
      </w:tr>
    </w:tbl>
    <w:p w14:paraId="10921E80" w14:textId="6EDCC932" w:rsidR="00AE70E5" w:rsidRDefault="0041034E" w:rsidP="00AE70E5">
      <w:pPr>
        <w:pStyle w:val="NumberedList"/>
        <w:rPr>
          <w:ins w:id="3264" w:author="Raji Shanmugasundaram - C20616" w:date="2019-06-06T10:01:00Z"/>
        </w:rPr>
      </w:pPr>
      <w:ins w:id="3265" w:author="Raji Shanmugasundaram - C20616" w:date="2019-06-06T10:00:00Z">
        <w:r>
          <w:t>After some small time, the IP Ad</w:t>
        </w:r>
      </w:ins>
      <w:ins w:id="3266" w:author="Raji Shanmugasundaram - C20616" w:date="2019-06-06T10:01:00Z">
        <w:r>
          <w:t xml:space="preserve">dress should change from 0.0.0.0 to a valid address. </w:t>
        </w:r>
      </w:ins>
      <w:del w:id="3267" w:author="Raji Shanmugasundaram - C20616" w:date="2019-06-06T10:01:00Z">
        <w:r w:rsidR="00AE70E5" w:rsidDel="0041034E">
          <w:delText xml:space="preserve">To </w:delText>
        </w:r>
        <w:r w:rsidR="004E650D" w:rsidDel="0041034E">
          <w:delText xml:space="preserve">show </w:delText>
        </w:r>
        <w:r w:rsidR="00AE70E5" w:rsidDel="0041034E">
          <w:delText xml:space="preserve">the action items for the </w:delText>
        </w:r>
        <w:r w:rsidR="00AE70E5" w:rsidRPr="008D1F99" w:rsidDel="0041034E">
          <w:rPr>
            <w:rStyle w:val="Filename"/>
          </w:rPr>
          <w:delText>networkcoms.c</w:delText>
        </w:r>
        <w:r w:rsidR="00AE70E5" w:rsidDel="0041034E">
          <w:delText xml:space="preserve"> file, click on the </w:delText>
        </w:r>
        <w:r w:rsidR="00AE70E5" w:rsidRPr="001E1208" w:rsidDel="0041034E">
          <w:rPr>
            <w:i/>
          </w:rPr>
          <w:delText>Show Actions Items for currently edited file only</w:delText>
        </w:r>
        <w:r w:rsidR="00AE70E5" w:rsidDel="0041034E">
          <w:delText xml:space="preserve"> icon</w:delText>
        </w:r>
        <w:r w:rsidR="001E1208" w:rsidDel="0041034E">
          <w:delText xml:space="preserve"> which is located in the </w:delText>
        </w:r>
        <w:r w:rsidR="001E1208" w:rsidRPr="001E1208" w:rsidDel="0041034E">
          <w:rPr>
            <w:rStyle w:val="WindowOrDialogName"/>
          </w:rPr>
          <w:delText>Action I</w:delText>
        </w:r>
        <w:r w:rsidR="00AE70E5" w:rsidRPr="001E1208" w:rsidDel="0041034E">
          <w:rPr>
            <w:rStyle w:val="WindowOrDialogName"/>
          </w:rPr>
          <w:delText>tems</w:delText>
        </w:r>
        <w:r w:rsidR="00AE70E5" w:rsidDel="0041034E">
          <w:delText xml:space="preserve"> </w:delText>
        </w:r>
      </w:del>
      <w:del w:id="3268" w:author="Raji Shanmugasundaram - C20616" w:date="2019-06-06T10:05:00Z">
        <w:r w:rsidR="00AE70E5" w:rsidDel="006C4EE4">
          <w:delText>window.</w:delText>
        </w:r>
      </w:del>
      <w:ins w:id="3269" w:author="Raji Shanmugasundaram - C20616" w:date="2019-06-06T10:04:00Z">
        <w:r w:rsidR="006C4EE4">
          <w:t xml:space="preserve"> Take time to go through the Initialization </w:t>
        </w:r>
      </w:ins>
      <w:ins w:id="3270" w:author="Raji Shanmugasundaram - C20616" w:date="2019-06-06T10:07:00Z">
        <w:r w:rsidR="00224BB5">
          <w:t>messages,</w:t>
        </w:r>
      </w:ins>
      <w:ins w:id="3271" w:author="Raji Shanmugasundaram - C20616" w:date="2019-06-06T10:04:00Z">
        <w:r w:rsidR="006C4EE4">
          <w:t xml:space="preserve"> MAC address</w:t>
        </w:r>
      </w:ins>
      <w:ins w:id="3272" w:author="Raji Shanmugasundaram - C20616" w:date="2019-06-06T10:06:00Z">
        <w:r w:rsidR="006C4EE4">
          <w:t>,</w:t>
        </w:r>
      </w:ins>
      <w:ins w:id="3273" w:author="Raji Shanmugasundaram - C20616" w:date="2019-06-06T10:04:00Z">
        <w:r w:rsidR="006C4EE4">
          <w:t xml:space="preserve"> Host name</w:t>
        </w:r>
      </w:ins>
      <w:ins w:id="3274" w:author="Raji Shanmugasundaram - C20616" w:date="2019-06-06T10:06:00Z">
        <w:r w:rsidR="006C4EE4">
          <w:t xml:space="preserve"> and the IP address of the HTTP- </w:t>
        </w:r>
      </w:ins>
      <w:ins w:id="3275" w:author="Raji Shanmugasundaram - C20616" w:date="2019-06-06T10:45:00Z">
        <w:r w:rsidR="00C963EB">
          <w:t>server displayed</w:t>
        </w:r>
      </w:ins>
      <w:ins w:id="3276" w:author="Raji Shanmugasundaram - C20616" w:date="2019-06-06T10:04:00Z">
        <w:r w:rsidR="006C4EE4">
          <w:t xml:space="preserve"> on the tera term terminal.</w:t>
        </w:r>
      </w:ins>
    </w:p>
    <w:p w14:paraId="3789A066" w14:textId="599A60B8" w:rsidR="0041034E" w:rsidRDefault="0041034E">
      <w:pPr>
        <w:pStyle w:val="NumberedList"/>
        <w:numPr>
          <w:ilvl w:val="0"/>
          <w:numId w:val="0"/>
        </w:numPr>
        <w:ind w:left="567"/>
        <w:pPrChange w:id="3277" w:author="Raji Shanmugasundaram - C20616" w:date="2019-06-06T10:01:00Z">
          <w:pPr>
            <w:pStyle w:val="NumberedList"/>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14:paraId="10921E82" w14:textId="77777777" w:rsidTr="006C4EE4">
        <w:tc>
          <w:tcPr>
            <w:tcW w:w="9661" w:type="dxa"/>
            <w:shd w:val="clear" w:color="auto" w:fill="auto"/>
            <w:vAlign w:val="center"/>
          </w:tcPr>
          <w:p w14:paraId="10921E81" w14:textId="699D92D4" w:rsidR="00AE70E5" w:rsidRPr="001458B3" w:rsidRDefault="005B3261" w:rsidP="003C4041">
            <w:del w:id="3278" w:author="Raji Shanmugasundaram - C20616" w:date="2019-06-06T10:03:00Z">
              <w:r w:rsidDel="0041034E">
                <w:rPr>
                  <w:noProof/>
                  <w:lang w:eastAsia="en-AU"/>
                </w:rPr>
                <mc:AlternateContent>
                  <mc:Choice Requires="wps">
                    <w:drawing>
                      <wp:anchor distT="0" distB="0" distL="114300" distR="114300" simplePos="0" relativeHeight="251675136" behindDoc="0" locked="0" layoutInCell="1" allowOverlap="1" wp14:anchorId="10922371" wp14:editId="740770F6">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27204" id="Rounded Rectangle 281" o:spid="_x0000_s1026" style="position:absolute;margin-left:-4.55pt;margin-top:9.7pt;width:25.8pt;height:21.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41034E">
                <w:rPr>
                  <w:noProof/>
                  <w:lang w:eastAsia="en-AU"/>
                </w:rPr>
                <w:drawing>
                  <wp:inline distT="0" distB="0" distL="0" distR="0" wp14:anchorId="10922373" wp14:editId="5C85804E">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4B7A32BE" w:rsidR="00AC2BC7" w:rsidRDefault="0041034E"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ins w:id="3279" w:author="Raji Shanmugasundaram - C20616" w:date="2019-06-06T10:02:00Z">
        <w:r>
          <w:rPr>
            <w:noProof/>
          </w:rPr>
          <w:lastRenderedPageBreak/>
          <w:drawing>
            <wp:anchor distT="0" distB="0" distL="114300" distR="114300" simplePos="0" relativeHeight="252011008" behindDoc="0" locked="0" layoutInCell="1" allowOverlap="1" wp14:anchorId="12D15B52" wp14:editId="089822C1">
              <wp:simplePos x="0" y="0"/>
              <wp:positionH relativeFrom="column">
                <wp:posOffset>678688</wp:posOffset>
              </wp:positionH>
              <wp:positionV relativeFrom="paragraph">
                <wp:posOffset>-1523949</wp:posOffset>
              </wp:positionV>
              <wp:extent cx="3898900" cy="2604135"/>
              <wp:effectExtent l="0" t="0" r="6350" b="5715"/>
              <wp:wrapSquare wrapText="bothSides"/>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98900" cy="2604135"/>
                      </a:xfrm>
                      <a:prstGeom prst="rect">
                        <a:avLst/>
                      </a:prstGeom>
                    </pic:spPr>
                  </pic:pic>
                </a:graphicData>
              </a:graphic>
            </wp:anchor>
          </w:drawing>
        </w:r>
      </w:ins>
    </w:p>
    <w:p w14:paraId="10921E84" w14:textId="2CDE16F6" w:rsidR="00AC2BC7" w:rsidRDefault="006C4EE4">
      <w:pPr>
        <w:tabs>
          <w:tab w:val="clear" w:pos="284"/>
          <w:tab w:val="clear" w:pos="567"/>
          <w:tab w:val="clear" w:pos="851"/>
          <w:tab w:val="clear" w:pos="1134"/>
          <w:tab w:val="clear" w:pos="1418"/>
          <w:tab w:val="clear" w:pos="1701"/>
          <w:tab w:val="clear" w:pos="1985"/>
          <w:tab w:val="clear" w:pos="2268"/>
        </w:tabs>
        <w:spacing w:after="160" w:line="259" w:lineRule="auto"/>
        <w:rPr>
          <w:ins w:id="3280" w:author="Raji Shanmugasundaram - C20616" w:date="2019-06-06T10:34:00Z"/>
        </w:rPr>
      </w:pPr>
      <w:ins w:id="3281" w:author="Raji Shanmugasundaram - C20616" w:date="2019-06-06T10:06:00Z">
        <w:r>
          <w:rPr>
            <w:noProof/>
          </w:rPr>
          <mc:AlternateContent>
            <mc:Choice Requires="wps">
              <w:drawing>
                <wp:anchor distT="0" distB="0" distL="114300" distR="114300" simplePos="0" relativeHeight="252013056" behindDoc="0" locked="0" layoutInCell="1" allowOverlap="1" wp14:anchorId="51CFEBE7" wp14:editId="4F7A079A">
                  <wp:simplePos x="0" y="0"/>
                  <wp:positionH relativeFrom="column">
                    <wp:posOffset>1562354</wp:posOffset>
                  </wp:positionH>
                  <wp:positionV relativeFrom="paragraph">
                    <wp:posOffset>1394663</wp:posOffset>
                  </wp:positionV>
                  <wp:extent cx="624688" cy="121234"/>
                  <wp:effectExtent l="19050" t="19050" r="23495" b="12700"/>
                  <wp:wrapNone/>
                  <wp:docPr id="35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688" cy="12123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9746B" id="Rounded Rectangle 41" o:spid="_x0000_s1026" style="position:absolute;margin-left:123pt;margin-top:109.8pt;width:49.2pt;height:9.55pt;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" filled="f" strokecolor="red" strokeweight="2.25pt">
                  <v:stroke joinstyle="miter"/>
                  <v:path arrowok="t"/>
                </v:roundrect>
              </w:pict>
            </mc:Fallback>
          </mc:AlternateContent>
        </w:r>
      </w:ins>
      <w:r w:rsidR="00AC2BC7">
        <w:br w:type="page"/>
      </w:r>
    </w:p>
    <w:p w14:paraId="5F23A578" w14:textId="0B4A969E" w:rsidR="00DB3B8F" w:rsidRDefault="00DB3B8F" w:rsidP="00DB3B8F">
      <w:pPr>
        <w:pStyle w:val="NumberedList"/>
        <w:rPr>
          <w:ins w:id="3282" w:author="Raji Shanmugasundaram - C20616" w:date="2019-06-06T10:37:00Z"/>
        </w:rPr>
      </w:pPr>
      <w:ins w:id="3283" w:author="Raji Shanmugasundaram - C20616" w:date="2019-06-06T10:34:00Z">
        <w:r>
          <w:lastRenderedPageBreak/>
          <w:t xml:space="preserve">Open a web browser and enter the HTTP- </w:t>
        </w:r>
      </w:ins>
      <w:ins w:id="3284" w:author="Raji Shanmugasundaram - C20616" w:date="2019-06-06T10:35:00Z">
        <w:r>
          <w:t>S</w:t>
        </w:r>
      </w:ins>
      <w:ins w:id="3285" w:author="Raji Shanmugasundaram - C20616" w:date="2019-06-06T10:34:00Z">
        <w:r>
          <w:t>erver IP address that you got on the tera te</w:t>
        </w:r>
      </w:ins>
      <w:ins w:id="3286" w:author="Raji Shanmugasundaram - C20616" w:date="2019-06-06T10:35:00Z">
        <w:r>
          <w:t xml:space="preserve">rm in </w:t>
        </w:r>
      </w:ins>
      <w:ins w:id="3287" w:author="Raji Shanmugasundaram - C20616" w:date="2019-06-06T10:34:00Z">
        <w:r>
          <w:t>the previous step</w:t>
        </w:r>
      </w:ins>
      <w:ins w:id="3288" w:author="Raji Shanmugasundaram - C20616" w:date="2019-06-06T10:35:00Z">
        <w:r>
          <w:t xml:space="preserve">. </w:t>
        </w:r>
      </w:ins>
      <w:ins w:id="3289" w:author="Raji Shanmugasundaram - C20616" w:date="2019-06-06T10:36:00Z">
        <w:r>
          <w:t xml:space="preserve"> This open</w:t>
        </w:r>
      </w:ins>
      <w:ins w:id="3290" w:author="Raji Shanmugasundaram - C20616" w:date="2019-06-06T10:37:00Z">
        <w:r w:rsidR="00122501">
          <w:t>s</w:t>
        </w:r>
      </w:ins>
      <w:ins w:id="3291" w:author="Raji Shanmugasundaram - C20616" w:date="2019-06-06T10:36:00Z">
        <w:r>
          <w:t xml:space="preserve"> </w:t>
        </w:r>
      </w:ins>
      <w:ins w:id="3292" w:author="Raji Shanmugasundaram - C20616" w:date="2019-06-06T10:37:00Z">
        <w:r w:rsidR="00122501">
          <w:t xml:space="preserve">a </w:t>
        </w:r>
      </w:ins>
      <w:ins w:id="3293" w:author="Raji Shanmugasundaram - C20616" w:date="2019-06-06T10:36:00Z">
        <w:r>
          <w:t>web page (HTTP-Client)</w:t>
        </w:r>
      </w:ins>
    </w:p>
    <w:p w14:paraId="4F67F665" w14:textId="062BAFBD" w:rsidR="00122501" w:rsidRDefault="00122501">
      <w:pPr>
        <w:pStyle w:val="NumberedList"/>
        <w:numPr>
          <w:ilvl w:val="0"/>
          <w:numId w:val="0"/>
        </w:numPr>
        <w:ind w:left="567"/>
        <w:rPr>
          <w:ins w:id="3294" w:author="Raji Shanmugasundaram - C20616" w:date="2019-06-06T10:35:00Z"/>
        </w:rPr>
        <w:pPrChange w:id="3295" w:author="Raji Shanmugasundaram - C20616" w:date="2019-06-06T10:37: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3296" w:author="Raji Shanmugasundaram - C20616" w:date="2019-06-06T10:37:00Z">
        <w:r>
          <w:rPr>
            <w:noProof/>
          </w:rPr>
          <w:drawing>
            <wp:inline distT="0" distB="0" distL="0" distR="0" wp14:anchorId="55018A60" wp14:editId="17826F59">
              <wp:extent cx="3877056" cy="358394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0248" cy="3614623"/>
                      </a:xfrm>
                      <a:prstGeom prst="rect">
                        <a:avLst/>
                      </a:prstGeom>
                    </pic:spPr>
                  </pic:pic>
                </a:graphicData>
              </a:graphic>
            </wp:inline>
          </w:drawing>
        </w:r>
      </w:ins>
    </w:p>
    <w:p w14:paraId="0B8AA8F0" w14:textId="77777777" w:rsidR="00DB3B8F" w:rsidRDefault="00DB3B8F">
      <w:pPr>
        <w:tabs>
          <w:tab w:val="clear" w:pos="284"/>
          <w:tab w:val="clear" w:pos="567"/>
          <w:tab w:val="clear" w:pos="851"/>
          <w:tab w:val="clear" w:pos="1134"/>
          <w:tab w:val="clear" w:pos="1418"/>
          <w:tab w:val="clear" w:pos="1701"/>
          <w:tab w:val="clear" w:pos="1985"/>
          <w:tab w:val="clear" w:pos="2268"/>
        </w:tabs>
        <w:spacing w:after="160" w:line="259" w:lineRule="auto"/>
        <w:rPr>
          <w:ins w:id="3297" w:author="Raji Shanmugasundaram - C20616" w:date="2019-06-06T10:05:00Z"/>
        </w:rPr>
      </w:pPr>
    </w:p>
    <w:p w14:paraId="7ED90C67" w14:textId="55C1B315" w:rsidR="006C4EE4" w:rsidRDefault="006C4EE4">
      <w:pPr>
        <w:tabs>
          <w:tab w:val="clear" w:pos="284"/>
          <w:tab w:val="clear" w:pos="567"/>
          <w:tab w:val="clear" w:pos="851"/>
          <w:tab w:val="clear" w:pos="1134"/>
          <w:tab w:val="clear" w:pos="1418"/>
          <w:tab w:val="clear" w:pos="1701"/>
          <w:tab w:val="clear" w:pos="1985"/>
          <w:tab w:val="clear" w:pos="2268"/>
        </w:tabs>
        <w:spacing w:after="160" w:line="259" w:lineRule="auto"/>
      </w:pPr>
    </w:p>
    <w:p w14:paraId="10921E85" w14:textId="0A13E183" w:rsidR="00713D36" w:rsidRDefault="002B0DE0">
      <w:pPr>
        <w:pStyle w:val="NumberedList"/>
        <w:rPr>
          <w:ins w:id="3298" w:author="Raji Shanmugasundaram - C20616" w:date="2019-06-06T10:39:00Z"/>
        </w:rPr>
        <w:pPrChange w:id="3299" w:author="Raji Shanmugasundaram - C20616" w:date="2019-06-06T10:43:00Z">
          <w:pPr>
            <w:tabs>
              <w:tab w:val="clear" w:pos="284"/>
              <w:tab w:val="clear" w:pos="567"/>
              <w:tab w:val="clear" w:pos="851"/>
              <w:tab w:val="clear" w:pos="1134"/>
              <w:tab w:val="clear" w:pos="1418"/>
              <w:tab w:val="clear" w:pos="1701"/>
              <w:tab w:val="clear" w:pos="1985"/>
              <w:tab w:val="clear" w:pos="2268"/>
            </w:tabs>
            <w:spacing w:after="160" w:line="259" w:lineRule="auto"/>
            <w:ind w:left="568"/>
          </w:pPr>
        </w:pPrChange>
      </w:pPr>
      <w:ins w:id="3300" w:author="Raji Shanmugasundaram - C20616" w:date="2019-06-06T10:39:00Z">
        <w:r>
          <w:rPr>
            <w:noProof/>
          </w:rPr>
          <mc:AlternateContent>
            <mc:Choice Requires="wps">
              <w:drawing>
                <wp:anchor distT="0" distB="0" distL="114300" distR="114300" simplePos="0" relativeHeight="252027392" behindDoc="0" locked="0" layoutInCell="1" allowOverlap="1" wp14:anchorId="3A609CDE" wp14:editId="51E41450">
                  <wp:simplePos x="0" y="0"/>
                  <wp:positionH relativeFrom="column">
                    <wp:posOffset>420116</wp:posOffset>
                  </wp:positionH>
                  <wp:positionV relativeFrom="paragraph">
                    <wp:posOffset>2319324</wp:posOffset>
                  </wp:positionV>
                  <wp:extent cx="662178" cy="111075"/>
                  <wp:effectExtent l="19050" t="19050" r="24130" b="22860"/>
                  <wp:wrapNone/>
                  <wp:docPr id="370"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 cy="111075"/>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5C90B" id="Rounded Rectangle 41" o:spid="_x0000_s1026" style="position:absolute;margin-left:33.1pt;margin-top:182.6pt;width:52.15pt;height:8.7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" filled="f" strokecolor="#92d050" strokeweight="2.25pt">
                  <v:stroke joinstyle="miter"/>
                  <v:path arrowok="t"/>
                </v:roundrect>
              </w:pict>
            </mc:Fallback>
          </mc:AlternateContent>
        </w:r>
      </w:ins>
      <w:ins w:id="3301" w:author="Raji Shanmugasundaram - C20616" w:date="2019-06-06T10:41:00Z">
        <w:r>
          <w:rPr>
            <w:noProof/>
          </w:rPr>
          <w:drawing>
            <wp:anchor distT="0" distB="0" distL="114300" distR="114300" simplePos="0" relativeHeight="252026368" behindDoc="0" locked="0" layoutInCell="1" allowOverlap="1" wp14:anchorId="5246AC59" wp14:editId="3D6D2B16">
              <wp:simplePos x="0" y="0"/>
              <wp:positionH relativeFrom="column">
                <wp:posOffset>3637737</wp:posOffset>
              </wp:positionH>
              <wp:positionV relativeFrom="paragraph">
                <wp:posOffset>336550</wp:posOffset>
              </wp:positionV>
              <wp:extent cx="2772410" cy="2947035"/>
              <wp:effectExtent l="0" t="0" r="8890" b="5715"/>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72410" cy="2947035"/>
                      </a:xfrm>
                      <a:prstGeom prst="rect">
                        <a:avLst/>
                      </a:prstGeom>
                    </pic:spPr>
                  </pic:pic>
                </a:graphicData>
              </a:graphic>
              <wp14:sizeRelH relativeFrom="margin">
                <wp14:pctWidth>0</wp14:pctWidth>
              </wp14:sizeRelH>
            </wp:anchor>
          </w:drawing>
        </w:r>
      </w:ins>
      <w:ins w:id="3302" w:author="Raji Shanmugasundaram - C20616" w:date="2019-06-06T10:38:00Z">
        <w:r w:rsidR="00122501">
          <w:t>Click on the Vending Machine tab to see the page for the V</w:t>
        </w:r>
      </w:ins>
      <w:ins w:id="3303" w:author="Raji Shanmugasundaram - C20616" w:date="2019-06-06T10:44:00Z">
        <w:r w:rsidR="00122501">
          <w:t xml:space="preserve">ending </w:t>
        </w:r>
      </w:ins>
      <w:ins w:id="3304" w:author="Raji Shanmugasundaram - C20616" w:date="2019-06-06T10:38:00Z">
        <w:r w:rsidR="00122501">
          <w:t>M</w:t>
        </w:r>
      </w:ins>
      <w:ins w:id="3305" w:author="Raji Shanmugasundaram - C20616" w:date="2019-06-06T10:44:00Z">
        <w:r w:rsidR="00122501">
          <w:t>achine</w:t>
        </w:r>
      </w:ins>
      <w:ins w:id="3306" w:author="Raji Shanmugasundaram - C20616" w:date="2019-06-06T10:38:00Z">
        <w:r w:rsidR="00122501">
          <w:t xml:space="preserve"> D</w:t>
        </w:r>
      </w:ins>
      <w:ins w:id="3307" w:author="Raji Shanmugasundaram - C20616" w:date="2019-06-06T10:39:00Z">
        <w:r w:rsidR="00122501">
          <w:t>e</w:t>
        </w:r>
      </w:ins>
      <w:ins w:id="3308" w:author="Raji Shanmugasundaram - C20616" w:date="2019-06-06T10:38:00Z">
        <w:r w:rsidR="00122501">
          <w:t>mo</w:t>
        </w:r>
      </w:ins>
      <w:ins w:id="3309" w:author="Raji Shanmugasundaram - C20616" w:date="2019-06-06T10:39:00Z">
        <w:r w:rsidR="00122501">
          <w:t>.</w:t>
        </w:r>
      </w:ins>
      <w:del w:id="3310" w:author="Raji Shanmugasundaram - C20616" w:date="2019-06-06T10:38:00Z">
        <w:r w:rsidR="00AC2BC7" w:rsidDel="00122501">
          <w:delText>To</w:delText>
        </w:r>
      </w:del>
      <w:del w:id="3311" w:author="Raji Shanmugasundaram - C20616" w:date="2019-06-06T10:39:00Z">
        <w:r w:rsidR="00AC2BC7" w:rsidDel="00122501">
          <w:delText xml:space="preserve"> </w:delText>
        </w:r>
        <w:r w:rsidR="004648E7" w:rsidDel="00122501">
          <w:delText>navigate to a specific</w:delText>
        </w:r>
        <w:r w:rsidR="00EA43F5" w:rsidDel="00122501">
          <w:delText xml:space="preserve"> </w:delText>
        </w:r>
        <w:r w:rsidR="00AC2BC7" w:rsidDel="00122501">
          <w:delText>action i</w:delText>
        </w:r>
        <w:r w:rsidR="00EA43F5" w:rsidDel="00122501">
          <w:delText>te</w:delText>
        </w:r>
        <w:r w:rsidR="0050502C" w:rsidDel="00122501">
          <w:delText xml:space="preserve">m, double </w:delText>
        </w:r>
        <w:r w:rsidR="00AC2BC7" w:rsidDel="00122501">
          <w:delText xml:space="preserve">click on the item description in the </w:delText>
        </w:r>
        <w:r w:rsidR="00AC2BC7" w:rsidRPr="00AC2BC7" w:rsidDel="00122501">
          <w:rPr>
            <w:rStyle w:val="WindowOrDialogName"/>
          </w:rPr>
          <w:delText>Action Items</w:delText>
        </w:r>
        <w:r w:rsidR="00AC2BC7" w:rsidDel="00122501">
          <w:delText xml:space="preserve"> window.</w:delText>
        </w:r>
      </w:del>
    </w:p>
    <w:p w14:paraId="1C4B4FB5" w14:textId="452A7D40" w:rsidR="00122501" w:rsidRDefault="002B0DE0"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ins w:id="3312" w:author="Raji Shanmugasundaram - C20616" w:date="2019-06-06T10:39:00Z">
        <w:r>
          <w:rPr>
            <w:noProof/>
          </w:rPr>
          <w:drawing>
            <wp:anchor distT="0" distB="0" distL="114300" distR="114300" simplePos="0" relativeHeight="252025344" behindDoc="0" locked="0" layoutInCell="1" allowOverlap="1" wp14:anchorId="27D4033F" wp14:editId="39897D92">
              <wp:simplePos x="0" y="0"/>
              <wp:positionH relativeFrom="column">
                <wp:posOffset>353136</wp:posOffset>
              </wp:positionH>
              <wp:positionV relativeFrom="paragraph">
                <wp:posOffset>85421</wp:posOffset>
              </wp:positionV>
              <wp:extent cx="2867025" cy="3101340"/>
              <wp:effectExtent l="0" t="0" r="9525" b="381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67025" cy="3101340"/>
                      </a:xfrm>
                      <a:prstGeom prst="rect">
                        <a:avLst/>
                      </a:prstGeom>
                    </pic:spPr>
                  </pic:pic>
                </a:graphicData>
              </a:graphic>
              <wp14:sizeRelH relativeFrom="margin">
                <wp14:pctWidth>0</wp14:pctWidth>
              </wp14:sizeRelH>
            </wp:anchor>
          </w:drawing>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14:paraId="10921E87" w14:textId="77777777" w:rsidTr="001458B3">
        <w:tc>
          <w:tcPr>
            <w:tcW w:w="9993" w:type="dxa"/>
            <w:shd w:val="clear" w:color="auto" w:fill="auto"/>
            <w:vAlign w:val="center"/>
          </w:tcPr>
          <w:p w14:paraId="10921E86" w14:textId="271F8697" w:rsidR="002B14B6" w:rsidRPr="001458B3" w:rsidRDefault="0003131D" w:rsidP="001458B3">
            <w:pPr>
              <w:pStyle w:val="NumberedList"/>
              <w:numPr>
                <w:ilvl w:val="0"/>
                <w:numId w:val="0"/>
              </w:numPr>
              <w:jc w:val="both"/>
            </w:pPr>
            <w:del w:id="3313" w:author="Raji Shanmugasundaram - C20616" w:date="2019-06-06T10:47:00Z">
              <w:r w:rsidDel="00C963EB">
                <w:rPr>
                  <w:noProof/>
                </w:rPr>
                <w:drawing>
                  <wp:inline distT="0" distB="0" distL="0" distR="0" wp14:anchorId="10922375" wp14:editId="62E7E04E">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59">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6794D015" w14:textId="4FC05083" w:rsidR="002B0DE0"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pPr>
      <w:del w:id="3314" w:author="Raji Shanmugasundaram - C20616" w:date="2019-06-06T10:59:00Z">
        <w:r w:rsidDel="003B3F70">
          <w:delText>MPLAB</w:delText>
        </w:r>
        <w:r w:rsidR="00AD4B61" w:rsidDel="003B3F70">
          <w:delText xml:space="preserve"> </w:delText>
        </w:r>
        <w:r w:rsidDel="003B3F70">
          <w:delText xml:space="preserve">X generates the Action Item list by parsing the networkcoms.c file, and identifying any </w:delText>
        </w:r>
        <w:r w:rsidRPr="00AD4B61" w:rsidDel="003B3F70">
          <w:delText>comments</w:delText>
        </w:r>
        <w:r w:rsidDel="003B3F70">
          <w:delText xml:space="preserve"> that start with </w:delText>
        </w:r>
        <w:r w:rsidR="00AD4B61" w:rsidDel="003B3F70">
          <w:delText xml:space="preserve">a specific </w:delText>
        </w:r>
        <w:r w:rsidR="00AD4B61" w:rsidRPr="00AD4B61" w:rsidDel="003B3F70">
          <w:rPr>
            <w:i/>
          </w:rPr>
          <w:delText>ToDo Pattern</w:delText>
        </w:r>
        <w:r w:rsidR="00AD4B61" w:rsidDel="003B3F70">
          <w:rPr>
            <w:i/>
          </w:rPr>
          <w:delText xml:space="preserve">. </w:delText>
        </w:r>
        <w:r w:rsidR="00AD4B61" w:rsidRPr="00AD4B61" w:rsidDel="003B3F70">
          <w:delText>ToDo Patter</w:delText>
        </w:r>
        <w:r w:rsidR="00AD4B61" w:rsidDel="003B3F70">
          <w:delText>ns</w:delText>
        </w:r>
        <w:r w:rsidR="00AD4B61" w:rsidRPr="00AD4B61" w:rsidDel="003B3F70">
          <w:delText xml:space="preserve"> are </w:delText>
        </w:r>
        <w:r w:rsidR="00AD4B61" w:rsidDel="003B3F70">
          <w:delText>configurable</w:delText>
        </w:r>
        <w:r w:rsidR="00E52FE3" w:rsidDel="003B3F70">
          <w:delText xml:space="preserve"> in the MPLABX Options window (Main Menu: </w:delText>
        </w:r>
        <w:r w:rsidR="00E52FE3" w:rsidRPr="00E52FE3" w:rsidDel="003B3F70">
          <w:rPr>
            <w:rStyle w:val="MenuPath"/>
          </w:rPr>
          <w:delText>Tools</w:delText>
        </w:r>
        <w:r w:rsidR="00E52FE3" w:rsidRPr="00E52FE3" w:rsidDel="003B3F70">
          <w:rPr>
            <w:rStyle w:val="MenuPath"/>
          </w:rPr>
          <w:sym w:font="Wingdings 3" w:char="F086"/>
        </w:r>
        <w:r w:rsidR="00E52FE3" w:rsidRPr="00E52FE3" w:rsidDel="003B3F70">
          <w:rPr>
            <w:rStyle w:val="MenuPath"/>
          </w:rPr>
          <w:delText>Options</w:delText>
        </w:r>
        <w:r w:rsidR="00E52FE3" w:rsidDel="003B3F70">
          <w:delText xml:space="preserve">) under </w:delText>
        </w:r>
        <w:r w:rsidR="00E52FE3" w:rsidRPr="00E52FE3" w:rsidDel="003B3F70">
          <w:rPr>
            <w:rStyle w:val="WindowOrDialogName"/>
          </w:rPr>
          <w:delText>Team</w:delText>
        </w:r>
        <w:r w:rsidR="00E52FE3" w:rsidDel="003B3F70">
          <w:sym w:font="Wingdings 3" w:char="F086"/>
        </w:r>
        <w:r w:rsidR="00AD4B61" w:rsidRPr="00E52FE3" w:rsidDel="003B3F70">
          <w:rPr>
            <w:rStyle w:val="WindowOrDialogName"/>
          </w:rPr>
          <w:delText>Action Items</w:delText>
        </w:r>
        <w:r w:rsidR="00E52FE3" w:rsidDel="003B3F70">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14:paraId="10921E8A" w14:textId="77777777" w:rsidTr="001458B3">
        <w:tc>
          <w:tcPr>
            <w:tcW w:w="9975" w:type="dxa"/>
            <w:shd w:val="clear" w:color="auto" w:fill="auto"/>
            <w:vAlign w:val="center"/>
          </w:tcPr>
          <w:p w14:paraId="18770792" w14:textId="4BF55193" w:rsidR="003B3F70" w:rsidRDefault="003B3F70" w:rsidP="003B3F70">
            <w:pPr>
              <w:pStyle w:val="NumberedList"/>
              <w:rPr>
                <w:ins w:id="3315" w:author="Raji Shanmugasundaram - C20616" w:date="2019-06-06T11:19:00Z"/>
              </w:rPr>
            </w:pPr>
            <w:ins w:id="3316" w:author="Raji Shanmugasundaram - C20616" w:date="2019-06-06T10:59:00Z">
              <w:r>
                <w:lastRenderedPageBreak/>
                <w:t xml:space="preserve">Use the </w:t>
              </w:r>
            </w:ins>
            <w:ins w:id="3317" w:author="Raji Shanmugasundaram - C20616" w:date="2019-06-06T11:00:00Z">
              <w:r>
                <w:t xml:space="preserve">Button 3 on the </w:t>
              </w:r>
            </w:ins>
            <w:ins w:id="3318" w:author="Raji Shanmugasundaram - C20616" w:date="2019-06-06T11:03:00Z">
              <w:r>
                <w:t xml:space="preserve">OLED </w:t>
              </w:r>
            </w:ins>
            <w:ins w:id="3319" w:author="Raji Shanmugasundaram - C20616" w:date="2019-06-06T11:00:00Z">
              <w:r>
                <w:t>to pick an item from the VM</w:t>
              </w:r>
            </w:ins>
            <w:ins w:id="3320" w:author="Raji Shanmugasundaram - C20616" w:date="2019-06-06T11:01:00Z">
              <w:r>
                <w:t xml:space="preserve">. The </w:t>
              </w:r>
            </w:ins>
            <w:ins w:id="3321" w:author="Raji Shanmugasundaram - C20616" w:date="2019-06-06T11:00:00Z">
              <w:r>
                <w:t>cou</w:t>
              </w:r>
            </w:ins>
            <w:ins w:id="3322" w:author="Raji Shanmugasundaram - C20616" w:date="2019-06-06T11:01:00Z">
              <w:r>
                <w:t>n</w:t>
              </w:r>
            </w:ins>
            <w:ins w:id="3323" w:author="Raji Shanmugasundaram - C20616" w:date="2019-06-06T11:00:00Z">
              <w:r>
                <w:t>t of th</w:t>
              </w:r>
            </w:ins>
            <w:ins w:id="3324" w:author="Raji Shanmugasundaram - C20616" w:date="2019-06-06T11:22:00Z">
              <w:r w:rsidR="007578C5">
                <w:t>e corresponding</w:t>
              </w:r>
            </w:ins>
            <w:ins w:id="3325" w:author="Raji Shanmugasundaram - C20616" w:date="2019-06-06T11:00:00Z">
              <w:r>
                <w:t xml:space="preserve"> item </w:t>
              </w:r>
            </w:ins>
            <w:ins w:id="3326" w:author="Raji Shanmugasundaram - C20616" w:date="2019-06-06T11:22:00Z">
              <w:r w:rsidR="007578C5">
                <w:t xml:space="preserve">on the OLED </w:t>
              </w:r>
              <w:proofErr w:type="spellStart"/>
              <w:r w:rsidR="007578C5">
                <w:t>scren</w:t>
              </w:r>
              <w:proofErr w:type="spellEnd"/>
              <w:r w:rsidR="007578C5">
                <w:t xml:space="preserve"> </w:t>
              </w:r>
            </w:ins>
            <w:ins w:id="3327" w:author="Raji Shanmugasundaram - C20616" w:date="2019-06-06T11:00:00Z">
              <w:r>
                <w:t>will be</w:t>
              </w:r>
            </w:ins>
            <w:ins w:id="3328" w:author="Raji Shanmugasundaram - C20616" w:date="2019-06-06T11:01:00Z">
              <w:r>
                <w:t xml:space="preserve"> decremented by 1 and is </w:t>
              </w:r>
            </w:ins>
            <w:ins w:id="3329" w:author="Raji Shanmugasundaram - C20616" w:date="2019-06-06T11:00:00Z">
              <w:r>
                <w:t xml:space="preserve">reflected on the </w:t>
              </w:r>
            </w:ins>
            <w:ins w:id="3330" w:author="Raji Shanmugasundaram - C20616" w:date="2019-06-06T11:03:00Z">
              <w:r>
                <w:t>W</w:t>
              </w:r>
            </w:ins>
            <w:ins w:id="3331" w:author="Raji Shanmugasundaram - C20616" w:date="2019-06-06T11:00:00Z">
              <w:r>
                <w:t>eb page as well as on the OLED scree</w:t>
              </w:r>
            </w:ins>
            <w:ins w:id="3332" w:author="Raji Shanmugasundaram - C20616" w:date="2019-06-06T11:01:00Z">
              <w:r>
                <w:t>n</w:t>
              </w:r>
            </w:ins>
            <w:ins w:id="3333" w:author="Raji Shanmugasundaram - C20616" w:date="2019-06-06T11:00:00Z">
              <w:r>
                <w:t>.</w:t>
              </w:r>
            </w:ins>
          </w:p>
          <w:p w14:paraId="484881E7" w14:textId="43E1FD54" w:rsidR="007921DD" w:rsidRDefault="002B0DE0">
            <w:pPr>
              <w:pStyle w:val="NumberedList"/>
              <w:numPr>
                <w:ilvl w:val="0"/>
                <w:numId w:val="0"/>
              </w:numPr>
              <w:ind w:left="567"/>
              <w:rPr>
                <w:ins w:id="3334" w:author="Raji Shanmugasundaram - C20616" w:date="2019-06-06T11:03:00Z"/>
              </w:rPr>
              <w:pPrChange w:id="3335" w:author="Raji Shanmugasundaram - C20616" w:date="2019-06-06T11:19:00Z">
                <w:pPr>
                  <w:pStyle w:val="NumberedList"/>
                </w:pPr>
              </w:pPrChange>
            </w:pPr>
            <w:ins w:id="3336" w:author="Raji Shanmugasundaram - C20616" w:date="2019-06-06T11:19:00Z">
              <w:r w:rsidRPr="007921DD">
                <w:rPr>
                  <w:noProof/>
                </w:rPr>
                <mc:AlternateContent>
                  <mc:Choice Requires="wpg">
                    <w:drawing>
                      <wp:anchor distT="0" distB="0" distL="114300" distR="114300" simplePos="0" relativeHeight="252048896" behindDoc="0" locked="0" layoutInCell="1" allowOverlap="1" wp14:anchorId="7D8313F2" wp14:editId="4378F943">
                        <wp:simplePos x="0" y="0"/>
                        <wp:positionH relativeFrom="column">
                          <wp:posOffset>-230505</wp:posOffset>
                        </wp:positionH>
                        <wp:positionV relativeFrom="paragraph">
                          <wp:posOffset>79375</wp:posOffset>
                        </wp:positionV>
                        <wp:extent cx="6666865" cy="2128520"/>
                        <wp:effectExtent l="19050" t="0" r="635" b="5080"/>
                        <wp:wrapNone/>
                        <wp:docPr id="743" name="Group 20"/>
                        <wp:cNvGraphicFramePr/>
                        <a:graphic xmlns:a="http://schemas.openxmlformats.org/drawingml/2006/main">
                          <a:graphicData uri="http://schemas.microsoft.com/office/word/2010/wordprocessingGroup">
                            <wpg:wgp>
                              <wpg:cNvGrpSpPr/>
                              <wpg:grpSpPr>
                                <a:xfrm>
                                  <a:off x="0" y="0"/>
                                  <a:ext cx="6666865" cy="2128520"/>
                                  <a:chOff x="0" y="0"/>
                                  <a:chExt cx="6900755" cy="2805240"/>
                                </a:xfrm>
                              </wpg:grpSpPr>
                              <wpg:grpSp>
                                <wpg:cNvPr id="744" name="Group 744"/>
                                <wpg:cNvGrpSpPr/>
                                <wpg:grpSpPr>
                                  <a:xfrm>
                                    <a:off x="0" y="377620"/>
                                    <a:ext cx="1259205" cy="1463797"/>
                                    <a:chOff x="0" y="377620"/>
                                    <a:chExt cx="1259205" cy="1463797"/>
                                  </a:xfrm>
                                </wpg:grpSpPr>
                                <wpg:grpSp>
                                  <wpg:cNvPr id="745" name="Group 745"/>
                                  <wpg:cNvGrpSpPr/>
                                  <wpg:grpSpPr>
                                    <a:xfrm>
                                      <a:off x="0" y="377620"/>
                                      <a:ext cx="1259205" cy="1463797"/>
                                      <a:chOff x="0" y="377620"/>
                                      <a:chExt cx="1259713" cy="1463996"/>
                                    </a:xfrm>
                                  </wpg:grpSpPr>
                                  <pic:pic xmlns:pic="http://schemas.openxmlformats.org/drawingml/2006/picture">
                                    <pic:nvPicPr>
                                      <pic:cNvPr id="746" name="Picture 746"/>
                                      <pic:cNvPicPr>
                                        <a:picLocks noChangeAspect="1"/>
                                      </pic:cNvPicPr>
                                    </pic:nvPicPr>
                                    <pic:blipFill>
                                      <a:blip r:embed="rId149"/>
                                      <a:stretch>
                                        <a:fillRect/>
                                      </a:stretch>
                                    </pic:blipFill>
                                    <pic:spPr>
                                      <a:xfrm rot="19649312">
                                        <a:off x="98298" y="377620"/>
                                        <a:ext cx="1161415" cy="922655"/>
                                      </a:xfrm>
                                      <a:prstGeom prst="rect">
                                        <a:avLst/>
                                      </a:prstGeom>
                                    </pic:spPr>
                                  </pic:pic>
                                  <wpg:grpSp>
                                    <wpg:cNvPr id="747" name="Group 747"/>
                                    <wpg:cNvGrpSpPr/>
                                    <wpg:grpSpPr>
                                      <a:xfrm>
                                        <a:off x="0" y="1322025"/>
                                        <a:ext cx="1111250" cy="519591"/>
                                        <a:chOff x="0" y="1322025"/>
                                        <a:chExt cx="1111803" cy="519939"/>
                                      </a:xfrm>
                                    </wpg:grpSpPr>
                                    <wps:wsp>
                                      <wps:cNvPr id="748" name="Rectangle 748"/>
                                      <wps:cNvSpPr/>
                                      <wps:spPr>
                                        <a:xfrm>
                                          <a:off x="0" y="1322025"/>
                                          <a:ext cx="1111803" cy="51993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C74548" w14:textId="77777777" w:rsidR="007921DD" w:rsidRDefault="007921DD" w:rsidP="007921DD">
                                            <w:pPr>
                                              <w:spacing w:line="324"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Rectangle 749"/>
                                      <wps:cNvSpPr/>
                                      <wps:spPr>
                                        <a:xfrm flipH="1">
                                          <a:off x="753463" y="1402815"/>
                                          <a:ext cx="306705" cy="29441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470AF1" w14:textId="77777777" w:rsidR="007921DD" w:rsidRDefault="007921DD" w:rsidP="007921DD">
                                            <w:pPr>
                                              <w:spacing w:line="324"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0" name="Rounded Rectangle 41"/>
                                  <wps:cNvSpPr>
                                    <a:spLocks/>
                                  </wps:cNvSpPr>
                                  <wps:spPr>
                                    <a:xfrm flipV="1">
                                      <a:off x="752786" y="486602"/>
                                      <a:ext cx="252095" cy="243307"/>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51" name="Straight Arrow Connector 751"/>
                                  <wps:cNvCnPr/>
                                  <wps:spPr>
                                    <a:xfrm flipH="1">
                                      <a:off x="484067" y="857544"/>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52" name="Group 752"/>
                                <wpg:cNvGrpSpPr/>
                                <wpg:grpSpPr>
                                  <a:xfrm>
                                    <a:off x="1649181" y="337116"/>
                                    <a:ext cx="1259205" cy="1553237"/>
                                    <a:chOff x="1649181" y="337116"/>
                                    <a:chExt cx="1259205" cy="1553237"/>
                                  </a:xfrm>
                                </wpg:grpSpPr>
                                <wpg:grpSp>
                                  <wpg:cNvPr id="753" name="Group 753"/>
                                  <wpg:cNvGrpSpPr/>
                                  <wpg:grpSpPr>
                                    <a:xfrm>
                                      <a:off x="1649181" y="337116"/>
                                      <a:ext cx="1259205" cy="1553237"/>
                                      <a:chOff x="1649181" y="337116"/>
                                      <a:chExt cx="1259713" cy="1553448"/>
                                    </a:xfrm>
                                  </wpg:grpSpPr>
                                  <pic:pic xmlns:pic="http://schemas.openxmlformats.org/drawingml/2006/picture">
                                    <pic:nvPicPr>
                                      <pic:cNvPr id="754" name="Picture 754"/>
                                      <pic:cNvPicPr>
                                        <a:picLocks noChangeAspect="1"/>
                                      </pic:cNvPicPr>
                                    </pic:nvPicPr>
                                    <pic:blipFill>
                                      <a:blip r:embed="rId149"/>
                                      <a:stretch>
                                        <a:fillRect/>
                                      </a:stretch>
                                    </pic:blipFill>
                                    <pic:spPr>
                                      <a:xfrm rot="19649312">
                                        <a:off x="1747479" y="337116"/>
                                        <a:ext cx="1161415" cy="922655"/>
                                      </a:xfrm>
                                      <a:prstGeom prst="rect">
                                        <a:avLst/>
                                      </a:prstGeom>
                                    </pic:spPr>
                                  </pic:pic>
                                  <wpg:grpSp>
                                    <wpg:cNvPr id="755" name="Group 755"/>
                                    <wpg:cNvGrpSpPr/>
                                    <wpg:grpSpPr>
                                      <a:xfrm>
                                        <a:off x="1649181" y="1281521"/>
                                        <a:ext cx="1111250" cy="609043"/>
                                        <a:chOff x="1649181" y="1281521"/>
                                        <a:chExt cx="1111803" cy="609451"/>
                                      </a:xfrm>
                                    </wpg:grpSpPr>
                                    <wps:wsp>
                                      <wps:cNvPr id="756" name="Rectangle 756"/>
                                      <wps:cNvSpPr/>
                                      <wps:spPr>
                                        <a:xfrm>
                                          <a:off x="1649181" y="1281521"/>
                                          <a:ext cx="1111803" cy="609451"/>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A84E0B" w14:textId="77777777" w:rsidR="007921DD" w:rsidRDefault="007921DD" w:rsidP="007921DD">
                                            <w:pPr>
                                              <w:spacing w:line="324" w:lineRule="auto"/>
                                              <w:rPr>
                                                <w:sz w:val="24"/>
                                                <w:szCs w:val="24"/>
                                              </w:rPr>
                                            </w:pPr>
                                            <w:r>
                                              <w:rPr>
                                                <w:rFonts w:asciiTheme="minorHAnsi"/>
                                                <w:color w:val="FFFFFF" w:themeColor="background1"/>
                                                <w:kern w:val="24"/>
                                                <w:szCs w:val="20"/>
                                                <w:u w:val="single"/>
                                              </w:rPr>
                                              <w:t>1.Coco-Cola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7" name="Rectangle 757"/>
                                      <wps:cNvSpPr/>
                                      <wps:spPr>
                                        <a:xfrm flipH="1">
                                          <a:off x="2402644" y="1362309"/>
                                          <a:ext cx="306705" cy="28289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6DCA8" w14:textId="77777777" w:rsidR="007921DD" w:rsidRDefault="007921DD" w:rsidP="007921DD">
                                            <w:pPr>
                                              <w:spacing w:line="324" w:lineRule="auto"/>
                                              <w:jc w:val="center"/>
                                              <w:rPr>
                                                <w:sz w:val="24"/>
                                                <w:szCs w:val="24"/>
                                              </w:rPr>
                                            </w:pPr>
                                            <w:r>
                                              <w:rPr>
                                                <w:rFonts w:asciiTheme="minorHAnsi"/>
                                                <w:color w:val="FFFFFF" w:themeColor="background1"/>
                                                <w:kern w:val="24"/>
                                                <w:sz w:val="16"/>
                                                <w:szCs w:val="16"/>
                                                <w:u w:val="single"/>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8" name="Straight Arrow Connector 758"/>
                                  <wps:cNvCnPr/>
                                  <wps:spPr>
                                    <a:xfrm flipH="1">
                                      <a:off x="2133248" y="817040"/>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9" name="Rounded Rectangle 41"/>
                                <wps:cNvSpPr>
                                  <a:spLocks/>
                                </wps:cNvSpPr>
                                <wps:spPr>
                                  <a:xfrm flipV="1">
                                    <a:off x="2429133" y="1331997"/>
                                    <a:ext cx="252095" cy="36480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0" name="Picture 760"/>
                                  <pic:cNvPicPr/>
                                </pic:nvPicPr>
                                <pic:blipFill>
                                  <a:blip r:embed="rId160"/>
                                  <a:stretch>
                                    <a:fillRect/>
                                  </a:stretch>
                                </pic:blipFill>
                                <pic:spPr>
                                  <a:xfrm>
                                    <a:off x="3461180" y="0"/>
                                    <a:ext cx="3439575" cy="2805240"/>
                                  </a:xfrm>
                                  <a:prstGeom prst="rect">
                                    <a:avLst/>
                                  </a:prstGeom>
                                </pic:spPr>
                              </pic:pic>
                              <wps:wsp>
                                <wps:cNvPr id="761" name="Rounded Rectangle 41"/>
                                <wps:cNvSpPr>
                                  <a:spLocks/>
                                </wps:cNvSpPr>
                                <wps:spPr>
                                  <a:xfrm flipV="1">
                                    <a:off x="4383700" y="1890353"/>
                                    <a:ext cx="298074" cy="597701"/>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8313F2" id="Group 20" o:spid="_x0000_s1234" style="position:absolute;left:0;text-align:left;margin-left:-18.15pt;margin-top:6.25pt;width:524.95pt;height:167.6pt;z-index:252048896;mso-position-horizontal-relative:text;mso-position-vertical-relative:text;mso-width-relative:margin;mso-height-relative:margin" coordsize="69007,28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">
                        <v:group id="Group 744" o:spid="_x0000_s1235" style="position:absolute;top:3776;width:12592;height:14638" coordorigin=",3776" coordsize="12592,1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">
                          <v:group id="Group 745" o:spid="_x0000_s1236" style="position:absolute;top:3776;width:12592;height:14638" coordorigin=",3776" coordsize="12597,1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Picture 746" o:spid="_x0000_s1237" type="#_x0000_t75" style="position:absolute;left:982;top:3776;width:11615;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">
                              <v:imagedata r:id="rId161" o:title=""/>
                            </v:shape>
                            <v:group id="Group 747" o:spid="_x0000_s1238" style="position:absolute;top:13220;width:11112;height:5196" coordorigin=",13220" coordsize="11118,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rect id="Rectangle 748" o:spid="_x0000_s1239" style="position:absolute;top:13220;width:11118;height:5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" fillcolor="black [3213]" strokecolor="#1f4d78 [1604]" strokeweight="1pt">
                                <v:textbox>
                                  <w:txbxContent>
                                    <w:p w14:paraId="66C74548" w14:textId="77777777" w:rsidR="007921DD" w:rsidRDefault="007921DD" w:rsidP="007921DD">
                                      <w:pPr>
                                        <w:spacing w:line="324" w:lineRule="auto"/>
                                        <w:rPr>
                                          <w:sz w:val="24"/>
                                          <w:szCs w:val="24"/>
                                        </w:rPr>
                                      </w:pPr>
                                    </w:p>
                                  </w:txbxContent>
                                </v:textbox>
                              </v:rect>
                              <v:rect id="Rectangle 749" o:spid="_x0000_s1240" style="position:absolute;left:7534;top:14028;width:3067;height:29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" fillcolor="black [3213]" strokecolor="white [3212]" strokeweight="1pt">
                                <v:textbox>
                                  <w:txbxContent>
                                    <w:p w14:paraId="43470AF1" w14:textId="77777777" w:rsidR="007921DD" w:rsidRDefault="007921DD" w:rsidP="007921DD">
                                      <w:pPr>
                                        <w:spacing w:line="324" w:lineRule="auto"/>
                                        <w:jc w:val="center"/>
                                        <w:rPr>
                                          <w:sz w:val="24"/>
                                          <w:szCs w:val="24"/>
                                        </w:rPr>
                                      </w:pPr>
                                    </w:p>
                                  </w:txbxContent>
                                </v:textbox>
                              </v:rect>
                            </v:group>
                          </v:group>
                          <v:roundrect id="Rounded Rectangle 41" o:spid="_x0000_s1241" style="position:absolute;left:7527;top:4866;width:2521;height:2433;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" filled="f" strokecolor="red" strokeweight="2.25pt">
                            <v:stroke joinstyle="miter"/>
                            <v:path arrowok="t"/>
                          </v:roundrect>
                          <v:shape id="Straight Arrow Connector 751" o:spid="_x0000_s1242" type="#_x0000_t32" style="position:absolute;left:4840;top:8575;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" strokecolor="#5b9bd5 [3204]" strokeweight=".5pt">
                            <v:stroke endarrow="block" joinstyle="miter"/>
                          </v:shape>
                        </v:group>
                        <v:group id="Group 752" o:spid="_x0000_s1243" style="position:absolute;left:16491;top:3371;width:12592;height:15532" coordorigin="16491,3371" coordsize="12592,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group id="Group 753" o:spid="_x0000_s1244" style="position:absolute;left:16491;top:3371;width:12592;height:15532" coordorigin="16491,3371" coordsize="12597,1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shape id="Picture 754" o:spid="_x0000_s1245" type="#_x0000_t75" style="position:absolute;left:17474;top:3371;width:11614;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">
                              <v:imagedata r:id="rId161" o:title=""/>
                            </v:shape>
                            <v:group id="Group 755" o:spid="_x0000_s1246" style="position:absolute;left:16491;top:12815;width:11113;height:6090" coordorigin="16491,12815" coordsize="11118,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rect id="Rectangle 756" o:spid="_x0000_s1247" style="position:absolute;left:16491;top:12815;width:11118;height:6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" fillcolor="black [3213]" strokecolor="#1f4d78 [1604]" strokeweight="1pt">
                                <v:textbox>
                                  <w:txbxContent>
                                    <w:p w14:paraId="55A84E0B" w14:textId="77777777" w:rsidR="007921DD" w:rsidRDefault="007921DD" w:rsidP="007921DD">
                                      <w:pPr>
                                        <w:spacing w:line="324" w:lineRule="auto"/>
                                        <w:rPr>
                                          <w:sz w:val="24"/>
                                          <w:szCs w:val="24"/>
                                        </w:rPr>
                                      </w:pPr>
                                      <w:r>
                                        <w:rPr>
                                          <w:rFonts w:asciiTheme="minorHAnsi"/>
                                          <w:color w:val="FFFFFF" w:themeColor="background1"/>
                                          <w:kern w:val="24"/>
                                          <w:szCs w:val="20"/>
                                          <w:u w:val="single"/>
                                        </w:rPr>
                                        <w:t>1.Coco-Cola</w:t>
                                      </w:r>
                                    </w:p>
                                  </w:txbxContent>
                                </v:textbox>
                              </v:rect>
                              <v:rect id="Rectangle 757" o:spid="_x0000_s1248" style="position:absolute;left:24026;top:13623;width:3067;height:282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" fillcolor="black [3213]" strokecolor="white [3212]" strokeweight="1pt">
                                <v:textbox>
                                  <w:txbxContent>
                                    <w:p w14:paraId="34C6DCA8" w14:textId="77777777" w:rsidR="007921DD" w:rsidRDefault="007921DD" w:rsidP="007921DD">
                                      <w:pPr>
                                        <w:spacing w:line="324" w:lineRule="auto"/>
                                        <w:jc w:val="center"/>
                                        <w:rPr>
                                          <w:sz w:val="24"/>
                                          <w:szCs w:val="24"/>
                                        </w:rPr>
                                      </w:pPr>
                                      <w:r>
                                        <w:rPr>
                                          <w:rFonts w:asciiTheme="minorHAnsi"/>
                                          <w:color w:val="FFFFFF" w:themeColor="background1"/>
                                          <w:kern w:val="24"/>
                                          <w:sz w:val="16"/>
                                          <w:szCs w:val="16"/>
                                          <w:u w:val="single"/>
                                        </w:rPr>
                                        <w:t>8</w:t>
                                      </w:r>
                                    </w:p>
                                  </w:txbxContent>
                                </v:textbox>
                              </v:rect>
                            </v:group>
                          </v:group>
                          <v:shape id="Straight Arrow Connector 758" o:spid="_x0000_s1249" type="#_x0000_t32" style="position:absolute;left:21332;top:8170;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" strokecolor="#5b9bd5 [3204]" strokeweight=".5pt">
                            <v:stroke endarrow="block" joinstyle="miter"/>
                          </v:shape>
                        </v:group>
                        <v:roundrect id="Rounded Rectangle 41" o:spid="_x0000_s1250" style="position:absolute;left:24291;top:13319;width:2521;height:3649;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" filled="f" strokecolor="red" strokeweight="2.25pt">
                          <v:stroke joinstyle="miter"/>
                          <v:path arrowok="t"/>
                        </v:roundrect>
                        <v:shape id="Picture 760" o:spid="_x0000_s1251" type="#_x0000_t75" style="position:absolute;left:34611;width:34396;height:2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">
                          <v:imagedata r:id="rId162" o:title=""/>
                        </v:shape>
                        <v:roundrect id="Rounded Rectangle 41" o:spid="_x0000_s1252" style="position:absolute;left:43837;top:18903;width:2980;height:5977;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" filled="f" strokecolor="red" strokeweight="2.25pt">
                          <v:stroke joinstyle="miter"/>
                          <v:path arrowok="t"/>
                        </v:roundrect>
                      </v:group>
                    </w:pict>
                  </mc:Fallback>
                </mc:AlternateContent>
              </w:r>
            </w:ins>
          </w:p>
          <w:p w14:paraId="140F3C13" w14:textId="66569D1B" w:rsidR="003B3F70" w:rsidRDefault="003B3F70">
            <w:pPr>
              <w:pStyle w:val="NumberedList"/>
              <w:numPr>
                <w:ilvl w:val="0"/>
                <w:numId w:val="0"/>
              </w:numPr>
              <w:ind w:left="567"/>
              <w:rPr>
                <w:ins w:id="3337" w:author="Raji Shanmugasundaram - C20616" w:date="2019-06-06T11:02:00Z"/>
              </w:rPr>
              <w:pPrChange w:id="3338" w:author="Raji Shanmugasundaram - C20616" w:date="2019-06-06T11:03:00Z">
                <w:pPr>
                  <w:pStyle w:val="NumberedList"/>
                </w:pPr>
              </w:pPrChange>
            </w:pPr>
            <w:del w:id="3339" w:author="Raji Shanmugasundaram - C20616" w:date="2019-06-06T11:19:00Z">
              <w:r w:rsidDel="007921DD">
                <w:rPr>
                  <w:noProof/>
                </w:rPr>
                <mc:AlternateContent>
                  <mc:Choice Requires="wpg">
                    <w:drawing>
                      <wp:anchor distT="0" distB="0" distL="114300" distR="114300" simplePos="0" relativeHeight="252036608" behindDoc="0" locked="0" layoutInCell="1" allowOverlap="1" wp14:anchorId="14C2BAEA" wp14:editId="4A6347AB">
                        <wp:simplePos x="0" y="0"/>
                        <wp:positionH relativeFrom="column">
                          <wp:posOffset>-3138805</wp:posOffset>
                        </wp:positionH>
                        <wp:positionV relativeFrom="paragraph">
                          <wp:posOffset>175260</wp:posOffset>
                        </wp:positionV>
                        <wp:extent cx="1259205" cy="1317625"/>
                        <wp:effectExtent l="76200" t="247650" r="112395" b="15875"/>
                        <wp:wrapSquare wrapText="bothSides"/>
                        <wp:docPr id="381" name="Group 381"/>
                        <wp:cNvGraphicFramePr/>
                        <a:graphic xmlns:a="http://schemas.openxmlformats.org/drawingml/2006/main">
                          <a:graphicData uri="http://schemas.microsoft.com/office/word/2010/wordprocessingGroup">
                            <wpg:wgp>
                              <wpg:cNvGrpSpPr/>
                              <wpg:grpSpPr>
                                <a:xfrm>
                                  <a:off x="0" y="0"/>
                                  <a:ext cx="1110802" cy="373348"/>
                                  <a:chOff x="0" y="944405"/>
                                  <a:chExt cx="1111250" cy="373398"/>
                                </a:xfrm>
                              </wpg:grpSpPr>
                              <wpg:grpSp>
                                <wpg:cNvPr id="378" name="Group 378"/>
                                <wpg:cNvGrpSpPr/>
                                <wpg:grpSpPr>
                                  <a:xfrm>
                                    <a:off x="0" y="944279"/>
                                    <a:ext cx="1110802" cy="373348"/>
                                    <a:chOff x="0" y="-322"/>
                                    <a:chExt cx="1111803" cy="373648"/>
                                  </a:xfrm>
                                </wpg:grpSpPr>
                                <wps:wsp>
                                  <wps:cNvPr id="376" name="Rectangle 376"/>
                                  <wps:cNvSpPr/>
                                  <wps:spPr>
                                    <a:xfrm>
                                      <a:off x="0" y="-322"/>
                                      <a:ext cx="1111803" cy="37364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AD0E4" w14:textId="77777777" w:rsidR="007921DD" w:rsidRDefault="007921DD" w:rsidP="007921DD">
                                        <w:pPr>
                                          <w:spacing w:line="324" w:lineRule="auto"/>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flipH="1">
                                      <a:off x="753464" y="80467"/>
                                      <a:ext cx="306705" cy="18322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53704" w14:textId="77777777" w:rsidR="007921DD" w:rsidRDefault="007921DD" w:rsidP="007921DD">
                                        <w:pPr>
                                          <w:spacing w:line="324" w:lineRule="auto"/>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C2BAEA" id="Group 381" o:spid="_x0000_s1253" style="position:absolute;left:0;text-align:left;margin-left:-247.15pt;margin-top:13.8pt;width:99.15pt;height:103.75pt;z-index:252036608;mso-position-horizontal-relative:text;mso-position-vertical-relative:text;mso-width-relative:margin;mso-height-relative:margin" coordorigin=",9444" coordsize="11112,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">
                        <v:group id="Group 378" o:spid="_x0000_s1254" style="position:absolute;top:9442;width:11108;height:3734" coordorigin=",-3" coordsize="11118,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rect id="Rectangle 376" o:spid="_x0000_s1255" style="position:absolute;top:-3;width:1111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" fillcolor="black [3213]" strokecolor="#1f4d78 [1604]" strokeweight="1pt">
                            <v:textbox>
                              <w:txbxContent>
                                <w:p w14:paraId="7D4AD0E4" w14:textId="77777777" w:rsidR="007921DD" w:rsidRDefault="007921DD" w:rsidP="007921DD">
                                  <w:pPr>
                                    <w:spacing w:line="324" w:lineRule="auto"/>
                                    <w:jc w:val="center"/>
                                    <w:rPr>
                                      <w:sz w:val="24"/>
                                      <w:szCs w:val="24"/>
                                    </w:rPr>
                                  </w:pPr>
                                </w:p>
                              </w:txbxContent>
                            </v:textbox>
                          </v:rect>
                          <v:rect id="Rectangle 377" o:spid="_x0000_s1256" style="position:absolute;left:7534;top:804;width:3067;height:18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" fillcolor="black [3213]" strokecolor="white [3212]" strokeweight="1pt">
                            <v:textbox>
                              <w:txbxContent>
                                <w:p w14:paraId="46953704" w14:textId="77777777" w:rsidR="007921DD" w:rsidRDefault="007921DD" w:rsidP="007921DD">
                                  <w:pPr>
                                    <w:spacing w:line="324" w:lineRule="auto"/>
                                    <w:rPr>
                                      <w:sz w:val="24"/>
                                      <w:szCs w:val="24"/>
                                    </w:rPr>
                                  </w:pPr>
                                </w:p>
                              </w:txbxContent>
                            </v:textbox>
                          </v:rect>
                        </v:group>
                        <w10:wrap type="square"/>
                      </v:group>
                    </w:pict>
                  </mc:Fallback>
                </mc:AlternateContent>
              </w:r>
            </w:del>
          </w:p>
          <w:p w14:paraId="0D6F8F3D" w14:textId="661C4F44" w:rsidR="003B3F70" w:rsidRDefault="003B3F70">
            <w:pPr>
              <w:pStyle w:val="Title"/>
              <w:numPr>
                <w:ilvl w:val="0"/>
                <w:numId w:val="0"/>
              </w:numPr>
              <w:rPr>
                <w:ins w:id="3340" w:author="Raji Shanmugasundaram - C20616" w:date="2019-06-06T11:01:00Z"/>
              </w:rPr>
              <w:pPrChange w:id="3341" w:author="Raji Shanmugasundaram - C20616" w:date="2019-06-06T11:02:00Z">
                <w:pPr>
                  <w:pStyle w:val="NumberedList"/>
                </w:pPr>
              </w:pPrChange>
            </w:pPr>
          </w:p>
          <w:p w14:paraId="2F09AF1D" w14:textId="68553182" w:rsidR="003B3F70" w:rsidRDefault="003B3F70">
            <w:pPr>
              <w:pStyle w:val="NumberedList"/>
              <w:numPr>
                <w:ilvl w:val="0"/>
                <w:numId w:val="0"/>
              </w:numPr>
              <w:ind w:left="567"/>
              <w:rPr>
                <w:ins w:id="3342" w:author="Raji Shanmugasundaram - C20616" w:date="2019-06-06T11:00:00Z"/>
              </w:rPr>
              <w:pPrChange w:id="3343" w:author="Raji Shanmugasundaram - C20616" w:date="2019-06-06T11:01:00Z">
                <w:pPr>
                  <w:pStyle w:val="NumberedList"/>
                </w:pPr>
              </w:pPrChange>
            </w:pPr>
          </w:p>
          <w:p w14:paraId="2316A8A5" w14:textId="4D58CE99" w:rsidR="003B3F70" w:rsidRPr="008A0885" w:rsidRDefault="007921DD" w:rsidP="003B3F70">
            <w:pPr>
              <w:jc w:val="center"/>
              <w:rPr>
                <w:ins w:id="3344" w:author="Raji Shanmugasundaram - C20616" w:date="2019-06-06T11:06:00Z"/>
                <w:color w:val="FFFFFF" w:themeColor="background1"/>
              </w:rPr>
            </w:pPr>
            <w:ins w:id="3345" w:author="Raji Shanmugasundaram - C20616" w:date="2019-06-06T11:14:00Z">
              <w:r>
                <w:rPr>
                  <w:noProof/>
                </w:rPr>
                <mc:AlternateContent>
                  <mc:Choice Requires="wps">
                    <w:drawing>
                      <wp:anchor distT="0" distB="0" distL="114300" distR="114300" simplePos="0" relativeHeight="252046848" behindDoc="0" locked="0" layoutInCell="1" allowOverlap="1" wp14:anchorId="7D14AD28" wp14:editId="105B8CDA">
                        <wp:simplePos x="0" y="0"/>
                        <wp:positionH relativeFrom="column">
                          <wp:posOffset>-2837815</wp:posOffset>
                        </wp:positionH>
                        <wp:positionV relativeFrom="paragraph">
                          <wp:posOffset>172085</wp:posOffset>
                        </wp:positionV>
                        <wp:extent cx="1048385" cy="220980"/>
                        <wp:effectExtent l="19050" t="19050" r="18415" b="26670"/>
                        <wp:wrapNone/>
                        <wp:docPr id="7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048385" cy="220980"/>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89571" id="Rounded Rectangle 41" o:spid="_x0000_s1026" style="position:absolute;margin-left:-223.45pt;margin-top:13.55pt;width:82.55pt;height:17.4pt;flip:y;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" filled="f" strokecolor="#92d050" strokeweight="2.25pt">
                        <v:stroke joinstyle="miter"/>
                        <v:path arrowok="t"/>
                      </v:roundrect>
                    </w:pict>
                  </mc:Fallback>
                </mc:AlternateContent>
              </w:r>
            </w:ins>
          </w:p>
          <w:p w14:paraId="0128EB36" w14:textId="275930AE" w:rsidR="003B3F70" w:rsidRDefault="003B3F70">
            <w:pPr>
              <w:pStyle w:val="NumberedList"/>
              <w:numPr>
                <w:ilvl w:val="0"/>
                <w:numId w:val="0"/>
              </w:numPr>
              <w:ind w:left="567"/>
              <w:rPr>
                <w:ins w:id="3346" w:author="Raji Shanmugasundaram - C20616" w:date="2019-06-06T10:59:00Z"/>
              </w:rPr>
              <w:pPrChange w:id="3347" w:author="Raji Shanmugasundaram - C20616" w:date="2019-06-06T11:00:00Z">
                <w:pPr>
                  <w:pStyle w:val="NumberedList"/>
                </w:pPr>
              </w:pPrChange>
            </w:pPr>
          </w:p>
          <w:p w14:paraId="467B9F05" w14:textId="720728FB" w:rsidR="007921DD"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ins w:id="3348" w:author="Raji Shanmugasundaram - C20616" w:date="2019-06-06T11:20:00Z"/>
              </w:rPr>
            </w:pPr>
            <w:del w:id="3349" w:author="Raji Shanmugasundaram - C20616" w:date="2019-06-06T10:59:00Z">
              <w:r w:rsidRPr="000A5197" w:rsidDel="003B3F70">
                <w:rPr>
                  <w:noProof/>
                  <w:lang w:eastAsia="en-AU"/>
                </w:rPr>
                <w:drawing>
                  <wp:inline distT="0" distB="0" distL="0" distR="0" wp14:anchorId="10922377" wp14:editId="23372EFC">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p w14:paraId="10921E89" w14:textId="5923EAF1" w:rsidR="007921DD" w:rsidRPr="001458B3" w:rsidRDefault="007921DD" w:rsidP="004848C2">
            <w:pPr>
              <w:tabs>
                <w:tab w:val="clear" w:pos="284"/>
                <w:tab w:val="clear" w:pos="567"/>
                <w:tab w:val="clear" w:pos="851"/>
                <w:tab w:val="clear" w:pos="1134"/>
                <w:tab w:val="clear" w:pos="1418"/>
                <w:tab w:val="clear" w:pos="1701"/>
                <w:tab w:val="clear" w:pos="1985"/>
                <w:tab w:val="clear" w:pos="2268"/>
              </w:tabs>
              <w:spacing w:after="160" w:line="259" w:lineRule="auto"/>
            </w:pPr>
          </w:p>
        </w:tc>
      </w:tr>
    </w:tbl>
    <w:p w14:paraId="489BB164" w14:textId="0F01673B" w:rsidR="007578C5" w:rsidRDefault="007578C5" w:rsidP="00EA43F5">
      <w:pPr>
        <w:pStyle w:val="NumberedList"/>
        <w:rPr>
          <w:ins w:id="3350" w:author="Raji Shanmugasundaram - C20616" w:date="2019-06-06T11:26:00Z"/>
        </w:rPr>
      </w:pPr>
      <w:ins w:id="3351" w:author="Raji Shanmugasundaram - C20616" w:date="2019-06-06T11:24:00Z">
        <w:r>
          <w:t>C</w:t>
        </w:r>
      </w:ins>
      <w:ins w:id="3352" w:author="Raji Shanmugasundaram - C20616" w:date="2019-06-06T11:23:00Z">
        <w:r>
          <w:t>heck on the VM update</w:t>
        </w:r>
      </w:ins>
      <w:ins w:id="3353" w:author="Raji Shanmugasundaram - C20616" w:date="2019-06-06T11:24:00Z">
        <w:r>
          <w:t>. P</w:t>
        </w:r>
      </w:ins>
      <w:ins w:id="3354" w:author="Raji Shanmugasundaram - C20616" w:date="2019-06-06T11:23:00Z">
        <w:r>
          <w:t xml:space="preserve">ick an item </w:t>
        </w:r>
      </w:ins>
      <w:ins w:id="3355" w:author="Raji Shanmugasundaram - C20616" w:date="2019-06-06T11:24:00Z">
        <w:r>
          <w:t xml:space="preserve">and the count to be changed </w:t>
        </w:r>
      </w:ins>
      <w:ins w:id="3356" w:author="Raji Shanmugasundaram - C20616" w:date="2019-06-06T11:23:00Z">
        <w:r>
          <w:t>on the WEB page from the</w:t>
        </w:r>
        <w:r w:rsidRPr="007578C5">
          <w:rPr>
            <w:b/>
            <w:bCs/>
            <w:rPrChange w:id="3357" w:author="Raji Shanmugasundaram - C20616" w:date="2019-06-06T11:31:00Z">
              <w:rPr/>
            </w:rPrChange>
          </w:rPr>
          <w:t xml:space="preserve"> </w:t>
        </w:r>
      </w:ins>
      <w:ins w:id="3358" w:author="Raji Shanmugasundaram - C20616" w:date="2019-06-06T11:26:00Z">
        <w:r w:rsidRPr="007578C5">
          <w:rPr>
            <w:b/>
            <w:bCs/>
            <w:rPrChange w:id="3359" w:author="Raji Shanmugasundaram - C20616" w:date="2019-06-06T11:31:00Z">
              <w:rPr/>
            </w:rPrChange>
          </w:rPr>
          <w:t>I</w:t>
        </w:r>
      </w:ins>
      <w:ins w:id="3360" w:author="Raji Shanmugasundaram - C20616" w:date="2019-06-06T11:31:00Z">
        <w:r>
          <w:rPr>
            <w:b/>
            <w:bCs/>
          </w:rPr>
          <w:t>TEM</w:t>
        </w:r>
      </w:ins>
      <w:ins w:id="3361" w:author="Raji Shanmugasundaram - C20616" w:date="2019-06-06T11:26:00Z">
        <w:r>
          <w:t xml:space="preserve"> and</w:t>
        </w:r>
      </w:ins>
      <w:ins w:id="3362" w:author="Raji Shanmugasundaram - C20616" w:date="2019-06-06T11:24:00Z">
        <w:r>
          <w:t xml:space="preserve"> </w:t>
        </w:r>
      </w:ins>
      <w:ins w:id="3363" w:author="Raji Shanmugasundaram - C20616" w:date="2019-06-06T11:31:00Z">
        <w:r w:rsidRPr="007578C5">
          <w:rPr>
            <w:b/>
            <w:bCs/>
            <w:rPrChange w:id="3364" w:author="Raji Shanmugasundaram - C20616" w:date="2019-06-06T11:31:00Z">
              <w:rPr/>
            </w:rPrChange>
          </w:rPr>
          <w:t>COUNT</w:t>
        </w:r>
      </w:ins>
      <w:ins w:id="3365" w:author="Raji Shanmugasundaram - C20616" w:date="2019-06-06T11:24:00Z">
        <w:r>
          <w:t xml:space="preserve"> </w:t>
        </w:r>
      </w:ins>
      <w:ins w:id="3366" w:author="Raji Shanmugasundaram - C20616" w:date="2019-06-06T11:23:00Z">
        <w:r>
          <w:t>d</w:t>
        </w:r>
      </w:ins>
      <w:ins w:id="3367" w:author="Raji Shanmugasundaram - C20616" w:date="2019-06-06T11:24:00Z">
        <w:r>
          <w:t>r</w:t>
        </w:r>
      </w:ins>
      <w:ins w:id="3368" w:author="Raji Shanmugasundaram - C20616" w:date="2019-06-06T11:23:00Z">
        <w:r>
          <w:t xml:space="preserve">op down </w:t>
        </w:r>
      </w:ins>
      <w:ins w:id="3369" w:author="Raji Shanmugasundaram - C20616" w:date="2019-06-06T11:27:00Z">
        <w:r>
          <w:t>menu.</w:t>
        </w:r>
      </w:ins>
      <w:ins w:id="3370" w:author="Raji Shanmugasundaram - C20616" w:date="2019-06-06T11:24:00Z">
        <w:r>
          <w:t xml:space="preserve"> Select updat</w:t>
        </w:r>
      </w:ins>
      <w:ins w:id="3371" w:author="Raji Shanmugasundaram - C20616" w:date="2019-06-06T11:25:00Z">
        <w:r>
          <w:t>e</w:t>
        </w:r>
      </w:ins>
      <w:ins w:id="3372" w:author="Raji Shanmugasundaram - C20616" w:date="2019-06-06T11:24:00Z">
        <w:r>
          <w:t>.</w:t>
        </w:r>
      </w:ins>
      <w:ins w:id="3373" w:author="Raji Shanmugasundaram - C20616" w:date="2019-06-06T11:41:00Z">
        <w:r w:rsidR="003C2FB3">
          <w:t xml:space="preserve"> When an update is selected the WEB page will send a GET command along with the ITEM </w:t>
        </w:r>
      </w:ins>
      <w:ins w:id="3374" w:author="Raji Shanmugasundaram - C20616" w:date="2019-06-06T11:42:00Z">
        <w:r w:rsidR="003C2FB3">
          <w:t xml:space="preserve">number </w:t>
        </w:r>
      </w:ins>
      <w:ins w:id="3375" w:author="Raji Shanmugasundaram - C20616" w:date="2019-06-06T11:41:00Z">
        <w:r w:rsidR="003C2FB3">
          <w:t>and COUN</w:t>
        </w:r>
      </w:ins>
      <w:ins w:id="3376" w:author="Raji Shanmugasundaram - C20616" w:date="2019-06-06T11:42:00Z">
        <w:r w:rsidR="00A838EA">
          <w:t>T to the HTTP-server.</w:t>
        </w:r>
      </w:ins>
      <w:ins w:id="3377" w:author="Raji Shanmugasundaram - C20616" w:date="2019-06-06T11:41:00Z">
        <w:r w:rsidR="003C2FB3">
          <w:t xml:space="preserve"> </w:t>
        </w:r>
      </w:ins>
      <w:ins w:id="3378" w:author="Raji Shanmugasundaram - C20616" w:date="2019-06-06T11:24:00Z">
        <w:r>
          <w:t xml:space="preserve"> </w:t>
        </w:r>
      </w:ins>
      <w:ins w:id="3379" w:author="Raji Shanmugasundaram - C20616" w:date="2019-06-06T11:44:00Z">
        <w:r w:rsidR="00A838EA">
          <w:t xml:space="preserve">The HTTP-server decodes the GET command and displays it on the VM </w:t>
        </w:r>
        <w:proofErr w:type="spellStart"/>
        <w:r w:rsidR="00A838EA">
          <w:t>diaply</w:t>
        </w:r>
        <w:proofErr w:type="spellEnd"/>
        <w:r w:rsidR="00A838EA">
          <w:t xml:space="preserve"> (</w:t>
        </w:r>
      </w:ins>
      <w:ins w:id="3380" w:author="Raji Shanmugasundaram - C20616" w:date="2019-06-06T11:25:00Z">
        <w:r>
          <w:t>OLED</w:t>
        </w:r>
      </w:ins>
      <w:ins w:id="3381" w:author="Raji Shanmugasundaram - C20616" w:date="2019-06-06T11:44:00Z">
        <w:r w:rsidR="00A838EA">
          <w:t>).</w:t>
        </w:r>
      </w:ins>
    </w:p>
    <w:p w14:paraId="6E992E2F" w14:textId="2FF02C50" w:rsidR="007578C5" w:rsidRDefault="007578C5" w:rsidP="007578C5">
      <w:pPr>
        <w:pStyle w:val="NumberedList"/>
        <w:numPr>
          <w:ilvl w:val="0"/>
          <w:numId w:val="0"/>
        </w:numPr>
        <w:ind w:left="567"/>
        <w:rPr>
          <w:ins w:id="3382" w:author="Raji Shanmugasundaram - C20616" w:date="2019-06-06T11:27:00Z"/>
        </w:rPr>
      </w:pPr>
      <w:ins w:id="3383" w:author="Raji Shanmugasundaram - C20616" w:date="2019-06-06T11:26:00Z">
        <w:r>
          <w:rPr>
            <w:noProof/>
          </w:rPr>
          <w:drawing>
            <wp:anchor distT="0" distB="0" distL="114300" distR="114300" simplePos="0" relativeHeight="252049920" behindDoc="0" locked="0" layoutInCell="1" allowOverlap="1" wp14:anchorId="21FF3369" wp14:editId="31EE12FA">
              <wp:simplePos x="0" y="0"/>
              <wp:positionH relativeFrom="column">
                <wp:posOffset>-126210</wp:posOffset>
              </wp:positionH>
              <wp:positionV relativeFrom="paragraph">
                <wp:posOffset>197612</wp:posOffset>
              </wp:positionV>
              <wp:extent cx="2764790" cy="2421331"/>
              <wp:effectExtent l="0" t="0" r="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64790" cy="2421331"/>
                      </a:xfrm>
                      <a:prstGeom prst="rect">
                        <a:avLst/>
                      </a:prstGeom>
                    </pic:spPr>
                  </pic:pic>
                </a:graphicData>
              </a:graphic>
            </wp:anchor>
          </w:drawing>
        </w:r>
      </w:ins>
    </w:p>
    <w:p w14:paraId="2AF48A44" w14:textId="5085A3AD" w:rsidR="007578C5" w:rsidRDefault="00EF0DC0" w:rsidP="007578C5">
      <w:pPr>
        <w:pStyle w:val="NumberedList"/>
        <w:numPr>
          <w:ilvl w:val="0"/>
          <w:numId w:val="0"/>
        </w:numPr>
        <w:ind w:left="567"/>
        <w:rPr>
          <w:ins w:id="3384" w:author="Raji Shanmugasundaram - C20616" w:date="2019-06-06T11:27:00Z"/>
        </w:rPr>
      </w:pPr>
      <w:ins w:id="3385" w:author="Raji Shanmugasundaram - C20616" w:date="2019-06-06T11:33:00Z">
        <w:r>
          <w:rPr>
            <w:noProof/>
          </w:rPr>
          <w:drawing>
            <wp:anchor distT="0" distB="0" distL="114300" distR="114300" simplePos="0" relativeHeight="252060160" behindDoc="0" locked="0" layoutInCell="1" allowOverlap="1" wp14:anchorId="5139DF4C" wp14:editId="155AE155">
              <wp:simplePos x="0" y="0"/>
              <wp:positionH relativeFrom="column">
                <wp:posOffset>3328086</wp:posOffset>
              </wp:positionH>
              <wp:positionV relativeFrom="paragraph">
                <wp:posOffset>29870</wp:posOffset>
              </wp:positionV>
              <wp:extent cx="2816225" cy="2186940"/>
              <wp:effectExtent l="0" t="0" r="3175" b="3810"/>
              <wp:wrapSquare wrapText="bothSides"/>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16225" cy="2186940"/>
                      </a:xfrm>
                      <a:prstGeom prst="rect">
                        <a:avLst/>
                      </a:prstGeom>
                    </pic:spPr>
                  </pic:pic>
                </a:graphicData>
              </a:graphic>
              <wp14:sizeRelH relativeFrom="margin">
                <wp14:pctWidth>0</wp14:pctWidth>
              </wp14:sizeRelH>
            </wp:anchor>
          </w:drawing>
        </w:r>
      </w:ins>
    </w:p>
    <w:p w14:paraId="13D0F0DC" w14:textId="7763F39C" w:rsidR="007578C5" w:rsidRDefault="007578C5" w:rsidP="007578C5">
      <w:pPr>
        <w:pStyle w:val="NumberedList"/>
        <w:numPr>
          <w:ilvl w:val="0"/>
          <w:numId w:val="0"/>
        </w:numPr>
        <w:ind w:left="567"/>
        <w:rPr>
          <w:ins w:id="3386" w:author="Raji Shanmugasundaram - C20616" w:date="2019-06-06T11:27:00Z"/>
        </w:rPr>
      </w:pPr>
    </w:p>
    <w:p w14:paraId="20FBB01F" w14:textId="5FB4DFA3" w:rsidR="007578C5" w:rsidRDefault="007578C5" w:rsidP="007578C5">
      <w:pPr>
        <w:pStyle w:val="NumberedList"/>
        <w:numPr>
          <w:ilvl w:val="0"/>
          <w:numId w:val="0"/>
        </w:numPr>
        <w:ind w:left="567"/>
        <w:rPr>
          <w:ins w:id="3387" w:author="Raji Shanmugasundaram - C20616" w:date="2019-06-06T11:27:00Z"/>
        </w:rPr>
      </w:pPr>
    </w:p>
    <w:p w14:paraId="0D26E8E6" w14:textId="3AE87E34" w:rsidR="007578C5" w:rsidRDefault="007578C5" w:rsidP="007578C5">
      <w:pPr>
        <w:pStyle w:val="NumberedList"/>
        <w:numPr>
          <w:ilvl w:val="0"/>
          <w:numId w:val="0"/>
        </w:numPr>
        <w:ind w:left="567"/>
        <w:rPr>
          <w:ins w:id="3388" w:author="Raji Shanmugasundaram - C20616" w:date="2019-06-06T11:27:00Z"/>
        </w:rPr>
      </w:pPr>
    </w:p>
    <w:p w14:paraId="239726DA" w14:textId="0D1C41FB" w:rsidR="007578C5" w:rsidRDefault="007578C5" w:rsidP="007578C5">
      <w:pPr>
        <w:pStyle w:val="NumberedList"/>
        <w:numPr>
          <w:ilvl w:val="0"/>
          <w:numId w:val="0"/>
        </w:numPr>
        <w:ind w:left="567"/>
        <w:rPr>
          <w:ins w:id="3389" w:author="Raji Shanmugasundaram - C20616" w:date="2019-06-06T11:27:00Z"/>
        </w:rPr>
      </w:pPr>
    </w:p>
    <w:p w14:paraId="41BDBFBB" w14:textId="29521979" w:rsidR="007578C5" w:rsidRDefault="00EF0DC0">
      <w:pPr>
        <w:pStyle w:val="NumberedList"/>
        <w:numPr>
          <w:ilvl w:val="0"/>
          <w:numId w:val="0"/>
        </w:numPr>
        <w:ind w:left="567"/>
        <w:rPr>
          <w:ins w:id="3390" w:author="Raji Shanmugasundaram - C20616" w:date="2019-06-06T11:25:00Z"/>
        </w:rPr>
        <w:pPrChange w:id="3391" w:author="Raji Shanmugasundaram - C20616" w:date="2019-06-06T11:26:00Z">
          <w:pPr>
            <w:pStyle w:val="NumberedList"/>
          </w:pPr>
        </w:pPrChange>
      </w:pPr>
      <w:ins w:id="3392" w:author="Raji Shanmugasundaram - C20616" w:date="2019-06-06T11:29:00Z">
        <w:r>
          <w:rPr>
            <w:noProof/>
          </w:rPr>
          <mc:AlternateContent>
            <mc:Choice Requires="wps">
              <w:drawing>
                <wp:anchor distT="0" distB="0" distL="114300" distR="114300" simplePos="0" relativeHeight="252061184" behindDoc="0" locked="0" layoutInCell="1" allowOverlap="1" wp14:anchorId="2FEB85DA" wp14:editId="5A832B8E">
                  <wp:simplePos x="0" y="0"/>
                  <wp:positionH relativeFrom="column">
                    <wp:posOffset>5013376</wp:posOffset>
                  </wp:positionH>
                  <wp:positionV relativeFrom="paragraph">
                    <wp:posOffset>6375</wp:posOffset>
                  </wp:positionV>
                  <wp:extent cx="383286" cy="160604"/>
                  <wp:effectExtent l="19050" t="19050" r="17145" b="11430"/>
                  <wp:wrapNone/>
                  <wp:docPr id="765"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83286" cy="16060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BEF57" id="Rounded Rectangle 41" o:spid="_x0000_s1026" style="position:absolute;margin-left:394.75pt;margin-top:.5pt;width:30.2pt;height:12.65pt;flip:y;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" filled="f" strokecolor="red" strokeweight="2.25pt">
                  <v:stroke joinstyle="miter"/>
                  <v:path arrowok="t"/>
                </v:roundrect>
              </w:pict>
            </mc:Fallback>
          </mc:AlternateContent>
        </w:r>
      </w:ins>
      <w:ins w:id="3393" w:author="Raji Shanmugasundaram - C20616" w:date="2019-06-06T11:28:00Z">
        <w:r w:rsidR="007578C5">
          <w:rPr>
            <w:noProof/>
          </w:rPr>
          <mc:AlternateContent>
            <mc:Choice Requires="wps">
              <w:drawing>
                <wp:anchor distT="0" distB="0" distL="114300" distR="114300" simplePos="0" relativeHeight="252052992" behindDoc="0" locked="0" layoutInCell="1" allowOverlap="1" wp14:anchorId="13CE5828" wp14:editId="752AD0D5">
                  <wp:simplePos x="0" y="0"/>
                  <wp:positionH relativeFrom="column">
                    <wp:posOffset>1174648</wp:posOffset>
                  </wp:positionH>
                  <wp:positionV relativeFrom="paragraph">
                    <wp:posOffset>66777</wp:posOffset>
                  </wp:positionV>
                  <wp:extent cx="358140" cy="138353"/>
                  <wp:effectExtent l="19050" t="19050" r="22860" b="14605"/>
                  <wp:wrapNone/>
                  <wp:docPr id="764"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58140" cy="13835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C6E72" id="Rounded Rectangle 41" o:spid="_x0000_s1026" style="position:absolute;margin-left:92.5pt;margin-top:5.25pt;width:28.2pt;height:10.9pt;flip:y;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" filled="f" strokecolor="red" strokeweight="2.25pt">
                  <v:stroke joinstyle="miter"/>
                  <v:path arrowok="t"/>
                </v:roundrect>
              </w:pict>
            </mc:Fallback>
          </mc:AlternateContent>
        </w:r>
      </w:ins>
    </w:p>
    <w:p w14:paraId="3B78DCB4" w14:textId="1903293F" w:rsidR="007578C5" w:rsidRDefault="007578C5" w:rsidP="007578C5">
      <w:pPr>
        <w:pStyle w:val="NumberedList"/>
        <w:numPr>
          <w:ilvl w:val="0"/>
          <w:numId w:val="0"/>
        </w:numPr>
        <w:rPr>
          <w:ins w:id="3394" w:author="Raji Shanmugasundaram - C20616" w:date="2019-06-06T11:28:00Z"/>
        </w:rPr>
      </w:pPr>
      <w:ins w:id="3395" w:author="Raji Shanmugasundaram - C20616" w:date="2019-06-06T11:23:00Z">
        <w:r>
          <w:t xml:space="preserve"> </w:t>
        </w:r>
      </w:ins>
    </w:p>
    <w:p w14:paraId="71E54F77" w14:textId="77777777" w:rsidR="007578C5" w:rsidRDefault="007578C5" w:rsidP="007578C5">
      <w:pPr>
        <w:pStyle w:val="NumberedList"/>
        <w:numPr>
          <w:ilvl w:val="0"/>
          <w:numId w:val="0"/>
        </w:numPr>
        <w:rPr>
          <w:ins w:id="3396" w:author="Raji Shanmugasundaram - C20616" w:date="2019-06-06T11:28:00Z"/>
        </w:rPr>
      </w:pPr>
    </w:p>
    <w:p w14:paraId="310AEA8F" w14:textId="7033205E" w:rsidR="007578C5" w:rsidRDefault="007578C5" w:rsidP="007578C5">
      <w:pPr>
        <w:pStyle w:val="NumberedList"/>
        <w:numPr>
          <w:ilvl w:val="0"/>
          <w:numId w:val="0"/>
        </w:numPr>
        <w:rPr>
          <w:ins w:id="3397" w:author="Raji Shanmugasundaram - C20616" w:date="2019-06-06T11:28:00Z"/>
        </w:rPr>
      </w:pPr>
    </w:p>
    <w:p w14:paraId="2EE4F0F3" w14:textId="349DCBC8" w:rsidR="007578C5" w:rsidRDefault="007578C5" w:rsidP="007578C5">
      <w:pPr>
        <w:pStyle w:val="NumberedList"/>
        <w:numPr>
          <w:ilvl w:val="0"/>
          <w:numId w:val="0"/>
        </w:numPr>
        <w:rPr>
          <w:ins w:id="3398" w:author="Raji Shanmugasundaram - C20616" w:date="2019-06-06T11:28:00Z"/>
        </w:rPr>
      </w:pPr>
    </w:p>
    <w:p w14:paraId="328F599D" w14:textId="4E1CEE9B" w:rsidR="007578C5" w:rsidRDefault="002072EA" w:rsidP="007578C5">
      <w:pPr>
        <w:pStyle w:val="NumberedList"/>
        <w:numPr>
          <w:ilvl w:val="0"/>
          <w:numId w:val="0"/>
        </w:numPr>
        <w:rPr>
          <w:ins w:id="3399" w:author="Raji Shanmugasundaram - C20616" w:date="2019-06-06T11:28:00Z"/>
        </w:rPr>
      </w:pPr>
      <w:ins w:id="3400" w:author="Raji Shanmugasundaram - C20616" w:date="2019-06-06T11:30:00Z">
        <w:r>
          <w:rPr>
            <w:noProof/>
          </w:rPr>
          <w:drawing>
            <wp:anchor distT="0" distB="0" distL="114300" distR="114300" simplePos="0" relativeHeight="252057088" behindDoc="0" locked="0" layoutInCell="1" allowOverlap="1" wp14:anchorId="515F58FE" wp14:editId="069A6AF3">
              <wp:simplePos x="0" y="0"/>
              <wp:positionH relativeFrom="column">
                <wp:posOffset>1635963</wp:posOffset>
              </wp:positionH>
              <wp:positionV relativeFrom="paragraph">
                <wp:posOffset>137490</wp:posOffset>
              </wp:positionV>
              <wp:extent cx="3322160" cy="2018538"/>
              <wp:effectExtent l="0" t="0" r="0" b="1270"/>
              <wp:wrapNone/>
              <wp:docPr id="766" name="Picture 766"/>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160"/>
                      <a:stretch>
                        <a:fillRect/>
                      </a:stretch>
                    </pic:blipFill>
                    <pic:spPr>
                      <a:xfrm>
                        <a:off x="0" y="0"/>
                        <a:ext cx="3322160" cy="2018538"/>
                      </a:xfrm>
                      <a:prstGeom prst="rect">
                        <a:avLst/>
                      </a:prstGeom>
                    </pic:spPr>
                  </pic:pic>
                </a:graphicData>
              </a:graphic>
              <wp14:sizeRelV relativeFrom="margin">
                <wp14:pctHeight>0</wp14:pctHeight>
              </wp14:sizeRelV>
            </wp:anchor>
          </w:drawing>
        </w:r>
      </w:ins>
    </w:p>
    <w:p w14:paraId="4CECB847" w14:textId="3CFD1BDF" w:rsidR="007578C5" w:rsidRDefault="007578C5" w:rsidP="007578C5">
      <w:pPr>
        <w:pStyle w:val="NumberedList"/>
        <w:numPr>
          <w:ilvl w:val="0"/>
          <w:numId w:val="0"/>
        </w:numPr>
        <w:rPr>
          <w:ins w:id="3401" w:author="Raji Shanmugasundaram - C20616" w:date="2019-06-06T11:28:00Z"/>
        </w:rPr>
      </w:pPr>
    </w:p>
    <w:p w14:paraId="62294B6D" w14:textId="49DA1D5F" w:rsidR="007578C5" w:rsidRDefault="007578C5" w:rsidP="007578C5">
      <w:pPr>
        <w:pStyle w:val="NumberedList"/>
        <w:numPr>
          <w:ilvl w:val="0"/>
          <w:numId w:val="0"/>
        </w:numPr>
        <w:rPr>
          <w:ins w:id="3402" w:author="Raji Shanmugasundaram - C20616" w:date="2019-06-06T11:28:00Z"/>
        </w:rPr>
      </w:pPr>
    </w:p>
    <w:p w14:paraId="4F179DDD" w14:textId="6801D30E" w:rsidR="007578C5" w:rsidRDefault="007578C5" w:rsidP="007578C5">
      <w:pPr>
        <w:pStyle w:val="NumberedList"/>
        <w:numPr>
          <w:ilvl w:val="0"/>
          <w:numId w:val="0"/>
        </w:numPr>
        <w:rPr>
          <w:ins w:id="3403" w:author="Raji Shanmugasundaram - C20616" w:date="2019-06-06T11:28:00Z"/>
        </w:rPr>
      </w:pPr>
    </w:p>
    <w:p w14:paraId="7CA2B0C8" w14:textId="77777777" w:rsidR="007578C5" w:rsidRDefault="007578C5" w:rsidP="007578C5">
      <w:pPr>
        <w:pStyle w:val="NumberedList"/>
        <w:numPr>
          <w:ilvl w:val="0"/>
          <w:numId w:val="0"/>
        </w:numPr>
        <w:rPr>
          <w:ins w:id="3404" w:author="Raji Shanmugasundaram - C20616" w:date="2019-06-06T11:28:00Z"/>
        </w:rPr>
      </w:pPr>
    </w:p>
    <w:p w14:paraId="1F6ED277" w14:textId="38A7DA95" w:rsidR="007578C5" w:rsidRDefault="002072EA" w:rsidP="007578C5">
      <w:pPr>
        <w:pStyle w:val="NumberedList"/>
        <w:numPr>
          <w:ilvl w:val="0"/>
          <w:numId w:val="0"/>
        </w:numPr>
        <w:rPr>
          <w:ins w:id="3405" w:author="Raji Shanmugasundaram - C20616" w:date="2019-06-06T11:28:00Z"/>
        </w:rPr>
      </w:pPr>
      <w:ins w:id="3406" w:author="Raji Shanmugasundaram - C20616" w:date="2019-06-06T11:30:00Z">
        <w:r>
          <w:rPr>
            <w:noProof/>
          </w:rPr>
          <mc:AlternateContent>
            <mc:Choice Requires="wps">
              <w:drawing>
                <wp:anchor distT="0" distB="0" distL="114300" distR="114300" simplePos="0" relativeHeight="252059136" behindDoc="0" locked="0" layoutInCell="1" allowOverlap="1" wp14:anchorId="6F8AD3B7" wp14:editId="6D05B195">
                  <wp:simplePos x="0" y="0"/>
                  <wp:positionH relativeFrom="margin">
                    <wp:posOffset>3478733</wp:posOffset>
                  </wp:positionH>
                  <wp:positionV relativeFrom="paragraph">
                    <wp:posOffset>93040</wp:posOffset>
                  </wp:positionV>
                  <wp:extent cx="372465" cy="145719"/>
                  <wp:effectExtent l="19050" t="19050" r="27940" b="26035"/>
                  <wp:wrapNone/>
                  <wp:docPr id="767"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72465" cy="145719"/>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40F809" id="Rounded Rectangle 41" o:spid="_x0000_s1026" style="position:absolute;margin-left:273.9pt;margin-top:7.35pt;width:29.35pt;height:11.45pt;flip:y;z-index:2520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" filled="f" strokecolor="red" strokeweight="2.25pt">
                  <v:stroke joinstyle="miter"/>
                  <v:path arrowok="t"/>
                  <w10:wrap anchorx="margin"/>
                </v:roundrect>
              </w:pict>
            </mc:Fallback>
          </mc:AlternateContent>
        </w:r>
      </w:ins>
    </w:p>
    <w:p w14:paraId="2D873861" w14:textId="0877EBAA" w:rsidR="007578C5" w:rsidRDefault="007578C5" w:rsidP="007578C5">
      <w:pPr>
        <w:pStyle w:val="NumberedList"/>
        <w:numPr>
          <w:ilvl w:val="0"/>
          <w:numId w:val="0"/>
        </w:numPr>
        <w:rPr>
          <w:ins w:id="3407" w:author="Raji Shanmugasundaram - C20616" w:date="2019-06-06T11:30:00Z"/>
        </w:rPr>
      </w:pPr>
    </w:p>
    <w:p w14:paraId="6995924C" w14:textId="75C951EA" w:rsidR="007578C5" w:rsidRDefault="007578C5" w:rsidP="007578C5">
      <w:pPr>
        <w:pStyle w:val="NumberedList"/>
        <w:numPr>
          <w:ilvl w:val="0"/>
          <w:numId w:val="0"/>
        </w:numPr>
        <w:rPr>
          <w:ins w:id="3408" w:author="Raji Shanmugasundaram - C20616" w:date="2019-06-06T11:30:00Z"/>
        </w:rPr>
      </w:pPr>
    </w:p>
    <w:p w14:paraId="3EA43B54" w14:textId="74D45CB9" w:rsidR="007578C5" w:rsidRDefault="007578C5" w:rsidP="007578C5">
      <w:pPr>
        <w:pStyle w:val="NumberedList"/>
        <w:numPr>
          <w:ilvl w:val="0"/>
          <w:numId w:val="0"/>
        </w:numPr>
        <w:rPr>
          <w:ins w:id="3409" w:author="Raji Shanmugasundaram - C20616" w:date="2019-06-06T11:30:00Z"/>
        </w:rPr>
      </w:pPr>
    </w:p>
    <w:p w14:paraId="2BAAAC8E" w14:textId="4DAA81ED" w:rsidR="007578C5" w:rsidRDefault="007578C5" w:rsidP="007578C5">
      <w:pPr>
        <w:pStyle w:val="NumberedList"/>
        <w:numPr>
          <w:ilvl w:val="0"/>
          <w:numId w:val="0"/>
        </w:numPr>
        <w:rPr>
          <w:ins w:id="3410" w:author="Raji Shanmugasundaram - C20616" w:date="2019-06-06T11:30:00Z"/>
        </w:rPr>
      </w:pPr>
    </w:p>
    <w:p w14:paraId="21473FBC" w14:textId="0B918B89" w:rsidR="007578C5" w:rsidRDefault="007578C5" w:rsidP="007578C5">
      <w:pPr>
        <w:pStyle w:val="NumberedList"/>
        <w:numPr>
          <w:ilvl w:val="0"/>
          <w:numId w:val="0"/>
        </w:numPr>
        <w:rPr>
          <w:ins w:id="3411" w:author="Raji Shanmugasundaram - C20616" w:date="2019-06-06T11:28:00Z"/>
        </w:rPr>
      </w:pPr>
    </w:p>
    <w:p w14:paraId="04BFD0DC" w14:textId="77777777" w:rsidR="003C2FB3" w:rsidRDefault="003C2FB3" w:rsidP="007578C5">
      <w:pPr>
        <w:pStyle w:val="NumberedList"/>
        <w:numPr>
          <w:ilvl w:val="0"/>
          <w:numId w:val="0"/>
        </w:numPr>
        <w:rPr>
          <w:ins w:id="3412" w:author="Raji Shanmugasundaram - C20616" w:date="2019-06-06T11:36:00Z"/>
        </w:rPr>
      </w:pPr>
    </w:p>
    <w:p w14:paraId="4B2833BE" w14:textId="77777777" w:rsidR="003C2FB3" w:rsidRDefault="003C2FB3" w:rsidP="007578C5">
      <w:pPr>
        <w:pStyle w:val="NumberedList"/>
        <w:numPr>
          <w:ilvl w:val="0"/>
          <w:numId w:val="0"/>
        </w:numPr>
        <w:rPr>
          <w:ins w:id="3413" w:author="Raji Shanmugasundaram - C20616" w:date="2019-06-06T11:36:00Z"/>
        </w:rPr>
      </w:pPr>
    </w:p>
    <w:p w14:paraId="12E06307" w14:textId="5104F5AB" w:rsidR="002B0DE0" w:rsidRDefault="00A838EA" w:rsidP="007578C5">
      <w:pPr>
        <w:pStyle w:val="NumberedList"/>
        <w:numPr>
          <w:ilvl w:val="0"/>
          <w:numId w:val="0"/>
        </w:numPr>
        <w:rPr>
          <w:ins w:id="3414" w:author="Raji Shanmugasundaram - C20616" w:date="2019-06-06T11:45:00Z"/>
        </w:rPr>
      </w:pPr>
      <w:ins w:id="3415" w:author="Raji Shanmugasundaram - C20616" w:date="2019-06-06T11:45:00Z">
        <w:r>
          <w:lastRenderedPageBreak/>
          <w:t>Example</w:t>
        </w:r>
      </w:ins>
      <w:ins w:id="3416" w:author="Raji Shanmugasundaram - C20616" w:date="2019-06-06T11:57:00Z">
        <w:r w:rsidR="002B0DE0">
          <w:t>:</w:t>
        </w:r>
      </w:ins>
    </w:p>
    <w:p w14:paraId="57015710" w14:textId="759810B4" w:rsidR="003C2FB3" w:rsidRDefault="00A838EA" w:rsidP="007578C5">
      <w:pPr>
        <w:pStyle w:val="NumberedList"/>
        <w:numPr>
          <w:ilvl w:val="0"/>
          <w:numId w:val="0"/>
        </w:numPr>
        <w:rPr>
          <w:ins w:id="3417" w:author="Raji Shanmugasundaram - C20616" w:date="2019-06-06T11:38:00Z"/>
        </w:rPr>
      </w:pPr>
      <w:ins w:id="3418" w:author="Raji Shanmugasundaram - C20616" w:date="2019-06-06T11:45:00Z">
        <w:r>
          <w:t xml:space="preserve">   </w:t>
        </w:r>
      </w:ins>
      <w:ins w:id="3419" w:author="Raji Shanmugasundaram - C20616" w:date="2019-06-06T11:38:00Z">
        <w:r w:rsidR="003C2FB3">
          <w:t xml:space="preserve">On the web page ITEM </w:t>
        </w:r>
      </w:ins>
      <w:ins w:id="3420" w:author="Raji Shanmugasundaram - C20616" w:date="2019-06-06T11:43:00Z">
        <w:r>
          <w:t>4</w:t>
        </w:r>
      </w:ins>
      <w:ins w:id="3421" w:author="Raji Shanmugasundaram - C20616" w:date="2019-06-06T11:38:00Z">
        <w:r w:rsidR="003C2FB3">
          <w:t xml:space="preserve"> </w:t>
        </w:r>
      </w:ins>
      <w:ins w:id="3422" w:author="Raji Shanmugasundaram - C20616" w:date="2019-06-06T11:43:00Z">
        <w:r>
          <w:t xml:space="preserve">and its </w:t>
        </w:r>
      </w:ins>
      <w:ins w:id="3423" w:author="Raji Shanmugasundaram - C20616" w:date="2019-06-06T11:38:00Z">
        <w:r w:rsidR="003C2FB3">
          <w:t xml:space="preserve">count will be </w:t>
        </w:r>
      </w:ins>
      <w:ins w:id="3424" w:author="Raji Shanmugasundaram - C20616" w:date="2019-06-06T11:39:00Z">
        <w:r w:rsidR="003C2FB3">
          <w:t>changed</w:t>
        </w:r>
      </w:ins>
      <w:ins w:id="3425" w:author="Raji Shanmugasundaram - C20616" w:date="2019-06-06T11:38:00Z">
        <w:r w:rsidR="003C2FB3">
          <w:t xml:space="preserve"> </w:t>
        </w:r>
      </w:ins>
      <w:ins w:id="3426" w:author="Raji Shanmugasundaram - C20616" w:date="2019-06-06T11:45:00Z">
        <w:r>
          <w:t>to 4</w:t>
        </w:r>
      </w:ins>
      <w:ins w:id="3427" w:author="Raji Shanmugasundaram - C20616" w:date="2019-06-06T11:38:00Z">
        <w:r w:rsidR="003C2FB3">
          <w:t xml:space="preserve"> </w:t>
        </w:r>
      </w:ins>
      <w:ins w:id="3428" w:author="Raji Shanmugasundaram - C20616" w:date="2019-06-06T11:40:00Z">
        <w:r w:rsidR="003C2FB3">
          <w:t xml:space="preserve">and, </w:t>
        </w:r>
      </w:ins>
      <w:ins w:id="3429" w:author="Raji Shanmugasundaram - C20616" w:date="2019-06-06T13:00:00Z">
        <w:r w:rsidR="00364068">
          <w:t>also</w:t>
        </w:r>
      </w:ins>
      <w:ins w:id="3430" w:author="Raji Shanmugasundaram - C20616" w:date="2019-06-06T11:44:00Z">
        <w:r>
          <w:t xml:space="preserve"> </w:t>
        </w:r>
      </w:ins>
      <w:ins w:id="3431" w:author="Raji Shanmugasundaram - C20616" w:date="2019-06-06T11:40:00Z">
        <w:r w:rsidR="003C2FB3">
          <w:t>on the OLED</w:t>
        </w:r>
      </w:ins>
      <w:ins w:id="3432" w:author="Raji Shanmugasundaram - C20616" w:date="2019-06-06T11:39:00Z">
        <w:r w:rsidR="003C2FB3">
          <w:t>.</w:t>
        </w:r>
      </w:ins>
    </w:p>
    <w:p w14:paraId="78941E80" w14:textId="356C06C9" w:rsidR="003C2FB3" w:rsidRDefault="003C2FB3" w:rsidP="007578C5">
      <w:pPr>
        <w:pStyle w:val="NumberedList"/>
        <w:numPr>
          <w:ilvl w:val="0"/>
          <w:numId w:val="0"/>
        </w:numPr>
        <w:rPr>
          <w:ins w:id="3433" w:author="Raji Shanmugasundaram - C20616" w:date="2019-06-06T11:36:00Z"/>
        </w:rPr>
      </w:pPr>
      <w:ins w:id="3434" w:author="Raji Shanmugasundaram - C20616" w:date="2019-06-06T11:40:00Z">
        <w:r>
          <w:rPr>
            <w:noProof/>
          </w:rPr>
          <mc:AlternateContent>
            <mc:Choice Requires="wps">
              <w:drawing>
                <wp:anchor distT="0" distB="0" distL="114300" distR="114300" simplePos="0" relativeHeight="252066304" behindDoc="0" locked="0" layoutInCell="1" allowOverlap="1" wp14:anchorId="7890BF2A" wp14:editId="0E7AA202">
                  <wp:simplePos x="0" y="0"/>
                  <wp:positionH relativeFrom="margin">
                    <wp:posOffset>1441551</wp:posOffset>
                  </wp:positionH>
                  <wp:positionV relativeFrom="paragraph">
                    <wp:posOffset>535583</wp:posOffset>
                  </wp:positionV>
                  <wp:extent cx="500329" cy="478384"/>
                  <wp:effectExtent l="19050" t="19050" r="14605" b="17145"/>
                  <wp:wrapNone/>
                  <wp:docPr id="77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00329" cy="47838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28F4D" id="Rounded Rectangle 41" o:spid="_x0000_s1026" style="position:absolute;margin-left:113.5pt;margin-top:42.15pt;width:39.4pt;height:37.65pt;flip:y;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" filled="f" strokecolor="red" strokeweight="2.25pt">
                  <v:stroke joinstyle="miter"/>
                  <v:path arrowok="t"/>
                  <w10:wrap anchorx="margin"/>
                </v:roundrect>
              </w:pict>
            </mc:Fallback>
          </mc:AlternateContent>
        </w:r>
      </w:ins>
      <w:ins w:id="3435" w:author="Raji Shanmugasundaram - C20616" w:date="2019-06-06T11:39:00Z">
        <w:r w:rsidRPr="003C2FB3">
          <w:rPr>
            <w:noProof/>
          </w:rPr>
          <mc:AlternateContent>
            <mc:Choice Requires="wps">
              <w:drawing>
                <wp:anchor distT="0" distB="0" distL="114300" distR="114300" simplePos="0" relativeHeight="252064256" behindDoc="0" locked="0" layoutInCell="1" allowOverlap="1" wp14:anchorId="4DC833FB" wp14:editId="11A5EA64">
                  <wp:simplePos x="0" y="0"/>
                  <wp:positionH relativeFrom="column">
                    <wp:posOffset>4802124</wp:posOffset>
                  </wp:positionH>
                  <wp:positionV relativeFrom="paragraph">
                    <wp:posOffset>436067</wp:posOffset>
                  </wp:positionV>
                  <wp:extent cx="244704" cy="213995"/>
                  <wp:effectExtent l="0" t="0" r="22225" b="14605"/>
                  <wp:wrapNone/>
                  <wp:docPr id="771" name="Rectangle 771"/>
                  <wp:cNvGraphicFramePr/>
                  <a:graphic xmlns:a="http://schemas.openxmlformats.org/drawingml/2006/main">
                    <a:graphicData uri="http://schemas.microsoft.com/office/word/2010/wordprocessingShape">
                      <wps:wsp>
                        <wps:cNvSpPr/>
                        <wps:spPr>
                          <a:xfrm flipH="1">
                            <a:off x="0" y="0"/>
                            <a:ext cx="244704" cy="21399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E247E7" w14:textId="779F57EB" w:rsidR="003C2FB3" w:rsidRDefault="003C2FB3" w:rsidP="003C2FB3">
                              <w:pPr>
                                <w:spacing w:line="324" w:lineRule="auto"/>
                                <w:jc w:val="center"/>
                                <w:rPr>
                                  <w:sz w:val="24"/>
                                  <w:szCs w:val="24"/>
                                </w:rPr>
                              </w:pPr>
                              <w:del w:id="3436" w:author="Raji Shanmugasundaram - C20616" w:date="2019-06-06T11:39:00Z">
                                <w:r w:rsidDel="003C2FB3">
                                  <w:rPr>
                                    <w:rFonts w:asciiTheme="minorHAnsi"/>
                                    <w:color w:val="FFFFFF" w:themeColor="background1"/>
                                    <w:kern w:val="24"/>
                                    <w:sz w:val="16"/>
                                    <w:szCs w:val="16"/>
                                    <w:u w:val="single"/>
                                  </w:rPr>
                                  <w:delText>8</w:delText>
                                </w:r>
                              </w:del>
                              <w:ins w:id="3437" w:author="Raji Shanmugasundaram - C20616" w:date="2019-06-06T11:39:00Z">
                                <w:r>
                                  <w:rPr>
                                    <w:rFonts w:asciiTheme="minorHAnsi"/>
                                    <w:color w:val="FFFFFF" w:themeColor="background1"/>
                                    <w:kern w:val="24"/>
                                    <w:sz w:val="16"/>
                                    <w:szCs w:val="16"/>
                                    <w:u w:val="single"/>
                                  </w:rPr>
                                  <w:t>4</w:t>
                                </w:r>
                              </w:ins>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C833FB" id="Rectangle 771" o:spid="_x0000_s1257" style="position:absolute;margin-left:378.1pt;margin-top:34.35pt;width:19.25pt;height:16.85pt;flip:x;z-index:25206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" fillcolor="black [3213]" strokecolor="white [3212]" strokeweight="1pt">
                  <v:textbox>
                    <w:txbxContent>
                      <w:p w14:paraId="6BE247E7" w14:textId="779F57EB" w:rsidR="003C2FB3" w:rsidRDefault="003C2FB3" w:rsidP="003C2FB3">
                        <w:pPr>
                          <w:spacing w:line="324" w:lineRule="auto"/>
                          <w:jc w:val="center"/>
                          <w:rPr>
                            <w:sz w:val="24"/>
                            <w:szCs w:val="24"/>
                          </w:rPr>
                        </w:pPr>
                        <w:del w:id="3438" w:author="Raji Shanmugasundaram - C20616" w:date="2019-06-06T11:39:00Z">
                          <w:r w:rsidDel="003C2FB3">
                            <w:rPr>
                              <w:rFonts w:asciiTheme="minorHAnsi"/>
                              <w:color w:val="FFFFFF" w:themeColor="background1"/>
                              <w:kern w:val="24"/>
                              <w:sz w:val="16"/>
                              <w:szCs w:val="16"/>
                              <w:u w:val="single"/>
                            </w:rPr>
                            <w:delText>8</w:delText>
                          </w:r>
                        </w:del>
                        <w:ins w:id="3439" w:author="Raji Shanmugasundaram - C20616" w:date="2019-06-06T11:39:00Z">
                          <w:r>
                            <w:rPr>
                              <w:rFonts w:asciiTheme="minorHAnsi"/>
                              <w:color w:val="FFFFFF" w:themeColor="background1"/>
                              <w:kern w:val="24"/>
                              <w:sz w:val="16"/>
                              <w:szCs w:val="16"/>
                              <w:u w:val="single"/>
                            </w:rPr>
                            <w:t>4</w:t>
                          </w:r>
                        </w:ins>
                      </w:p>
                    </w:txbxContent>
                  </v:textbox>
                </v:rect>
              </w:pict>
            </mc:Fallback>
          </mc:AlternateContent>
        </w:r>
        <w:r w:rsidRPr="003C2FB3">
          <w:rPr>
            <w:noProof/>
          </w:rPr>
          <mc:AlternateContent>
            <mc:Choice Requires="wps">
              <w:drawing>
                <wp:anchor distT="0" distB="0" distL="114300" distR="114300" simplePos="0" relativeHeight="252063232" behindDoc="0" locked="0" layoutInCell="1" allowOverlap="1" wp14:anchorId="479EEAC0" wp14:editId="251DB2A1">
                  <wp:simplePos x="0" y="0"/>
                  <wp:positionH relativeFrom="column">
                    <wp:posOffset>4023360</wp:posOffset>
                  </wp:positionH>
                  <wp:positionV relativeFrom="paragraph">
                    <wp:posOffset>373075</wp:posOffset>
                  </wp:positionV>
                  <wp:extent cx="1073153" cy="462058"/>
                  <wp:effectExtent l="0" t="0" r="0" b="0"/>
                  <wp:wrapNone/>
                  <wp:docPr id="770" name="Rectangle 770"/>
                  <wp:cNvGraphicFramePr/>
                  <a:graphic xmlns:a="http://schemas.openxmlformats.org/drawingml/2006/main">
                    <a:graphicData uri="http://schemas.microsoft.com/office/word/2010/wordprocessingShape">
                      <wps:wsp>
                        <wps:cNvSpPr/>
                        <wps:spPr>
                          <a:xfrm>
                            <a:off x="0" y="0"/>
                            <a:ext cx="1073153" cy="46205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664E9A" w14:textId="342B6667" w:rsidR="003C2FB3" w:rsidRPr="003C2FB3" w:rsidRDefault="003C2FB3">
                              <w:pPr>
                                <w:rPr>
                                  <w:sz w:val="24"/>
                                  <w:szCs w:val="24"/>
                                </w:rPr>
                                <w:pPrChange w:id="3440" w:author="Raji Shanmugasundaram - C20616" w:date="2019-06-06T11:40:00Z">
                                  <w:pPr>
                                    <w:spacing w:line="324" w:lineRule="auto"/>
                                  </w:pPr>
                                </w:pPrChange>
                              </w:pPr>
                              <w:ins w:id="3441" w:author="Raji Shanmugasundaram - C20616" w:date="2019-06-06T11:39:00Z">
                                <w:r w:rsidRPr="003C2FB3">
                                  <w:rPr>
                                    <w:rPrChange w:id="3442" w:author="Raji Shanmugasundaram - C20616" w:date="2019-06-06T11:40:00Z">
                                      <w:rPr>
                                        <w:rFonts w:asciiTheme="minorHAnsi"/>
                                        <w:color w:val="FFFFFF" w:themeColor="background1"/>
                                        <w:kern w:val="24"/>
                                        <w:szCs w:val="20"/>
                                        <w:u w:val="single"/>
                                      </w:rPr>
                                    </w:rPrChange>
                                  </w:rPr>
                                  <w:t>4.</w:t>
                                </w:r>
                              </w:ins>
                              <w:ins w:id="3443" w:author="Raji Shanmugasundaram - C20616" w:date="2019-06-06T11:40:00Z">
                                <w:r w:rsidRPr="003C2FB3">
                                  <w:rPr>
                                    <w:rPrChange w:id="3444" w:author="Raji Shanmugasundaram - C20616" w:date="2019-06-06T11:40:00Z">
                                      <w:rPr>
                                        <w:rFonts w:asciiTheme="minorHAnsi"/>
                                        <w:color w:val="FFFFFF" w:themeColor="background1"/>
                                        <w:kern w:val="24"/>
                                        <w:szCs w:val="20"/>
                                        <w:u w:val="single"/>
                                      </w:rPr>
                                    </w:rPrChange>
                                  </w:rPr>
                                  <w:t xml:space="preserve"> Dr Pepper</w:t>
                                </w:r>
                              </w:ins>
                              <w:del w:id="3445" w:author="Raji Shanmugasundaram - C20616" w:date="2019-06-06T11:39:00Z">
                                <w:r w:rsidRPr="003C2FB3" w:rsidDel="003C2FB3">
                                  <w:rPr>
                                    <w:rPrChange w:id="3446" w:author="Raji Shanmugasundaram - C20616" w:date="2019-06-06T11:40:00Z">
                                      <w:rPr>
                                        <w:rFonts w:asciiTheme="minorHAnsi"/>
                                        <w:color w:val="FFFFFF" w:themeColor="background1"/>
                                        <w:kern w:val="24"/>
                                        <w:szCs w:val="20"/>
                                        <w:u w:val="single"/>
                                      </w:rPr>
                                    </w:rPrChange>
                                  </w:rPr>
                                  <w:delText>1.Coco-Cola</w:delText>
                                </w:r>
                              </w:del>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EEAC0" id="Rectangle 770" o:spid="_x0000_s1258" style="position:absolute;margin-left:316.8pt;margin-top:29.4pt;width:84.5pt;height:36.4pt;z-index:25206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" fillcolor="black [3213]" strokecolor="#1f4d78 [1604]" strokeweight="1pt">
                  <v:textbox>
                    <w:txbxContent>
                      <w:p w14:paraId="2C664E9A" w14:textId="342B6667" w:rsidR="003C2FB3" w:rsidRPr="003C2FB3" w:rsidRDefault="003C2FB3">
                        <w:pPr>
                          <w:rPr>
                            <w:sz w:val="24"/>
                            <w:szCs w:val="24"/>
                          </w:rPr>
                          <w:pPrChange w:id="3447" w:author="Raji Shanmugasundaram - C20616" w:date="2019-06-06T11:40:00Z">
                            <w:pPr>
                              <w:spacing w:line="324" w:lineRule="auto"/>
                            </w:pPr>
                          </w:pPrChange>
                        </w:pPr>
                        <w:ins w:id="3448" w:author="Raji Shanmugasundaram - C20616" w:date="2019-06-06T11:39:00Z">
                          <w:r w:rsidRPr="003C2FB3">
                            <w:rPr>
                              <w:rPrChange w:id="3449" w:author="Raji Shanmugasundaram - C20616" w:date="2019-06-06T11:40:00Z">
                                <w:rPr>
                                  <w:rFonts w:asciiTheme="minorHAnsi"/>
                                  <w:color w:val="FFFFFF" w:themeColor="background1"/>
                                  <w:kern w:val="24"/>
                                  <w:szCs w:val="20"/>
                                  <w:u w:val="single"/>
                                </w:rPr>
                              </w:rPrChange>
                            </w:rPr>
                            <w:t>4.</w:t>
                          </w:r>
                        </w:ins>
                        <w:ins w:id="3450" w:author="Raji Shanmugasundaram - C20616" w:date="2019-06-06T11:40:00Z">
                          <w:r w:rsidRPr="003C2FB3">
                            <w:rPr>
                              <w:rPrChange w:id="3451" w:author="Raji Shanmugasundaram - C20616" w:date="2019-06-06T11:40:00Z">
                                <w:rPr>
                                  <w:rFonts w:asciiTheme="minorHAnsi"/>
                                  <w:color w:val="FFFFFF" w:themeColor="background1"/>
                                  <w:kern w:val="24"/>
                                  <w:szCs w:val="20"/>
                                  <w:u w:val="single"/>
                                </w:rPr>
                              </w:rPrChange>
                            </w:rPr>
                            <w:t xml:space="preserve"> Dr Pepper</w:t>
                          </w:r>
                        </w:ins>
                        <w:del w:id="3452" w:author="Raji Shanmugasundaram - C20616" w:date="2019-06-06T11:39:00Z">
                          <w:r w:rsidRPr="003C2FB3" w:rsidDel="003C2FB3">
                            <w:rPr>
                              <w:rPrChange w:id="3453" w:author="Raji Shanmugasundaram - C20616" w:date="2019-06-06T11:40:00Z">
                                <w:rPr>
                                  <w:rFonts w:asciiTheme="minorHAnsi"/>
                                  <w:color w:val="FFFFFF" w:themeColor="background1"/>
                                  <w:kern w:val="24"/>
                                  <w:szCs w:val="20"/>
                                  <w:u w:val="single"/>
                                </w:rPr>
                              </w:rPrChange>
                            </w:rPr>
                            <w:delText>1.Coco-Cola</w:delText>
                          </w:r>
                        </w:del>
                      </w:p>
                    </w:txbxContent>
                  </v:textbox>
                </v:rect>
              </w:pict>
            </mc:Fallback>
          </mc:AlternateContent>
        </w:r>
      </w:ins>
      <w:ins w:id="3454" w:author="Raji Shanmugasundaram - C20616" w:date="2019-06-06T11:38:00Z">
        <w:r>
          <w:rPr>
            <w:noProof/>
          </w:rPr>
          <w:drawing>
            <wp:inline distT="0" distB="0" distL="0" distR="0" wp14:anchorId="0D0588B4" wp14:editId="7F5A9C15">
              <wp:extent cx="3627755" cy="1287475"/>
              <wp:effectExtent l="0" t="0" r="0" b="825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55751" cy="1297411"/>
                      </a:xfrm>
                      <a:prstGeom prst="rect">
                        <a:avLst/>
                      </a:prstGeom>
                    </pic:spPr>
                  </pic:pic>
                </a:graphicData>
              </a:graphic>
            </wp:inline>
          </w:drawing>
        </w:r>
      </w:ins>
    </w:p>
    <w:p w14:paraId="697A4887" w14:textId="37AA0251" w:rsidR="003C2FB3" w:rsidRDefault="00364068" w:rsidP="007578C5">
      <w:pPr>
        <w:pStyle w:val="NumberedList"/>
        <w:numPr>
          <w:ilvl w:val="0"/>
          <w:numId w:val="0"/>
        </w:numPr>
        <w:rPr>
          <w:ins w:id="3455" w:author="Raji Shanmugasundaram - C20616" w:date="2019-06-06T13:02:00Z"/>
        </w:rPr>
      </w:pPr>
      <w:ins w:id="3456" w:author="Raji Shanmugasundaram - C20616" w:date="2019-06-06T13:01:00Z">
        <w:r>
          <w:t xml:space="preserve">You </w:t>
        </w:r>
      </w:ins>
      <w:ins w:id="3457" w:author="Raji Shanmugasundaram - C20616" w:date="2019-06-06T13:02:00Z">
        <w:r>
          <w:t>have</w:t>
        </w:r>
      </w:ins>
      <w:ins w:id="3458" w:author="Raji Shanmugasundaram - C20616" w:date="2019-06-06T13:01:00Z">
        <w:r>
          <w:t xml:space="preserve"> </w:t>
        </w:r>
      </w:ins>
      <w:ins w:id="3459" w:author="Raji Shanmugasundaram - C20616" w:date="2019-06-06T13:02:00Z">
        <w:r>
          <w:t>successfully</w:t>
        </w:r>
      </w:ins>
      <w:ins w:id="3460" w:author="Raji Shanmugasundaram - C20616" w:date="2019-06-06T13:01:00Z">
        <w:r>
          <w:t xml:space="preserve"> </w:t>
        </w:r>
      </w:ins>
      <w:ins w:id="3461" w:author="Raji Shanmugasundaram - C20616" w:date="2019-06-06T13:02:00Z">
        <w:r>
          <w:t>completed TASK</w:t>
        </w:r>
      </w:ins>
      <w:ins w:id="3462" w:author="Raji Shanmugasundaram - C20616" w:date="2019-06-06T13:01:00Z">
        <w:r>
          <w:t xml:space="preserve"> 1 </w:t>
        </w:r>
      </w:ins>
      <w:ins w:id="3463" w:author="Raji Shanmugasundaram - C20616" w:date="2019-06-06T13:02:00Z">
        <w:r>
          <w:t>and let’s</w:t>
        </w:r>
      </w:ins>
      <w:ins w:id="3464" w:author="Raji Shanmugasundaram - C20616" w:date="2019-06-06T13:01:00Z">
        <w:r>
          <w:t xml:space="preserve"> move on </w:t>
        </w:r>
      </w:ins>
      <w:ins w:id="3465" w:author="Raji Shanmugasundaram - C20616" w:date="2019-06-06T13:02:00Z">
        <w:r>
          <w:t>to TASK 2.</w:t>
        </w:r>
      </w:ins>
    </w:p>
    <w:p w14:paraId="10921E8B" w14:textId="4752CB9D" w:rsidR="00EA43F5" w:rsidDel="00364068" w:rsidRDefault="00EA43F5">
      <w:pPr>
        <w:pStyle w:val="NumberedList"/>
        <w:numPr>
          <w:ilvl w:val="0"/>
          <w:numId w:val="0"/>
        </w:numPr>
        <w:rPr>
          <w:del w:id="3466" w:author="Raji Shanmugasundaram - C20616" w:date="2019-06-06T13:00:00Z"/>
        </w:rPr>
        <w:pPrChange w:id="3467" w:author="Raji Shanmugasundaram - C20616" w:date="2019-06-06T11:25:00Z">
          <w:pPr>
            <w:pStyle w:val="NumberedList"/>
          </w:pPr>
        </w:pPrChange>
      </w:pPr>
      <w:del w:id="3468" w:author="Raji Shanmugasundaram - C20616" w:date="2019-06-06T13:00:00Z">
        <w:r w:rsidDel="00364068">
          <w:delText xml:space="preserve">In order to complete each </w:delText>
        </w:r>
        <w:r w:rsidR="004648E7" w:rsidDel="00364068">
          <w:delText>Action Item</w:delText>
        </w:r>
        <w:r w:rsidDel="00364068">
          <w:delText xml:space="preserve">, you will need to </w:delText>
        </w:r>
        <w:r w:rsidR="00D05142" w:rsidDel="00364068">
          <w:delText>select</w:delText>
        </w:r>
        <w:r w:rsidDel="00364068">
          <w:delText xml:space="preserve"> the correct Harmony API, pass the appropriate variables, and where necessary</w:delText>
        </w:r>
        <w:r w:rsidR="003A14BC" w:rsidDel="00364068">
          <w:delText>,</w:delText>
        </w:r>
        <w:r w:rsidDel="00364068">
          <w:delText xml:space="preserve"> handle the </w:delText>
        </w:r>
        <w:r w:rsidR="003A14BC" w:rsidDel="00364068">
          <w:delText>return values from the function</w:delText>
        </w:r>
        <w:r w:rsidDel="00364068">
          <w:delText xml:space="preserve">. On page </w:delText>
        </w:r>
        <w:r w:rsidR="00D05142" w:rsidDel="00364068">
          <w:fldChar w:fldCharType="begin"/>
        </w:r>
        <w:r w:rsidR="00D05142" w:rsidDel="00364068">
          <w:delInstrText xml:space="preserve"> PAGEREF _Ref457259891 \h </w:delInstrText>
        </w:r>
        <w:r w:rsidR="00D05142" w:rsidDel="00364068">
          <w:fldChar w:fldCharType="separate"/>
        </w:r>
        <w:r w:rsidR="00FC4C57" w:rsidDel="00364068">
          <w:rPr>
            <w:noProof/>
          </w:rPr>
          <w:delText>78</w:delText>
        </w:r>
        <w:r w:rsidR="00D05142" w:rsidDel="00364068">
          <w:fldChar w:fldCharType="end"/>
        </w:r>
        <w:r w:rsidR="00D05142" w:rsidDel="00364068">
          <w:delText xml:space="preserve"> you will find documentation on a subset of Harmony TCP and UDP APIs. Please carefully read the TODO item in the source code, and then use the documentation to find the correct API. If you </w:delText>
        </w:r>
        <w:r w:rsidR="003A14BC" w:rsidDel="00364068">
          <w:delText xml:space="preserve">encounter difficulty completing </w:delText>
        </w:r>
        <w:r w:rsidR="00D05142" w:rsidDel="00364068">
          <w:delText xml:space="preserve">any </w:delText>
        </w:r>
        <w:r w:rsidR="004648E7" w:rsidDel="00364068">
          <w:delText>Action Item</w:delText>
        </w:r>
        <w:r w:rsidR="00D05142" w:rsidDel="00364068">
          <w:delText xml:space="preserve">, you can reference the solutions </w:delText>
        </w:r>
        <w:r w:rsidR="000E69EA" w:rsidDel="00364068">
          <w:delText xml:space="preserve">on page </w:delText>
        </w:r>
        <w:r w:rsidR="000E69EA" w:rsidDel="00364068">
          <w:fldChar w:fldCharType="begin"/>
        </w:r>
        <w:r w:rsidR="000E69EA" w:rsidDel="00364068">
          <w:delInstrText xml:space="preserve"> PAGEREF _Ref457321432 \h </w:delInstrText>
        </w:r>
        <w:r w:rsidR="000E69EA" w:rsidDel="00364068">
          <w:fldChar w:fldCharType="separate"/>
        </w:r>
        <w:r w:rsidR="00FC4C57" w:rsidDel="00364068">
          <w:rPr>
            <w:noProof/>
          </w:rPr>
          <w:delText>86</w:delText>
        </w:r>
        <w:r w:rsidR="000E69EA" w:rsidDel="00364068">
          <w:fldChar w:fldCharType="end"/>
        </w:r>
        <w:r w:rsidR="00D05142" w:rsidDel="00364068">
          <w:delText>.</w:delText>
        </w:r>
      </w:del>
    </w:p>
    <w:p w14:paraId="10921E8C" w14:textId="79230432" w:rsidR="009B4144" w:rsidDel="00364068" w:rsidRDefault="009B4144" w:rsidP="009B4144">
      <w:pPr>
        <w:pStyle w:val="NumberedList"/>
        <w:numPr>
          <w:ilvl w:val="0"/>
          <w:numId w:val="0"/>
        </w:numPr>
        <w:ind w:left="567"/>
        <w:rPr>
          <w:del w:id="3469" w:author="Raji Shanmugasundaram - C20616" w:date="2019-06-06T13:02: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364068" w14:paraId="10921E90" w14:textId="53FA24F1" w:rsidTr="001458B3">
        <w:trPr>
          <w:del w:id="3470" w:author="Raji Shanmugasundaram - C20616" w:date="2019-06-06T13:01:00Z"/>
        </w:trPr>
        <w:tc>
          <w:tcPr>
            <w:tcW w:w="832" w:type="dxa"/>
            <w:shd w:val="clear" w:color="auto" w:fill="auto"/>
          </w:tcPr>
          <w:p w14:paraId="10921E8D" w14:textId="4F0D7E89" w:rsidR="0080623B" w:rsidRPr="001458B3" w:rsidDel="00364068" w:rsidRDefault="0080623B" w:rsidP="000B2313">
            <w:pPr>
              <w:pStyle w:val="NoSpacing"/>
              <w:rPr>
                <w:del w:id="3471" w:author="Raji Shanmugasundaram - C20616" w:date="2019-06-06T13:01:00Z"/>
                <w:b/>
              </w:rPr>
            </w:pPr>
            <w:del w:id="3472" w:author="Raji Shanmugasundaram - C20616" w:date="2019-06-06T13:00:00Z">
              <w:r w:rsidRPr="001458B3" w:rsidDel="00364068">
                <w:rPr>
                  <w:b/>
                </w:rPr>
                <w:delText>Item</w:delText>
              </w:r>
            </w:del>
          </w:p>
        </w:tc>
        <w:tc>
          <w:tcPr>
            <w:tcW w:w="1271" w:type="dxa"/>
            <w:shd w:val="clear" w:color="auto" w:fill="auto"/>
          </w:tcPr>
          <w:p w14:paraId="10921E8E" w14:textId="53BC322C" w:rsidR="0080623B" w:rsidRPr="001458B3" w:rsidDel="00364068" w:rsidRDefault="0080623B" w:rsidP="000B2313">
            <w:pPr>
              <w:pStyle w:val="NoSpacing"/>
              <w:rPr>
                <w:del w:id="3473" w:author="Raji Shanmugasundaram - C20616" w:date="2019-06-06T13:01:00Z"/>
                <w:b/>
              </w:rPr>
            </w:pPr>
            <w:del w:id="3474" w:author="Raji Shanmugasundaram - C20616" w:date="2019-06-06T13:00:00Z">
              <w:r w:rsidRPr="001458B3" w:rsidDel="00364068">
                <w:rPr>
                  <w:b/>
                </w:rPr>
                <w:delText xml:space="preserve">Source </w:delText>
              </w:r>
              <w:r w:rsidR="00E3554B" w:rsidDel="00364068">
                <w:rPr>
                  <w:b/>
                </w:rPr>
                <w:delText>Code Line to place the solution</w:delText>
              </w:r>
            </w:del>
          </w:p>
        </w:tc>
        <w:tc>
          <w:tcPr>
            <w:tcW w:w="7876" w:type="dxa"/>
            <w:shd w:val="clear" w:color="auto" w:fill="auto"/>
          </w:tcPr>
          <w:p w14:paraId="10921E8F" w14:textId="75DDAB1B" w:rsidR="0080623B" w:rsidRPr="001458B3" w:rsidDel="00364068" w:rsidRDefault="0080623B" w:rsidP="009B4144">
            <w:pPr>
              <w:pStyle w:val="NoSpacing"/>
              <w:rPr>
                <w:del w:id="3475" w:author="Raji Shanmugasundaram - C20616" w:date="2019-06-06T13:01:00Z"/>
                <w:b/>
              </w:rPr>
            </w:pPr>
            <w:del w:id="3476" w:author="Raji Shanmugasundaram - C20616" w:date="2019-06-06T13:00:00Z">
              <w:r w:rsidRPr="001458B3" w:rsidDel="00364068">
                <w:rPr>
                  <w:b/>
                </w:rPr>
                <w:delText>Description</w:delText>
              </w:r>
            </w:del>
          </w:p>
        </w:tc>
      </w:tr>
      <w:tr w:rsidR="0080623B" w:rsidRPr="001458B3" w:rsidDel="00364068" w14:paraId="10921E96" w14:textId="6E741CA9" w:rsidTr="001458B3">
        <w:trPr>
          <w:del w:id="3477" w:author="Raji Shanmugasundaram - C20616" w:date="2019-06-06T13:01:00Z"/>
        </w:trPr>
        <w:tc>
          <w:tcPr>
            <w:tcW w:w="832" w:type="dxa"/>
            <w:shd w:val="clear" w:color="auto" w:fill="auto"/>
          </w:tcPr>
          <w:p w14:paraId="10921E91" w14:textId="3E680E63" w:rsidR="0080623B" w:rsidRPr="001458B3" w:rsidDel="00364068" w:rsidRDefault="0080623B" w:rsidP="000B2313">
            <w:pPr>
              <w:pStyle w:val="NoSpacing"/>
              <w:rPr>
                <w:del w:id="3478" w:author="Raji Shanmugasundaram - C20616" w:date="2019-06-06T13:01:00Z"/>
              </w:rPr>
            </w:pPr>
            <w:del w:id="3479" w:author="Raji Shanmugasundaram - C20616" w:date="2019-06-06T13:00:00Z">
              <w:r w:rsidRPr="001458B3" w:rsidDel="00364068">
                <w:delText>1</w:delText>
              </w:r>
            </w:del>
          </w:p>
        </w:tc>
        <w:tc>
          <w:tcPr>
            <w:tcW w:w="1271" w:type="dxa"/>
            <w:shd w:val="clear" w:color="auto" w:fill="auto"/>
          </w:tcPr>
          <w:p w14:paraId="10921E92" w14:textId="38FCC7D4" w:rsidR="0080623B" w:rsidRPr="001458B3" w:rsidDel="00364068" w:rsidRDefault="009B7F40" w:rsidP="000B2313">
            <w:pPr>
              <w:pStyle w:val="NoSpacing"/>
              <w:rPr>
                <w:del w:id="3480" w:author="Raji Shanmugasundaram - C20616" w:date="2019-06-06T13:01:00Z"/>
              </w:rPr>
            </w:pPr>
            <w:del w:id="3481" w:author="Raji Shanmugasundaram - C20616" w:date="2019-06-06T13:00:00Z">
              <w:r w:rsidDel="00364068">
                <w:delText>253</w:delText>
              </w:r>
            </w:del>
          </w:p>
        </w:tc>
        <w:tc>
          <w:tcPr>
            <w:tcW w:w="7876" w:type="dxa"/>
            <w:shd w:val="clear" w:color="auto" w:fill="auto"/>
          </w:tcPr>
          <w:p w14:paraId="10921E93" w14:textId="7CB085C7" w:rsidR="0080623B" w:rsidRPr="001458B3" w:rsidDel="00364068" w:rsidRDefault="0080623B" w:rsidP="000B2313">
            <w:pPr>
              <w:pStyle w:val="NoSpacing"/>
              <w:rPr>
                <w:del w:id="3482" w:author="Raji Shanmugasundaram - C20616" w:date="2019-06-06T13:00:00Z"/>
              </w:rPr>
            </w:pPr>
            <w:del w:id="3483" w:author="Raji Shanmugasundaram - C20616" w:date="2019-06-06T13:00:00Z">
              <w:r w:rsidRPr="001458B3" w:rsidDel="00364068">
                <w:delText>Open a UDP Server</w:delText>
              </w:r>
              <w:r w:rsidR="00B710D0" w:rsidRPr="001458B3" w:rsidDel="00364068">
                <w:delText xml:space="preserve"> Instance</w:delText>
              </w:r>
              <w:r w:rsidRPr="001458B3" w:rsidDel="00364068">
                <w:delText>, IPv4 address type</w:delText>
              </w:r>
              <w:r w:rsidR="009B4144" w:rsidRPr="001458B3" w:rsidDel="00364068">
                <w:delText>,</w:delText>
              </w:r>
              <w:r w:rsidRPr="001458B3" w:rsidDel="00364068">
                <w:delText xml:space="preserve"> Port is defined in the ECS_</w:delText>
              </w:r>
              <w:r w:rsidR="009B7F40" w:rsidDel="00364068">
                <w:delText>UDP_</w:delText>
              </w:r>
              <w:r w:rsidRPr="001458B3" w:rsidDel="00364068">
                <w:delText>BROADCAST_PORT constant, Accept connections on ANY interface.</w:delText>
              </w:r>
            </w:del>
          </w:p>
          <w:p w14:paraId="10921E94" w14:textId="10B13CAF" w:rsidR="0080623B" w:rsidRPr="001458B3" w:rsidDel="00364068" w:rsidRDefault="0080623B" w:rsidP="000B2313">
            <w:pPr>
              <w:pStyle w:val="NoSpacing"/>
              <w:rPr>
                <w:del w:id="3484" w:author="Raji Shanmugasundaram - C20616" w:date="2019-06-06T13:00:00Z"/>
              </w:rPr>
            </w:pPr>
            <w:del w:id="3485" w:author="Raji Shanmugasundaram - C20616" w:date="2019-06-06T13:00:00Z">
              <w:r w:rsidRPr="001458B3" w:rsidDel="00364068">
                <w:delText xml:space="preserve">Store returned handle in the </w:delText>
              </w:r>
              <w:r w:rsidR="009B7F40" w:rsidRPr="009B7F40" w:rsidDel="00364068">
                <w:delText>networkcomsData.</w:delText>
              </w:r>
              <w:r w:rsidRPr="001458B3" w:rsidDel="00364068">
                <w:delText>ecsUDPBroadcastHandle variable</w:delText>
              </w:r>
            </w:del>
          </w:p>
          <w:p w14:paraId="10921E95" w14:textId="548ADE04" w:rsidR="00D32345" w:rsidRPr="001458B3" w:rsidDel="00364068" w:rsidRDefault="00D32345" w:rsidP="000B2313">
            <w:pPr>
              <w:pStyle w:val="NoSpacing"/>
              <w:rPr>
                <w:del w:id="3486" w:author="Raji Shanmugasundaram - C20616" w:date="2019-06-06T13:01:00Z"/>
              </w:rPr>
            </w:pPr>
          </w:p>
        </w:tc>
      </w:tr>
      <w:tr w:rsidR="0080623B" w:rsidRPr="001458B3" w:rsidDel="00364068" w14:paraId="10921E9B" w14:textId="72B9475E" w:rsidTr="001458B3">
        <w:trPr>
          <w:del w:id="3487" w:author="Raji Shanmugasundaram - C20616" w:date="2019-06-06T13:01:00Z"/>
        </w:trPr>
        <w:tc>
          <w:tcPr>
            <w:tcW w:w="832" w:type="dxa"/>
            <w:shd w:val="clear" w:color="auto" w:fill="auto"/>
          </w:tcPr>
          <w:p w14:paraId="10921E97" w14:textId="777C7E18" w:rsidR="0080623B" w:rsidRPr="001458B3" w:rsidDel="00364068" w:rsidRDefault="0080623B" w:rsidP="000B2313">
            <w:pPr>
              <w:pStyle w:val="NoSpacing"/>
              <w:rPr>
                <w:del w:id="3488" w:author="Raji Shanmugasundaram - C20616" w:date="2019-06-06T13:01:00Z"/>
              </w:rPr>
            </w:pPr>
            <w:del w:id="3489" w:author="Raji Shanmugasundaram - C20616" w:date="2019-06-06T13:00:00Z">
              <w:r w:rsidRPr="001458B3" w:rsidDel="00364068">
                <w:delText>2</w:delText>
              </w:r>
            </w:del>
          </w:p>
        </w:tc>
        <w:tc>
          <w:tcPr>
            <w:tcW w:w="1271" w:type="dxa"/>
            <w:shd w:val="clear" w:color="auto" w:fill="auto"/>
          </w:tcPr>
          <w:p w14:paraId="10921E98" w14:textId="7DFE64E9" w:rsidR="0080623B" w:rsidRPr="001458B3" w:rsidDel="00364068" w:rsidRDefault="009B7F40" w:rsidP="000B2313">
            <w:pPr>
              <w:pStyle w:val="NoSpacing"/>
              <w:rPr>
                <w:del w:id="3490" w:author="Raji Shanmugasundaram - C20616" w:date="2019-06-06T13:01:00Z"/>
              </w:rPr>
            </w:pPr>
            <w:del w:id="3491" w:author="Raji Shanmugasundaram - C20616" w:date="2019-06-06T13:00:00Z">
              <w:r w:rsidDel="00364068">
                <w:delText>269</w:delText>
              </w:r>
            </w:del>
          </w:p>
        </w:tc>
        <w:tc>
          <w:tcPr>
            <w:tcW w:w="7876" w:type="dxa"/>
            <w:shd w:val="clear" w:color="auto" w:fill="auto"/>
          </w:tcPr>
          <w:p w14:paraId="10921E99" w14:textId="2201AD9A" w:rsidR="0080623B" w:rsidRPr="001458B3" w:rsidDel="00364068" w:rsidRDefault="0080623B" w:rsidP="000B2313">
            <w:pPr>
              <w:pStyle w:val="NoSpacing"/>
              <w:rPr>
                <w:del w:id="3492" w:author="Raji Shanmugasundaram - C20616" w:date="2019-06-06T13:00:00Z"/>
              </w:rPr>
            </w:pPr>
            <w:del w:id="3493" w:author="Raji Shanmugasundaram - C20616" w:date="2019-06-06T13:00:00Z">
              <w:r w:rsidRPr="001458B3" w:rsidDel="00364068">
                <w:delText>Check if any data has been received on the UDP Socket</w:delText>
              </w:r>
            </w:del>
          </w:p>
          <w:p w14:paraId="10921E9A" w14:textId="23724B23" w:rsidR="00D32345" w:rsidRPr="001458B3" w:rsidDel="00364068" w:rsidRDefault="00D32345" w:rsidP="000B2313">
            <w:pPr>
              <w:pStyle w:val="NoSpacing"/>
              <w:rPr>
                <w:del w:id="3494" w:author="Raji Shanmugasundaram - C20616" w:date="2019-06-06T13:01:00Z"/>
              </w:rPr>
            </w:pPr>
          </w:p>
        </w:tc>
      </w:tr>
      <w:tr w:rsidR="0080623B" w:rsidRPr="001458B3" w:rsidDel="00364068" w14:paraId="10921EA0" w14:textId="297607B5" w:rsidTr="001458B3">
        <w:trPr>
          <w:del w:id="3495" w:author="Raji Shanmugasundaram - C20616" w:date="2019-06-06T13:01:00Z"/>
        </w:trPr>
        <w:tc>
          <w:tcPr>
            <w:tcW w:w="832" w:type="dxa"/>
            <w:shd w:val="clear" w:color="auto" w:fill="auto"/>
          </w:tcPr>
          <w:p w14:paraId="10921E9C" w14:textId="48F3D031" w:rsidR="0080623B" w:rsidRPr="001458B3" w:rsidDel="00364068" w:rsidRDefault="00B710D0" w:rsidP="000B2313">
            <w:pPr>
              <w:pStyle w:val="NoSpacing"/>
              <w:rPr>
                <w:del w:id="3496" w:author="Raji Shanmugasundaram - C20616" w:date="2019-06-06T13:01:00Z"/>
              </w:rPr>
            </w:pPr>
            <w:del w:id="3497" w:author="Raji Shanmugasundaram - C20616" w:date="2019-06-06T13:00:00Z">
              <w:r w:rsidRPr="001458B3" w:rsidDel="00364068">
                <w:delText>3</w:delText>
              </w:r>
            </w:del>
          </w:p>
        </w:tc>
        <w:tc>
          <w:tcPr>
            <w:tcW w:w="1271" w:type="dxa"/>
            <w:shd w:val="clear" w:color="auto" w:fill="auto"/>
          </w:tcPr>
          <w:p w14:paraId="10921E9D" w14:textId="4C86C922" w:rsidR="0080623B" w:rsidRPr="001458B3" w:rsidDel="00364068" w:rsidRDefault="009B7F40" w:rsidP="000B2313">
            <w:pPr>
              <w:pStyle w:val="NoSpacing"/>
              <w:rPr>
                <w:del w:id="3498" w:author="Raji Shanmugasundaram - C20616" w:date="2019-06-06T13:01:00Z"/>
              </w:rPr>
            </w:pPr>
            <w:del w:id="3499" w:author="Raji Shanmugasundaram - C20616" w:date="2019-06-06T13:00:00Z">
              <w:r w:rsidDel="00364068">
                <w:delText>296</w:delText>
              </w:r>
            </w:del>
          </w:p>
        </w:tc>
        <w:tc>
          <w:tcPr>
            <w:tcW w:w="7876" w:type="dxa"/>
            <w:shd w:val="clear" w:color="auto" w:fill="auto"/>
          </w:tcPr>
          <w:p w14:paraId="10921E9E" w14:textId="3B82E080" w:rsidR="0080623B" w:rsidRPr="001458B3" w:rsidDel="00364068" w:rsidRDefault="0080623B" w:rsidP="000B2313">
            <w:pPr>
              <w:pStyle w:val="NoSpacing"/>
              <w:rPr>
                <w:del w:id="3500" w:author="Raji Shanmugasundaram - C20616" w:date="2019-06-06T13:00:00Z"/>
              </w:rPr>
            </w:pPr>
            <w:del w:id="3501" w:author="Raji Shanmugasundaram - C20616" w:date="2019-06-06T13:00:00Z">
              <w:r w:rsidRPr="001458B3" w:rsidDel="00364068">
                <w:delText>Close the UDP Server</w:delText>
              </w:r>
              <w:r w:rsidR="00B710D0" w:rsidRPr="001458B3" w:rsidDel="00364068">
                <w:delText xml:space="preserve"> Instance</w:delText>
              </w:r>
            </w:del>
          </w:p>
          <w:p w14:paraId="10921E9F" w14:textId="69DEF551" w:rsidR="00D32345" w:rsidRPr="001458B3" w:rsidDel="00364068" w:rsidRDefault="00D32345" w:rsidP="000B2313">
            <w:pPr>
              <w:pStyle w:val="NoSpacing"/>
              <w:rPr>
                <w:del w:id="3502" w:author="Raji Shanmugasundaram - C20616" w:date="2019-06-06T13:01:00Z"/>
              </w:rPr>
            </w:pPr>
          </w:p>
        </w:tc>
      </w:tr>
      <w:tr w:rsidR="0080623B" w:rsidRPr="001458B3" w:rsidDel="00364068" w14:paraId="10921EA5" w14:textId="00A040B6" w:rsidTr="001458B3">
        <w:trPr>
          <w:del w:id="3503" w:author="Raji Shanmugasundaram - C20616" w:date="2019-06-06T13:01:00Z"/>
        </w:trPr>
        <w:tc>
          <w:tcPr>
            <w:tcW w:w="832" w:type="dxa"/>
            <w:shd w:val="clear" w:color="auto" w:fill="auto"/>
          </w:tcPr>
          <w:p w14:paraId="10921EA1" w14:textId="30127815" w:rsidR="0080623B" w:rsidRPr="001458B3" w:rsidDel="00364068" w:rsidRDefault="00B710D0" w:rsidP="000B2313">
            <w:pPr>
              <w:pStyle w:val="NoSpacing"/>
              <w:rPr>
                <w:del w:id="3504" w:author="Raji Shanmugasundaram - C20616" w:date="2019-06-06T13:01:00Z"/>
              </w:rPr>
            </w:pPr>
            <w:del w:id="3505" w:author="Raji Shanmugasundaram - C20616" w:date="2019-06-06T13:00:00Z">
              <w:r w:rsidRPr="001458B3" w:rsidDel="00364068">
                <w:delText>4</w:delText>
              </w:r>
            </w:del>
          </w:p>
        </w:tc>
        <w:tc>
          <w:tcPr>
            <w:tcW w:w="1271" w:type="dxa"/>
            <w:shd w:val="clear" w:color="auto" w:fill="auto"/>
          </w:tcPr>
          <w:p w14:paraId="10921EA2" w14:textId="4F95827D" w:rsidR="0080623B" w:rsidRPr="001458B3" w:rsidDel="00364068" w:rsidRDefault="009B7F40" w:rsidP="000B2313">
            <w:pPr>
              <w:pStyle w:val="NoSpacing"/>
              <w:rPr>
                <w:del w:id="3506" w:author="Raji Shanmugasundaram - C20616" w:date="2019-06-06T13:01:00Z"/>
              </w:rPr>
            </w:pPr>
            <w:del w:id="3507" w:author="Raji Shanmugasundaram - C20616" w:date="2019-06-06T13:00:00Z">
              <w:r w:rsidDel="00364068">
                <w:delText>316</w:delText>
              </w:r>
            </w:del>
          </w:p>
        </w:tc>
        <w:tc>
          <w:tcPr>
            <w:tcW w:w="7876" w:type="dxa"/>
            <w:shd w:val="clear" w:color="auto" w:fill="auto"/>
          </w:tcPr>
          <w:p w14:paraId="10921EA3" w14:textId="7E3D0725" w:rsidR="00D32345" w:rsidRPr="001458B3" w:rsidDel="00364068" w:rsidRDefault="00B710D0" w:rsidP="000B2313">
            <w:pPr>
              <w:pStyle w:val="NoSpacing"/>
              <w:rPr>
                <w:del w:id="3508" w:author="Raji Shanmugasundaram - C20616" w:date="2019-06-06T13:00:00Z"/>
              </w:rPr>
            </w:pPr>
            <w:del w:id="3509" w:author="Raji Shanmugasundaram - C20616" w:date="2019-06-06T13:00:00Z">
              <w:r w:rsidRPr="001458B3" w:rsidDel="00364068">
                <w:delText xml:space="preserve">Open a TCP Client Instance, IPv4 Address Type, Destination Port is defined in ECS_TCP_PORT constant. IP Address is stored in </w:delText>
              </w:r>
              <w:r w:rsidR="009B7F40" w:rsidRPr="009B7F40" w:rsidDel="00364068">
                <w:delText>networkcomsData.</w:delText>
              </w:r>
              <w:r w:rsidRPr="001458B3" w:rsidDel="00364068">
                <w:delText xml:space="preserve">ecsUDPSocketInfo.sourceIPaddress structure. Store returned handle in the </w:delText>
              </w:r>
              <w:r w:rsidR="009B7F40" w:rsidRPr="009B7F40" w:rsidDel="00364068">
                <w:delText>networkcomsData.</w:delText>
              </w:r>
              <w:r w:rsidRPr="001458B3" w:rsidDel="00364068">
                <w:delText xml:space="preserve">ecsTCPSocketHandle variable. Hint: You must pass the address of </w:delText>
              </w:r>
              <w:r w:rsidR="009B7F40" w:rsidRPr="009B7F40" w:rsidDel="00364068">
                <w:delText>networkcomsData.</w:delText>
              </w:r>
              <w:r w:rsidRPr="001458B3" w:rsidDel="00364068">
                <w:delText>ecsUDPSocketInfo.sourceIPaddress to the Harmony API that is used to open the TCP Client.</w:delText>
              </w:r>
            </w:del>
          </w:p>
          <w:p w14:paraId="10921EA4" w14:textId="35BBCC7A" w:rsidR="00B710D0" w:rsidRPr="001458B3" w:rsidDel="00364068" w:rsidRDefault="00B710D0" w:rsidP="000B2313">
            <w:pPr>
              <w:pStyle w:val="NoSpacing"/>
              <w:rPr>
                <w:del w:id="3510" w:author="Raji Shanmugasundaram - C20616" w:date="2019-06-06T13:01:00Z"/>
              </w:rPr>
            </w:pPr>
          </w:p>
        </w:tc>
      </w:tr>
      <w:tr w:rsidR="0080623B" w:rsidRPr="001458B3" w:rsidDel="00364068" w14:paraId="10921EAA" w14:textId="30DF63E7" w:rsidTr="001458B3">
        <w:trPr>
          <w:del w:id="3511" w:author="Raji Shanmugasundaram - C20616" w:date="2019-06-06T13:01:00Z"/>
        </w:trPr>
        <w:tc>
          <w:tcPr>
            <w:tcW w:w="832" w:type="dxa"/>
            <w:shd w:val="clear" w:color="auto" w:fill="auto"/>
          </w:tcPr>
          <w:p w14:paraId="10921EA6" w14:textId="1EDF382C" w:rsidR="0080623B" w:rsidRPr="001458B3" w:rsidDel="00364068" w:rsidRDefault="00B710D0" w:rsidP="000B2313">
            <w:pPr>
              <w:pStyle w:val="NoSpacing"/>
              <w:rPr>
                <w:del w:id="3512" w:author="Raji Shanmugasundaram - C20616" w:date="2019-06-06T13:01:00Z"/>
              </w:rPr>
            </w:pPr>
            <w:del w:id="3513" w:author="Raji Shanmugasundaram - C20616" w:date="2019-06-06T13:00:00Z">
              <w:r w:rsidRPr="001458B3" w:rsidDel="00364068">
                <w:delText>5</w:delText>
              </w:r>
            </w:del>
          </w:p>
        </w:tc>
        <w:tc>
          <w:tcPr>
            <w:tcW w:w="1271" w:type="dxa"/>
            <w:shd w:val="clear" w:color="auto" w:fill="auto"/>
          </w:tcPr>
          <w:p w14:paraId="10921EA7" w14:textId="747AB059" w:rsidR="0080623B" w:rsidRPr="001458B3" w:rsidDel="00364068" w:rsidRDefault="009B7F40" w:rsidP="000B2313">
            <w:pPr>
              <w:pStyle w:val="NoSpacing"/>
              <w:rPr>
                <w:del w:id="3514" w:author="Raji Shanmugasundaram - C20616" w:date="2019-06-06T13:01:00Z"/>
              </w:rPr>
            </w:pPr>
            <w:del w:id="3515" w:author="Raji Shanmugasundaram - C20616" w:date="2019-06-06T13:00:00Z">
              <w:r w:rsidDel="00364068">
                <w:delText>333</w:delText>
              </w:r>
            </w:del>
          </w:p>
        </w:tc>
        <w:tc>
          <w:tcPr>
            <w:tcW w:w="7876" w:type="dxa"/>
            <w:shd w:val="clear" w:color="auto" w:fill="auto"/>
          </w:tcPr>
          <w:p w14:paraId="10921EA8" w14:textId="5F45146C" w:rsidR="00B710D0" w:rsidRPr="001458B3" w:rsidDel="00364068" w:rsidRDefault="00B710D0" w:rsidP="00B710D0">
            <w:pPr>
              <w:pStyle w:val="NoSpacing"/>
              <w:rPr>
                <w:del w:id="3516" w:author="Raji Shanmugasundaram - C20616" w:date="2019-06-06T13:00:00Z"/>
              </w:rPr>
            </w:pPr>
            <w:del w:id="3517" w:author="Raji Shanmugasundaram - C20616" w:date="2019-06-06T13:00:00Z">
              <w:r w:rsidRPr="001458B3" w:rsidDel="00364068">
                <w:delText>Check if the TCP Client is connected to the Server</w:delText>
              </w:r>
            </w:del>
          </w:p>
          <w:p w14:paraId="10921EA9" w14:textId="21CC2CCC" w:rsidR="00D32345" w:rsidRPr="001458B3" w:rsidDel="00364068" w:rsidRDefault="00D32345" w:rsidP="000B2313">
            <w:pPr>
              <w:pStyle w:val="NoSpacing"/>
              <w:rPr>
                <w:del w:id="3518" w:author="Raji Shanmugasundaram - C20616" w:date="2019-06-06T13:01:00Z"/>
              </w:rPr>
            </w:pPr>
          </w:p>
        </w:tc>
      </w:tr>
      <w:tr w:rsidR="0080623B" w:rsidRPr="001458B3" w:rsidDel="00364068" w14:paraId="10921EAF" w14:textId="437D8329" w:rsidTr="001458B3">
        <w:trPr>
          <w:del w:id="3519" w:author="Raji Shanmugasundaram - C20616" w:date="2019-06-06T13:01:00Z"/>
        </w:trPr>
        <w:tc>
          <w:tcPr>
            <w:tcW w:w="832" w:type="dxa"/>
            <w:shd w:val="clear" w:color="auto" w:fill="auto"/>
          </w:tcPr>
          <w:p w14:paraId="10921EAB" w14:textId="05086DF0" w:rsidR="0080623B" w:rsidRPr="001458B3" w:rsidDel="00364068" w:rsidRDefault="00B710D0" w:rsidP="000B2313">
            <w:pPr>
              <w:pStyle w:val="NoSpacing"/>
              <w:rPr>
                <w:del w:id="3520" w:author="Raji Shanmugasundaram - C20616" w:date="2019-06-06T13:01:00Z"/>
              </w:rPr>
            </w:pPr>
            <w:del w:id="3521" w:author="Raji Shanmugasundaram - C20616" w:date="2019-06-06T13:00:00Z">
              <w:r w:rsidRPr="001458B3" w:rsidDel="00364068">
                <w:delText>6</w:delText>
              </w:r>
            </w:del>
          </w:p>
        </w:tc>
        <w:tc>
          <w:tcPr>
            <w:tcW w:w="1271" w:type="dxa"/>
            <w:shd w:val="clear" w:color="auto" w:fill="auto"/>
          </w:tcPr>
          <w:p w14:paraId="10921EAC" w14:textId="2F6E3B93" w:rsidR="0080623B" w:rsidRPr="001458B3" w:rsidDel="00364068" w:rsidRDefault="009B7F40" w:rsidP="000B2313">
            <w:pPr>
              <w:pStyle w:val="NoSpacing"/>
              <w:rPr>
                <w:del w:id="3522" w:author="Raji Shanmugasundaram - C20616" w:date="2019-06-06T13:01:00Z"/>
              </w:rPr>
            </w:pPr>
            <w:del w:id="3523" w:author="Raji Shanmugasundaram - C20616" w:date="2019-06-06T13:00:00Z">
              <w:r w:rsidDel="00364068">
                <w:delText>365</w:delText>
              </w:r>
            </w:del>
          </w:p>
        </w:tc>
        <w:tc>
          <w:tcPr>
            <w:tcW w:w="7876" w:type="dxa"/>
            <w:shd w:val="clear" w:color="auto" w:fill="auto"/>
          </w:tcPr>
          <w:p w14:paraId="10921EAD" w14:textId="507347CD" w:rsidR="00D32345" w:rsidRPr="001458B3" w:rsidDel="00364068" w:rsidRDefault="00B710D0" w:rsidP="000B2313">
            <w:pPr>
              <w:pStyle w:val="NoSpacing"/>
              <w:rPr>
                <w:del w:id="3524" w:author="Raji Shanmugasundaram - C20616" w:date="2019-06-06T13:00:00Z"/>
              </w:rPr>
            </w:pPr>
            <w:del w:id="3525" w:author="Raji Shanmugasundaram - C20616" w:date="2019-06-06T13:00:00Z">
              <w:r w:rsidRPr="001458B3" w:rsidDel="00364068">
                <w:delText xml:space="preserve">Check if the TCP connection has dropped out any time between the current and previous execution of the NETWORKCOMS_MANAGE_TCP_CLIENT state </w:delText>
              </w:r>
            </w:del>
          </w:p>
          <w:p w14:paraId="10921EAE" w14:textId="32F03066" w:rsidR="00B710D0" w:rsidRPr="001458B3" w:rsidDel="00364068" w:rsidRDefault="00B710D0" w:rsidP="000B2313">
            <w:pPr>
              <w:pStyle w:val="NoSpacing"/>
              <w:rPr>
                <w:del w:id="3526" w:author="Raji Shanmugasundaram - C20616" w:date="2019-06-06T13:01:00Z"/>
              </w:rPr>
            </w:pPr>
          </w:p>
        </w:tc>
      </w:tr>
      <w:tr w:rsidR="0080623B" w:rsidRPr="001458B3" w:rsidDel="00364068" w14:paraId="10921EB4" w14:textId="1722B32B" w:rsidTr="001458B3">
        <w:trPr>
          <w:del w:id="3527" w:author="Raji Shanmugasundaram - C20616" w:date="2019-06-06T13:01:00Z"/>
        </w:trPr>
        <w:tc>
          <w:tcPr>
            <w:tcW w:w="832" w:type="dxa"/>
            <w:shd w:val="clear" w:color="auto" w:fill="auto"/>
          </w:tcPr>
          <w:p w14:paraId="10921EB0" w14:textId="411D8806" w:rsidR="0080623B" w:rsidRPr="001458B3" w:rsidDel="00364068" w:rsidRDefault="00B710D0" w:rsidP="000B2313">
            <w:pPr>
              <w:pStyle w:val="NoSpacing"/>
              <w:rPr>
                <w:del w:id="3528" w:author="Raji Shanmugasundaram - C20616" w:date="2019-06-06T13:01:00Z"/>
              </w:rPr>
            </w:pPr>
            <w:del w:id="3529" w:author="Raji Shanmugasundaram - C20616" w:date="2019-06-06T13:00:00Z">
              <w:r w:rsidRPr="001458B3" w:rsidDel="00364068">
                <w:delText>7</w:delText>
              </w:r>
            </w:del>
          </w:p>
        </w:tc>
        <w:tc>
          <w:tcPr>
            <w:tcW w:w="1271" w:type="dxa"/>
            <w:shd w:val="clear" w:color="auto" w:fill="auto"/>
          </w:tcPr>
          <w:p w14:paraId="10921EB1" w14:textId="24F816A3" w:rsidR="0080623B" w:rsidRPr="001458B3" w:rsidDel="00364068" w:rsidRDefault="009B7F40" w:rsidP="000B2313">
            <w:pPr>
              <w:pStyle w:val="NoSpacing"/>
              <w:rPr>
                <w:del w:id="3530" w:author="Raji Shanmugasundaram - C20616" w:date="2019-06-06T13:01:00Z"/>
              </w:rPr>
            </w:pPr>
            <w:del w:id="3531" w:author="Raji Shanmugasundaram - C20616" w:date="2019-06-06T13:00:00Z">
              <w:r w:rsidDel="00364068">
                <w:delText>417</w:delText>
              </w:r>
            </w:del>
          </w:p>
        </w:tc>
        <w:tc>
          <w:tcPr>
            <w:tcW w:w="7876" w:type="dxa"/>
            <w:shd w:val="clear" w:color="auto" w:fill="auto"/>
          </w:tcPr>
          <w:p w14:paraId="10921EB2" w14:textId="0CEF6B9F" w:rsidR="00B710D0" w:rsidRPr="001458B3" w:rsidDel="00364068" w:rsidRDefault="00B710D0" w:rsidP="00B710D0">
            <w:pPr>
              <w:pStyle w:val="NoSpacing"/>
              <w:rPr>
                <w:del w:id="3532" w:author="Raji Shanmugasundaram - C20616" w:date="2019-06-06T13:00:00Z"/>
              </w:rPr>
            </w:pPr>
            <w:del w:id="3533" w:author="Raji Shanmugasundaram - C20616" w:date="2019-06-06T13:00:00Z">
              <w:r w:rsidRPr="001458B3" w:rsidDel="00364068">
                <w:delText>Get the amount of free space  available in the Transmit Buffer of the TCP Socket</w:delText>
              </w:r>
            </w:del>
          </w:p>
          <w:p w14:paraId="10921EB3" w14:textId="5C89377E" w:rsidR="00D32345" w:rsidRPr="001458B3" w:rsidDel="00364068" w:rsidRDefault="00D32345" w:rsidP="000B2313">
            <w:pPr>
              <w:pStyle w:val="NoSpacing"/>
              <w:rPr>
                <w:del w:id="3534" w:author="Raji Shanmugasundaram - C20616" w:date="2019-06-06T13:01:00Z"/>
              </w:rPr>
            </w:pPr>
          </w:p>
        </w:tc>
      </w:tr>
      <w:tr w:rsidR="0080623B" w:rsidRPr="001458B3" w:rsidDel="00364068" w14:paraId="10921EB9" w14:textId="245DDCE7" w:rsidTr="001458B3">
        <w:trPr>
          <w:del w:id="3535" w:author="Raji Shanmugasundaram - C20616" w:date="2019-06-06T13:01:00Z"/>
        </w:trPr>
        <w:tc>
          <w:tcPr>
            <w:tcW w:w="832" w:type="dxa"/>
            <w:shd w:val="clear" w:color="auto" w:fill="auto"/>
          </w:tcPr>
          <w:p w14:paraId="10921EB5" w14:textId="29403CA8" w:rsidR="0080623B" w:rsidRPr="001458B3" w:rsidDel="00364068" w:rsidRDefault="00B710D0" w:rsidP="000B2313">
            <w:pPr>
              <w:pStyle w:val="NoSpacing"/>
              <w:rPr>
                <w:del w:id="3536" w:author="Raji Shanmugasundaram - C20616" w:date="2019-06-06T13:01:00Z"/>
              </w:rPr>
            </w:pPr>
            <w:del w:id="3537" w:author="Raji Shanmugasundaram - C20616" w:date="2019-06-06T13:00:00Z">
              <w:r w:rsidRPr="001458B3" w:rsidDel="00364068">
                <w:delText>8</w:delText>
              </w:r>
            </w:del>
          </w:p>
        </w:tc>
        <w:tc>
          <w:tcPr>
            <w:tcW w:w="1271" w:type="dxa"/>
            <w:shd w:val="clear" w:color="auto" w:fill="auto"/>
          </w:tcPr>
          <w:p w14:paraId="10921EB6" w14:textId="2063D02D" w:rsidR="0080623B" w:rsidRPr="001458B3" w:rsidDel="00364068" w:rsidRDefault="009B7F40" w:rsidP="000B2313">
            <w:pPr>
              <w:pStyle w:val="NoSpacing"/>
              <w:rPr>
                <w:del w:id="3538" w:author="Raji Shanmugasundaram - C20616" w:date="2019-06-06T13:01:00Z"/>
              </w:rPr>
            </w:pPr>
            <w:del w:id="3539" w:author="Raji Shanmugasundaram - C20616" w:date="2019-06-06T13:00:00Z">
              <w:r w:rsidDel="00364068">
                <w:delText>431</w:delText>
              </w:r>
            </w:del>
          </w:p>
        </w:tc>
        <w:tc>
          <w:tcPr>
            <w:tcW w:w="7876" w:type="dxa"/>
            <w:shd w:val="clear" w:color="auto" w:fill="auto"/>
          </w:tcPr>
          <w:p w14:paraId="10921EB7" w14:textId="388BD859" w:rsidR="00B710D0" w:rsidRPr="001458B3" w:rsidDel="00364068" w:rsidRDefault="00B710D0" w:rsidP="00B710D0">
            <w:pPr>
              <w:pStyle w:val="NoSpacing"/>
              <w:rPr>
                <w:del w:id="3540" w:author="Raji Shanmugasundaram - C20616" w:date="2019-06-06T13:00:00Z"/>
              </w:rPr>
            </w:pPr>
            <w:del w:id="3541" w:author="Raji Shanmugasundaram - C20616" w:date="2019-06-06T13:00:00Z">
              <w:r w:rsidRPr="001458B3" w:rsidDel="00364068">
                <w:delText>Send the string stored in callReq_JSONPacket array to the TCP Server.</w:delText>
              </w:r>
            </w:del>
          </w:p>
          <w:p w14:paraId="10921EB8" w14:textId="30360B57" w:rsidR="00D32345" w:rsidRPr="001458B3" w:rsidDel="00364068" w:rsidRDefault="00D32345" w:rsidP="000B2313">
            <w:pPr>
              <w:pStyle w:val="NoSpacing"/>
              <w:rPr>
                <w:del w:id="3542" w:author="Raji Shanmugasundaram - C20616" w:date="2019-06-06T13:01:00Z"/>
              </w:rPr>
            </w:pPr>
          </w:p>
        </w:tc>
      </w:tr>
    </w:tbl>
    <w:p w14:paraId="10921EBA" w14:textId="77777777" w:rsidR="0080623B" w:rsidRDefault="0080623B" w:rsidP="0080623B">
      <w:pPr>
        <w:pStyle w:val="NumberedList"/>
        <w:numPr>
          <w:ilvl w:val="0"/>
          <w:numId w:val="0"/>
        </w:numPr>
        <w:ind w:left="567"/>
      </w:pPr>
    </w:p>
    <w:p w14:paraId="10921EBB" w14:textId="2319C494" w:rsidR="00D05142" w:rsidRDefault="00595516">
      <w:pPr>
        <w:pStyle w:val="NumberedList"/>
        <w:rPr>
          <w:ins w:id="3543" w:author="Raji Shanmugasundaram - C20616" w:date="2019-06-06T14:32:00Z"/>
        </w:rPr>
        <w:pPrChange w:id="3544" w:author="Raji Shanmugasundaram - C20616" w:date="2019-06-06T14:47:00Z">
          <w:pPr>
            <w:pStyle w:val="NumberedList"/>
            <w:numPr>
              <w:ilvl w:val="0"/>
              <w:numId w:val="0"/>
            </w:numPr>
            <w:ind w:left="0" w:firstLine="0"/>
          </w:pPr>
        </w:pPrChange>
      </w:pPr>
      <w:ins w:id="3545" w:author="Raji Shanmugasundaram - C20616" w:date="2019-06-06T13:11:00Z">
        <w:r>
          <w:t>To test Task 2</w:t>
        </w:r>
      </w:ins>
      <w:ins w:id="3546" w:author="Raji Shanmugasundaram - C20616" w:date="2019-06-06T13:20:00Z">
        <w:r>
          <w:t>,</w:t>
        </w:r>
      </w:ins>
      <w:ins w:id="3547" w:author="Raji Shanmugasundaram - C20616" w:date="2019-06-06T13:11:00Z">
        <w:r>
          <w:t xml:space="preserve"> </w:t>
        </w:r>
      </w:ins>
      <w:ins w:id="3548" w:author="Raji Shanmugasundaram - C20616" w:date="2019-06-06T13:24:00Z">
        <w:r w:rsidR="006D7CDC">
          <w:t>one or more</w:t>
        </w:r>
      </w:ins>
      <w:ins w:id="3549" w:author="Raji Shanmugasundaram - C20616" w:date="2019-06-06T13:11:00Z">
        <w:r>
          <w:t xml:space="preserve"> Bay</w:t>
        </w:r>
      </w:ins>
      <w:ins w:id="3550" w:author="Raji Shanmugasundaram - C20616" w:date="2019-06-06T13:23:00Z">
        <w:r>
          <w:t xml:space="preserve"> </w:t>
        </w:r>
      </w:ins>
      <w:ins w:id="3551" w:author="Raji Shanmugasundaram - C20616" w:date="2019-06-06T13:11:00Z">
        <w:r>
          <w:t>of the VM machin</w:t>
        </w:r>
      </w:ins>
      <w:ins w:id="3552" w:author="Raji Shanmugasundaram - C20616" w:date="2019-06-06T13:12:00Z">
        <w:r>
          <w:t>e must be Zero.  Pres</w:t>
        </w:r>
      </w:ins>
      <w:ins w:id="3553" w:author="Raji Shanmugasundaram - C20616" w:date="2019-06-06T13:13:00Z">
        <w:r>
          <w:t>s</w:t>
        </w:r>
      </w:ins>
      <w:ins w:id="3554" w:author="Raji Shanmugasundaram - C20616" w:date="2019-06-06T13:12:00Z">
        <w:r>
          <w:t xml:space="preserve"> the select Button 3 </w:t>
        </w:r>
      </w:ins>
      <w:ins w:id="3555" w:author="Raji Shanmugasundaram - C20616" w:date="2019-06-06T13:13:00Z">
        <w:r>
          <w:t xml:space="preserve">and make </w:t>
        </w:r>
      </w:ins>
      <w:ins w:id="3556" w:author="Raji Shanmugasundaram - C20616" w:date="2019-06-06T13:24:00Z">
        <w:r w:rsidR="006D7CDC">
          <w:t>one or more</w:t>
        </w:r>
      </w:ins>
      <w:ins w:id="3557" w:author="Raji Shanmugasundaram - C20616" w:date="2019-06-06T13:13:00Z">
        <w:r>
          <w:t xml:space="preserve"> item to zero coun</w:t>
        </w:r>
      </w:ins>
      <w:ins w:id="3558" w:author="Raji Shanmugasundaram - C20616" w:date="2019-06-06T14:47:00Z">
        <w:r w:rsidR="00612D62">
          <w:t xml:space="preserve">t. </w:t>
        </w:r>
      </w:ins>
      <w:ins w:id="3559" w:author="Raji Shanmugasundaram - C20616" w:date="2019-06-06T13:13:00Z">
        <w:r>
          <w:t>After few second</w:t>
        </w:r>
      </w:ins>
      <w:ins w:id="3560" w:author="Raji Shanmugasundaram - C20616" w:date="2019-06-06T13:14:00Z">
        <w:r>
          <w:t xml:space="preserve"> you can see the messages ” Sending VM status “</w:t>
        </w:r>
      </w:ins>
      <w:ins w:id="3561" w:author="Raji Shanmugasundaram - C20616" w:date="2019-06-06T13:13:00Z">
        <w:r>
          <w:t xml:space="preserve"> </w:t>
        </w:r>
      </w:ins>
      <w:ins w:id="3562" w:author="Raji Shanmugasundaram - C20616" w:date="2019-06-06T13:14:00Z">
        <w:r>
          <w:t>, “Starting Connection” and “</w:t>
        </w:r>
      </w:ins>
      <w:ins w:id="3563" w:author="Raji Shanmugasundaram - C20616" w:date="2019-06-06T13:16:00Z">
        <w:r>
          <w:t>TCP So</w:t>
        </w:r>
      </w:ins>
      <w:ins w:id="3564" w:author="Raji Shanmugasundaram - C20616" w:date="2019-06-06T14:25:00Z">
        <w:r w:rsidR="003B421F">
          <w:t>c</w:t>
        </w:r>
      </w:ins>
      <w:ins w:id="3565" w:author="Raji Shanmugasundaram - C20616" w:date="2019-06-06T13:17:00Z">
        <w:r>
          <w:t>ket Connected</w:t>
        </w:r>
      </w:ins>
      <w:ins w:id="3566" w:author="Raji Shanmugasundaram - C20616" w:date="2019-06-06T13:14:00Z">
        <w:r>
          <w:t>”</w:t>
        </w:r>
      </w:ins>
      <w:ins w:id="3567" w:author="Raji Shanmugasundaram - C20616" w:date="2019-06-06T13:17:00Z">
        <w:r>
          <w:t xml:space="preserve"> and </w:t>
        </w:r>
      </w:ins>
      <w:ins w:id="3568" w:author="Raji Shanmugasundaram - C20616" w:date="2019-06-06T13:24:00Z">
        <w:r w:rsidR="006D7CDC">
          <w:t xml:space="preserve">   </w:t>
        </w:r>
      </w:ins>
      <w:ins w:id="3569" w:author="Raji Shanmugasundaram - C20616" w:date="2019-06-06T13:17:00Z">
        <w:r>
          <w:t xml:space="preserve">the </w:t>
        </w:r>
      </w:ins>
      <w:ins w:id="3570" w:author="Raji Shanmugasundaram - C20616" w:date="2019-06-06T14:32:00Z">
        <w:r w:rsidR="003B421F">
          <w:t>“</w:t>
        </w:r>
      </w:ins>
      <w:ins w:id="3571" w:author="Raji Shanmugasundaram - C20616" w:date="2019-06-06T13:17:00Z">
        <w:r>
          <w:t>BAY Empty message</w:t>
        </w:r>
      </w:ins>
      <w:ins w:id="3572" w:author="Raji Shanmugasundaram - C20616" w:date="2019-06-06T14:32:00Z">
        <w:r w:rsidR="003B421F">
          <w:t>”</w:t>
        </w:r>
      </w:ins>
      <w:ins w:id="3573" w:author="Raji Shanmugasundaram - C20616" w:date="2019-06-06T13:17:00Z">
        <w:r>
          <w:t xml:space="preserve"> and TCP client closed </w:t>
        </w:r>
      </w:ins>
      <w:ins w:id="3574" w:author="Raji Shanmugasundaram - C20616" w:date="2019-06-06T14:31:00Z">
        <w:r w:rsidR="003B421F">
          <w:t>on the tera term.</w:t>
        </w:r>
      </w:ins>
      <w:del w:id="3575" w:author="Raji Shanmugasundaram - C20616" w:date="2019-06-06T13:01:00Z">
        <w:r w:rsidR="00B710D0" w:rsidDel="00364068">
          <w:delText>Once all 8</w:delText>
        </w:r>
        <w:r w:rsidR="00D05142" w:rsidDel="00364068">
          <w:delText xml:space="preserve"> </w:delText>
        </w:r>
        <w:r w:rsidR="004648E7" w:rsidDel="00364068">
          <w:delText xml:space="preserve">Action Items </w:delText>
        </w:r>
        <w:r w:rsidR="00D05142" w:rsidDel="00364068">
          <w:delText xml:space="preserve">are complete, proceed </w:delText>
        </w:r>
        <w:r w:rsidR="003A14BC" w:rsidDel="00364068">
          <w:delText>with the rest of the</w:delText>
        </w:r>
        <w:r w:rsidR="00D05142" w:rsidDel="00364068">
          <w:delText xml:space="preserve"> lab.</w:delText>
        </w:r>
      </w:del>
    </w:p>
    <w:p w14:paraId="135DF9C3" w14:textId="17435DDF" w:rsidR="003B421F" w:rsidRDefault="003B421F" w:rsidP="00595516">
      <w:pPr>
        <w:pStyle w:val="NumberedList"/>
        <w:numPr>
          <w:ilvl w:val="0"/>
          <w:numId w:val="0"/>
        </w:numPr>
        <w:rPr>
          <w:ins w:id="3576" w:author="Raji Shanmugasundaram - C20616" w:date="2019-06-06T14:32:00Z"/>
        </w:rPr>
      </w:pPr>
    </w:p>
    <w:p w14:paraId="0E74F80D" w14:textId="4EAB2F4D" w:rsidR="003B421F" w:rsidRDefault="003B421F" w:rsidP="003B421F">
      <w:pPr>
        <w:pStyle w:val="NumberedList"/>
        <w:rPr>
          <w:ins w:id="3577" w:author="Raji Shanmugasundaram - C20616" w:date="2019-06-06T14:36:00Z"/>
        </w:rPr>
      </w:pPr>
      <w:ins w:id="3578" w:author="Raji Shanmugasundaram - C20616" w:date="2019-06-06T14:33:00Z">
        <w:r w:rsidRPr="003B421F">
          <w:t>Look at</w:t>
        </w:r>
      </w:ins>
      <w:ins w:id="3579" w:author="Raji Shanmugasundaram - C20616" w:date="2019-06-06T14:32:00Z">
        <w:r w:rsidRPr="003B421F">
          <w:t xml:space="preserve"> the presenter</w:t>
        </w:r>
      </w:ins>
      <w:ins w:id="3580" w:author="Raji Shanmugasundaram - C20616" w:date="2019-06-06T14:36:00Z">
        <w:r w:rsidR="00584FEA">
          <w:t>’</w:t>
        </w:r>
      </w:ins>
      <w:ins w:id="3581" w:author="Raji Shanmugasundaram - C20616" w:date="2019-06-06T14:32:00Z">
        <w:r w:rsidRPr="003B421F">
          <w:t xml:space="preserve">s screen to identify </w:t>
        </w:r>
      </w:ins>
      <w:ins w:id="3582" w:author="Raji Shanmugasundaram - C20616" w:date="2019-06-06T14:33:00Z">
        <w:r w:rsidRPr="003B421F">
          <w:t>your message</w:t>
        </w:r>
      </w:ins>
      <w:ins w:id="3583" w:author="Raji Shanmugasundaram - C20616" w:date="2019-06-06T14:34:00Z">
        <w:r>
          <w:t>.</w:t>
        </w:r>
      </w:ins>
    </w:p>
    <w:p w14:paraId="0E1D7A75" w14:textId="784FEC29" w:rsidR="00584FEA" w:rsidRPr="003B421F" w:rsidRDefault="00584FEA">
      <w:pPr>
        <w:pStyle w:val="NumberedList"/>
        <w:numPr>
          <w:ilvl w:val="0"/>
          <w:numId w:val="0"/>
        </w:numPr>
        <w:ind w:left="567"/>
        <w:rPr>
          <w:ins w:id="3584" w:author="Raji Shanmugasundaram - C20616" w:date="2019-06-06T13:13:00Z"/>
        </w:rPr>
        <w:pPrChange w:id="3585" w:author="Raji Shanmugasundaram - C20616" w:date="2019-06-06T14:36:00Z">
          <w:pPr>
            <w:pStyle w:val="NumberedList"/>
          </w:pPr>
        </w:pPrChange>
      </w:pPr>
      <w:ins w:id="3586" w:author="Raji Shanmugasundaram - C20616" w:date="2019-06-06T14:39:00Z">
        <w:r>
          <w:rPr>
            <w:noProof/>
          </w:rPr>
          <mc:AlternateContent>
            <mc:Choice Requires="wps">
              <w:drawing>
                <wp:anchor distT="0" distB="0" distL="114300" distR="114300" simplePos="0" relativeHeight="252079616" behindDoc="0" locked="0" layoutInCell="1" allowOverlap="1" wp14:anchorId="13B08A55" wp14:editId="317CD518">
                  <wp:simplePos x="0" y="0"/>
                  <wp:positionH relativeFrom="page">
                    <wp:posOffset>3849319</wp:posOffset>
                  </wp:positionH>
                  <wp:positionV relativeFrom="paragraph">
                    <wp:posOffset>143204</wp:posOffset>
                  </wp:positionV>
                  <wp:extent cx="130150" cy="321869"/>
                  <wp:effectExtent l="0" t="0" r="60960" b="59690"/>
                  <wp:wrapNone/>
                  <wp:docPr id="781" name="Straight Arrow Connector 781"/>
                  <wp:cNvGraphicFramePr/>
                  <a:graphic xmlns:a="http://schemas.openxmlformats.org/drawingml/2006/main">
                    <a:graphicData uri="http://schemas.microsoft.com/office/word/2010/wordprocessingShape">
                      <wps:wsp>
                        <wps:cNvCnPr/>
                        <wps:spPr>
                          <a:xfrm>
                            <a:off x="0" y="0"/>
                            <a:ext cx="130150"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1FBBB" id="Straight Arrow Connector 781" o:spid="_x0000_s1026" type="#_x0000_t32" style="position:absolute;margin-left:303.1pt;margin-top:11.3pt;width:10.25pt;height:25.35pt;z-index:25207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" strokecolor="#5b9bd5 [3204]" strokeweight=".5pt">
                  <v:stroke endarrow="block" joinstyle="miter"/>
                  <w10:wrap anchorx="page"/>
                </v:shape>
              </w:pict>
            </mc:Fallback>
          </mc:AlternateContent>
        </w:r>
      </w:ins>
      <w:ins w:id="3587" w:author="Raji Shanmugasundaram - C20616" w:date="2019-06-06T14:37:00Z">
        <w:r>
          <w:rPr>
            <w:noProof/>
          </w:rPr>
          <mc:AlternateContent>
            <mc:Choice Requires="wps">
              <w:drawing>
                <wp:anchor distT="0" distB="0" distL="114300" distR="114300" simplePos="0" relativeHeight="252077568" behindDoc="0" locked="0" layoutInCell="1" allowOverlap="1" wp14:anchorId="04B3674B" wp14:editId="73B73607">
                  <wp:simplePos x="0" y="0"/>
                  <wp:positionH relativeFrom="column">
                    <wp:posOffset>1476603</wp:posOffset>
                  </wp:positionH>
                  <wp:positionV relativeFrom="paragraph">
                    <wp:posOffset>165151</wp:posOffset>
                  </wp:positionV>
                  <wp:extent cx="45719" cy="343814"/>
                  <wp:effectExtent l="38100" t="0" r="69215" b="56515"/>
                  <wp:wrapNone/>
                  <wp:docPr id="779" name="Straight Arrow Connector 779"/>
                  <wp:cNvGraphicFramePr/>
                  <a:graphic xmlns:a="http://schemas.openxmlformats.org/drawingml/2006/main">
                    <a:graphicData uri="http://schemas.microsoft.com/office/word/2010/wordprocessingShape">
                      <wps:wsp>
                        <wps:cNvCnPr/>
                        <wps:spPr>
                          <a:xfrm>
                            <a:off x="0" y="0"/>
                            <a:ext cx="45719" cy="343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0AE80" id="Straight Arrow Connector 779" o:spid="_x0000_s1026" type="#_x0000_t32" style="position:absolute;margin-left:116.25pt;margin-top:13pt;width:3.6pt;height:27.0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2075520" behindDoc="0" locked="0" layoutInCell="1" allowOverlap="1" wp14:anchorId="7D97D125" wp14:editId="00B809AF">
                  <wp:simplePos x="0" y="0"/>
                  <wp:positionH relativeFrom="column">
                    <wp:posOffset>478842</wp:posOffset>
                  </wp:positionH>
                  <wp:positionV relativeFrom="paragraph">
                    <wp:posOffset>150520</wp:posOffset>
                  </wp:positionV>
                  <wp:extent cx="125882" cy="336500"/>
                  <wp:effectExtent l="38100" t="0" r="26670" b="64135"/>
                  <wp:wrapNone/>
                  <wp:docPr id="778" name="Straight Arrow Connector 778"/>
                  <wp:cNvGraphicFramePr/>
                  <a:graphic xmlns:a="http://schemas.openxmlformats.org/drawingml/2006/main">
                    <a:graphicData uri="http://schemas.microsoft.com/office/word/2010/wordprocessingShape">
                      <wps:wsp>
                        <wps:cNvCnPr/>
                        <wps:spPr>
                          <a:xfrm flipH="1">
                            <a:off x="0" y="0"/>
                            <a:ext cx="125882" cy="33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C9178" id="Straight Arrow Connector 778" o:spid="_x0000_s1026" type="#_x0000_t32" style="position:absolute;margin-left:37.7pt;margin-top:11.85pt;width:9.9pt;height:26.5pt;flip:x;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" strokecolor="#5b9bd5 [3204]" strokeweight=".5pt">
                  <v:stroke endarrow="block" joinstyle="miter"/>
                </v:shape>
              </w:pict>
            </mc:Fallback>
          </mc:AlternateContent>
        </w:r>
      </w:ins>
      <w:ins w:id="3588" w:author="Raji Shanmugasundaram - C20616" w:date="2019-06-06T14:36:00Z">
        <w:r w:rsidRPr="00584FEA">
          <w:t>MSG:338 from fc:c2:3d:0d:21:d7 : 2.Diet-Coke is empty</w:t>
        </w:r>
      </w:ins>
    </w:p>
    <w:p w14:paraId="0A7E964F" w14:textId="6349AF12" w:rsidR="00595516" w:rsidRDefault="00595516">
      <w:pPr>
        <w:pStyle w:val="NumberedList"/>
        <w:numPr>
          <w:ilvl w:val="0"/>
          <w:numId w:val="0"/>
        </w:numPr>
        <w:ind w:left="567"/>
        <w:pPrChange w:id="3589" w:author="Raji Shanmugasundaram - C20616" w:date="2019-06-06T13:13:00Z">
          <w:pPr>
            <w:pStyle w:val="NumberedList"/>
          </w:pPr>
        </w:pPrChange>
      </w:pPr>
    </w:p>
    <w:p w14:paraId="10921EBC" w14:textId="6CA519DA" w:rsidR="00AE70E5" w:rsidRDefault="00584FEA">
      <w:pPr>
        <w:tabs>
          <w:tab w:val="clear" w:pos="284"/>
          <w:tab w:val="clear" w:pos="567"/>
          <w:tab w:val="clear" w:pos="851"/>
          <w:tab w:val="clear" w:pos="1134"/>
          <w:tab w:val="clear" w:pos="1418"/>
          <w:tab w:val="clear" w:pos="1701"/>
          <w:tab w:val="clear" w:pos="1985"/>
          <w:tab w:val="clear" w:pos="2268"/>
        </w:tabs>
        <w:spacing w:after="160" w:line="259" w:lineRule="auto"/>
      </w:pPr>
      <w:ins w:id="3590" w:author="Raji Shanmugasundaram - C20616" w:date="2019-06-06T14:37:00Z">
        <w:r>
          <w:t xml:space="preserve">Message No.      </w:t>
        </w:r>
      </w:ins>
      <w:ins w:id="3591" w:author="Raji Shanmugasundaram - C20616" w:date="2019-06-06T14:38:00Z">
        <w:r>
          <w:t xml:space="preserve">MAC address which is unique for each VM </w:t>
        </w:r>
      </w:ins>
      <w:ins w:id="3592" w:author="Raji Shanmugasundaram - C20616" w:date="2019-06-06T14:45:00Z">
        <w:r>
          <w:t xml:space="preserve">    Bay empty message</w:t>
        </w:r>
      </w:ins>
      <w:r w:rsidR="00AE70E5">
        <w:br w:type="page"/>
      </w:r>
    </w:p>
    <w:p w14:paraId="10921EBD" w14:textId="4292778A" w:rsidR="004C24A7" w:rsidDel="00EF7A80" w:rsidRDefault="004C24A7" w:rsidP="00FC25A3">
      <w:pPr>
        <w:pStyle w:val="Heading2"/>
        <w:rPr>
          <w:del w:id="3593" w:author="Raji Shanmugasundaram - C20616" w:date="2019-06-06T16:57:00Z"/>
        </w:rPr>
      </w:pPr>
      <w:bookmarkStart w:id="3594" w:name="_Toc488278792"/>
      <w:del w:id="3595" w:author="Raji Shanmugasundaram - C20616" w:date="2019-06-06T16:57:00Z">
        <w:r w:rsidDel="00EF7A80">
          <w:lastRenderedPageBreak/>
          <w:delText>Project Build</w:delText>
        </w:r>
        <w:bookmarkEnd w:id="3594"/>
      </w:del>
    </w:p>
    <w:p w14:paraId="10921EBE" w14:textId="27D77D6A" w:rsidR="004C24A7" w:rsidDel="00EF7A80" w:rsidRDefault="004C24A7" w:rsidP="004C24A7">
      <w:pPr>
        <w:pStyle w:val="NumberedList"/>
        <w:rPr>
          <w:del w:id="3596" w:author="Raji Shanmugasundaram - C20616" w:date="2019-06-06T16:57:00Z"/>
        </w:rPr>
      </w:pPr>
      <w:del w:id="3597" w:author="Raji Shanmugasundaram - C20616" w:date="2019-06-06T16:57:00Z">
        <w:r w:rsidDel="00EF7A80">
          <w:delText xml:space="preserve">Click on the </w:delText>
        </w:r>
        <w:r w:rsidRPr="005C7169" w:rsidDel="00EF7A80">
          <w:rPr>
            <w:rStyle w:val="IconName"/>
          </w:rPr>
          <w:delText>Clean and Build Main Project</w:delText>
        </w:r>
        <w:r w:rsidDel="00EF7A80">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EF7A80" w14:paraId="10921EC0" w14:textId="59E69D7B" w:rsidTr="001458B3">
        <w:trPr>
          <w:del w:id="3598" w:author="Raji Shanmugasundaram - C20616" w:date="2019-06-06T16:57:00Z"/>
        </w:trPr>
        <w:tc>
          <w:tcPr>
            <w:tcW w:w="9026" w:type="dxa"/>
            <w:shd w:val="clear" w:color="auto" w:fill="auto"/>
            <w:vAlign w:val="center"/>
          </w:tcPr>
          <w:p w14:paraId="10921EBF" w14:textId="45C962F8" w:rsidR="004C24A7" w:rsidRPr="001458B3" w:rsidDel="00EF7A80" w:rsidRDefault="005B3261" w:rsidP="003C4041">
            <w:pPr>
              <w:rPr>
                <w:del w:id="3599" w:author="Raji Shanmugasundaram - C20616" w:date="2019-06-06T16:57:00Z"/>
              </w:rPr>
            </w:pPr>
            <w:del w:id="3600" w:author="Raji Shanmugasundaram - C20616" w:date="2019-06-06T16:57:00Z">
              <w:r w:rsidDel="00EF7A80">
                <w:rPr>
                  <w:noProof/>
                  <w:lang w:eastAsia="en-AU"/>
                </w:rPr>
                <mc:AlternateContent>
                  <mc:Choice Requires="wps">
                    <w:drawing>
                      <wp:anchor distT="0" distB="0" distL="114300" distR="114300" simplePos="0" relativeHeight="251658752" behindDoc="0" locked="0" layoutInCell="1" allowOverlap="1" wp14:anchorId="10922379" wp14:editId="5222CA6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548308" id="Rounded Rectangle 180" o:spid="_x0000_s1026" style="position:absolute;margin-left:221pt;margin-top:.25pt;width:35.5pt;height:38.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EF7A80">
                <w:rPr>
                  <w:noProof/>
                  <w:lang w:eastAsia="en-AU"/>
                </w:rPr>
                <w:drawing>
                  <wp:inline distT="0" distB="0" distL="0" distR="0" wp14:anchorId="1092237B" wp14:editId="1BBC16DB">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0F442821" w:rsidR="004C24A7" w:rsidDel="00EF7A80" w:rsidRDefault="004C24A7" w:rsidP="004C24A7">
      <w:pPr>
        <w:pStyle w:val="NumberedList"/>
        <w:rPr>
          <w:del w:id="3601" w:author="Raji Shanmugasundaram - C20616" w:date="2019-06-06T16:57:00Z"/>
        </w:rPr>
      </w:pPr>
      <w:del w:id="3602" w:author="Raji Shanmugasundaram - C20616" w:date="2019-06-06T16:57:00Z">
        <w:r w:rsidDel="00EF7A80">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EF7A80" w14:paraId="10921EC3" w14:textId="64049DCD" w:rsidTr="001458B3">
        <w:trPr>
          <w:del w:id="3603" w:author="Raji Shanmugasundaram - C20616" w:date="2019-06-06T16:57:00Z"/>
        </w:trPr>
        <w:tc>
          <w:tcPr>
            <w:tcW w:w="9026" w:type="dxa"/>
            <w:shd w:val="clear" w:color="auto" w:fill="auto"/>
            <w:vAlign w:val="center"/>
          </w:tcPr>
          <w:p w14:paraId="10921EC2" w14:textId="7580A9F2" w:rsidR="004C24A7" w:rsidRPr="001458B3" w:rsidDel="00EF7A80" w:rsidRDefault="005B3261" w:rsidP="001458B3">
            <w:pPr>
              <w:jc w:val="center"/>
              <w:rPr>
                <w:del w:id="3604" w:author="Raji Shanmugasundaram - C20616" w:date="2019-06-06T16:57:00Z"/>
              </w:rPr>
            </w:pPr>
            <w:del w:id="3605" w:author="Raji Shanmugasundaram - C20616" w:date="2019-06-06T16:57:00Z">
              <w:r w:rsidDel="00EF7A80">
                <w:rPr>
                  <w:noProof/>
                  <w:lang w:eastAsia="en-AU"/>
                </w:rPr>
                <mc:AlternateContent>
                  <mc:Choice Requires="wps">
                    <w:drawing>
                      <wp:anchor distT="0" distB="0" distL="114300" distR="114300" simplePos="0" relativeHeight="251659776" behindDoc="0" locked="0" layoutInCell="1" allowOverlap="1" wp14:anchorId="1092237D" wp14:editId="19C59AF0">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28221F2" id="Rounded Rectangle 181" o:spid="_x0000_s1026" style="position:absolute;margin-left:24.8pt;margin-top:91pt;width:144.7pt;height:13.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EF7A80">
                <w:rPr>
                  <w:noProof/>
                  <w:lang w:eastAsia="en-AU"/>
                </w:rPr>
                <w:drawing>
                  <wp:inline distT="0" distB="0" distL="0" distR="0" wp14:anchorId="1092237F" wp14:editId="4CD5B8B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650894DA" w:rsidR="004C24A7" w:rsidDel="00EF7A80" w:rsidRDefault="004C24A7" w:rsidP="00FC25A3">
      <w:pPr>
        <w:pStyle w:val="Heading2"/>
        <w:rPr>
          <w:del w:id="3606" w:author="Raji Shanmugasundaram - C20616" w:date="2019-06-06T16:57:00Z"/>
        </w:rPr>
      </w:pPr>
      <w:bookmarkStart w:id="3607" w:name="_Toc488278793"/>
      <w:del w:id="3608" w:author="Raji Shanmugasundaram - C20616" w:date="2019-06-06T16:57:00Z">
        <w:r w:rsidDel="00EF7A80">
          <w:delText>Programming</w:delText>
        </w:r>
        <w:bookmarkEnd w:id="3607"/>
      </w:del>
    </w:p>
    <w:p w14:paraId="10921EC5" w14:textId="02DFA7C9" w:rsidR="003A14BC" w:rsidDel="00EF7A80" w:rsidRDefault="003A14BC" w:rsidP="004C24A7">
      <w:pPr>
        <w:pStyle w:val="NumberedList"/>
        <w:rPr>
          <w:del w:id="3609" w:author="Raji Shanmugasundaram - C20616" w:date="2019-06-06T16:57:00Z"/>
        </w:rPr>
      </w:pPr>
      <w:del w:id="3610" w:author="Raji Shanmugasundaram - C20616" w:date="2019-06-06T16:57:00Z">
        <w:r w:rsidDel="00EF7A80">
          <w:delText xml:space="preserve">Unplug </w:delText>
        </w:r>
        <w:r w:rsidR="001C099D" w:rsidDel="00EF7A80">
          <w:delText>both the</w:delText>
        </w:r>
        <w:r w:rsidDel="00EF7A80">
          <w:delText xml:space="preserve"> CAT5 Ethernet cable</w:delText>
        </w:r>
        <w:r w:rsidR="0050502C" w:rsidDel="00EF7A80">
          <w:delText xml:space="preserve"> connected to the Classroom Network</w:delText>
        </w:r>
        <w:r w:rsidR="001C099D" w:rsidDel="00EF7A80">
          <w:delText>, and the USB Micro Cable (Console)</w:delText>
        </w:r>
        <w:r w:rsidDel="00EF7A80">
          <w:delText xml:space="preserve"> from the PIC32MZ EF Starter Kit</w:delText>
        </w:r>
      </w:del>
      <w:ins w:id="3611" w:author="Mark Atchison - C21558" w:date="2019-05-06T16:48:00Z">
        <w:del w:id="3612" w:author="Raji Shanmugasundaram - C20616" w:date="2019-06-06T16:57:00Z">
          <w:r w:rsidR="00064A8E" w:rsidDel="00EF7A80">
            <w:delText>SAM E70 Xplained Ultra</w:delText>
          </w:r>
        </w:del>
      </w:ins>
      <w:del w:id="3613" w:author="Raji Shanmugasundaram - C20616" w:date="2019-06-06T16:57:00Z">
        <w:r w:rsidDel="00EF7A80">
          <w:delText>.</w:delText>
        </w:r>
      </w:del>
    </w:p>
    <w:p w14:paraId="10921EC6" w14:textId="151A3917" w:rsidR="004C24A7" w:rsidDel="00EF7A80" w:rsidRDefault="004C24A7" w:rsidP="004C24A7">
      <w:pPr>
        <w:pStyle w:val="NumberedList"/>
        <w:rPr>
          <w:del w:id="3614" w:author="Raji Shanmugasundaram - C20616" w:date="2019-06-06T16:57:00Z"/>
        </w:rPr>
      </w:pPr>
      <w:del w:id="3615" w:author="Raji Shanmugasundaram - C20616" w:date="2019-06-06T16:57:00Z">
        <w:r w:rsidDel="00EF7A80">
          <w:delText xml:space="preserve">Click on the </w:delText>
        </w:r>
        <w:r w:rsidRPr="002B60BC" w:rsidDel="00EF7A80">
          <w:rPr>
            <w:i/>
          </w:rPr>
          <w:delText>Make and Program Device Main Project</w:delText>
        </w:r>
        <w:r w:rsidDel="00EF7A80">
          <w:delText xml:space="preserve"> Icon to Program the application onto your PIC32MZ EF Starter Kit</w:delText>
        </w:r>
      </w:del>
      <w:ins w:id="3616" w:author="Mark Atchison - C21558" w:date="2019-05-06T16:48:00Z">
        <w:del w:id="3617" w:author="Raji Shanmugasundaram - C20616" w:date="2019-06-06T16:57:00Z">
          <w:r w:rsidR="00064A8E" w:rsidDel="00EF7A80">
            <w:delText>SAM E70 Xplained Ultra</w:delText>
          </w:r>
        </w:del>
      </w:ins>
      <w:del w:id="3618" w:author="Raji Shanmugasundaram - C20616" w:date="2019-06-06T16:57:00Z">
        <w:r w:rsidDel="00EF7A8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EF7A80" w14:paraId="10921EC8" w14:textId="5ABA7986" w:rsidTr="001458B3">
        <w:trPr>
          <w:del w:id="3619" w:author="Raji Shanmugasundaram - C20616" w:date="2019-06-06T16:57:00Z"/>
        </w:trPr>
        <w:tc>
          <w:tcPr>
            <w:tcW w:w="9026" w:type="dxa"/>
            <w:shd w:val="clear" w:color="auto" w:fill="auto"/>
            <w:vAlign w:val="center"/>
          </w:tcPr>
          <w:p w14:paraId="10921EC7" w14:textId="495EF3C4" w:rsidR="004C24A7" w:rsidRPr="001458B3" w:rsidDel="00EF7A80" w:rsidRDefault="00A937EF" w:rsidP="003C4041">
            <w:pPr>
              <w:rPr>
                <w:del w:id="3620" w:author="Raji Shanmugasundaram - C20616" w:date="2019-06-06T16:57:00Z"/>
              </w:rPr>
            </w:pPr>
            <w:del w:id="3621" w:author="Raji Shanmugasundaram - C20616" w:date="2019-06-06T16:57:00Z">
              <w:r w:rsidDel="00EF7A80">
                <w:rPr>
                  <w:noProof/>
                  <w:lang w:eastAsia="en-AU"/>
                </w:rPr>
                <mc:AlternateContent>
                  <mc:Choice Requires="wps">
                    <w:drawing>
                      <wp:anchor distT="0" distB="0" distL="114300" distR="114300" simplePos="0" relativeHeight="251738624" behindDoc="0" locked="0" layoutInCell="1" allowOverlap="1" wp14:anchorId="10922381" wp14:editId="3E1B0710">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A3438" id="Rounded Rectangle 44" o:spid="_x0000_s1026" style="position:absolute;margin-left:313.3pt;margin-top:-.4pt;width:35.5pt;height:38.4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EF7A80">
                <w:rPr>
                  <w:noProof/>
                  <w:lang w:eastAsia="en-AU"/>
                </w:rPr>
                <w:drawing>
                  <wp:inline distT="0" distB="0" distL="0" distR="0" wp14:anchorId="10922383" wp14:editId="2DEAC376">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70">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05BC2BE3" w:rsidR="004C24A7" w:rsidDel="00EF7A80" w:rsidRDefault="004C24A7" w:rsidP="004C24A7">
      <w:pPr>
        <w:pStyle w:val="NumberedList"/>
        <w:rPr>
          <w:del w:id="3622" w:author="Raji Shanmugasundaram - C20616" w:date="2019-06-06T16:57:00Z"/>
        </w:rPr>
      </w:pPr>
      <w:del w:id="3623" w:author="Raji Shanmugasundaram - C20616" w:date="2019-06-06T16:57:00Z">
        <w:r w:rsidDel="00EF7A80">
          <w:delText>Confirm LED3 on the PIC32MZ EF Starter Kit</w:delText>
        </w:r>
      </w:del>
      <w:ins w:id="3624" w:author="Mark Atchison - C21558" w:date="2019-05-06T16:48:00Z">
        <w:del w:id="3625" w:author="Raji Shanmugasundaram - C20616" w:date="2019-06-06T16:57:00Z">
          <w:r w:rsidR="00064A8E" w:rsidDel="00EF7A80">
            <w:delText>SAM E70 Xplained Ultra</w:delText>
          </w:r>
        </w:del>
      </w:ins>
      <w:del w:id="3626" w:author="Raji Shanmugasundaram - C20616" w:date="2019-06-06T16:57:00Z">
        <w:r w:rsidDel="00EF7A80">
          <w:delText xml:space="preserve"> is flashing after the programming process is completed.</w:delText>
        </w:r>
      </w:del>
    </w:p>
    <w:p w14:paraId="10921ECA" w14:textId="6A9F7AEE" w:rsidR="002B14B6" w:rsidRPr="001458B3" w:rsidDel="00EF7A80"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3627" w:author="Raji Shanmugasundaram - C20616" w:date="2019-06-06T16:57:00Z"/>
          <w:rFonts w:ascii="Arial" w:eastAsia="Times New Roman" w:hAnsi="Arial"/>
          <w:b/>
          <w:color w:val="2E74B5"/>
          <w:sz w:val="28"/>
          <w:szCs w:val="26"/>
        </w:rPr>
      </w:pPr>
      <w:bookmarkStart w:id="3628" w:name="_Ref456038812"/>
      <w:del w:id="3629" w:author="Raji Shanmugasundaram - C20616" w:date="2019-06-06T16:57:00Z">
        <w:r w:rsidDel="00EF7A80">
          <w:br w:type="page"/>
        </w:r>
      </w:del>
    </w:p>
    <w:p w14:paraId="10921ECB" w14:textId="2BC100D1" w:rsidR="008C256E" w:rsidDel="00EF7A80" w:rsidRDefault="00AD6A2B" w:rsidP="00AD6A2B">
      <w:pPr>
        <w:pStyle w:val="Heading2"/>
        <w:rPr>
          <w:del w:id="3630" w:author="Raji Shanmugasundaram - C20616" w:date="2019-06-06T16:57:00Z"/>
        </w:rPr>
      </w:pPr>
      <w:bookmarkStart w:id="3631" w:name="_Toc488278794"/>
      <w:del w:id="3632" w:author="Raji Shanmugasundaram - C20616" w:date="2019-06-06T16:57:00Z">
        <w:r w:rsidDel="00EF7A80">
          <w:delText>Application Testing</w:delText>
        </w:r>
        <w:bookmarkEnd w:id="3631"/>
      </w:del>
    </w:p>
    <w:p w14:paraId="10921ECC" w14:textId="196B49B4" w:rsidR="002758BB" w:rsidDel="00EF7A80" w:rsidRDefault="00AD6A2B" w:rsidP="00AD6A2B">
      <w:pPr>
        <w:rPr>
          <w:del w:id="3633" w:author="Raji Shanmugasundaram - C20616" w:date="2019-06-06T16:57:00Z"/>
        </w:rPr>
      </w:pPr>
      <w:del w:id="3634" w:author="Raji Shanmugasundaram - C20616" w:date="2019-06-06T16:57:00Z">
        <w:r w:rsidRPr="00D158F1" w:rsidDel="00EF7A80">
          <w:delText xml:space="preserve">In this </w:delText>
        </w:r>
        <w:r w:rsidR="004648E7" w:rsidRPr="00D158F1" w:rsidDel="00EF7A80">
          <w:delText>section,</w:delText>
        </w:r>
        <w:r w:rsidRPr="00D158F1" w:rsidDel="00EF7A80">
          <w:delText xml:space="preserve"> you are going to learn about the architecture of the state machine used </w:delText>
        </w:r>
        <w:r w:rsidR="002B14B6" w:rsidRPr="00D158F1" w:rsidDel="00EF7A80">
          <w:delText xml:space="preserve">in the </w:delText>
        </w:r>
        <w:r w:rsidR="00D158F1" w:rsidRPr="00D158F1" w:rsidDel="00EF7A80">
          <w:delText>Network Communications Controller</w:delText>
        </w:r>
        <w:r w:rsidR="002B14B6" w:rsidRPr="00D158F1" w:rsidDel="00EF7A80">
          <w:delText xml:space="preserve"> application. </w:delText>
        </w:r>
        <w:r w:rsidRPr="00D158F1" w:rsidDel="00EF7A80">
          <w:delText xml:space="preserve">You will have an opportunity to manually interact with the state machine to see the events that cause the state to change, and how </w:delText>
        </w:r>
        <w:r w:rsidR="002758BB" w:rsidRPr="00D158F1" w:rsidDel="00EF7A80">
          <w:delText xml:space="preserve">the state machine handles data received/transmitted on the UDP/TCP sockets. </w:delText>
        </w:r>
        <w:r w:rsidR="003A14BC" w:rsidDel="00EF7A80">
          <w:delText>T</w:delText>
        </w:r>
        <w:r w:rsidR="002758BB" w:rsidRPr="00D158F1" w:rsidDel="00EF7A80">
          <w:delText>he Harmony Console output</w:delText>
        </w:r>
        <w:r w:rsidR="003A14BC" w:rsidDel="00EF7A80">
          <w:delText xml:space="preserve"> will be used</w:delText>
        </w:r>
        <w:r w:rsidR="002758BB" w:rsidRPr="00D158F1" w:rsidDel="00EF7A80">
          <w:delText xml:space="preserve"> to monitor the </w:delText>
        </w:r>
        <w:r w:rsidR="00D158F1" w:rsidRPr="00D158F1" w:rsidDel="00EF7A80">
          <w:delText>Network Communications Controller</w:delText>
        </w:r>
        <w:r w:rsidR="002758BB" w:rsidRPr="00D158F1" w:rsidDel="00EF7A80">
          <w:delText xml:space="preserve"> events.</w:delText>
        </w:r>
        <w:r w:rsidR="007D6F4E" w:rsidDel="00EF7A80">
          <w:delText xml:space="preserve"> </w:delText>
        </w:r>
      </w:del>
    </w:p>
    <w:p w14:paraId="10921ECD" w14:textId="43F74B32" w:rsidR="007D6F4E" w:rsidDel="00EF7A80" w:rsidRDefault="007D6F4E" w:rsidP="00AD6A2B">
      <w:pPr>
        <w:rPr>
          <w:del w:id="3635" w:author="Raji Shanmugasundaram - C20616" w:date="2019-06-06T16:57:00Z"/>
        </w:rPr>
      </w:pPr>
    </w:p>
    <w:p w14:paraId="10921ECE" w14:textId="6EA71BE7" w:rsidR="002758BB" w:rsidDel="00EF7A80" w:rsidRDefault="002758BB" w:rsidP="00AD6A2B">
      <w:pPr>
        <w:rPr>
          <w:del w:id="3636" w:author="Raji Shanmugasundaram - C20616" w:date="2019-06-06T16:57:00Z"/>
        </w:rPr>
      </w:pPr>
      <w:del w:id="3637" w:author="Raji Shanmugasundaram - C20616" w:date="2019-06-06T16:57:00Z">
        <w:r w:rsidDel="00EF7A80">
          <w:delText xml:space="preserve">A state diagram of the </w:delText>
        </w:r>
        <w:r w:rsidR="00D158F1" w:rsidDel="00EF7A80">
          <w:delText>Network Communications Controller</w:delText>
        </w:r>
        <w:r w:rsidDel="00EF7A80">
          <w:delText xml:space="preserve"> </w:delText>
        </w:r>
        <w:r w:rsidR="00F829BA" w:rsidDel="00EF7A80">
          <w:delText>application is</w:delText>
        </w:r>
        <w:r w:rsidDel="00EF7A80">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EF7A80" w14:paraId="10921ED0" w14:textId="347E5C8C" w:rsidTr="001458B3">
        <w:trPr>
          <w:del w:id="3638" w:author="Raji Shanmugasundaram - C20616" w:date="2019-06-06T16:57:00Z"/>
        </w:trPr>
        <w:tc>
          <w:tcPr>
            <w:tcW w:w="5000" w:type="pct"/>
            <w:shd w:val="clear" w:color="auto" w:fill="auto"/>
            <w:vAlign w:val="center"/>
          </w:tcPr>
          <w:p w14:paraId="10921ECF" w14:textId="6FF56707" w:rsidR="002758BB" w:rsidRPr="001458B3" w:rsidDel="00EF7A80" w:rsidRDefault="005B3261" w:rsidP="001458B3">
            <w:pPr>
              <w:jc w:val="center"/>
              <w:rPr>
                <w:del w:id="3639" w:author="Raji Shanmugasundaram - C20616" w:date="2019-06-06T16:57:00Z"/>
              </w:rPr>
            </w:pPr>
            <w:del w:id="3640" w:author="Raji Shanmugasundaram - C20616" w:date="2019-06-06T16:57:00Z">
              <w:r w:rsidRPr="000A5197" w:rsidDel="00EF7A80">
                <w:rPr>
                  <w:noProof/>
                  <w:lang w:eastAsia="en-AU"/>
                </w:rPr>
                <w:drawing>
                  <wp:inline distT="0" distB="0" distL="0" distR="0" wp14:anchorId="10922385" wp14:editId="225946C2">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6EB13B00" w:rsidR="002758BB" w:rsidDel="00EF7A80" w:rsidRDefault="002758BB" w:rsidP="00AD6A2B">
      <w:pPr>
        <w:rPr>
          <w:del w:id="3641" w:author="Raji Shanmugasundaram - C20616" w:date="2019-06-06T16:57:00Z"/>
        </w:rPr>
      </w:pPr>
    </w:p>
    <w:p w14:paraId="10921ED2" w14:textId="236A10E1" w:rsidR="007D6F4E" w:rsidDel="00EF7A80" w:rsidRDefault="007D6F4E">
      <w:pPr>
        <w:tabs>
          <w:tab w:val="clear" w:pos="284"/>
          <w:tab w:val="clear" w:pos="567"/>
          <w:tab w:val="clear" w:pos="851"/>
          <w:tab w:val="clear" w:pos="1134"/>
          <w:tab w:val="clear" w:pos="1418"/>
          <w:tab w:val="clear" w:pos="1701"/>
          <w:tab w:val="clear" w:pos="1985"/>
          <w:tab w:val="clear" w:pos="2268"/>
        </w:tabs>
        <w:spacing w:line="240" w:lineRule="auto"/>
        <w:rPr>
          <w:del w:id="3642" w:author="Raji Shanmugasundaram - C20616" w:date="2019-06-06T16:57:00Z"/>
          <w:rFonts w:eastAsia="Times New Roman"/>
          <w:lang w:eastAsia="en-AU"/>
        </w:rPr>
      </w:pPr>
      <w:del w:id="3643" w:author="Raji Shanmugasundaram - C20616" w:date="2019-06-06T16:57:00Z">
        <w:r w:rsidDel="00EF7A80">
          <w:br w:type="page"/>
        </w:r>
      </w:del>
    </w:p>
    <w:p w14:paraId="10921ED3" w14:textId="6CBF0992" w:rsidR="00314841" w:rsidDel="00EF7A80" w:rsidRDefault="00314841" w:rsidP="00314841">
      <w:pPr>
        <w:pStyle w:val="Heading3"/>
        <w:rPr>
          <w:del w:id="3644" w:author="Raji Shanmugasundaram - C20616" w:date="2019-06-06T16:57:00Z"/>
        </w:rPr>
      </w:pPr>
      <w:bookmarkStart w:id="3645" w:name="_Toc488278795"/>
      <w:del w:id="3646" w:author="Raji Shanmugasundaram - C20616" w:date="2019-06-06T16:57:00Z">
        <w:r w:rsidDel="00EF7A80">
          <w:delText>Cable Connections</w:delText>
        </w:r>
        <w:bookmarkEnd w:id="3645"/>
      </w:del>
    </w:p>
    <w:p w14:paraId="10921ED4" w14:textId="0CF770C5" w:rsidR="00314841" w:rsidRPr="00C34723" w:rsidDel="00EF7A80" w:rsidRDefault="007D6F4E" w:rsidP="00314841">
      <w:pPr>
        <w:pStyle w:val="NumberedList"/>
        <w:numPr>
          <w:ilvl w:val="0"/>
          <w:numId w:val="0"/>
        </w:numPr>
        <w:ind w:left="567"/>
        <w:rPr>
          <w:del w:id="3647" w:author="Raji Shanmugasundaram - C20616" w:date="2019-06-06T16:57:00Z"/>
          <w:b/>
        </w:rPr>
      </w:pPr>
      <w:del w:id="3648" w:author="Raji Shanmugasundaram - C20616" w:date="2019-06-06T16:57:00Z">
        <w:r w:rsidDel="00EF7A80">
          <w:delText>The cable connections required for the Application Testing are depicted in the diagram shown below.</w:delText>
        </w:r>
        <w:r w:rsidR="00314841" w:rsidDel="00EF7A80">
          <w:delText xml:space="preserve"> </w:delText>
        </w:r>
        <w:r w:rsidR="00314841" w:rsidRPr="00C34723" w:rsidDel="00EF7A80">
          <w:rPr>
            <w:b/>
          </w:rPr>
          <w:delText xml:space="preserve">The lab manual will state when </w:delText>
        </w:r>
        <w:r w:rsidR="00314841" w:rsidDel="00EF7A80">
          <w:rPr>
            <w:b/>
          </w:rPr>
          <w:delText xml:space="preserve">each </w:delText>
        </w:r>
        <w:r w:rsidR="00314841" w:rsidRPr="00C34723" w:rsidDel="00EF7A80">
          <w:rPr>
            <w:b/>
          </w:rPr>
          <w:delText>cable connection needs to be performed.</w:delText>
        </w:r>
      </w:del>
    </w:p>
    <w:p w14:paraId="10921ED5" w14:textId="0BADE0A7" w:rsidR="007D6F4E" w:rsidDel="00EF7A80" w:rsidRDefault="007D6F4E" w:rsidP="00314841">
      <w:pPr>
        <w:rPr>
          <w:del w:id="3649" w:author="Raji Shanmugasundaram - C20616" w:date="2019-06-06T16:57:00Z"/>
        </w:rPr>
      </w:pPr>
    </w:p>
    <w:tbl>
      <w:tblPr>
        <w:tblStyle w:val="GraphicBox"/>
        <w:tblW w:w="0" w:type="auto"/>
        <w:tblLook w:val="04A0" w:firstRow="1" w:lastRow="0" w:firstColumn="1" w:lastColumn="0" w:noHBand="0" w:noVBand="1"/>
      </w:tblPr>
      <w:tblGrid>
        <w:gridCol w:w="855"/>
        <w:gridCol w:w="9120"/>
      </w:tblGrid>
      <w:tr w:rsidR="007D6F4E" w:rsidDel="00EF7A80" w14:paraId="10921ED7" w14:textId="1ACAA906" w:rsidTr="00922E36">
        <w:trPr>
          <w:del w:id="3650" w:author="Raji Shanmugasundaram - C20616" w:date="2019-06-06T16:57:00Z"/>
        </w:trPr>
        <w:tc>
          <w:tcPr>
            <w:tcW w:w="9975" w:type="dxa"/>
            <w:gridSpan w:val="2"/>
          </w:tcPr>
          <w:p w14:paraId="10921ED6" w14:textId="683D82AA" w:rsidR="007D6F4E" w:rsidDel="00EF7A80" w:rsidRDefault="001C099D" w:rsidP="00922E36">
            <w:pPr>
              <w:pStyle w:val="NumberedList"/>
              <w:numPr>
                <w:ilvl w:val="0"/>
                <w:numId w:val="0"/>
              </w:numPr>
              <w:jc w:val="left"/>
              <w:rPr>
                <w:del w:id="3651" w:author="Raji Shanmugasundaram - C20616" w:date="2019-06-06T16:57:00Z"/>
              </w:rPr>
            </w:pPr>
            <w:del w:id="3652" w:author="Raji Shanmugasundaram - C20616" w:date="2019-06-06T16:57:00Z">
              <w:r w:rsidDel="00EF7A80">
                <w:rPr>
                  <w:noProof/>
                </w:rPr>
                <mc:AlternateContent>
                  <mc:Choice Requires="wpc">
                    <w:drawing>
                      <wp:anchor distT="0" distB="0" distL="114300" distR="114300" simplePos="0" relativeHeight="251814400" behindDoc="0" locked="0" layoutInCell="1" allowOverlap="1" wp14:anchorId="10922387" wp14:editId="55FC3F7E">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259" editas="canvas" style="position:absolute;margin-left:134.55pt;margin-top:42.9pt;width:48.55pt;height:43.45pt;z-index:25181440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">
                        <v:shape id="_x0000_s1260" type="#_x0000_t75" style="position:absolute;width:6165;height:5518;visibility:visible;mso-wrap-style:square">
                          <v:fill o:detectmouseclick="t"/>
                          <v:path o:connecttype="none"/>
                        </v:shape>
                        <v:oval id="Oval 199" o:spid="_x0000_s1261"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262"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F7A80">
                <w:rPr>
                  <w:noProof/>
                </w:rPr>
                <mc:AlternateContent>
                  <mc:Choice Requires="wpc">
                    <w:drawing>
                      <wp:anchor distT="0" distB="0" distL="114300" distR="114300" simplePos="0" relativeHeight="251815424" behindDoc="0" locked="0" layoutInCell="1" allowOverlap="1" wp14:anchorId="10922389" wp14:editId="491C9565">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263" editas="canvas" style="position:absolute;margin-left:281.25pt;margin-top:15.9pt;width:48.5pt;height:43.35pt;z-index:251815424;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">
                        <v:shape id="_x0000_s1264" type="#_x0000_t75" style="position:absolute;width:6159;height:5505;visibility:visible;mso-wrap-style:square">
                          <v:fill o:detectmouseclick="t"/>
                          <v:path o:connecttype="none"/>
                        </v:shape>
                        <v:oval id="Oval 201" o:spid="_x0000_s1265"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266"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F7A80">
                <w:rPr>
                  <w:noProof/>
                </w:rPr>
                <mc:AlternateContent>
                  <mc:Choice Requires="wpc">
                    <w:drawing>
                      <wp:anchor distT="0" distB="0" distL="114300" distR="114300" simplePos="0" relativeHeight="251816448" behindDoc="0" locked="0" layoutInCell="1" allowOverlap="1" wp14:anchorId="1092238B" wp14:editId="689C2E9D">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267" editas="canvas" style="position:absolute;margin-left:203.45pt;margin-top:15.4pt;width:48.55pt;height:43.45pt;z-index:25181644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YSgMAABM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">
                        <v:shape id="_x0000_s1268" type="#_x0000_t75" style="position:absolute;width:6165;height:5518;visibility:visible;mso-wrap-style:square">
                          <v:fill o:detectmouseclick="t"/>
                          <v:path o:connecttype="none"/>
                        </v:shape>
                        <v:oval id="Oval 203" o:spid="_x0000_s1269"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270"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EF7A80">
                <w:rPr>
                  <w:noProof/>
                </w:rPr>
                <w:drawing>
                  <wp:inline distT="0" distB="0" distL="0" distR="0" wp14:anchorId="1092238D" wp14:editId="4AB51E97">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69">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EF7A80" w14:paraId="10921EDC" w14:textId="32E42A93" w:rsidTr="00922E36">
        <w:trPr>
          <w:del w:id="3653" w:author="Raji Shanmugasundaram - C20616" w:date="2019-06-06T16:57:00Z"/>
        </w:trPr>
        <w:tc>
          <w:tcPr>
            <w:tcW w:w="855" w:type="dxa"/>
          </w:tcPr>
          <w:p w14:paraId="10921ED8" w14:textId="343A12FD" w:rsidR="007D6F4E" w:rsidDel="00EF7A80" w:rsidRDefault="007D6F4E" w:rsidP="00922E36">
            <w:pPr>
              <w:pStyle w:val="NoSpacing"/>
              <w:jc w:val="left"/>
              <w:rPr>
                <w:del w:id="3654" w:author="Raji Shanmugasundaram - C20616" w:date="2019-06-06T16:57:00Z"/>
              </w:rPr>
            </w:pPr>
            <w:del w:id="3655" w:author="Raji Shanmugasundaram - C20616" w:date="2019-06-06T16:57:00Z">
              <w:r w:rsidDel="00EF7A80">
                <w:rPr>
                  <w:noProof/>
                </w:rPr>
                <mc:AlternateContent>
                  <mc:Choice Requires="wpc">
                    <w:drawing>
                      <wp:inline distT="0" distB="0" distL="0" distR="0" wp14:anchorId="1092238F" wp14:editId="216373BA">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271"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">
                        <v:shape id="_x0000_s1272" type="#_x0000_t75" style="position:absolute;width:466725;height:466725;visibility:visible;mso-wrap-style:square">
                          <v:fill o:detectmouseclick="t"/>
                          <v:path o:connecttype="none"/>
                        </v:shape>
                        <v:oval id="Oval 205" o:spid="_x0000_s1273"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274"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50414088" w:rsidR="007D6F4E" w:rsidRPr="0023399A" w:rsidDel="00EF7A80" w:rsidRDefault="007D6F4E" w:rsidP="00922E36">
            <w:pPr>
              <w:pStyle w:val="NoSpacing"/>
              <w:jc w:val="left"/>
              <w:rPr>
                <w:del w:id="3656" w:author="Raji Shanmugasundaram - C20616" w:date="2019-06-06T16:57:00Z"/>
                <w:b/>
              </w:rPr>
            </w:pPr>
            <w:del w:id="3657" w:author="Raji Shanmugasundaram - C20616" w:date="2019-06-06T16:57:00Z">
              <w:r w:rsidRPr="0023399A" w:rsidDel="00EF7A80">
                <w:rPr>
                  <w:b/>
                </w:rPr>
                <w:delText>Network Connection</w:delText>
              </w:r>
            </w:del>
          </w:p>
          <w:p w14:paraId="10921EDA" w14:textId="0D4EB690" w:rsidR="007D6F4E" w:rsidDel="00EF7A80" w:rsidRDefault="007D6F4E" w:rsidP="00922E36">
            <w:pPr>
              <w:pStyle w:val="NoSpacing"/>
              <w:jc w:val="left"/>
              <w:rPr>
                <w:del w:id="3658" w:author="Raji Shanmugasundaram - C20616" w:date="2019-06-06T16:57:00Z"/>
              </w:rPr>
            </w:pPr>
            <w:del w:id="3659" w:author="Raji Shanmugasundaram - C20616" w:date="2019-06-06T16:57:00Z">
              <w:r w:rsidDel="00EF7A80">
                <w:delText xml:space="preserve">Cable: CAT5 Ethernet Cable </w:delText>
              </w:r>
              <w:r w:rsidR="001C099D" w:rsidDel="00EF7A80">
                <w:delText>supplied with Starter Kit</w:delText>
              </w:r>
            </w:del>
          </w:p>
          <w:p w14:paraId="10921EDB" w14:textId="05EEBD63" w:rsidR="007D6F4E" w:rsidDel="00EF7A80" w:rsidRDefault="007D6F4E" w:rsidP="00922E36">
            <w:pPr>
              <w:pStyle w:val="NoSpacing"/>
              <w:jc w:val="left"/>
              <w:rPr>
                <w:del w:id="3660" w:author="Raji Shanmugasundaram - C20616" w:date="2019-06-06T16:57:00Z"/>
              </w:rPr>
            </w:pPr>
            <w:del w:id="3661" w:author="Raji Shanmugasundaram - C20616" w:date="2019-06-06T16:57:00Z">
              <w:r w:rsidDel="00EF7A80">
                <w:delText>Connection: RJ45 Jack on PCB Top</w:delText>
              </w:r>
              <w:r w:rsidR="001C099D" w:rsidDel="00EF7A80">
                <w:delText xml:space="preserve"> to Laptop RJ45 Jack</w:delText>
              </w:r>
            </w:del>
          </w:p>
        </w:tc>
      </w:tr>
      <w:tr w:rsidR="007D6F4E" w:rsidDel="00EF7A80" w14:paraId="10921EE1" w14:textId="22D12537" w:rsidTr="00922E36">
        <w:trPr>
          <w:del w:id="3662" w:author="Raji Shanmugasundaram - C20616" w:date="2019-06-06T16:57:00Z"/>
        </w:trPr>
        <w:tc>
          <w:tcPr>
            <w:tcW w:w="855" w:type="dxa"/>
          </w:tcPr>
          <w:p w14:paraId="10921EDD" w14:textId="60AB2613" w:rsidR="007D6F4E" w:rsidDel="00EF7A80" w:rsidRDefault="007D6F4E" w:rsidP="00922E36">
            <w:pPr>
              <w:pStyle w:val="NoSpacing"/>
              <w:jc w:val="left"/>
              <w:rPr>
                <w:del w:id="3663" w:author="Raji Shanmugasundaram - C20616" w:date="2019-06-06T16:57:00Z"/>
              </w:rPr>
            </w:pPr>
            <w:del w:id="3664" w:author="Raji Shanmugasundaram - C20616" w:date="2019-06-06T16:57:00Z">
              <w:r w:rsidDel="00EF7A80">
                <w:rPr>
                  <w:noProof/>
                </w:rPr>
                <mc:AlternateContent>
                  <mc:Choice Requires="wpc">
                    <w:drawing>
                      <wp:inline distT="0" distB="0" distL="0" distR="0" wp14:anchorId="10922391" wp14:editId="7F5B7D7C">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275"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5TCNEUDAADrCQAADgAAAAAAAAAAAAAAAAAuAgAAZHJzL2Uyb0RvYy54bWxQ&#10;SwECLQAUAAYACAAAACEAcPdXL9YAAAADAQAADwAAAAAAAAAAAAAAAACfBQAAZHJzL2Rvd25yZXYu&#10;eG1sUEsFBgAAAAAEAAQA8wAAAKIGAAAAAA==&#10;">
                        <v:shape id="_x0000_s1276" type="#_x0000_t75" style="position:absolute;width:480060;height:480060;visibility:visible;mso-wrap-style:square">
                          <v:fill o:detectmouseclick="t"/>
                          <v:path o:connecttype="none"/>
                        </v:shape>
                        <v:oval id="Oval 207" o:spid="_x0000_s1277"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278"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57863271" w:rsidR="007D6F4E" w:rsidRPr="0023399A" w:rsidDel="00EF7A80" w:rsidRDefault="007D6F4E" w:rsidP="00922E36">
            <w:pPr>
              <w:pStyle w:val="NoSpacing"/>
              <w:jc w:val="left"/>
              <w:rPr>
                <w:del w:id="3665" w:author="Raji Shanmugasundaram - C20616" w:date="2019-06-06T16:57:00Z"/>
                <w:b/>
              </w:rPr>
            </w:pPr>
            <w:del w:id="3666" w:author="Raji Shanmugasundaram - C20616" w:date="2019-06-06T16:57:00Z">
              <w:r w:rsidRPr="0023399A" w:rsidDel="00EF7A80">
                <w:rPr>
                  <w:b/>
                </w:rPr>
                <w:delText xml:space="preserve">Programming Connection </w:delText>
              </w:r>
            </w:del>
          </w:p>
          <w:p w14:paraId="10921EDF" w14:textId="344C94B8" w:rsidR="007D6F4E" w:rsidDel="00EF7A80" w:rsidRDefault="007D6F4E" w:rsidP="00922E36">
            <w:pPr>
              <w:pStyle w:val="NoSpacing"/>
              <w:jc w:val="left"/>
              <w:rPr>
                <w:del w:id="3667" w:author="Raji Shanmugasundaram - C20616" w:date="2019-06-06T16:57:00Z"/>
              </w:rPr>
            </w:pPr>
            <w:del w:id="3668" w:author="Raji Shanmugasundaram - C20616" w:date="2019-06-06T16:57:00Z">
              <w:r w:rsidDel="00EF7A80">
                <w:delText>Cable: USB Male A to Male B Mini Cable supplied with Starter Kit</w:delText>
              </w:r>
            </w:del>
          </w:p>
          <w:p w14:paraId="10921EE0" w14:textId="654BAA4C" w:rsidR="007D6F4E" w:rsidDel="00EF7A80" w:rsidRDefault="007D6F4E" w:rsidP="00922E36">
            <w:pPr>
              <w:pStyle w:val="NoSpacing"/>
              <w:jc w:val="left"/>
              <w:rPr>
                <w:del w:id="3669" w:author="Raji Shanmugasundaram - C20616" w:date="2019-06-06T16:57:00Z"/>
              </w:rPr>
            </w:pPr>
            <w:del w:id="3670" w:author="Raji Shanmugasundaram - C20616" w:date="2019-06-06T16:57:00Z">
              <w:r w:rsidDel="00EF7A80">
                <w:delText>Connection: USB Debug Port on PCB Top to Laptop USB Port</w:delText>
              </w:r>
            </w:del>
          </w:p>
        </w:tc>
      </w:tr>
      <w:tr w:rsidR="007D6F4E" w:rsidDel="00EF7A80" w14:paraId="10921EE6" w14:textId="457B0765" w:rsidTr="00922E36">
        <w:trPr>
          <w:del w:id="3671" w:author="Raji Shanmugasundaram - C20616" w:date="2019-06-06T16:57:00Z"/>
        </w:trPr>
        <w:tc>
          <w:tcPr>
            <w:tcW w:w="855" w:type="dxa"/>
          </w:tcPr>
          <w:p w14:paraId="10921EE2" w14:textId="68F27E0F" w:rsidR="007D6F4E" w:rsidDel="00EF7A80" w:rsidRDefault="007D6F4E" w:rsidP="00922E36">
            <w:pPr>
              <w:pStyle w:val="NoSpacing"/>
              <w:jc w:val="left"/>
              <w:rPr>
                <w:del w:id="3672" w:author="Raji Shanmugasundaram - C20616" w:date="2019-06-06T16:57:00Z"/>
              </w:rPr>
            </w:pPr>
            <w:del w:id="3673" w:author="Raji Shanmugasundaram - C20616" w:date="2019-06-06T16:57:00Z">
              <w:r w:rsidDel="00EF7A80">
                <w:rPr>
                  <w:noProof/>
                </w:rPr>
                <mc:AlternateContent>
                  <mc:Choice Requires="wpc">
                    <w:drawing>
                      <wp:inline distT="0" distB="0" distL="0" distR="0" wp14:anchorId="10922393" wp14:editId="73E9F2DB">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279"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">
                        <v:shape id="_x0000_s1280" type="#_x0000_t75" style="position:absolute;width:466090;height:469900;visibility:visible;mso-wrap-style:square">
                          <v:fill o:detectmouseclick="t"/>
                          <v:path o:connecttype="none"/>
                        </v:shape>
                        <v:oval id="Oval 209" o:spid="_x0000_s1281"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282"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20442290" w:rsidR="007D6F4E" w:rsidRPr="0023399A" w:rsidDel="00EF7A80" w:rsidRDefault="007D6F4E" w:rsidP="00922E36">
            <w:pPr>
              <w:pStyle w:val="NoSpacing"/>
              <w:jc w:val="left"/>
              <w:rPr>
                <w:del w:id="3674" w:author="Raji Shanmugasundaram - C20616" w:date="2019-06-06T16:57:00Z"/>
                <w:b/>
              </w:rPr>
            </w:pPr>
            <w:del w:id="3675" w:author="Raji Shanmugasundaram - C20616" w:date="2019-06-06T16:57:00Z">
              <w:r w:rsidRPr="0023399A" w:rsidDel="00EF7A80">
                <w:rPr>
                  <w:b/>
                </w:rPr>
                <w:delText xml:space="preserve">Console Connection </w:delText>
              </w:r>
            </w:del>
          </w:p>
          <w:p w14:paraId="10921EE4" w14:textId="1F461029" w:rsidR="007D6F4E" w:rsidDel="00EF7A80" w:rsidRDefault="007D6F4E" w:rsidP="00922E36">
            <w:pPr>
              <w:pStyle w:val="NoSpacing"/>
              <w:jc w:val="left"/>
              <w:rPr>
                <w:del w:id="3676" w:author="Raji Shanmugasundaram - C20616" w:date="2019-06-06T16:57:00Z"/>
              </w:rPr>
            </w:pPr>
            <w:del w:id="3677" w:author="Raji Shanmugasundaram - C20616" w:date="2019-06-06T16:57:00Z">
              <w:r w:rsidDel="00EF7A80">
                <w:delText xml:space="preserve">Cable: USB Male A to Male B Micro Cable supplied with Starter Kit </w:delText>
              </w:r>
            </w:del>
          </w:p>
          <w:p w14:paraId="10921EE5" w14:textId="1881C54E" w:rsidR="007D6F4E" w:rsidDel="00EF7A80" w:rsidRDefault="007D6F4E" w:rsidP="00922E36">
            <w:pPr>
              <w:pStyle w:val="NoSpacing"/>
              <w:jc w:val="left"/>
              <w:rPr>
                <w:del w:id="3678" w:author="Raji Shanmugasundaram - C20616" w:date="2019-06-06T16:57:00Z"/>
              </w:rPr>
            </w:pPr>
            <w:del w:id="3679" w:author="Raji Shanmugasundaram - C20616" w:date="2019-06-06T16:57:00Z">
              <w:r w:rsidDel="00EF7A80">
                <w:delText>Connection: USB Micro Connector on PCB Bottom to Laptop USB Port</w:delText>
              </w:r>
            </w:del>
          </w:p>
        </w:tc>
      </w:tr>
    </w:tbl>
    <w:p w14:paraId="10921EE7" w14:textId="1BD7812A" w:rsidR="007D6F4E" w:rsidDel="00EF7A80" w:rsidRDefault="007D6F4E" w:rsidP="007D6F4E">
      <w:pPr>
        <w:pStyle w:val="NumberedList"/>
        <w:numPr>
          <w:ilvl w:val="0"/>
          <w:numId w:val="0"/>
        </w:numPr>
        <w:ind w:left="567"/>
        <w:rPr>
          <w:del w:id="3680" w:author="Raji Shanmugasundaram - C20616" w:date="2019-06-06T16:57:00Z"/>
        </w:rPr>
      </w:pPr>
    </w:p>
    <w:p w14:paraId="10921EE8" w14:textId="7A3435F2" w:rsidR="00314841" w:rsidDel="00EF7A80" w:rsidRDefault="00314841">
      <w:pPr>
        <w:tabs>
          <w:tab w:val="clear" w:pos="284"/>
          <w:tab w:val="clear" w:pos="567"/>
          <w:tab w:val="clear" w:pos="851"/>
          <w:tab w:val="clear" w:pos="1134"/>
          <w:tab w:val="clear" w:pos="1418"/>
          <w:tab w:val="clear" w:pos="1701"/>
          <w:tab w:val="clear" w:pos="1985"/>
          <w:tab w:val="clear" w:pos="2268"/>
        </w:tabs>
        <w:spacing w:line="240" w:lineRule="auto"/>
        <w:rPr>
          <w:del w:id="3681" w:author="Raji Shanmugasundaram - C20616" w:date="2019-06-06T16:57:00Z"/>
          <w:rFonts w:eastAsia="Times New Roman"/>
          <w:lang w:eastAsia="en-AU"/>
        </w:rPr>
      </w:pPr>
      <w:del w:id="3682" w:author="Raji Shanmugasundaram - C20616" w:date="2019-06-06T16:57:00Z">
        <w:r w:rsidDel="00EF7A80">
          <w:br w:type="page"/>
        </w:r>
      </w:del>
    </w:p>
    <w:p w14:paraId="10921EE9" w14:textId="7A438185" w:rsidR="008C256E" w:rsidDel="00EF7A80" w:rsidRDefault="003A14BC" w:rsidP="009A259E">
      <w:pPr>
        <w:pStyle w:val="NumberedList"/>
        <w:rPr>
          <w:del w:id="3683" w:author="Raji Shanmugasundaram - C20616" w:date="2019-06-06T16:57:00Z"/>
        </w:rPr>
      </w:pPr>
      <w:del w:id="3684" w:author="Raji Shanmugasundaram - C20616" w:date="2019-06-06T16:57:00Z">
        <w:r w:rsidDel="00EF7A80">
          <w:delText xml:space="preserve">If Tera Term is still open from Lab 1, click on the window </w:delText>
        </w:r>
        <w:r w:rsidR="0050502C" w:rsidDel="00EF7A80">
          <w:delText xml:space="preserve">title bar </w:delText>
        </w:r>
        <w:r w:rsidDel="00EF7A80">
          <w:delText xml:space="preserve">to make it active. If Tera Term needs to be re-opened and configured, refer to the steps </w:delText>
        </w:r>
        <w:r w:rsidDel="00EF7A80">
          <w:fldChar w:fldCharType="begin"/>
        </w:r>
        <w:r w:rsidDel="00EF7A80">
          <w:delInstrText xml:space="preserve"> REF _Ref457517359 \r \h </w:delInstrText>
        </w:r>
        <w:r w:rsidDel="00EF7A80">
          <w:fldChar w:fldCharType="separate"/>
        </w:r>
        <w:r w:rsidR="00FC4C57" w:rsidDel="00EF7A80">
          <w:delText>1.82</w:delText>
        </w:r>
        <w:r w:rsidDel="00EF7A80">
          <w:fldChar w:fldCharType="end"/>
        </w:r>
        <w:r w:rsidDel="00EF7A80">
          <w:delText>-</w:delText>
        </w:r>
        <w:r w:rsidDel="00EF7A80">
          <w:fldChar w:fldCharType="begin"/>
        </w:r>
        <w:r w:rsidDel="00EF7A80">
          <w:delInstrText xml:space="preserve"> REF _Ref457517366 \r \h </w:delInstrText>
        </w:r>
        <w:r w:rsidDel="00EF7A80">
          <w:fldChar w:fldCharType="separate"/>
        </w:r>
        <w:r w:rsidR="00FC4C57" w:rsidDel="00EF7A80">
          <w:delText>1.86</w:delText>
        </w:r>
        <w:r w:rsidDel="00EF7A80">
          <w:fldChar w:fldCharType="end"/>
        </w:r>
        <w:r w:rsidDel="00EF7A80">
          <w:delText>.</w:delText>
        </w:r>
      </w:del>
    </w:p>
    <w:p w14:paraId="10921EEA" w14:textId="0FC3FE53" w:rsidR="0030342D" w:rsidDel="00EF7A80" w:rsidRDefault="0030342D" w:rsidP="008C256E">
      <w:pPr>
        <w:pStyle w:val="NumberedList"/>
        <w:rPr>
          <w:del w:id="3685" w:author="Raji Shanmugasundaram - C20616" w:date="2019-06-06T16:57:00Z"/>
        </w:rPr>
      </w:pPr>
      <w:del w:id="3686" w:author="Raji Shanmugasundaram - C20616" w:date="2019-06-06T16:57:00Z">
        <w:r w:rsidDel="00EF7A80">
          <w:delText xml:space="preserve">Press the </w:delText>
        </w:r>
        <w:r w:rsidRPr="000A75FB" w:rsidDel="00EF7A80">
          <w:rPr>
            <w:rStyle w:val="KeyboardKey"/>
          </w:rPr>
          <w:delText>Enter</w:delText>
        </w:r>
        <w:r w:rsidDel="00EF7A80">
          <w:delText xml:space="preserve"> key. The console will output </w:delText>
        </w:r>
        <w:r w:rsidR="003A14BC" w:rsidDel="00EF7A80">
          <w:delText>five</w:delText>
        </w:r>
        <w:r w:rsidR="000A75FB" w:rsidDel="00EF7A80">
          <w:delText xml:space="preserve"> lines of text indicating the</w:delText>
        </w:r>
        <w:r w:rsidDel="00EF7A80">
          <w:delText xml:space="preserve"> TCP</w:delText>
        </w:r>
        <w:r w:rsidR="00851E61" w:rsidDel="00EF7A80">
          <w:delText>/</w:delText>
        </w:r>
        <w:r w:rsidDel="00EF7A80">
          <w:delText xml:space="preserve">IP Stack has </w:delText>
        </w:r>
        <w:r w:rsidR="003A14BC" w:rsidDel="00EF7A80">
          <w:delText>initialised, the value of</w:delText>
        </w:r>
        <w:r w:rsidDel="00EF7A80">
          <w:delText xml:space="preserve"> the Host Name, and the</w:delText>
        </w:r>
        <w:r w:rsidR="00851E61" w:rsidDel="00EF7A80">
          <w:delText xml:space="preserve"> status of the</w:delText>
        </w:r>
        <w:r w:rsidDel="00EF7A80">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EF7A80" w14:paraId="10921EEC" w14:textId="5A955137" w:rsidTr="001458B3">
        <w:trPr>
          <w:del w:id="3687" w:author="Raji Shanmugasundaram - C20616" w:date="2019-06-06T16:57:00Z"/>
        </w:trPr>
        <w:tc>
          <w:tcPr>
            <w:tcW w:w="9071" w:type="dxa"/>
            <w:shd w:val="clear" w:color="auto" w:fill="auto"/>
            <w:vAlign w:val="center"/>
          </w:tcPr>
          <w:p w14:paraId="10921EEB" w14:textId="43B0395C" w:rsidR="002758BB" w:rsidRPr="001458B3" w:rsidDel="00EF7A80" w:rsidRDefault="005B3261" w:rsidP="001458B3">
            <w:pPr>
              <w:pStyle w:val="NumberedList"/>
              <w:numPr>
                <w:ilvl w:val="0"/>
                <w:numId w:val="0"/>
              </w:numPr>
              <w:rPr>
                <w:del w:id="3688" w:author="Raji Shanmugasundaram - C20616" w:date="2019-06-06T16:57:00Z"/>
              </w:rPr>
            </w:pPr>
            <w:del w:id="3689" w:author="Raji Shanmugasundaram - C20616" w:date="2019-06-06T16:57:00Z">
              <w:r w:rsidRPr="000A5197" w:rsidDel="00EF7A80">
                <w:rPr>
                  <w:noProof/>
                </w:rPr>
                <w:drawing>
                  <wp:inline distT="0" distB="0" distL="0" distR="0" wp14:anchorId="10922395" wp14:editId="7116C2A7">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6C824600" w:rsidR="002758BB" w:rsidDel="00EF7A80" w:rsidRDefault="002758BB" w:rsidP="002758BB">
      <w:pPr>
        <w:ind w:left="567"/>
        <w:rPr>
          <w:del w:id="3690" w:author="Raji Shanmugasundaram - C20616" w:date="2019-06-06T16:57:00Z"/>
        </w:rPr>
      </w:pPr>
      <w:del w:id="3691" w:author="Raji Shanmugasundaram - C20616" w:date="2019-06-06T16:57:00Z">
        <w:r w:rsidDel="00EF7A80">
          <w:delText xml:space="preserve">The </w:delText>
        </w:r>
        <w:r w:rsidR="00D158F1" w:rsidDel="00EF7A80">
          <w:rPr>
            <w:i/>
          </w:rPr>
          <w:delText>Network Communications Controller</w:delText>
        </w:r>
        <w:r w:rsidDel="00EF7A80">
          <w:delText xml:space="preserve"> application contains console output </w:delText>
        </w:r>
        <w:r w:rsidR="003A14BC" w:rsidDel="00EF7A80">
          <w:delText>functions that</w:delText>
        </w:r>
        <w:r w:rsidDel="00EF7A80">
          <w:delText xml:space="preserve"> show the </w:delText>
        </w:r>
        <w:r w:rsidR="003A14BC" w:rsidDel="00EF7A80">
          <w:delText xml:space="preserve">application state, </w:delText>
        </w:r>
        <w:r w:rsidDel="00EF7A80">
          <w:delText xml:space="preserve">and major TCP/IP </w:delText>
        </w:r>
        <w:r w:rsidR="003A14BC" w:rsidDel="00EF7A80">
          <w:delText>events that</w:delText>
        </w:r>
        <w:r w:rsidDel="00EF7A80">
          <w:delText xml:space="preserve"> the application executes (eg opening the UDP Server). The </w:delText>
        </w:r>
        <w:r w:rsidRPr="007807CF" w:rsidDel="00EF7A80">
          <w:rPr>
            <w:rStyle w:val="CodeBlockChar"/>
          </w:rPr>
          <w:delText>networkcoms[x]</w:delText>
        </w:r>
        <w:r w:rsidDel="00EF7A80">
          <w:rPr>
            <w:rStyle w:val="CodeBlockChar"/>
          </w:rPr>
          <w:delText>:</w:delText>
        </w:r>
        <w:r w:rsidDel="00EF7A80">
          <w:delText xml:space="preserve"> prefix indicates the console message has originated from the </w:delText>
        </w:r>
        <w:r w:rsidR="00D158F1" w:rsidDel="00EF7A80">
          <w:rPr>
            <w:i/>
          </w:rPr>
          <w:delText>Network Communications Controller</w:delText>
        </w:r>
        <w:r w:rsidDel="00EF7A80">
          <w:delText xml:space="preserve"> application, and </w:delText>
        </w:r>
        <w:r w:rsidRPr="007807CF" w:rsidDel="00EF7A80">
          <w:rPr>
            <w:rStyle w:val="CodeBlockChar"/>
          </w:rPr>
          <w:delText>x</w:delText>
        </w:r>
        <w:r w:rsidDel="00EF7A80">
          <w:delText xml:space="preserve"> indicates the cur</w:delText>
        </w:r>
        <w:r w:rsidR="009A259E" w:rsidDel="00EF7A80">
          <w:delText xml:space="preserve">rent state of </w:delText>
        </w:r>
        <w:r w:rsidR="00A5789D" w:rsidDel="00EF7A80">
          <w:delText xml:space="preserve">the </w:delText>
        </w:r>
        <w:r w:rsidR="003A14BC" w:rsidDel="00EF7A80">
          <w:delText>application. (refer to the state numbers shown in the state diagram to decode the application state).</w:delText>
        </w:r>
      </w:del>
    </w:p>
    <w:p w14:paraId="10921EEE" w14:textId="3CCA6C5B" w:rsidR="00202606" w:rsidDel="00EF7A80" w:rsidRDefault="0030342D" w:rsidP="00202606">
      <w:pPr>
        <w:pStyle w:val="NumberedList"/>
        <w:rPr>
          <w:del w:id="3692" w:author="Raji Shanmugasundaram - C20616" w:date="2019-06-06T16:57:00Z"/>
        </w:rPr>
      </w:pPr>
      <w:del w:id="3693" w:author="Raji Shanmugasundaram - C20616" w:date="2019-06-06T16:57:00Z">
        <w:r w:rsidRPr="00202606" w:rsidDel="00EF7A80">
          <w:delText>Connect</w:delText>
        </w:r>
        <w:r w:rsidDel="00EF7A80">
          <w:delText xml:space="preserve"> </w:delText>
        </w:r>
        <w:r w:rsidR="00607216" w:rsidDel="00EF7A80">
          <w:delText>a</w:delText>
        </w:r>
        <w:r w:rsidDel="00EF7A80">
          <w:delText xml:space="preserve"> CAT5 Ethernet Patch cable between the RJ45 Jack on the PIC32MZ EF Starter Kit</w:delText>
        </w:r>
      </w:del>
      <w:ins w:id="3694" w:author="Mark Atchison - C21558" w:date="2019-05-06T16:48:00Z">
        <w:del w:id="3695" w:author="Raji Shanmugasundaram - C20616" w:date="2019-06-06T16:57:00Z">
          <w:r w:rsidR="00064A8E" w:rsidDel="00EF7A80">
            <w:delText>SAM E70 Xplained Ultra</w:delText>
          </w:r>
        </w:del>
      </w:ins>
      <w:del w:id="3696" w:author="Raji Shanmugasundaram - C20616" w:date="2019-06-06T16:57:00Z">
        <w:r w:rsidDel="00EF7A80">
          <w:delText xml:space="preserve"> and the RJ45 Jack on </w:delText>
        </w:r>
        <w:r w:rsidR="00342677" w:rsidDel="00EF7A80">
          <w:delText>your</w:delText>
        </w:r>
        <w:r w:rsidDel="00EF7A80">
          <w:delText xml:space="preserve"> PC. A message will appear on the console indicating the Network Link is </w:delText>
        </w:r>
        <w:r w:rsidR="00851E61" w:rsidDel="00EF7A80">
          <w:delText>“</w:delText>
        </w:r>
        <w:r w:rsidDel="00EF7A80">
          <w:delText>Up</w:delText>
        </w:r>
        <w:r w:rsidR="00851E61" w:rsidDel="00EF7A80">
          <w:delText>”</w:delText>
        </w:r>
        <w:r w:rsidDel="00EF7A80">
          <w:delText>.</w:delText>
        </w:r>
        <w:r w:rsidR="003D28BF" w:rsidDel="00EF7A80">
          <w:delText xml:space="preserve"> Note: It may take up to 30s for the Network Link to be established between the PIC32MZ EF Starter Kit</w:delText>
        </w:r>
      </w:del>
      <w:ins w:id="3697" w:author="Mark Atchison - C21558" w:date="2019-05-06T16:48:00Z">
        <w:del w:id="3698" w:author="Raji Shanmugasundaram - C20616" w:date="2019-06-06T16:57:00Z">
          <w:r w:rsidR="00064A8E" w:rsidDel="00EF7A80">
            <w:delText>SAM E70 Xplained Ultra</w:delText>
          </w:r>
        </w:del>
      </w:ins>
      <w:del w:id="3699" w:author="Raji Shanmugasundaram - C20616" w:date="2019-06-06T16:57:00Z">
        <w:r w:rsidR="003D28BF" w:rsidDel="00EF7A80">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F7A80" w14:paraId="10921EF0" w14:textId="57CC38A5" w:rsidTr="001458B3">
        <w:trPr>
          <w:del w:id="3700" w:author="Raji Shanmugasundaram - C20616" w:date="2019-06-06T16:57:00Z"/>
        </w:trPr>
        <w:tc>
          <w:tcPr>
            <w:tcW w:w="9071" w:type="dxa"/>
            <w:shd w:val="clear" w:color="auto" w:fill="auto"/>
            <w:vAlign w:val="center"/>
          </w:tcPr>
          <w:p w14:paraId="10921EEF" w14:textId="6567BD0B" w:rsidR="00202606" w:rsidRPr="001458B3" w:rsidDel="00EF7A80" w:rsidRDefault="00264B0F" w:rsidP="001458B3">
            <w:pPr>
              <w:pStyle w:val="NumberedList"/>
              <w:numPr>
                <w:ilvl w:val="0"/>
                <w:numId w:val="0"/>
              </w:numPr>
              <w:rPr>
                <w:del w:id="3701" w:author="Raji Shanmugasundaram - C20616" w:date="2019-06-06T16:57:00Z"/>
              </w:rPr>
            </w:pPr>
            <w:del w:id="3702" w:author="Raji Shanmugasundaram - C20616" w:date="2019-06-06T16:57:00Z">
              <w:r w:rsidDel="00EF7A80">
                <w:rPr>
                  <w:noProof/>
                </w:rPr>
                <mc:AlternateContent>
                  <mc:Choice Requires="wps">
                    <w:drawing>
                      <wp:anchor distT="0" distB="0" distL="114300" distR="114300" simplePos="0" relativeHeight="251740672" behindDoc="0" locked="0" layoutInCell="1" allowOverlap="1" wp14:anchorId="10922397" wp14:editId="11366DB1">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F23E45" id="Rounded Rectangle 45" o:spid="_x0000_s1026" style="position:absolute;margin-left:-5.8pt;margin-top:135.5pt;width:242.5pt;height:18.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EF7A80">
                <w:rPr>
                  <w:noProof/>
                </w:rPr>
                <w:drawing>
                  <wp:inline distT="0" distB="0" distL="0" distR="0" wp14:anchorId="10922399" wp14:editId="701ADDDD">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08F9E1D5" w:rsidR="00264B0F" w:rsidDel="00EF7A80" w:rsidRDefault="00264B0F">
      <w:pPr>
        <w:tabs>
          <w:tab w:val="clear" w:pos="284"/>
          <w:tab w:val="clear" w:pos="567"/>
          <w:tab w:val="clear" w:pos="851"/>
          <w:tab w:val="clear" w:pos="1134"/>
          <w:tab w:val="clear" w:pos="1418"/>
          <w:tab w:val="clear" w:pos="1701"/>
          <w:tab w:val="clear" w:pos="1985"/>
          <w:tab w:val="clear" w:pos="2268"/>
        </w:tabs>
        <w:spacing w:line="240" w:lineRule="auto"/>
        <w:rPr>
          <w:del w:id="3703" w:author="Raji Shanmugasundaram - C20616" w:date="2019-06-06T16:57:00Z"/>
          <w:rFonts w:eastAsia="Times New Roman"/>
          <w:lang w:eastAsia="en-AU"/>
        </w:rPr>
      </w:pPr>
      <w:del w:id="3704" w:author="Raji Shanmugasundaram - C20616" w:date="2019-06-06T16:57:00Z">
        <w:r w:rsidDel="00EF7A80">
          <w:br w:type="page"/>
        </w:r>
      </w:del>
    </w:p>
    <w:p w14:paraId="10921EF2" w14:textId="56EB74CF" w:rsidR="00F829BA" w:rsidRPr="003A14BC" w:rsidDel="00EF7A80" w:rsidRDefault="00F02480" w:rsidP="00607216">
      <w:pPr>
        <w:pStyle w:val="NumberedList"/>
        <w:rPr>
          <w:del w:id="3705" w:author="Raji Shanmugasundaram - C20616" w:date="2019-06-06T16:57:00Z"/>
        </w:rPr>
      </w:pPr>
      <w:del w:id="3706" w:author="Raji Shanmugasundaram - C20616" w:date="2019-06-06T16:57:00Z">
        <w:r w:rsidRPr="003A14BC" w:rsidDel="00EF7A80">
          <w:delText xml:space="preserve">Thirty seconds after the link </w:delText>
        </w:r>
        <w:r w:rsidR="00F829BA" w:rsidRPr="003A14BC" w:rsidDel="00EF7A80">
          <w:delText>is</w:delText>
        </w:r>
        <w:r w:rsidR="00202606" w:rsidRPr="003A14BC" w:rsidDel="00EF7A80">
          <w:delText xml:space="preserve"> established, you will see a message on the console </w:delText>
        </w:r>
        <w:r w:rsidR="0090288F" w:rsidRPr="003A14BC" w:rsidDel="00EF7A80">
          <w:delText>indicating the</w:delText>
        </w:r>
        <w:r w:rsidR="00607216" w:rsidRPr="003A14BC" w:rsidDel="00EF7A80">
          <w:delText xml:space="preserve"> </w:delText>
        </w:r>
        <w:r w:rsidR="00202606" w:rsidRPr="003A14BC" w:rsidDel="00EF7A80">
          <w:delText>DHCP Client</w:delText>
        </w:r>
        <w:r w:rsidR="00607216" w:rsidRPr="003A14BC" w:rsidDel="00EF7A80">
          <w:delText xml:space="preserve"> running on the PIC32</w:delText>
        </w:r>
        <w:r w:rsidR="00202606" w:rsidRPr="003A14BC" w:rsidDel="00EF7A80">
          <w:delText xml:space="preserve"> is disabled, and the DHCP Server is active.</w:delText>
        </w:r>
        <w:r w:rsidR="00607216" w:rsidRPr="003A14BC" w:rsidDel="00EF7A80">
          <w:delText xml:space="preserve"> </w:delText>
        </w:r>
        <w:r w:rsidR="00F829BA" w:rsidRPr="003A14BC" w:rsidDel="00EF7A80">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F7A80" w14:paraId="10921EF4" w14:textId="4C151461" w:rsidTr="001458B3">
        <w:trPr>
          <w:del w:id="3707" w:author="Raji Shanmugasundaram - C20616" w:date="2019-06-06T16:57:00Z"/>
        </w:trPr>
        <w:tc>
          <w:tcPr>
            <w:tcW w:w="9071" w:type="dxa"/>
            <w:shd w:val="clear" w:color="auto" w:fill="auto"/>
            <w:vAlign w:val="center"/>
          </w:tcPr>
          <w:p w14:paraId="10921EF3" w14:textId="40BDCAAD" w:rsidR="00202606" w:rsidRPr="001458B3" w:rsidDel="00EF7A80" w:rsidRDefault="005B3261" w:rsidP="001458B3">
            <w:pPr>
              <w:pStyle w:val="NumberedList"/>
              <w:numPr>
                <w:ilvl w:val="0"/>
                <w:numId w:val="0"/>
              </w:numPr>
              <w:rPr>
                <w:del w:id="3708" w:author="Raji Shanmugasundaram - C20616" w:date="2019-06-06T16:57:00Z"/>
              </w:rPr>
            </w:pPr>
            <w:del w:id="3709" w:author="Raji Shanmugasundaram - C20616" w:date="2019-06-06T16:57:00Z">
              <w:r w:rsidDel="00EF7A80">
                <w:rPr>
                  <w:noProof/>
                </w:rPr>
                <mc:AlternateContent>
                  <mc:Choice Requires="wps">
                    <w:drawing>
                      <wp:anchor distT="0" distB="0" distL="114300" distR="114300" simplePos="0" relativeHeight="251662848" behindDoc="0" locked="0" layoutInCell="1" allowOverlap="1" wp14:anchorId="1092239B" wp14:editId="51BE5AD3">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00CCB" id="Rounded Rectangle 188" o:spid="_x0000_s1026" style="position:absolute;margin-left:-5.4pt;margin-top:149.65pt;width:414.7pt;height:58.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EF7A80">
                <w:rPr>
                  <w:noProof/>
                </w:rPr>
                <w:drawing>
                  <wp:inline distT="0" distB="0" distL="0" distR="0" wp14:anchorId="1092239D" wp14:editId="0EAF2E17">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404156B1" w:rsidR="00D74E8E" w:rsidRPr="001458B3" w:rsidDel="00EF7A8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710" w:author="Raji Shanmugasundaram - C20616" w:date="2019-06-06T16:57:00Z"/>
          <w:rFonts w:ascii="Arial" w:eastAsia="Times New Roman" w:hAnsi="Arial"/>
          <w:b/>
          <w:color w:val="1F4D78"/>
          <w:sz w:val="24"/>
          <w:szCs w:val="24"/>
        </w:rPr>
      </w:pPr>
      <w:del w:id="3711" w:author="Raji Shanmugasundaram - C20616" w:date="2019-06-06T16:57:00Z">
        <w:r w:rsidDel="00EF7A80">
          <w:br w:type="page"/>
        </w:r>
      </w:del>
    </w:p>
    <w:p w14:paraId="10921EF6" w14:textId="2AB55964" w:rsidR="001F2021" w:rsidDel="00EF7A80" w:rsidRDefault="006F3833" w:rsidP="006F3833">
      <w:pPr>
        <w:pStyle w:val="Heading3"/>
        <w:rPr>
          <w:del w:id="3712" w:author="Raji Shanmugasundaram - C20616" w:date="2019-06-06T16:57:00Z"/>
        </w:rPr>
      </w:pPr>
      <w:bookmarkStart w:id="3713" w:name="_Toc488278796"/>
      <w:del w:id="3714" w:author="Raji Shanmugasundaram - C20616" w:date="2019-06-06T16:57:00Z">
        <w:r w:rsidDel="00EF7A80">
          <w:delText>UDP Server Testing</w:delText>
        </w:r>
        <w:bookmarkEnd w:id="3713"/>
      </w:del>
    </w:p>
    <w:bookmarkEnd w:id="3628"/>
    <w:p w14:paraId="10921EF7" w14:textId="6E33EBE8" w:rsidR="009F3D6F" w:rsidDel="00EF7A80" w:rsidRDefault="003A14BC" w:rsidP="00F829BA">
      <w:pPr>
        <w:rPr>
          <w:del w:id="3715" w:author="Raji Shanmugasundaram - C20616" w:date="2019-06-06T16:57:00Z"/>
        </w:rPr>
      </w:pPr>
      <w:del w:id="3716" w:author="Raji Shanmugasundaram - C20616" w:date="2019-06-06T16:57:00Z">
        <w:r w:rsidDel="00EF7A80">
          <w:rPr>
            <w:lang w:eastAsia="en-AU"/>
          </w:rPr>
          <w:delText>T</w:delText>
        </w:r>
        <w:r w:rsidR="00106476" w:rsidRPr="006D192A" w:rsidDel="00EF7A80">
          <w:rPr>
            <w:lang w:eastAsia="en-AU"/>
          </w:rPr>
          <w:delText>he</w:delText>
        </w:r>
        <w:r w:rsidR="009F3D6F" w:rsidDel="00EF7A80">
          <w:rPr>
            <w:lang w:eastAsia="en-AU"/>
          </w:rPr>
          <w:delText xml:space="preserve"> </w:delText>
        </w:r>
        <w:r w:rsidR="00106476" w:rsidRPr="009F3D6F" w:rsidDel="00EF7A80">
          <w:rPr>
            <w:i/>
            <w:lang w:eastAsia="en-AU"/>
          </w:rPr>
          <w:delText>Packet Sender</w:delText>
        </w:r>
        <w:r w:rsidR="004D5BBF" w:rsidDel="00EF7A80">
          <w:rPr>
            <w:lang w:eastAsia="en-AU"/>
          </w:rPr>
          <w:delText xml:space="preserve"> application</w:delText>
        </w:r>
        <w:r w:rsidDel="00EF7A80">
          <w:rPr>
            <w:lang w:eastAsia="en-AU"/>
          </w:rPr>
          <w:delText xml:space="preserve"> will be used to test the UDP Server </w:delText>
        </w:r>
        <w:r w:rsidR="0050502C" w:rsidDel="00EF7A80">
          <w:rPr>
            <w:lang w:eastAsia="en-AU"/>
          </w:rPr>
          <w:delText>in the networkcoms application</w:delText>
        </w:r>
        <w:r w:rsidR="00AD6A2B" w:rsidDel="00EF7A80">
          <w:rPr>
            <w:lang w:eastAsia="en-AU"/>
          </w:rPr>
          <w:delText xml:space="preserve">. Packet Sender is </w:delText>
        </w:r>
        <w:r w:rsidDel="00EF7A80">
          <w:rPr>
            <w:lang w:eastAsia="en-AU"/>
          </w:rPr>
          <w:delText xml:space="preserve">open source, and its primary function is to send and </w:delText>
        </w:r>
        <w:r w:rsidR="00106476" w:rsidRPr="006D192A" w:rsidDel="00EF7A80">
          <w:rPr>
            <w:lang w:eastAsia="en-AU"/>
          </w:rPr>
          <w:delText xml:space="preserve">receive TCP and UDP </w:delText>
        </w:r>
        <w:r w:rsidR="00607216" w:rsidDel="00EF7A80">
          <w:rPr>
            <w:lang w:eastAsia="en-AU"/>
          </w:rPr>
          <w:delText>Packets</w:delText>
        </w:r>
        <w:r w:rsidR="00106476" w:rsidRPr="006D192A" w:rsidDel="00EF7A80">
          <w:rPr>
            <w:lang w:eastAsia="en-AU"/>
          </w:rPr>
          <w:delText>.</w:delText>
        </w:r>
        <w:r w:rsidR="00607216" w:rsidDel="00EF7A80">
          <w:rPr>
            <w:lang w:eastAsia="en-AU"/>
          </w:rPr>
          <w:delText xml:space="preserve"> The </w:delText>
        </w:r>
        <w:r w:rsidR="0050502C" w:rsidDel="00EF7A80">
          <w:rPr>
            <w:lang w:eastAsia="en-AU"/>
          </w:rPr>
          <w:delText xml:space="preserve">Packet Sender </w:delText>
        </w:r>
        <w:r w:rsidR="00607216" w:rsidDel="00EF7A80">
          <w:rPr>
            <w:lang w:eastAsia="en-AU"/>
          </w:rPr>
          <w:delText xml:space="preserve">application implements TCP/UDP server and client functionality. </w:delText>
        </w:r>
      </w:del>
    </w:p>
    <w:p w14:paraId="10921EF8" w14:textId="58EE21AF" w:rsidR="009F3D6F" w:rsidDel="00EF7A80" w:rsidRDefault="009F3D6F" w:rsidP="00D05012">
      <w:pPr>
        <w:rPr>
          <w:del w:id="3717" w:author="Raji Shanmugasundaram - C20616" w:date="2019-06-06T16:57:00Z"/>
          <w:lang w:eastAsia="en-AU"/>
        </w:rPr>
      </w:pPr>
    </w:p>
    <w:p w14:paraId="10921EF9" w14:textId="2E08E4BB" w:rsidR="00BD15E4" w:rsidDel="00EF7A80" w:rsidRDefault="00BD15E4" w:rsidP="00BD15E4">
      <w:pPr>
        <w:pStyle w:val="NumberedList"/>
        <w:rPr>
          <w:del w:id="3718" w:author="Raji Shanmugasundaram - C20616" w:date="2019-06-06T16:57:00Z"/>
        </w:rPr>
      </w:pPr>
      <w:del w:id="3719" w:author="Raji Shanmugasundaram - C20616" w:date="2019-06-06T16:57:00Z">
        <w:r w:rsidDel="00EF7A80">
          <w:delText xml:space="preserve">Open the </w:delText>
        </w:r>
        <w:r w:rsidRPr="00FA5950" w:rsidDel="00EF7A80">
          <w:rPr>
            <w:i/>
          </w:rPr>
          <w:delText>Packet Sender</w:delText>
        </w:r>
        <w:r w:rsidR="00983E1B" w:rsidDel="00EF7A80">
          <w:delText xml:space="preserve"> Application by double clicking on the Packet Sender Icon on the </w:delText>
        </w:r>
        <w:r w:rsidR="003A14BC" w:rsidDel="00EF7A80">
          <w:delText xml:space="preserve">Windows </w:delText>
        </w:r>
        <w:r w:rsidR="00983E1B" w:rsidDel="00EF7A80">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EF7A80" w14:paraId="10921EFB" w14:textId="1FBCF741" w:rsidTr="001458B3">
        <w:trPr>
          <w:del w:id="3720" w:author="Raji Shanmugasundaram - C20616" w:date="2019-06-06T16:57:00Z"/>
        </w:trPr>
        <w:tc>
          <w:tcPr>
            <w:tcW w:w="9026" w:type="dxa"/>
            <w:shd w:val="clear" w:color="auto" w:fill="auto"/>
            <w:vAlign w:val="center"/>
          </w:tcPr>
          <w:p w14:paraId="10921EFA" w14:textId="7D617B1D" w:rsidR="00AF73BE" w:rsidRPr="001458B3" w:rsidDel="00EF7A80" w:rsidRDefault="005B3261" w:rsidP="00264B0F">
            <w:pPr>
              <w:rPr>
                <w:del w:id="3721" w:author="Raji Shanmugasundaram - C20616" w:date="2019-06-06T16:57:00Z"/>
              </w:rPr>
            </w:pPr>
            <w:del w:id="3722" w:author="Raji Shanmugasundaram - C20616" w:date="2019-06-06T16:57:00Z">
              <w:r w:rsidRPr="000A5197" w:rsidDel="00EF7A80">
                <w:rPr>
                  <w:noProof/>
                  <w:lang w:eastAsia="en-AU"/>
                </w:rPr>
                <w:drawing>
                  <wp:inline distT="0" distB="0" distL="0" distR="0" wp14:anchorId="1092239F" wp14:editId="7187EF3C">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7C40D9EC" w:rsidR="00BD15E4" w:rsidDel="00EF7A80" w:rsidRDefault="00607216" w:rsidP="00BD15E4">
      <w:pPr>
        <w:pStyle w:val="NumberedList"/>
        <w:rPr>
          <w:del w:id="3723" w:author="Raji Shanmugasundaram - C20616" w:date="2019-06-06T16:57:00Z"/>
        </w:rPr>
      </w:pPr>
      <w:bookmarkStart w:id="3724" w:name="_Ref455516205"/>
      <w:del w:id="3725" w:author="Raji Shanmugasundaram - C20616" w:date="2019-06-06T16:57:00Z">
        <w:r w:rsidDel="00EF7A80">
          <w:delText>G</w:delText>
        </w:r>
        <w:r w:rsidR="00BD15E4" w:rsidDel="00EF7A80">
          <w:delText>o</w:delText>
        </w:r>
        <w:r w:rsidR="000D5061" w:rsidDel="00EF7A80">
          <w:delText xml:space="preserve"> </w:delText>
        </w:r>
        <w:r w:rsidR="00BD15E4" w:rsidDel="00EF7A80">
          <w:delText xml:space="preserve">to the </w:delText>
        </w:r>
        <w:r w:rsidR="00BD15E4" w:rsidRPr="00FB622F" w:rsidDel="00EF7A80">
          <w:rPr>
            <w:rStyle w:val="MenuPath"/>
          </w:rPr>
          <w:delText>Tools</w:delText>
        </w:r>
        <w:r w:rsidR="00BD15E4" w:rsidDel="00EF7A80">
          <w:delText xml:space="preserve"> Menu, and select </w:delText>
        </w:r>
        <w:r w:rsidR="00BD15E4" w:rsidRPr="00FB622F" w:rsidDel="00EF7A80">
          <w:rPr>
            <w:rStyle w:val="MenuPath"/>
          </w:rPr>
          <w:delText>Subnet Calculator</w:delText>
        </w:r>
        <w:r w:rsidR="00BD15E4" w:rsidDel="00EF7A80">
          <w:delText xml:space="preserve">. </w:delText>
        </w:r>
        <w:r w:rsidR="00236D71" w:rsidDel="00EF7A80">
          <w:delText xml:space="preserve">The </w:delText>
        </w:r>
        <w:r w:rsidR="00FB622F" w:rsidRPr="00FB622F" w:rsidDel="00EF7A80">
          <w:rPr>
            <w:rStyle w:val="WindowOrDialogName"/>
          </w:rPr>
          <w:delText xml:space="preserve">IPv4 </w:delText>
        </w:r>
        <w:r w:rsidR="00236D71" w:rsidRPr="00FB622F" w:rsidDel="00EF7A80">
          <w:rPr>
            <w:rStyle w:val="WindowOrDialogName"/>
          </w:rPr>
          <w:delText>Subnet Calculator</w:delText>
        </w:r>
        <w:r w:rsidR="00236D71" w:rsidDel="00EF7A80">
          <w:delText xml:space="preserve"> will show the IP Address and Subnet that has been assigned to </w:delText>
        </w:r>
        <w:r w:rsidR="00A70D8F" w:rsidDel="00EF7A80">
          <w:delText>the</w:delText>
        </w:r>
        <w:r w:rsidR="00236D71" w:rsidDel="00EF7A80">
          <w:delText xml:space="preserve"> PC from the PIC</w:delText>
        </w:r>
        <w:r w:rsidR="00FA5950" w:rsidDel="00EF7A80">
          <w:delText>32MZ</w:delText>
        </w:r>
        <w:r w:rsidR="00FB622F" w:rsidDel="00EF7A80">
          <w:delText xml:space="preserve"> </w:delText>
        </w:r>
        <w:r w:rsidR="00FA5950" w:rsidDel="00EF7A80">
          <w:delText>EF Starter Kit</w:delText>
        </w:r>
      </w:del>
      <w:ins w:id="3726" w:author="Mark Atchison - C21558" w:date="2019-05-06T16:48:00Z">
        <w:del w:id="3727" w:author="Raji Shanmugasundaram - C20616" w:date="2019-06-06T16:57:00Z">
          <w:r w:rsidR="00064A8E" w:rsidDel="00EF7A80">
            <w:delText>SAM E70 Xplained Ultra</w:delText>
          </w:r>
        </w:del>
      </w:ins>
      <w:del w:id="3728" w:author="Raji Shanmugasundaram - C20616" w:date="2019-06-06T16:57:00Z">
        <w:r w:rsidR="00236D71" w:rsidDel="00EF7A80">
          <w:delText>.</w:delText>
        </w:r>
        <w:bookmarkEnd w:id="3724"/>
        <w:r w:rsidR="00236D71"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EF7A80" w14:paraId="10921EFE" w14:textId="6CFF08B6" w:rsidTr="001458B3">
        <w:trPr>
          <w:del w:id="3729" w:author="Raji Shanmugasundaram - C20616" w:date="2019-06-06T16:57:00Z"/>
        </w:trPr>
        <w:tc>
          <w:tcPr>
            <w:tcW w:w="9016" w:type="dxa"/>
            <w:shd w:val="clear" w:color="auto" w:fill="auto"/>
            <w:vAlign w:val="center"/>
          </w:tcPr>
          <w:p w14:paraId="10921EFD" w14:textId="06184AED" w:rsidR="00236D71" w:rsidRPr="001458B3" w:rsidDel="00EF7A80" w:rsidRDefault="002E4D1E" w:rsidP="003C4041">
            <w:pPr>
              <w:rPr>
                <w:del w:id="3730" w:author="Raji Shanmugasundaram - C20616" w:date="2019-06-06T16:57:00Z"/>
              </w:rPr>
            </w:pPr>
            <w:del w:id="3731" w:author="Raji Shanmugasundaram - C20616" w:date="2019-06-06T16:57:00Z">
              <w:r w:rsidDel="00EF7A80">
                <w:rPr>
                  <w:noProof/>
                  <w:lang w:eastAsia="en-AU"/>
                </w:rPr>
                <mc:AlternateContent>
                  <mc:Choice Requires="wps">
                    <w:drawing>
                      <wp:anchor distT="0" distB="0" distL="114300" distR="114300" simplePos="0" relativeHeight="251743744" behindDoc="0" locked="0" layoutInCell="1" allowOverlap="1" wp14:anchorId="109223A1" wp14:editId="06F1CA8F">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D26193" w:rsidRPr="002E4D1E" w:rsidRDefault="00D26193"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283" type="#_x0000_t202" style="position:absolute;margin-left:7.75pt;margin-top:172.65pt;width:87.6pt;height:20.4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" filled="f" stroked="f" strokeweight="1pt">
                        <v:textbox>
                          <w:txbxContent>
                            <w:p w14:paraId="10922483" w14:textId="77777777" w:rsidR="00D26193" w:rsidRPr="002E4D1E" w:rsidRDefault="00D26193"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EF7A80">
                <w:rPr>
                  <w:noProof/>
                  <w:lang w:eastAsia="en-AU"/>
                </w:rPr>
                <mc:AlternateContent>
                  <mc:Choice Requires="wps">
                    <w:drawing>
                      <wp:anchor distT="0" distB="0" distL="114300" distR="114300" simplePos="0" relativeHeight="251745792" behindDoc="0" locked="0" layoutInCell="1" allowOverlap="1" wp14:anchorId="109223A3" wp14:editId="04F489DF">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D26193" w:rsidRPr="002E4D1E" w:rsidRDefault="00D26193"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284" type="#_x0000_t202" style="position:absolute;margin-left:107.7pt;margin-top:172.65pt;width:67pt;height:20.4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LxfJ&#10;D4ECAABTBQAADgAAAAAAAAAAAAAAAAAuAgAAZHJzL2Uyb0RvYy54bWxQSwECLQAUAAYACAAAACEA&#10;aCdV/+AAAAALAQAADwAAAAAAAAAAAAAAAADbBAAAZHJzL2Rvd25yZXYueG1sUEsFBgAAAAAEAAQA&#10;8wAAAOgFAAAAAA==&#10;" filled="f" stroked="f" strokeweight="1pt">
                        <v:textbox>
                          <w:txbxContent>
                            <w:p w14:paraId="10922484" w14:textId="77777777" w:rsidR="00D26193" w:rsidRPr="002E4D1E" w:rsidRDefault="00D26193"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EF7A80">
                <w:rPr>
                  <w:noProof/>
                  <w:lang w:eastAsia="en-AU"/>
                </w:rPr>
                <mc:AlternateContent>
                  <mc:Choice Requires="wps">
                    <w:drawing>
                      <wp:anchor distT="0" distB="0" distL="114300" distR="114300" simplePos="0" relativeHeight="251748864" behindDoc="0" locked="0" layoutInCell="1" allowOverlap="1" wp14:anchorId="109223A5" wp14:editId="3459F32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9C392" id="Straight Arrow Connector 310" o:spid="_x0000_s1026" type="#_x0000_t32" style="position:absolute;margin-left:117.75pt;margin-top:154.1pt;width:0;height:22.1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EF7A80">
                <w:rPr>
                  <w:noProof/>
                  <w:lang w:eastAsia="en-AU"/>
                </w:rPr>
                <mc:AlternateContent>
                  <mc:Choice Requires="wps">
                    <w:drawing>
                      <wp:anchor distT="0" distB="0" distL="114300" distR="114300" simplePos="0" relativeHeight="251750912" behindDoc="0" locked="0" layoutInCell="1" allowOverlap="1" wp14:anchorId="109223A7" wp14:editId="79D1C90D">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60B17" id="Straight Arrow Connector 311" o:spid="_x0000_s1026" type="#_x0000_t32" style="position:absolute;margin-left:17.8pt;margin-top:154.25pt;width:0;height:22.2p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EF7A80">
                <w:rPr>
                  <w:noProof/>
                  <w:lang w:eastAsia="en-AU"/>
                </w:rPr>
                <mc:AlternateContent>
                  <mc:Choice Requires="wps">
                    <w:drawing>
                      <wp:anchor distT="0" distB="0" distL="114300" distR="114300" simplePos="0" relativeHeight="251753984" behindDoc="0" locked="0" layoutInCell="1" allowOverlap="1" wp14:anchorId="109223A9" wp14:editId="001AE62C">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F2D6A" id="Rounded Rectangle 312" o:spid="_x0000_s1026" style="position:absolute;margin-left:8.55pt;margin-top:141.05pt;width:54.6pt;height:11.1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EF7A80">
                <w:rPr>
                  <w:noProof/>
                  <w:lang w:eastAsia="en-AU"/>
                </w:rPr>
                <mc:AlternateContent>
                  <mc:Choice Requires="wps">
                    <w:drawing>
                      <wp:anchor distT="0" distB="0" distL="114300" distR="114300" simplePos="0" relativeHeight="251756032" behindDoc="0" locked="0" layoutInCell="1" allowOverlap="1" wp14:anchorId="109223AB" wp14:editId="22FCCF92">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22F91" id="Rounded Rectangle 313" o:spid="_x0000_s1026" style="position:absolute;margin-left:70.35pt;margin-top:141.05pt;width:54.6pt;height:11.1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EF7A80">
                <w:rPr>
                  <w:noProof/>
                  <w:lang w:eastAsia="en-AU"/>
                </w:rPr>
                <w:drawing>
                  <wp:inline distT="0" distB="0" distL="0" distR="0" wp14:anchorId="109223AD" wp14:editId="57B3E69C">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0EFE2B2D" w:rsidR="00D74E8E" w:rsidDel="00EF7A80" w:rsidRDefault="00D74E8E" w:rsidP="00D74E8E">
      <w:pPr>
        <w:pStyle w:val="NumberedList"/>
        <w:numPr>
          <w:ilvl w:val="0"/>
          <w:numId w:val="0"/>
        </w:numPr>
        <w:ind w:left="567"/>
        <w:rPr>
          <w:del w:id="3732" w:author="Raji Shanmugasundaram - C20616" w:date="2019-06-06T16:57:00Z"/>
        </w:rPr>
      </w:pPr>
      <w:bookmarkStart w:id="3733" w:name="_Ref455507650"/>
      <w:bookmarkStart w:id="3734" w:name="_Ref457262665"/>
    </w:p>
    <w:p w14:paraId="10921F00" w14:textId="553CF5B8" w:rsidR="00D74E8E" w:rsidDel="00EF7A8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735" w:author="Raji Shanmugasundaram - C20616" w:date="2019-06-06T16:57:00Z"/>
          <w:rFonts w:eastAsia="Times New Roman"/>
          <w:lang w:eastAsia="en-AU"/>
        </w:rPr>
      </w:pPr>
      <w:del w:id="3736" w:author="Raji Shanmugasundaram - C20616" w:date="2019-06-06T16:57:00Z">
        <w:r w:rsidDel="00EF7A80">
          <w:br w:type="page"/>
        </w:r>
      </w:del>
    </w:p>
    <w:p w14:paraId="10921F01" w14:textId="5974C103" w:rsidR="00D74E8E" w:rsidDel="00EF7A80" w:rsidRDefault="00FA5950" w:rsidP="00FA5950">
      <w:pPr>
        <w:pStyle w:val="NumberedList"/>
        <w:rPr>
          <w:del w:id="3737" w:author="Raji Shanmugasundaram - C20616" w:date="2019-06-06T16:57:00Z"/>
        </w:rPr>
      </w:pPr>
      <w:bookmarkStart w:id="3738" w:name="_Ref458385811"/>
      <w:del w:id="3739" w:author="Raji Shanmugasundaram - C20616" w:date="2019-06-06T16:57:00Z">
        <w:r w:rsidDel="00EF7A80">
          <w:delText xml:space="preserve">In order to perform a broadcast onto the </w:delText>
        </w:r>
        <w:r w:rsidR="00D566F4" w:rsidDel="00EF7A80">
          <w:delText>subnet</w:delText>
        </w:r>
        <w:r w:rsidDel="00EF7A80">
          <w:delText xml:space="preserve">, you need to determine the Broadcast address. The Subnet Calculator </w:delText>
        </w:r>
        <w:r w:rsidR="00D566F4" w:rsidDel="00EF7A80">
          <w:delText>will</w:delText>
        </w:r>
        <w:r w:rsidDel="00EF7A80">
          <w:delText xml:space="preserve"> calculate t</w:delText>
        </w:r>
        <w:r w:rsidR="00D566F4" w:rsidDel="00EF7A80">
          <w:delText xml:space="preserve">he broadcast address based upon </w:delText>
        </w:r>
        <w:r w:rsidR="00607216" w:rsidDel="00EF7A80">
          <w:delText xml:space="preserve">the </w:delText>
        </w:r>
        <w:r w:rsidDel="00EF7A80">
          <w:delText>IP and Subnet</w:delText>
        </w:r>
        <w:r w:rsidR="00D566F4" w:rsidDel="00EF7A80">
          <w:delText xml:space="preserve"> addresses</w:delText>
        </w:r>
        <w:r w:rsidR="00607216" w:rsidDel="00EF7A80">
          <w:delText xml:space="preserve"> that have been assigned to the PC</w:delText>
        </w:r>
        <w:r w:rsidDel="00EF7A80">
          <w:delText>. You will need to enter</w:delText>
        </w:r>
        <w:r w:rsidR="00927B45" w:rsidDel="00EF7A80">
          <w:delText xml:space="preserve"> </w:delText>
        </w:r>
        <w:r w:rsidR="00607216" w:rsidDel="00EF7A80">
          <w:delText>the</w:delText>
        </w:r>
        <w:r w:rsidR="00927B45" w:rsidDel="00EF7A80">
          <w:delText xml:space="preserve"> assigned</w:delText>
        </w:r>
        <w:r w:rsidR="003A14BC" w:rsidDel="00EF7A80">
          <w:delText xml:space="preserve"> non-loopback</w:delText>
        </w:r>
        <w:r w:rsidDel="00EF7A80">
          <w:delText xml:space="preserve"> IP Address into the </w:delText>
        </w:r>
        <w:r w:rsidRPr="00FB622F" w:rsidDel="00EF7A80">
          <w:rPr>
            <w:rStyle w:val="FieldName"/>
          </w:rPr>
          <w:delText>IP</w:delText>
        </w:r>
        <w:r w:rsidDel="00EF7A80">
          <w:delText xml:space="preserve"> Text Box, and </w:delText>
        </w:r>
        <w:r w:rsidR="00607216" w:rsidDel="00EF7A80">
          <w:delText>the</w:delText>
        </w:r>
        <w:r w:rsidDel="00EF7A80">
          <w:delText xml:space="preserve"> assigned </w:delText>
        </w:r>
        <w:r w:rsidR="0050502C" w:rsidDel="00EF7A80">
          <w:delText xml:space="preserve">non-loopback </w:delText>
        </w:r>
        <w:r w:rsidDel="00EF7A80">
          <w:delText xml:space="preserve">Subnet into the </w:delText>
        </w:r>
        <w:r w:rsidRPr="00FB622F" w:rsidDel="00EF7A80">
          <w:rPr>
            <w:rStyle w:val="FieldName"/>
          </w:rPr>
          <w:delText>Subnet</w:delText>
        </w:r>
        <w:r w:rsidDel="00EF7A80">
          <w:delText xml:space="preserve"> Text Box</w:delText>
        </w:r>
        <w:r w:rsidR="003A14BC" w:rsidDel="00EF7A80">
          <w:delText>.</w:delText>
        </w:r>
        <w:bookmarkEnd w:id="3738"/>
        <w:r w:rsidR="003A14BC" w:rsidDel="00EF7A80">
          <w:delText xml:space="preserve"> </w:delText>
        </w:r>
      </w:del>
    </w:p>
    <w:p w14:paraId="10921F02" w14:textId="6F1D66DB" w:rsidR="00D74E8E" w:rsidDel="00EF7A80" w:rsidRDefault="00D74E8E" w:rsidP="00D74E8E">
      <w:pPr>
        <w:pStyle w:val="NumberedList"/>
        <w:numPr>
          <w:ilvl w:val="0"/>
          <w:numId w:val="0"/>
        </w:numPr>
        <w:ind w:left="567"/>
        <w:rPr>
          <w:del w:id="3740" w:author="Raji Shanmugasundaram - C20616" w:date="2019-06-06T16:57:00Z"/>
        </w:rPr>
      </w:pPr>
    </w:p>
    <w:p w14:paraId="10921F03" w14:textId="24B6F163" w:rsidR="00236D71" w:rsidDel="00EF7A80" w:rsidRDefault="00544D92" w:rsidP="00D74E8E">
      <w:pPr>
        <w:pStyle w:val="NumberedList"/>
        <w:numPr>
          <w:ilvl w:val="0"/>
          <w:numId w:val="0"/>
        </w:numPr>
        <w:ind w:left="567"/>
        <w:rPr>
          <w:del w:id="3741" w:author="Raji Shanmugasundaram - C20616" w:date="2019-06-06T16:57:00Z"/>
        </w:rPr>
      </w:pPr>
      <w:del w:id="3742" w:author="Raji Shanmugasundaram - C20616" w:date="2019-06-06T16:57:00Z">
        <w:r w:rsidDel="00EF7A80">
          <w:rPr>
            <w:noProof/>
          </w:rPr>
          <mc:AlternateContent>
            <mc:Choice Requires="wps">
              <w:drawing>
                <wp:anchor distT="0" distB="0" distL="114300" distR="114300" simplePos="0" relativeHeight="251762176" behindDoc="0" locked="0" layoutInCell="1" allowOverlap="1" wp14:anchorId="109223AF" wp14:editId="2BA2DD58">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77405" id="Elbow Connector 317" o:spid="_x0000_s1026" type="#_x0000_t34" style="position:absolute;margin-left:33.85pt;margin-top:84.2pt;width:3.6pt;height:103.8pt;flip:x 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EF7A80">
          <w:delText>T</w:delText>
        </w:r>
        <w:r w:rsidR="00FA5950" w:rsidDel="00EF7A80">
          <w:delText xml:space="preserve">he </w:delText>
        </w:r>
        <w:r w:rsidR="00FA5950" w:rsidRPr="00FB622F" w:rsidDel="00EF7A80">
          <w:rPr>
            <w:rStyle w:val="FieldName"/>
          </w:rPr>
          <w:delText>Broadcast</w:delText>
        </w:r>
        <w:r w:rsidR="00FA5950" w:rsidDel="00EF7A80">
          <w:delText xml:space="preserve"> </w:delText>
        </w:r>
        <w:r w:rsidR="003A14BC" w:rsidDel="00EF7A80">
          <w:delText xml:space="preserve">text </w:delText>
        </w:r>
        <w:r w:rsidR="00FA5950" w:rsidDel="00EF7A80">
          <w:delText>box</w:delText>
        </w:r>
        <w:r w:rsidR="003A14BC" w:rsidDel="00EF7A80">
          <w:delText xml:space="preserve"> will display the subnet broadcast address.</w:delText>
        </w:r>
        <w:r w:rsidR="00927B45" w:rsidDel="00EF7A80">
          <w:delText xml:space="preserve"> Please take note of this broadcast address as it will be used to </w:delText>
        </w:r>
        <w:r w:rsidR="00F02480" w:rsidDel="00EF7A80">
          <w:delText>for setting up the UDP broadcast</w:delText>
        </w:r>
        <w:r w:rsidR="00D566F4" w:rsidDel="00EF7A80">
          <w:delText xml:space="preserve"> in the main window of the Packet Sender Application</w:delText>
        </w:r>
        <w:bookmarkEnd w:id="3733"/>
        <w:r w:rsidR="00D566F4" w:rsidDel="00EF7A80">
          <w:delText>.</w:delText>
        </w:r>
        <w:bookmarkEnd w:id="3734"/>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EF7A80" w14:paraId="10921F05" w14:textId="25105E92" w:rsidTr="001458B3">
        <w:trPr>
          <w:del w:id="3743" w:author="Raji Shanmugasundaram - C20616" w:date="2019-06-06T16:57:00Z"/>
        </w:trPr>
        <w:tc>
          <w:tcPr>
            <w:tcW w:w="9016" w:type="dxa"/>
            <w:shd w:val="clear" w:color="auto" w:fill="auto"/>
            <w:vAlign w:val="center"/>
          </w:tcPr>
          <w:p w14:paraId="10921F04" w14:textId="1CD4A6D1" w:rsidR="00FA5950" w:rsidRPr="001458B3" w:rsidDel="00EF7A80" w:rsidRDefault="00544D92" w:rsidP="003C4041">
            <w:pPr>
              <w:rPr>
                <w:del w:id="3744" w:author="Raji Shanmugasundaram - C20616" w:date="2019-06-06T16:57:00Z"/>
              </w:rPr>
            </w:pPr>
            <w:del w:id="3745" w:author="Raji Shanmugasundaram - C20616" w:date="2019-06-06T16:57:00Z">
              <w:r w:rsidDel="00EF7A80">
                <w:rPr>
                  <w:noProof/>
                  <w:lang w:eastAsia="en-AU"/>
                </w:rPr>
                <mc:AlternateContent>
                  <mc:Choice Requires="wps">
                    <w:drawing>
                      <wp:anchor distT="0" distB="0" distL="114300" distR="114300" simplePos="0" relativeHeight="251772416" behindDoc="0" locked="0" layoutInCell="1" allowOverlap="1" wp14:anchorId="109223B1" wp14:editId="22123750">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D26193" w:rsidRPr="002E4D1E" w:rsidRDefault="00D26193"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285" type="#_x0000_t202" style="position:absolute;margin-left:3.8pt;margin-top:151.3pt;width:155.65pt;height:57.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" filled="f" stroked="f" strokeweight="1pt">
                        <v:textbox>
                          <w:txbxContent>
                            <w:p w14:paraId="10922485" w14:textId="77777777" w:rsidR="00D26193" w:rsidRPr="002E4D1E" w:rsidRDefault="00D26193"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EF7A80">
                <w:rPr>
                  <w:noProof/>
                  <w:lang w:eastAsia="en-AU"/>
                </w:rPr>
                <mc:AlternateContent>
                  <mc:Choice Requires="wps">
                    <w:drawing>
                      <wp:anchor distT="0" distB="0" distL="114300" distR="114300" simplePos="0" relativeHeight="251766272" behindDoc="0" locked="0" layoutInCell="1" allowOverlap="1" wp14:anchorId="109223B3" wp14:editId="2FE0B056">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D26193" w:rsidRDefault="00D26193" w:rsidP="00544D92">
                                    <w:pPr>
                                      <w:rPr>
                                        <w:rFonts w:ascii="Arial Narrow" w:hAnsi="Arial Narrow"/>
                                        <w:b/>
                                        <w:color w:val="FF0000"/>
                                      </w:rPr>
                                    </w:pPr>
                                    <w:r>
                                      <w:rPr>
                                        <w:rFonts w:ascii="Arial Narrow" w:hAnsi="Arial Narrow"/>
                                        <w:b/>
                                        <w:color w:val="FF0000"/>
                                      </w:rPr>
                                      <w:t>Calculated Broadcast</w:t>
                                    </w:r>
                                  </w:p>
                                  <w:p w14:paraId="10922487" w14:textId="77777777" w:rsidR="00D26193" w:rsidRPr="002E4D1E" w:rsidRDefault="00D26193"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286" type="#_x0000_t202" style="position:absolute;margin-left:221.15pt;margin-top:101.2pt;width:135pt;height:57.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" filled="f" stroked="f" strokeweight="1pt">
                        <v:textbox>
                          <w:txbxContent>
                            <w:p w14:paraId="10922486" w14:textId="77777777" w:rsidR="00D26193" w:rsidRDefault="00D26193" w:rsidP="00544D92">
                              <w:pPr>
                                <w:rPr>
                                  <w:rFonts w:ascii="Arial Narrow" w:hAnsi="Arial Narrow"/>
                                  <w:b/>
                                  <w:color w:val="FF0000"/>
                                </w:rPr>
                              </w:pPr>
                              <w:r>
                                <w:rPr>
                                  <w:rFonts w:ascii="Arial Narrow" w:hAnsi="Arial Narrow"/>
                                  <w:b/>
                                  <w:color w:val="FF0000"/>
                                </w:rPr>
                                <w:t>Calculated Broadcast</w:t>
                              </w:r>
                            </w:p>
                            <w:p w14:paraId="10922487" w14:textId="77777777" w:rsidR="00D26193" w:rsidRPr="002E4D1E" w:rsidRDefault="00D26193"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EF7A80">
                <w:rPr>
                  <w:noProof/>
                  <w:lang w:eastAsia="en-AU"/>
                </w:rPr>
                <mc:AlternateContent>
                  <mc:Choice Requires="wps">
                    <w:drawing>
                      <wp:anchor distT="0" distB="0" distL="114300" distR="114300" simplePos="0" relativeHeight="251768320" behindDoc="0" locked="0" layoutInCell="1" allowOverlap="1" wp14:anchorId="109223B5" wp14:editId="59D99687">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16DA91D" id="Straight Arrow Connector 81" o:spid="_x0000_s1026" type="#_x0000_t32" style="position:absolute;margin-left:231.2pt;margin-top:82.05pt;width:0;height:22.15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EF7A80">
                <w:rPr>
                  <w:noProof/>
                  <w:lang w:eastAsia="en-AU"/>
                </w:rPr>
                <mc:AlternateContent>
                  <mc:Choice Requires="wps">
                    <w:drawing>
                      <wp:anchor distT="0" distB="0" distL="114300" distR="114300" simplePos="0" relativeHeight="251770368" behindDoc="0" locked="0" layoutInCell="1" allowOverlap="1" wp14:anchorId="109223B7" wp14:editId="0B70973B">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CD94C7" id="Rounded Rectangle 130" o:spid="_x0000_s1026" style="position:absolute;margin-left:223.4pt;margin-top:66.3pt;width:54.6pt;height:11.1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EF7A80">
                <w:rPr>
                  <w:noProof/>
                  <w:lang w:eastAsia="en-AU"/>
                </w:rPr>
                <mc:AlternateContent>
                  <mc:Choice Requires="wps">
                    <w:drawing>
                      <wp:anchor distT="0" distB="0" distL="114300" distR="114300" simplePos="0" relativeHeight="251760128" behindDoc="0" locked="0" layoutInCell="1" allowOverlap="1" wp14:anchorId="109223B9" wp14:editId="79667245">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D28C38" id="Elbow Connector 316" o:spid="_x0000_s1026" type="#_x0000_t34" style="position:absolute;margin-left:92.75pt;margin-top:65.05pt;width:32.6pt;height:81.6pt;flip:x 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EF7A80">
                <w:rPr>
                  <w:noProof/>
                  <w:lang w:eastAsia="en-AU"/>
                </w:rPr>
                <mc:AlternateContent>
                  <mc:Choice Requires="wps">
                    <w:drawing>
                      <wp:anchor distT="0" distB="0" distL="114300" distR="114300" simplePos="0" relativeHeight="251758080" behindDoc="0" locked="0" layoutInCell="1" allowOverlap="1" wp14:anchorId="109223BB" wp14:editId="6A3AB7FA">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80FEA3" id="Rounded Rectangle 314" o:spid="_x0000_s1026" style="position:absolute;margin-left:9.4pt;margin-top:141pt;width:54.6pt;height:11.1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EF7A80">
                <w:rPr>
                  <w:noProof/>
                  <w:lang w:eastAsia="en-AU"/>
                </w:rPr>
                <mc:AlternateContent>
                  <mc:Choice Requires="wps">
                    <w:drawing>
                      <wp:anchor distT="0" distB="0" distL="114300" distR="114300" simplePos="0" relativeHeight="251759104" behindDoc="0" locked="0" layoutInCell="1" allowOverlap="1" wp14:anchorId="109223BD" wp14:editId="69B0D5D9">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D1AC90" id="Rounded Rectangle 315" o:spid="_x0000_s1026" style="position:absolute;margin-left:71.2pt;margin-top:141pt;width:54.6pt;height:11.1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EF7A80">
                <w:rPr>
                  <w:noProof/>
                  <w:lang w:eastAsia="en-AU"/>
                </w:rPr>
                <w:drawing>
                  <wp:inline distT="0" distB="0" distL="0" distR="0" wp14:anchorId="109223BF" wp14:editId="4008D27A">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2A1EE386" w:rsidR="00F02480" w:rsidDel="00EF7A80" w:rsidRDefault="00927B45" w:rsidP="00927B45">
      <w:pPr>
        <w:pStyle w:val="NumberedList"/>
        <w:rPr>
          <w:del w:id="3746" w:author="Raji Shanmugasundaram - C20616" w:date="2019-06-06T16:57:00Z"/>
        </w:rPr>
      </w:pPr>
      <w:del w:id="3747" w:author="Raji Shanmugasundaram - C20616" w:date="2019-06-06T16:57:00Z">
        <w:r w:rsidDel="00EF7A80">
          <w:delText xml:space="preserve">Close the </w:delText>
        </w:r>
        <w:r w:rsidR="007B2D49" w:rsidRPr="00010DAF" w:rsidDel="00EF7A80">
          <w:rPr>
            <w:rStyle w:val="WindowOrDialogName"/>
          </w:rPr>
          <w:delText xml:space="preserve">IPv4 </w:delText>
        </w:r>
        <w:r w:rsidRPr="00010DAF" w:rsidDel="00EF7A80">
          <w:rPr>
            <w:rStyle w:val="WindowOrDialogName"/>
          </w:rPr>
          <w:delText>Subnet Calculator</w:delText>
        </w:r>
        <w:r w:rsidDel="00EF7A80">
          <w:delText xml:space="preserve"> </w:delText>
        </w:r>
        <w:r w:rsidR="00010DAF" w:rsidDel="00EF7A80">
          <w:delText xml:space="preserve">window </w:delText>
        </w:r>
        <w:r w:rsidDel="00EF7A80">
          <w:delText xml:space="preserve">by pressing the </w:delText>
        </w:r>
        <w:r w:rsidRPr="00927B45" w:rsidDel="00EF7A80">
          <w:rPr>
            <w:rStyle w:val="DialogButton"/>
          </w:rPr>
          <w:delText>Close</w:delText>
        </w:r>
        <w:r w:rsidDel="00EF7A80">
          <w:delText xml:space="preserve"> button.</w:delText>
        </w:r>
      </w:del>
    </w:p>
    <w:p w14:paraId="10921F07" w14:textId="164270FE" w:rsidR="00F02480" w:rsidDel="00EF7A80"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3748" w:author="Raji Shanmugasundaram - C20616" w:date="2019-06-06T16:57:00Z"/>
          <w:rFonts w:eastAsia="Times New Roman"/>
          <w:lang w:eastAsia="en-AU"/>
        </w:rPr>
      </w:pPr>
      <w:del w:id="3749" w:author="Raji Shanmugasundaram - C20616" w:date="2019-06-06T16:57:00Z">
        <w:r w:rsidDel="00EF7A80">
          <w:br w:type="page"/>
        </w:r>
      </w:del>
    </w:p>
    <w:p w14:paraId="10921F08" w14:textId="68C79E5A" w:rsidR="00D94743" w:rsidDel="00EF7A80" w:rsidRDefault="00D94743" w:rsidP="00D94743">
      <w:pPr>
        <w:pStyle w:val="NumberedList"/>
        <w:rPr>
          <w:del w:id="3750" w:author="Raji Shanmugasundaram - C20616" w:date="2019-06-06T16:57:00Z"/>
        </w:rPr>
      </w:pPr>
      <w:bookmarkStart w:id="3751" w:name="_Ref456038929"/>
      <w:del w:id="3752" w:author="Raji Shanmugasundaram - C20616" w:date="2019-06-06T16:57:00Z">
        <w:r w:rsidDel="00EF7A80">
          <w:delText>The following settings are required</w:delText>
        </w:r>
        <w:r w:rsidR="00607216" w:rsidDel="00EF7A80">
          <w:delText xml:space="preserve"> to config</w:delText>
        </w:r>
        <w:r w:rsidR="00D158F1" w:rsidDel="00EF7A80">
          <w:delText xml:space="preserve">ure Packet Sender to transmit </w:delText>
        </w:r>
        <w:r w:rsidR="00607216" w:rsidDel="00EF7A80">
          <w:delText>UDP broadcast message</w:delText>
        </w:r>
        <w:r w:rsidR="00D158F1" w:rsidDel="00EF7A80">
          <w:delText>s</w:delText>
        </w:r>
        <w:r w:rsidDel="00EF7A80">
          <w:delText>:</w:delText>
        </w:r>
        <w:bookmarkEnd w:id="3751"/>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EF7A80" w14:paraId="10921F0C" w14:textId="026D1A3E" w:rsidTr="001458B3">
        <w:trPr>
          <w:del w:id="3753" w:author="Raji Shanmugasundaram - C20616" w:date="2019-06-06T16:57:00Z"/>
        </w:trPr>
        <w:tc>
          <w:tcPr>
            <w:tcW w:w="809" w:type="dxa"/>
            <w:tcBorders>
              <w:bottom w:val="single" w:sz="4" w:space="0" w:color="7F7F7F"/>
            </w:tcBorders>
            <w:shd w:val="clear" w:color="auto" w:fill="auto"/>
          </w:tcPr>
          <w:p w14:paraId="10921F09" w14:textId="4D12E273" w:rsidR="00165C1B" w:rsidRPr="001458B3" w:rsidDel="00EF7A80" w:rsidRDefault="00165C1B" w:rsidP="00F3041C">
            <w:pPr>
              <w:rPr>
                <w:del w:id="3754" w:author="Raji Shanmugasundaram - C20616" w:date="2019-06-06T16:57:00Z"/>
                <w:rFonts w:eastAsia="Times New Roman"/>
                <w:b/>
                <w:bCs/>
                <w:szCs w:val="20"/>
                <w:lang w:eastAsia="en-AU"/>
              </w:rPr>
            </w:pPr>
          </w:p>
        </w:tc>
        <w:tc>
          <w:tcPr>
            <w:tcW w:w="1985" w:type="dxa"/>
            <w:tcBorders>
              <w:bottom w:val="single" w:sz="4" w:space="0" w:color="7F7F7F"/>
            </w:tcBorders>
            <w:shd w:val="clear" w:color="auto" w:fill="auto"/>
            <w:hideMark/>
          </w:tcPr>
          <w:p w14:paraId="10921F0A" w14:textId="7D20061D" w:rsidR="00165C1B" w:rsidRPr="001458B3" w:rsidDel="00EF7A80" w:rsidRDefault="00165C1B" w:rsidP="00F3041C">
            <w:pPr>
              <w:rPr>
                <w:del w:id="3755" w:author="Raji Shanmugasundaram - C20616" w:date="2019-06-06T16:57:00Z"/>
                <w:rFonts w:eastAsia="Times New Roman"/>
                <w:b/>
                <w:bCs/>
                <w:szCs w:val="20"/>
                <w:lang w:eastAsia="en-AU"/>
              </w:rPr>
            </w:pPr>
            <w:del w:id="3756" w:author="Raji Shanmugasundaram - C20616" w:date="2019-06-06T16:57:00Z">
              <w:r w:rsidRPr="001458B3" w:rsidDel="00EF7A80">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5E050A68" w:rsidR="00165C1B" w:rsidRPr="001458B3" w:rsidDel="00EF7A80" w:rsidRDefault="00165C1B" w:rsidP="00F3041C">
            <w:pPr>
              <w:rPr>
                <w:del w:id="3757" w:author="Raji Shanmugasundaram - C20616" w:date="2019-06-06T16:57:00Z"/>
                <w:rFonts w:eastAsia="Times New Roman"/>
                <w:b/>
                <w:bCs/>
                <w:szCs w:val="20"/>
                <w:lang w:eastAsia="en-AU"/>
              </w:rPr>
            </w:pPr>
            <w:del w:id="3758" w:author="Raji Shanmugasundaram - C20616" w:date="2019-06-06T16:57:00Z">
              <w:r w:rsidRPr="001458B3" w:rsidDel="00EF7A80">
                <w:rPr>
                  <w:rFonts w:eastAsia="Times New Roman"/>
                  <w:b/>
                  <w:bCs/>
                  <w:szCs w:val="20"/>
                  <w:lang w:eastAsia="en-AU"/>
                </w:rPr>
                <w:delText>Value</w:delText>
              </w:r>
            </w:del>
          </w:p>
        </w:tc>
      </w:tr>
      <w:tr w:rsidR="000A75FB" w:rsidRPr="001458B3" w:rsidDel="00EF7A80" w14:paraId="10921F10" w14:textId="26BFA4E4" w:rsidTr="001458B3">
        <w:trPr>
          <w:del w:id="3759" w:author="Raji Shanmugasundaram - C20616" w:date="2019-06-06T16:57:00Z"/>
        </w:trPr>
        <w:tc>
          <w:tcPr>
            <w:tcW w:w="809" w:type="dxa"/>
            <w:tcBorders>
              <w:top w:val="single" w:sz="4" w:space="0" w:color="7F7F7F"/>
              <w:bottom w:val="single" w:sz="4" w:space="0" w:color="7F7F7F"/>
            </w:tcBorders>
            <w:shd w:val="clear" w:color="auto" w:fill="auto"/>
          </w:tcPr>
          <w:p w14:paraId="10921F0D" w14:textId="0DBC5725" w:rsidR="000A75FB" w:rsidRPr="001458B3" w:rsidDel="00EF7A80" w:rsidRDefault="000A75FB" w:rsidP="000A75FB">
            <w:pPr>
              <w:rPr>
                <w:del w:id="3760" w:author="Raji Shanmugasundaram - C20616" w:date="2019-06-06T16:57:00Z"/>
                <w:rStyle w:val="FieldName"/>
                <w:bCs/>
                <w:color w:val="auto"/>
              </w:rPr>
            </w:pPr>
            <w:del w:id="3761" w:author="Raji Shanmugasundaram - C20616" w:date="2019-06-06T16:57:00Z">
              <w:r w:rsidRPr="001458B3" w:rsidDel="00EF7A80">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6689E23C" w:rsidR="000A75FB" w:rsidRPr="001458B3" w:rsidDel="00EF7A80" w:rsidRDefault="000A75FB" w:rsidP="000A75FB">
            <w:pPr>
              <w:rPr>
                <w:del w:id="3762" w:author="Raji Shanmugasundaram - C20616" w:date="2019-06-06T16:57:00Z"/>
                <w:rStyle w:val="FieldName"/>
              </w:rPr>
            </w:pPr>
            <w:del w:id="3763" w:author="Raji Shanmugasundaram - C20616" w:date="2019-06-06T16:57:00Z">
              <w:r w:rsidRPr="001458B3" w:rsidDel="00EF7A80">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213C70C9" w:rsidR="000A75FB" w:rsidRPr="001458B3" w:rsidDel="00EF7A80" w:rsidRDefault="000A75FB" w:rsidP="000A75FB">
            <w:pPr>
              <w:rPr>
                <w:del w:id="3764" w:author="Raji Shanmugasundaram - C20616" w:date="2019-06-06T16:57:00Z"/>
                <w:rStyle w:val="EnteredValue"/>
              </w:rPr>
            </w:pPr>
            <w:del w:id="3765" w:author="Raji Shanmugasundaram - C20616" w:date="2019-06-06T16:57:00Z">
              <w:r w:rsidRPr="001458B3" w:rsidDel="00EF7A80">
                <w:rPr>
                  <w:rStyle w:val="EnteredValue"/>
                </w:rPr>
                <w:delText>ECS Broadcast</w:delText>
              </w:r>
            </w:del>
          </w:p>
        </w:tc>
      </w:tr>
      <w:tr w:rsidR="000A75FB" w:rsidRPr="001458B3" w:rsidDel="00EF7A80" w14:paraId="10921F14" w14:textId="19047A15" w:rsidTr="001458B3">
        <w:trPr>
          <w:del w:id="3766" w:author="Raji Shanmugasundaram - C20616" w:date="2019-06-06T16:57:00Z"/>
        </w:trPr>
        <w:tc>
          <w:tcPr>
            <w:tcW w:w="809" w:type="dxa"/>
            <w:shd w:val="clear" w:color="auto" w:fill="auto"/>
          </w:tcPr>
          <w:p w14:paraId="10921F11" w14:textId="358AA167" w:rsidR="000A75FB" w:rsidRPr="001458B3" w:rsidDel="00EF7A80" w:rsidRDefault="000A75FB" w:rsidP="000A75FB">
            <w:pPr>
              <w:rPr>
                <w:del w:id="3767" w:author="Raji Shanmugasundaram - C20616" w:date="2019-06-06T16:57:00Z"/>
                <w:rStyle w:val="FieldName"/>
                <w:bCs/>
                <w:color w:val="auto"/>
              </w:rPr>
            </w:pPr>
            <w:del w:id="3768" w:author="Raji Shanmugasundaram - C20616" w:date="2019-06-06T16:57:00Z">
              <w:r w:rsidRPr="001458B3" w:rsidDel="00EF7A80">
                <w:rPr>
                  <w:rStyle w:val="FieldName"/>
                  <w:bCs/>
                  <w:color w:val="auto"/>
                </w:rPr>
                <w:delText>2</w:delText>
              </w:r>
            </w:del>
          </w:p>
        </w:tc>
        <w:tc>
          <w:tcPr>
            <w:tcW w:w="1985" w:type="dxa"/>
            <w:shd w:val="clear" w:color="auto" w:fill="auto"/>
            <w:hideMark/>
          </w:tcPr>
          <w:p w14:paraId="10921F12" w14:textId="29F117C1" w:rsidR="000A75FB" w:rsidRPr="001458B3" w:rsidDel="00EF7A80" w:rsidRDefault="000A75FB" w:rsidP="000A75FB">
            <w:pPr>
              <w:rPr>
                <w:del w:id="3769" w:author="Raji Shanmugasundaram - C20616" w:date="2019-06-06T16:57:00Z"/>
                <w:rStyle w:val="FieldName"/>
              </w:rPr>
            </w:pPr>
            <w:del w:id="3770" w:author="Raji Shanmugasundaram - C20616" w:date="2019-06-06T16:57:00Z">
              <w:r w:rsidRPr="001458B3" w:rsidDel="00EF7A80">
                <w:rPr>
                  <w:rStyle w:val="FieldName"/>
                </w:rPr>
                <w:delText>ASCII</w:delText>
              </w:r>
            </w:del>
          </w:p>
        </w:tc>
        <w:tc>
          <w:tcPr>
            <w:tcW w:w="7223" w:type="dxa"/>
            <w:shd w:val="clear" w:color="auto" w:fill="auto"/>
          </w:tcPr>
          <w:p w14:paraId="10921F13" w14:textId="67573E78" w:rsidR="000A75FB" w:rsidRPr="001458B3" w:rsidDel="00EF7A80" w:rsidRDefault="003A14BC" w:rsidP="003A14BC">
            <w:pPr>
              <w:rPr>
                <w:del w:id="3771" w:author="Raji Shanmugasundaram - C20616" w:date="2019-06-06T16:57:00Z"/>
                <w:rStyle w:val="EnteredValue"/>
              </w:rPr>
            </w:pPr>
            <w:del w:id="3772" w:author="Raji Shanmugasundaram - C20616" w:date="2019-06-06T16:57:00Z">
              <w:r w:rsidRPr="001458B3" w:rsidDel="00EF7A80">
                <w:rPr>
                  <w:rStyle w:val="EnteredValue"/>
                </w:rPr>
                <w:delText>{"</w:delText>
              </w:r>
              <w:r w:rsidR="000A75FB" w:rsidRPr="001458B3" w:rsidDel="00EF7A80">
                <w:rPr>
                  <w:rStyle w:val="EnteredValue"/>
                </w:rPr>
                <w:delText>broadcast</w:delText>
              </w:r>
              <w:r w:rsidRPr="001458B3" w:rsidDel="00EF7A80">
                <w:rPr>
                  <w:rStyle w:val="EnteredValue"/>
                </w:rPr>
                <w:delText>"</w:delText>
              </w:r>
              <w:r w:rsidR="000A75FB" w:rsidRPr="001458B3" w:rsidDel="00EF7A80">
                <w:rPr>
                  <w:rStyle w:val="EnteredValue"/>
                </w:rPr>
                <w:delText>:</w:delText>
              </w:r>
              <w:r w:rsidRPr="001458B3" w:rsidDel="00EF7A80">
                <w:rPr>
                  <w:rStyle w:val="EnteredValue"/>
                </w:rPr>
                <w:delText>"</w:delText>
              </w:r>
              <w:r w:rsidR="000A75FB" w:rsidRPr="001458B3" w:rsidDel="00EF7A80">
                <w:rPr>
                  <w:rStyle w:val="EnteredValue"/>
                </w:rPr>
                <w:delText>ecs</w:delText>
              </w:r>
              <w:r w:rsidRPr="001458B3" w:rsidDel="00EF7A80">
                <w:rPr>
                  <w:rStyle w:val="EnteredValue"/>
                </w:rPr>
                <w:delText>"</w:delText>
              </w:r>
              <w:r w:rsidR="000A75FB" w:rsidRPr="001458B3" w:rsidDel="00EF7A80">
                <w:rPr>
                  <w:rStyle w:val="EnteredValue"/>
                </w:rPr>
                <w:delText>}</w:delText>
              </w:r>
            </w:del>
          </w:p>
        </w:tc>
      </w:tr>
      <w:tr w:rsidR="000A75FB" w:rsidRPr="001458B3" w:rsidDel="00EF7A80" w14:paraId="10921F18" w14:textId="4CEB3025" w:rsidTr="001458B3">
        <w:trPr>
          <w:del w:id="3773" w:author="Raji Shanmugasundaram - C20616" w:date="2019-06-06T16:57:00Z"/>
        </w:trPr>
        <w:tc>
          <w:tcPr>
            <w:tcW w:w="809" w:type="dxa"/>
            <w:tcBorders>
              <w:top w:val="single" w:sz="4" w:space="0" w:color="7F7F7F"/>
              <w:bottom w:val="single" w:sz="4" w:space="0" w:color="7F7F7F"/>
            </w:tcBorders>
            <w:shd w:val="clear" w:color="auto" w:fill="auto"/>
          </w:tcPr>
          <w:p w14:paraId="10921F15" w14:textId="4311774F" w:rsidR="000A75FB" w:rsidRPr="001458B3" w:rsidDel="00EF7A80" w:rsidRDefault="000A75FB" w:rsidP="000A75FB">
            <w:pPr>
              <w:rPr>
                <w:del w:id="3774" w:author="Raji Shanmugasundaram - C20616" w:date="2019-06-06T16:57:00Z"/>
                <w:rStyle w:val="FieldName"/>
                <w:bCs/>
                <w:color w:val="auto"/>
              </w:rPr>
            </w:pPr>
            <w:del w:id="3775" w:author="Raji Shanmugasundaram - C20616" w:date="2019-06-06T16:57:00Z">
              <w:r w:rsidRPr="001458B3" w:rsidDel="00EF7A80">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7204B33C" w:rsidR="000A75FB" w:rsidRPr="001458B3" w:rsidDel="00EF7A80" w:rsidRDefault="000A75FB" w:rsidP="000A75FB">
            <w:pPr>
              <w:rPr>
                <w:del w:id="3776" w:author="Raji Shanmugasundaram - C20616" w:date="2019-06-06T16:57:00Z"/>
                <w:rStyle w:val="FieldName"/>
              </w:rPr>
            </w:pPr>
            <w:del w:id="3777" w:author="Raji Shanmugasundaram - C20616" w:date="2019-06-06T16:57:00Z">
              <w:r w:rsidRPr="001458B3" w:rsidDel="00EF7A80">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2049DE8B" w:rsidR="000A75FB" w:rsidRPr="001458B3" w:rsidDel="00EF7A80" w:rsidRDefault="000A75FB" w:rsidP="0050502C">
            <w:pPr>
              <w:rPr>
                <w:del w:id="3778" w:author="Raji Shanmugasundaram - C20616" w:date="2019-06-06T16:57:00Z"/>
                <w:rFonts w:eastAsia="Times New Roman"/>
                <w:szCs w:val="20"/>
                <w:lang w:eastAsia="en-AU"/>
              </w:rPr>
            </w:pPr>
            <w:del w:id="3779" w:author="Raji Shanmugasundaram - C20616" w:date="2019-06-06T16:57:00Z">
              <w:r w:rsidRPr="001458B3" w:rsidDel="00EF7A80">
                <w:delText>The broadcast address you calculated in step</w:delText>
              </w:r>
              <w:r w:rsidR="00D158F1" w:rsidRPr="001458B3" w:rsidDel="00EF7A80">
                <w:delText xml:space="preserve"> </w:delText>
              </w:r>
              <w:r w:rsidR="0050502C" w:rsidDel="00EF7A80">
                <w:fldChar w:fldCharType="begin"/>
              </w:r>
              <w:r w:rsidR="0050502C" w:rsidDel="00EF7A80">
                <w:delInstrText xml:space="preserve"> REF _Ref458385811 \r \h </w:delInstrText>
              </w:r>
              <w:r w:rsidR="0050502C" w:rsidDel="00EF7A80">
                <w:fldChar w:fldCharType="separate"/>
              </w:r>
              <w:r w:rsidR="00FC4C57" w:rsidDel="00EF7A80">
                <w:delText>2.46</w:delText>
              </w:r>
              <w:r w:rsidR="0050502C" w:rsidDel="00EF7A80">
                <w:fldChar w:fldCharType="end"/>
              </w:r>
            </w:del>
          </w:p>
        </w:tc>
      </w:tr>
      <w:tr w:rsidR="000A75FB" w:rsidRPr="001458B3" w:rsidDel="00EF7A80" w14:paraId="10921F1C" w14:textId="2A42895B" w:rsidTr="001458B3">
        <w:trPr>
          <w:del w:id="3780" w:author="Raji Shanmugasundaram - C20616" w:date="2019-06-06T16:57:00Z"/>
        </w:trPr>
        <w:tc>
          <w:tcPr>
            <w:tcW w:w="809" w:type="dxa"/>
            <w:shd w:val="clear" w:color="auto" w:fill="auto"/>
          </w:tcPr>
          <w:p w14:paraId="10921F19" w14:textId="032D7936" w:rsidR="000A75FB" w:rsidRPr="001458B3" w:rsidDel="00EF7A80" w:rsidRDefault="000A75FB" w:rsidP="000A75FB">
            <w:pPr>
              <w:rPr>
                <w:del w:id="3781" w:author="Raji Shanmugasundaram - C20616" w:date="2019-06-06T16:57:00Z"/>
                <w:rStyle w:val="FieldName"/>
                <w:bCs/>
                <w:color w:val="auto"/>
              </w:rPr>
            </w:pPr>
            <w:del w:id="3782" w:author="Raji Shanmugasundaram - C20616" w:date="2019-06-06T16:57:00Z">
              <w:r w:rsidRPr="001458B3" w:rsidDel="00EF7A80">
                <w:rPr>
                  <w:rStyle w:val="FieldName"/>
                  <w:bCs/>
                  <w:color w:val="auto"/>
                </w:rPr>
                <w:delText>4</w:delText>
              </w:r>
            </w:del>
          </w:p>
        </w:tc>
        <w:tc>
          <w:tcPr>
            <w:tcW w:w="1985" w:type="dxa"/>
            <w:shd w:val="clear" w:color="auto" w:fill="auto"/>
            <w:hideMark/>
          </w:tcPr>
          <w:p w14:paraId="10921F1A" w14:textId="5138DF97" w:rsidR="000A75FB" w:rsidRPr="001458B3" w:rsidDel="00EF7A80" w:rsidRDefault="000A75FB" w:rsidP="000A75FB">
            <w:pPr>
              <w:rPr>
                <w:del w:id="3783" w:author="Raji Shanmugasundaram - C20616" w:date="2019-06-06T16:57:00Z"/>
                <w:rStyle w:val="FieldName"/>
              </w:rPr>
            </w:pPr>
            <w:del w:id="3784" w:author="Raji Shanmugasundaram - C20616" w:date="2019-06-06T16:57:00Z">
              <w:r w:rsidRPr="001458B3" w:rsidDel="00EF7A80">
                <w:rPr>
                  <w:rStyle w:val="FieldName"/>
                </w:rPr>
                <w:delText xml:space="preserve">Port </w:delText>
              </w:r>
            </w:del>
          </w:p>
        </w:tc>
        <w:tc>
          <w:tcPr>
            <w:tcW w:w="7223" w:type="dxa"/>
            <w:shd w:val="clear" w:color="auto" w:fill="auto"/>
          </w:tcPr>
          <w:p w14:paraId="10921F1B" w14:textId="5F7F1B2D" w:rsidR="000A75FB" w:rsidRPr="001458B3" w:rsidDel="00EF7A80" w:rsidRDefault="000A75FB" w:rsidP="000A75FB">
            <w:pPr>
              <w:rPr>
                <w:del w:id="3785" w:author="Raji Shanmugasundaram - C20616" w:date="2019-06-06T16:57:00Z"/>
                <w:rStyle w:val="EnteredValue"/>
              </w:rPr>
            </w:pPr>
            <w:del w:id="3786" w:author="Raji Shanmugasundaram - C20616" w:date="2019-06-06T16:57:00Z">
              <w:r w:rsidRPr="001458B3" w:rsidDel="00EF7A80">
                <w:rPr>
                  <w:rStyle w:val="EnteredValue"/>
                </w:rPr>
                <w:delText>2027</w:delText>
              </w:r>
            </w:del>
          </w:p>
        </w:tc>
      </w:tr>
      <w:tr w:rsidR="000A75FB" w:rsidRPr="001458B3" w:rsidDel="00EF7A80" w14:paraId="10921F20" w14:textId="4B267947" w:rsidTr="001458B3">
        <w:trPr>
          <w:del w:id="3787" w:author="Raji Shanmugasundaram - C20616" w:date="2019-06-06T16:57:00Z"/>
        </w:trPr>
        <w:tc>
          <w:tcPr>
            <w:tcW w:w="809" w:type="dxa"/>
            <w:tcBorders>
              <w:top w:val="single" w:sz="4" w:space="0" w:color="7F7F7F"/>
              <w:bottom w:val="single" w:sz="4" w:space="0" w:color="7F7F7F"/>
            </w:tcBorders>
            <w:shd w:val="clear" w:color="auto" w:fill="auto"/>
          </w:tcPr>
          <w:p w14:paraId="10921F1D" w14:textId="64629FB4" w:rsidR="000A75FB" w:rsidRPr="001458B3" w:rsidDel="00EF7A80" w:rsidRDefault="000A75FB" w:rsidP="000A75FB">
            <w:pPr>
              <w:rPr>
                <w:del w:id="3788" w:author="Raji Shanmugasundaram - C20616" w:date="2019-06-06T16:57:00Z"/>
                <w:rStyle w:val="FieldName"/>
                <w:bCs/>
                <w:color w:val="auto"/>
              </w:rPr>
            </w:pPr>
            <w:del w:id="3789" w:author="Raji Shanmugasundaram - C20616" w:date="2019-06-06T16:57:00Z">
              <w:r w:rsidRPr="001458B3" w:rsidDel="00EF7A80">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248E7D26" w:rsidR="000A75FB" w:rsidRPr="001458B3" w:rsidDel="00EF7A80" w:rsidRDefault="000A75FB" w:rsidP="000A75FB">
            <w:pPr>
              <w:rPr>
                <w:del w:id="3790" w:author="Raji Shanmugasundaram - C20616" w:date="2019-06-06T16:57:00Z"/>
                <w:rStyle w:val="FieldName"/>
              </w:rPr>
            </w:pPr>
            <w:del w:id="3791" w:author="Raji Shanmugasundaram - C20616" w:date="2019-06-06T16:57:00Z">
              <w:r w:rsidRPr="001458B3" w:rsidDel="00EF7A80">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590C625D" w:rsidR="000A75FB" w:rsidRPr="001458B3" w:rsidDel="00EF7A80" w:rsidRDefault="000A75FB" w:rsidP="000A75FB">
            <w:pPr>
              <w:rPr>
                <w:del w:id="3792" w:author="Raji Shanmugasundaram - C20616" w:date="2019-06-06T16:57:00Z"/>
                <w:rStyle w:val="EnteredValue"/>
              </w:rPr>
            </w:pPr>
            <w:del w:id="3793" w:author="Raji Shanmugasundaram - C20616" w:date="2019-06-06T16:57:00Z">
              <w:r w:rsidRPr="001458B3" w:rsidDel="00EF7A80">
                <w:rPr>
                  <w:rStyle w:val="EnteredValue"/>
                </w:rPr>
                <w:delText>UDP</w:delText>
              </w:r>
            </w:del>
          </w:p>
        </w:tc>
      </w:tr>
      <w:tr w:rsidR="000A75FB" w:rsidRPr="001458B3" w:rsidDel="00EF7A80" w14:paraId="10921F24" w14:textId="18BDD7A0" w:rsidTr="001458B3">
        <w:trPr>
          <w:del w:id="3794" w:author="Raji Shanmugasundaram - C20616" w:date="2019-06-06T16:57:00Z"/>
        </w:trPr>
        <w:tc>
          <w:tcPr>
            <w:tcW w:w="809" w:type="dxa"/>
            <w:shd w:val="clear" w:color="auto" w:fill="auto"/>
          </w:tcPr>
          <w:p w14:paraId="10921F21" w14:textId="20636FE7" w:rsidR="000A75FB" w:rsidRPr="001458B3" w:rsidDel="00EF7A80" w:rsidRDefault="000A75FB" w:rsidP="000A75FB">
            <w:pPr>
              <w:rPr>
                <w:del w:id="3795" w:author="Raji Shanmugasundaram - C20616" w:date="2019-06-06T16:57:00Z"/>
                <w:rStyle w:val="FieldName"/>
                <w:bCs/>
                <w:color w:val="auto"/>
              </w:rPr>
            </w:pPr>
            <w:del w:id="3796" w:author="Raji Shanmugasundaram - C20616" w:date="2019-06-06T16:57:00Z">
              <w:r w:rsidRPr="001458B3" w:rsidDel="00EF7A80">
                <w:rPr>
                  <w:rStyle w:val="FieldName"/>
                  <w:bCs/>
                  <w:color w:val="auto"/>
                </w:rPr>
                <w:delText>6</w:delText>
              </w:r>
            </w:del>
          </w:p>
        </w:tc>
        <w:tc>
          <w:tcPr>
            <w:tcW w:w="1985" w:type="dxa"/>
            <w:shd w:val="clear" w:color="auto" w:fill="auto"/>
          </w:tcPr>
          <w:p w14:paraId="10921F22" w14:textId="2C5425F7" w:rsidR="000A75FB" w:rsidRPr="001458B3" w:rsidDel="00EF7A80" w:rsidRDefault="000A75FB" w:rsidP="000A75FB">
            <w:pPr>
              <w:rPr>
                <w:del w:id="3797" w:author="Raji Shanmugasundaram - C20616" w:date="2019-06-06T16:57:00Z"/>
                <w:rStyle w:val="FieldName"/>
              </w:rPr>
            </w:pPr>
            <w:del w:id="3798" w:author="Raji Shanmugasundaram - C20616" w:date="2019-06-06T16:57:00Z">
              <w:r w:rsidRPr="001458B3" w:rsidDel="00EF7A80">
                <w:rPr>
                  <w:rStyle w:val="FieldName"/>
                </w:rPr>
                <w:delText>UDP</w:delText>
              </w:r>
            </w:del>
          </w:p>
        </w:tc>
        <w:tc>
          <w:tcPr>
            <w:tcW w:w="7223" w:type="dxa"/>
            <w:shd w:val="clear" w:color="auto" w:fill="auto"/>
          </w:tcPr>
          <w:p w14:paraId="10921F23" w14:textId="0986F050" w:rsidR="000A75FB" w:rsidRPr="001458B3" w:rsidDel="00EF7A80" w:rsidRDefault="000A75FB" w:rsidP="000A75FB">
            <w:pPr>
              <w:rPr>
                <w:del w:id="3799" w:author="Raji Shanmugasundaram - C20616" w:date="2019-06-06T16:57:00Z"/>
                <w:rStyle w:val="EnteredValue"/>
              </w:rPr>
            </w:pPr>
            <w:del w:id="3800" w:author="Raji Shanmugasundaram - C20616" w:date="2019-06-06T16:57:00Z">
              <w:r w:rsidRPr="001458B3" w:rsidDel="00EF7A80">
                <w:rPr>
                  <w:rStyle w:val="EnteredValue"/>
                </w:rPr>
                <w:delText>UDP Server Disabled</w:delText>
              </w:r>
            </w:del>
          </w:p>
        </w:tc>
      </w:tr>
      <w:tr w:rsidR="000A75FB" w:rsidRPr="001458B3" w:rsidDel="00EF7A80" w14:paraId="10921F28" w14:textId="7484CCE0" w:rsidTr="001458B3">
        <w:trPr>
          <w:del w:id="3801" w:author="Raji Shanmugasundaram - C20616" w:date="2019-06-06T16:57:00Z"/>
        </w:trPr>
        <w:tc>
          <w:tcPr>
            <w:tcW w:w="809" w:type="dxa"/>
            <w:tcBorders>
              <w:top w:val="single" w:sz="4" w:space="0" w:color="7F7F7F"/>
              <w:bottom w:val="single" w:sz="4" w:space="0" w:color="7F7F7F"/>
            </w:tcBorders>
            <w:shd w:val="clear" w:color="auto" w:fill="auto"/>
          </w:tcPr>
          <w:p w14:paraId="10921F25" w14:textId="67EA823C" w:rsidR="000A75FB" w:rsidRPr="001458B3" w:rsidDel="00EF7A80" w:rsidRDefault="000A75FB" w:rsidP="000A75FB">
            <w:pPr>
              <w:rPr>
                <w:del w:id="3802" w:author="Raji Shanmugasundaram - C20616" w:date="2019-06-06T16:57:00Z"/>
                <w:rStyle w:val="FieldName"/>
                <w:bCs/>
                <w:color w:val="auto"/>
              </w:rPr>
            </w:pPr>
            <w:del w:id="3803" w:author="Raji Shanmugasundaram - C20616" w:date="2019-06-06T16:57:00Z">
              <w:r w:rsidRPr="001458B3" w:rsidDel="00EF7A80">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6A2C0873" w:rsidR="000A75FB" w:rsidRPr="001458B3" w:rsidDel="00EF7A80" w:rsidRDefault="000A75FB" w:rsidP="000A75FB">
            <w:pPr>
              <w:rPr>
                <w:del w:id="3804" w:author="Raji Shanmugasundaram - C20616" w:date="2019-06-06T16:57:00Z"/>
                <w:rStyle w:val="FieldName"/>
              </w:rPr>
            </w:pPr>
            <w:del w:id="3805" w:author="Raji Shanmugasundaram - C20616" w:date="2019-06-06T16:57:00Z">
              <w:r w:rsidRPr="001458B3" w:rsidDel="00EF7A80">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45DAC357" w:rsidR="000A75FB" w:rsidRPr="001458B3" w:rsidDel="00EF7A80" w:rsidRDefault="000A75FB" w:rsidP="000A75FB">
            <w:pPr>
              <w:rPr>
                <w:del w:id="3806" w:author="Raji Shanmugasundaram - C20616" w:date="2019-06-06T16:57:00Z"/>
                <w:rStyle w:val="EnteredValue"/>
              </w:rPr>
            </w:pPr>
            <w:del w:id="3807" w:author="Raji Shanmugasundaram - C20616" w:date="2019-06-06T16:57:00Z">
              <w:r w:rsidRPr="001458B3" w:rsidDel="00EF7A80">
                <w:rPr>
                  <w:rStyle w:val="EnteredValue"/>
                </w:rPr>
                <w:delText>TCP Server Disabled</w:delText>
              </w:r>
            </w:del>
          </w:p>
        </w:tc>
      </w:tr>
      <w:tr w:rsidR="000A75FB" w:rsidRPr="001458B3" w:rsidDel="00EF7A80" w14:paraId="10921F2C" w14:textId="68B33BBB" w:rsidTr="001458B3">
        <w:trPr>
          <w:del w:id="3808" w:author="Raji Shanmugasundaram - C20616" w:date="2019-06-06T16:57:00Z"/>
        </w:trPr>
        <w:tc>
          <w:tcPr>
            <w:tcW w:w="809" w:type="dxa"/>
            <w:shd w:val="clear" w:color="auto" w:fill="auto"/>
          </w:tcPr>
          <w:p w14:paraId="10921F29" w14:textId="1C68DB7D" w:rsidR="000A75FB" w:rsidRPr="001458B3" w:rsidDel="00EF7A80" w:rsidRDefault="000A75FB" w:rsidP="000A75FB">
            <w:pPr>
              <w:rPr>
                <w:del w:id="3809" w:author="Raji Shanmugasundaram - C20616" w:date="2019-06-06T16:57:00Z"/>
                <w:rStyle w:val="FieldName"/>
                <w:bCs/>
                <w:color w:val="auto"/>
              </w:rPr>
            </w:pPr>
            <w:del w:id="3810" w:author="Raji Shanmugasundaram - C20616" w:date="2019-06-06T16:57:00Z">
              <w:r w:rsidRPr="001458B3" w:rsidDel="00EF7A80">
                <w:rPr>
                  <w:rStyle w:val="FieldName"/>
                  <w:bCs/>
                  <w:color w:val="auto"/>
                </w:rPr>
                <w:delText>8</w:delText>
              </w:r>
            </w:del>
          </w:p>
        </w:tc>
        <w:tc>
          <w:tcPr>
            <w:tcW w:w="1985" w:type="dxa"/>
            <w:shd w:val="clear" w:color="auto" w:fill="auto"/>
          </w:tcPr>
          <w:p w14:paraId="10921F2A" w14:textId="3D83588B" w:rsidR="000A75FB" w:rsidRPr="001458B3" w:rsidDel="00EF7A80" w:rsidRDefault="000A75FB" w:rsidP="000A75FB">
            <w:pPr>
              <w:rPr>
                <w:del w:id="3811" w:author="Raji Shanmugasundaram - C20616" w:date="2019-06-06T16:57:00Z"/>
                <w:rStyle w:val="FieldName"/>
              </w:rPr>
            </w:pPr>
            <w:del w:id="3812" w:author="Raji Shanmugasundaram - C20616" w:date="2019-06-06T16:57:00Z">
              <w:r w:rsidRPr="001458B3" w:rsidDel="00EF7A80">
                <w:rPr>
                  <w:rStyle w:val="FieldName"/>
                </w:rPr>
                <w:delText>IP Mode</w:delText>
              </w:r>
            </w:del>
          </w:p>
        </w:tc>
        <w:tc>
          <w:tcPr>
            <w:tcW w:w="7223" w:type="dxa"/>
            <w:shd w:val="clear" w:color="auto" w:fill="auto"/>
          </w:tcPr>
          <w:p w14:paraId="10921F2B" w14:textId="5F73633E" w:rsidR="000A75FB" w:rsidRPr="001458B3" w:rsidDel="00EF7A80" w:rsidRDefault="000A75FB" w:rsidP="000A75FB">
            <w:pPr>
              <w:rPr>
                <w:del w:id="3813" w:author="Raji Shanmugasundaram - C20616" w:date="2019-06-06T16:57:00Z"/>
                <w:rStyle w:val="EnteredValue"/>
              </w:rPr>
            </w:pPr>
            <w:del w:id="3814" w:author="Raji Shanmugasundaram - C20616" w:date="2019-06-06T16:57:00Z">
              <w:r w:rsidRPr="001458B3" w:rsidDel="00EF7A80">
                <w:rPr>
                  <w:rStyle w:val="EnteredValue"/>
                </w:rPr>
                <w:delText>IPv4 Mode</w:delText>
              </w:r>
            </w:del>
          </w:p>
        </w:tc>
      </w:tr>
      <w:tr w:rsidR="005B3E15" w:rsidRPr="001458B3" w:rsidDel="00EF7A80" w14:paraId="10921F30" w14:textId="48DE3A93" w:rsidTr="001458B3">
        <w:trPr>
          <w:del w:id="3815" w:author="Raji Shanmugasundaram - C20616" w:date="2019-06-06T16:57:00Z"/>
        </w:trPr>
        <w:tc>
          <w:tcPr>
            <w:tcW w:w="809" w:type="dxa"/>
            <w:shd w:val="clear" w:color="auto" w:fill="auto"/>
          </w:tcPr>
          <w:p w14:paraId="10921F2D" w14:textId="17DE62AA" w:rsidR="005B3E15" w:rsidRPr="001458B3" w:rsidDel="00EF7A80" w:rsidRDefault="005B3E15" w:rsidP="000A75FB">
            <w:pPr>
              <w:rPr>
                <w:del w:id="3816" w:author="Raji Shanmugasundaram - C20616" w:date="2019-06-06T16:57:00Z"/>
                <w:rStyle w:val="FieldName"/>
                <w:bCs/>
                <w:color w:val="auto"/>
              </w:rPr>
            </w:pPr>
            <w:del w:id="3817" w:author="Raji Shanmugasundaram - C20616" w:date="2019-06-06T16:57:00Z">
              <w:r w:rsidDel="00EF7A80">
                <w:rPr>
                  <w:rStyle w:val="FieldName"/>
                  <w:bCs/>
                  <w:color w:val="auto"/>
                </w:rPr>
                <w:delText>9</w:delText>
              </w:r>
            </w:del>
          </w:p>
        </w:tc>
        <w:tc>
          <w:tcPr>
            <w:tcW w:w="1985" w:type="dxa"/>
            <w:shd w:val="clear" w:color="auto" w:fill="auto"/>
          </w:tcPr>
          <w:p w14:paraId="10921F2E" w14:textId="2C1B8008" w:rsidR="005B3E15" w:rsidRPr="001458B3" w:rsidDel="00EF7A80" w:rsidRDefault="005B3E15" w:rsidP="000A75FB">
            <w:pPr>
              <w:rPr>
                <w:del w:id="3818" w:author="Raji Shanmugasundaram - C20616" w:date="2019-06-06T16:57:00Z"/>
                <w:rStyle w:val="FieldName"/>
              </w:rPr>
            </w:pPr>
            <w:del w:id="3819" w:author="Raji Shanmugasundaram - C20616" w:date="2019-06-06T16:57:00Z">
              <w:r w:rsidDel="00EF7A80">
                <w:rPr>
                  <w:rStyle w:val="FieldName"/>
                </w:rPr>
                <w:delText>Persistent TCP</w:delText>
              </w:r>
            </w:del>
          </w:p>
        </w:tc>
        <w:tc>
          <w:tcPr>
            <w:tcW w:w="7223" w:type="dxa"/>
            <w:shd w:val="clear" w:color="auto" w:fill="auto"/>
          </w:tcPr>
          <w:p w14:paraId="10921F2F" w14:textId="7406EDD0" w:rsidR="005B3E15" w:rsidRPr="001458B3" w:rsidDel="00EF7A80" w:rsidRDefault="005B3E15" w:rsidP="000A75FB">
            <w:pPr>
              <w:rPr>
                <w:del w:id="3820" w:author="Raji Shanmugasundaram - C20616" w:date="2019-06-06T16:57:00Z"/>
                <w:rStyle w:val="EnteredValue"/>
              </w:rPr>
            </w:pPr>
            <w:del w:id="3821" w:author="Raji Shanmugasundaram - C20616" w:date="2019-06-06T16:57:00Z">
              <w:r w:rsidDel="00EF7A80">
                <w:rPr>
                  <w:rStyle w:val="EnteredValue"/>
                </w:rPr>
                <w:delText>Disabled (checkbox is unticked)</w:delText>
              </w:r>
            </w:del>
          </w:p>
        </w:tc>
      </w:tr>
      <w:tr w:rsidR="000A75FB" w:rsidRPr="001458B3" w:rsidDel="00EF7A80" w14:paraId="10921F32" w14:textId="1A2B6F17" w:rsidTr="001458B3">
        <w:trPr>
          <w:del w:id="3822" w:author="Raji Shanmugasundaram - C20616" w:date="2019-06-06T16:57:00Z"/>
        </w:trPr>
        <w:tc>
          <w:tcPr>
            <w:tcW w:w="10017" w:type="dxa"/>
            <w:gridSpan w:val="3"/>
            <w:tcBorders>
              <w:top w:val="single" w:sz="4" w:space="0" w:color="7F7F7F"/>
              <w:bottom w:val="single" w:sz="4" w:space="0" w:color="7F7F7F"/>
            </w:tcBorders>
            <w:shd w:val="clear" w:color="auto" w:fill="auto"/>
          </w:tcPr>
          <w:p w14:paraId="10921F31" w14:textId="5C2F35AF" w:rsidR="000A75FB" w:rsidRPr="001458B3" w:rsidDel="00EF7A80" w:rsidRDefault="0050502C" w:rsidP="00AD6A2B">
            <w:pPr>
              <w:rPr>
                <w:del w:id="3823" w:author="Raji Shanmugasundaram - C20616" w:date="2019-06-06T16:57:00Z"/>
                <w:rStyle w:val="EnteredValue"/>
                <w:b w:val="0"/>
                <w:bCs/>
              </w:rPr>
            </w:pPr>
            <w:del w:id="3824" w:author="Raji Shanmugasundaram - C20616" w:date="2019-06-06T16:57:00Z">
              <w:r w:rsidDel="00EF7A80">
                <w:rPr>
                  <w:rStyle w:val="FieldName"/>
                  <w:b w:val="0"/>
                  <w:bCs/>
                  <w:color w:val="auto"/>
                </w:rPr>
                <w:delText>*For options 6 and 7</w:delText>
              </w:r>
              <w:r w:rsidR="000A75FB" w:rsidRPr="001458B3" w:rsidDel="00EF7A80">
                <w:rPr>
                  <w:rStyle w:val="FieldName"/>
                  <w:b w:val="0"/>
                  <w:bCs/>
                  <w:color w:val="auto"/>
                </w:rPr>
                <w:delText>, pressing on the button</w:delText>
              </w:r>
              <w:r w:rsidR="005B3E15" w:rsidDel="00EF7A80">
                <w:rPr>
                  <w:rStyle w:val="FieldName"/>
                  <w:b w:val="0"/>
                  <w:bCs/>
                  <w:color w:val="auto"/>
                </w:rPr>
                <w:delText xml:space="preserve"> at the bottom right of the Packet Sender Window</w:delText>
              </w:r>
              <w:r w:rsidR="000A75FB" w:rsidRPr="001458B3" w:rsidDel="00EF7A80">
                <w:rPr>
                  <w:rStyle w:val="FieldName"/>
                  <w:b w:val="0"/>
                  <w:bCs/>
                  <w:color w:val="auto"/>
                </w:rPr>
                <w:delText xml:space="preserve"> will toggle between the Server being active </w:delText>
              </w:r>
              <w:r w:rsidR="00AD6A2B" w:rsidRPr="001458B3" w:rsidDel="00EF7A80">
                <w:rPr>
                  <w:rStyle w:val="FieldName"/>
                  <w:b w:val="0"/>
                  <w:bCs/>
                  <w:color w:val="auto"/>
                </w:rPr>
                <w:delText>and</w:delText>
              </w:r>
              <w:r w:rsidR="000A75FB" w:rsidRPr="001458B3" w:rsidDel="00EF7A80">
                <w:rPr>
                  <w:rStyle w:val="FieldName"/>
                  <w:b w:val="0"/>
                  <w:bCs/>
                  <w:color w:val="auto"/>
                </w:rPr>
                <w:delText xml:space="preserve"> disabled.</w:delText>
              </w:r>
              <w:r w:rsidR="005B6C43" w:rsidDel="00EF7A80">
                <w:rPr>
                  <w:noProof/>
                  <w:lang w:eastAsia="en-AU"/>
                </w:rPr>
                <w:delText xml:space="preserve"> </w:delText>
              </w:r>
            </w:del>
          </w:p>
        </w:tc>
      </w:tr>
    </w:tbl>
    <w:p w14:paraId="10921F33" w14:textId="0F518A25" w:rsidR="001458B3" w:rsidRPr="001458B3" w:rsidDel="00EF7A80" w:rsidRDefault="001458B3" w:rsidP="001458B3">
      <w:pPr>
        <w:rPr>
          <w:del w:id="3825" w:author="Raji Shanmugasundaram - C20616" w:date="2019-06-06T16:57: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EF7A80" w14:paraId="10921F35" w14:textId="285C323E" w:rsidTr="001458B3">
        <w:trPr>
          <w:del w:id="3826" w:author="Raji Shanmugasundaram - C20616" w:date="2019-06-06T16:57:00Z"/>
        </w:trPr>
        <w:tc>
          <w:tcPr>
            <w:tcW w:w="5000" w:type="pct"/>
            <w:shd w:val="clear" w:color="auto" w:fill="auto"/>
            <w:vAlign w:val="center"/>
          </w:tcPr>
          <w:p w14:paraId="10921F34" w14:textId="22837640" w:rsidR="00D94743" w:rsidRPr="001458B3" w:rsidDel="00EF7A80" w:rsidRDefault="002A6B8F" w:rsidP="003C4041">
            <w:pPr>
              <w:rPr>
                <w:del w:id="3827" w:author="Raji Shanmugasundaram - C20616" w:date="2019-06-06T16:57:00Z"/>
              </w:rPr>
            </w:pPr>
            <w:del w:id="3828" w:author="Raji Shanmugasundaram - C20616" w:date="2019-06-06T16:57:00Z">
              <w:r w:rsidDel="00EF7A80">
                <w:rPr>
                  <w:noProof/>
                  <w:lang w:eastAsia="en-AU"/>
                </w:rPr>
                <mc:AlternateContent>
                  <mc:Choice Requires="wps">
                    <w:drawing>
                      <wp:anchor distT="0" distB="0" distL="114300" distR="114300" simplePos="0" relativeHeight="251785728" behindDoc="0" locked="0" layoutInCell="1" allowOverlap="1" wp14:anchorId="109223C1" wp14:editId="2D7F7AB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D26193" w:rsidRPr="00E9552D" w:rsidRDefault="00D26193"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287" type="#_x0000_t202" style="position:absolute;margin-left:120.4pt;margin-top:402.55pt;width:85.6pt;height:22.8pt;z-index:251785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" filled="f" stroked="f" strokeweight=".5pt">
                        <v:textbox>
                          <w:txbxContent>
                            <w:p w14:paraId="10922488" w14:textId="77777777" w:rsidR="00D26193" w:rsidRPr="00E9552D" w:rsidRDefault="00D26193"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EF7A80">
                <w:rPr>
                  <w:noProof/>
                  <w:lang w:eastAsia="en-AU"/>
                </w:rPr>
                <mc:AlternateContent>
                  <mc:Choice Requires="wps">
                    <w:drawing>
                      <wp:anchor distT="0" distB="0" distL="114300" distR="114300" simplePos="0" relativeHeight="251783680" behindDoc="0" locked="0" layoutInCell="1" allowOverlap="1" wp14:anchorId="109223C3" wp14:editId="0E92D97B">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AF27F" id="Rectangle 146" o:spid="_x0000_s1026" style="position:absolute;margin-left:274.9pt;margin-top:399.65pt;width:247.35pt;height:22.6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606528" behindDoc="0" locked="0" layoutInCell="1" allowOverlap="1" wp14:anchorId="109223C5" wp14:editId="32ADFCDB">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D26193" w:rsidRPr="00E9552D" w:rsidRDefault="00D26193"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288" type="#_x0000_t202" style="position:absolute;margin-left:433.8pt;margin-top:286.35pt;width:85.6pt;height:22.8pt;z-index:251606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ICG3LUEC&#10;AACCBAAADgAAAAAAAAAAAAAAAAAuAgAAZHJzL2Uyb0RvYy54bWxQSwECLQAUAAYACAAAACEAH2vG&#10;ZOQAAAAMAQAADwAAAAAAAAAAAAAAAACbBAAAZHJzL2Rvd25yZXYueG1sUEsFBgAAAAAEAAQA8wAA&#10;AKwFAAAAAA==&#10;" filled="f" stroked="f" strokeweight=".5pt">
                        <v:textbox>
                          <w:txbxContent>
                            <w:p w14:paraId="10922489" w14:textId="77777777" w:rsidR="00D26193" w:rsidRPr="00E9552D" w:rsidRDefault="00D26193"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EF7A80">
                <w:rPr>
                  <w:noProof/>
                  <w:lang w:eastAsia="en-AU"/>
                </w:rPr>
                <mc:AlternateContent>
                  <mc:Choice Requires="wps">
                    <w:drawing>
                      <wp:anchor distT="0" distB="0" distL="114300" distR="114300" simplePos="0" relativeHeight="251605504" behindDoc="0" locked="0" layoutInCell="1" allowOverlap="1" wp14:anchorId="109223C7" wp14:editId="57CA27BD">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D26193" w:rsidRPr="00E9552D" w:rsidRDefault="00D26193"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289" type="#_x0000_t202" style="position:absolute;margin-left:433.9pt;margin-top:150pt;width:85.65pt;height:22.8pt;z-index:251605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DchcznQAIA&#10;AIEEAAAOAAAAAAAAAAAAAAAAAC4CAABkcnMvZTJvRG9jLnhtbFBLAQItABQABgAIAAAAIQClRnJ4&#10;5AAAAAwBAAAPAAAAAAAAAAAAAAAAAJoEAABkcnMvZG93bnJldi54bWxQSwUGAAAAAAQABADzAAAA&#10;qwUAAAAA&#10;" filled="f" stroked="f" strokeweight=".5pt">
                        <v:textbox>
                          <w:txbxContent>
                            <w:p w14:paraId="1092248A" w14:textId="77777777" w:rsidR="00D26193" w:rsidRPr="00E9552D" w:rsidRDefault="00D26193"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EF7A80">
                <w:rPr>
                  <w:noProof/>
                  <w:lang w:eastAsia="en-AU"/>
                </w:rPr>
                <mc:AlternateContent>
                  <mc:Choice Requires="wps">
                    <w:drawing>
                      <wp:anchor distT="0" distB="0" distL="114300" distR="114300" simplePos="0" relativeHeight="251781632" behindDoc="0" locked="0" layoutInCell="1" allowOverlap="1" wp14:anchorId="109223C9" wp14:editId="016350C3">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D26193" w:rsidRPr="00E9552D" w:rsidRDefault="00D26193"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290" type="#_x0000_t202" style="position:absolute;margin-left:367.55pt;margin-top:44.35pt;width:85.65pt;height:22.8pt;z-index:25178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" filled="f" stroked="f" strokeweight=".5pt">
                        <v:textbox>
                          <w:txbxContent>
                            <w:p w14:paraId="1092248B" w14:textId="77777777" w:rsidR="00D26193" w:rsidRPr="00E9552D" w:rsidRDefault="00D26193"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EF7A80">
                <w:rPr>
                  <w:noProof/>
                  <w:lang w:eastAsia="en-AU"/>
                </w:rPr>
                <mc:AlternateContent>
                  <mc:Choice Requires="wps">
                    <w:drawing>
                      <wp:anchor distT="0" distB="0" distL="114300" distR="114300" simplePos="0" relativeHeight="251779584" behindDoc="0" locked="0" layoutInCell="1" allowOverlap="1" wp14:anchorId="109223CB" wp14:editId="5A1DE6CF">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573E" id="Rectangle 144" o:spid="_x0000_s1026" style="position:absolute;margin-left:5.65pt;margin-top:41.8pt;width:515.9pt;height:84.1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775488" behindDoc="0" locked="0" layoutInCell="1" allowOverlap="1" wp14:anchorId="109223CD" wp14:editId="482C8637">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977F7" id="Rectangle 140" o:spid="_x0000_s1026" style="position:absolute;margin-left:5.65pt;margin-top:145.1pt;width:515.9pt;height:115.6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777536" behindDoc="0" locked="0" layoutInCell="1" allowOverlap="1" wp14:anchorId="109223CF" wp14:editId="6F25CA5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36DB1" id="Rectangle 143" o:spid="_x0000_s1026" style="position:absolute;margin-left:5.65pt;margin-top:282.35pt;width:515.9pt;height:114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EF7A80">
                <w:rPr>
                  <w:noProof/>
                  <w:lang w:eastAsia="en-AU"/>
                </w:rPr>
                <w:drawing>
                  <wp:inline distT="0" distB="0" distL="0" distR="0" wp14:anchorId="109223D1" wp14:editId="17CF5334">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76">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EF7A80">
                <w:rPr>
                  <w:noProof/>
                  <w:lang w:eastAsia="en-AU"/>
                </w:rPr>
                <w:delText xml:space="preserve"> </w:delText>
              </w:r>
            </w:del>
          </w:p>
        </w:tc>
      </w:tr>
    </w:tbl>
    <w:p w14:paraId="10921F36" w14:textId="3BBD7252" w:rsidR="0019349E" w:rsidDel="00EF7A80" w:rsidRDefault="0019349E" w:rsidP="002B0EDA">
      <w:pPr>
        <w:pStyle w:val="NumberedList"/>
        <w:rPr>
          <w:del w:id="3829" w:author="Raji Shanmugasundaram - C20616" w:date="2019-06-06T16:57:00Z"/>
        </w:rPr>
      </w:pPr>
      <w:del w:id="3830" w:author="Raji Shanmugasundaram - C20616" w:date="2019-06-06T16:57:00Z">
        <w:r w:rsidDel="00EF7A80">
          <w:delText xml:space="preserve">Save the packet for future use by clicking on </w:delText>
        </w:r>
        <w:r w:rsidRPr="0019349E" w:rsidDel="00EF7A80">
          <w:rPr>
            <w:rStyle w:val="DialogButton"/>
          </w:rPr>
          <w:delText>Save</w:delText>
        </w:r>
        <w:r w:rsidR="002B0EDA" w:rsidDel="00EF7A80">
          <w:delText>. The packet will be put into the Saved Packet List.</w:delText>
        </w:r>
      </w:del>
    </w:p>
    <w:p w14:paraId="10921F37" w14:textId="673FEF6C" w:rsidR="002B0EDA" w:rsidDel="00EF7A80" w:rsidRDefault="002B0EDA" w:rsidP="002B0EDA">
      <w:pPr>
        <w:pStyle w:val="NumberedList"/>
        <w:rPr>
          <w:del w:id="3831" w:author="Raji Shanmugasundaram - C20616" w:date="2019-06-06T16:57:00Z"/>
        </w:rPr>
      </w:pPr>
      <w:del w:id="3832" w:author="Raji Shanmugasundaram - C20616" w:date="2019-06-06T16:57:00Z">
        <w:r w:rsidDel="00EF7A80">
          <w:delText xml:space="preserve">To send the packet, click on the </w:delText>
        </w:r>
        <w:r w:rsidRPr="00FB1ADE" w:rsidDel="00EF7A80">
          <w:rPr>
            <w:rStyle w:val="DialogButton"/>
          </w:rPr>
          <w:delText>Send</w:delText>
        </w:r>
        <w:r w:rsidDel="00EF7A80">
          <w:delText xml:space="preserve"> button</w:delText>
        </w:r>
        <w:r w:rsidR="00B10063" w:rsidDel="00EF7A80">
          <w:delText xml:space="preserve"> located in the S</w:delText>
        </w:r>
        <w:r w:rsidR="001F2021" w:rsidDel="00EF7A80">
          <w:delText xml:space="preserve">aved </w:delText>
        </w:r>
        <w:r w:rsidR="00B10063" w:rsidDel="00EF7A80">
          <w:delText>P</w:delText>
        </w:r>
        <w:r w:rsidR="001F2021" w:rsidDel="00EF7A80">
          <w:delText>acket list</w:delText>
        </w:r>
        <w:r w:rsidDel="00EF7A80">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EF7A80" w14:paraId="10921F39" w14:textId="4E21106E" w:rsidTr="001458B3">
        <w:trPr>
          <w:del w:id="3833" w:author="Raji Shanmugasundaram - C20616" w:date="2019-06-06T16:57:00Z"/>
        </w:trPr>
        <w:tc>
          <w:tcPr>
            <w:tcW w:w="5000" w:type="pct"/>
            <w:shd w:val="clear" w:color="auto" w:fill="auto"/>
            <w:vAlign w:val="center"/>
          </w:tcPr>
          <w:p w14:paraId="10921F38" w14:textId="5617122C" w:rsidR="002B0EDA" w:rsidRPr="001458B3" w:rsidDel="00EF7A80" w:rsidRDefault="005B3261" w:rsidP="0029031C">
            <w:pPr>
              <w:rPr>
                <w:del w:id="3834" w:author="Raji Shanmugasundaram - C20616" w:date="2019-06-06T16:57:00Z"/>
              </w:rPr>
            </w:pPr>
            <w:del w:id="3835" w:author="Raji Shanmugasundaram - C20616" w:date="2019-06-06T16:57:00Z">
              <w:r w:rsidDel="00EF7A80">
                <w:rPr>
                  <w:noProof/>
                  <w:lang w:eastAsia="en-AU"/>
                </w:rPr>
                <mc:AlternateContent>
                  <mc:Choice Requires="wps">
                    <w:drawing>
                      <wp:anchor distT="0" distB="0" distL="114300" distR="114300" simplePos="0" relativeHeight="251604480" behindDoc="0" locked="0" layoutInCell="1" allowOverlap="1" wp14:anchorId="109223D3" wp14:editId="07B7BA5A">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96ADA" id="Rectangle 184" o:spid="_x0000_s1026" style="position:absolute;margin-left:8.55pt;margin-top:12.85pt;width:57pt;height:23.5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EF7A80">
                <w:rPr>
                  <w:noProof/>
                  <w:lang w:eastAsia="en-AU"/>
                </w:rPr>
                <w:drawing>
                  <wp:inline distT="0" distB="0" distL="0" distR="0" wp14:anchorId="109223D5" wp14:editId="2E74B49C">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93B2581" w:rsidR="00C90433" w:rsidDel="00EF7A80" w:rsidRDefault="00C90433" w:rsidP="000E3EF1">
      <w:pPr>
        <w:ind w:left="567"/>
        <w:rPr>
          <w:del w:id="3836" w:author="Raji Shanmugasundaram - C20616" w:date="2019-06-06T16:57:00Z"/>
        </w:rPr>
      </w:pPr>
      <w:del w:id="3837" w:author="Raji Shanmugasundaram - C20616" w:date="2019-06-06T16:57:00Z">
        <w:r w:rsidDel="00EF7A80">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EF7A80" w14:paraId="10921F3C" w14:textId="5CEE497A" w:rsidTr="00C90433">
        <w:trPr>
          <w:del w:id="3838" w:author="Raji Shanmugasundaram - C20616" w:date="2019-06-06T16:57:00Z"/>
        </w:trPr>
        <w:tc>
          <w:tcPr>
            <w:tcW w:w="10542" w:type="dxa"/>
          </w:tcPr>
          <w:p w14:paraId="10921F3B" w14:textId="7C68D632" w:rsidR="00C90433" w:rsidDel="00EF7A80" w:rsidRDefault="00C90433" w:rsidP="000E3EF1">
            <w:pPr>
              <w:rPr>
                <w:del w:id="3839" w:author="Raji Shanmugasundaram - C20616" w:date="2019-06-06T16:57:00Z"/>
              </w:rPr>
            </w:pPr>
            <w:del w:id="3840" w:author="Raji Shanmugasundaram - C20616" w:date="2019-06-06T16:57:00Z">
              <w:r w:rsidDel="00EF7A80">
                <w:rPr>
                  <w:noProof/>
                  <w:lang w:eastAsia="en-AU"/>
                </w:rPr>
                <w:drawing>
                  <wp:inline distT="0" distB="0" distL="0" distR="0" wp14:anchorId="109223D7" wp14:editId="4E419B10">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78">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373B9829" w:rsidR="002F6EA9" w:rsidDel="00EF7A80" w:rsidRDefault="00D566F4" w:rsidP="000E3EF1">
      <w:pPr>
        <w:ind w:left="567"/>
        <w:rPr>
          <w:del w:id="3841" w:author="Raji Shanmugasundaram - C20616" w:date="2019-06-06T16:57:00Z"/>
        </w:rPr>
      </w:pPr>
      <w:del w:id="3842" w:author="Raji Shanmugasundaram - C20616" w:date="2019-06-06T16:57:00Z">
        <w:r w:rsidDel="00EF7A80">
          <w:delText>The console</w:delText>
        </w:r>
        <w:r w:rsidR="00C90433" w:rsidDel="00EF7A80">
          <w:delText xml:space="preserve"> connected to the PIC32</w:delText>
        </w:r>
        <w:r w:rsidDel="00EF7A80">
          <w:delText xml:space="preserve"> will show all </w:delText>
        </w:r>
        <w:r w:rsidR="002F6EA9" w:rsidDel="00EF7A80">
          <w:delText>data received on the UDP Socket</w:delText>
        </w:r>
        <w:r w:rsidDel="00EF7A8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F7A80" w14:paraId="10921F3F" w14:textId="33C06BBF" w:rsidTr="001458B3">
        <w:trPr>
          <w:del w:id="3843" w:author="Raji Shanmugasundaram - C20616" w:date="2019-06-06T16:57:00Z"/>
        </w:trPr>
        <w:tc>
          <w:tcPr>
            <w:tcW w:w="9071" w:type="dxa"/>
            <w:shd w:val="clear" w:color="auto" w:fill="auto"/>
            <w:vAlign w:val="center"/>
          </w:tcPr>
          <w:p w14:paraId="10921F3E" w14:textId="4D7244A6" w:rsidR="002F6EA9" w:rsidRPr="001458B3" w:rsidDel="00EF7A80" w:rsidRDefault="005B3261" w:rsidP="00164E0C">
            <w:pPr>
              <w:rPr>
                <w:del w:id="3844" w:author="Raji Shanmugasundaram - C20616" w:date="2019-06-06T16:57:00Z"/>
              </w:rPr>
            </w:pPr>
            <w:del w:id="3845" w:author="Raji Shanmugasundaram - C20616" w:date="2019-06-06T16:57:00Z">
              <w:r w:rsidRPr="000A5197" w:rsidDel="00EF7A80">
                <w:rPr>
                  <w:noProof/>
                  <w:lang w:eastAsia="en-AU"/>
                </w:rPr>
                <w:drawing>
                  <wp:inline distT="0" distB="0" distL="0" distR="0" wp14:anchorId="109223D9" wp14:editId="45E69F36">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6909251E" w:rsidR="003A14BC" w:rsidDel="00EF7A80" w:rsidRDefault="000E3EF1" w:rsidP="000E3EF1">
      <w:pPr>
        <w:ind w:left="567"/>
        <w:rPr>
          <w:del w:id="3846" w:author="Raji Shanmugasundaram - C20616" w:date="2019-06-06T16:57:00Z"/>
        </w:rPr>
      </w:pPr>
      <w:del w:id="3847" w:author="Raji Shanmugasundaram - C20616" w:date="2019-06-06T16:57:00Z">
        <w:r w:rsidDel="00EF7A80">
          <w:delText>The UDP Server will pass all received data to t</w:delText>
        </w:r>
        <w:r w:rsidR="00D158F1" w:rsidDel="00EF7A80">
          <w:delText>he ECSDATAPROCESS_Parse function that</w:delText>
        </w:r>
        <w:r w:rsidR="003A14BC" w:rsidDel="00EF7A80">
          <w:delText xml:space="preserve"> performs the following tasks:</w:delText>
        </w:r>
      </w:del>
    </w:p>
    <w:p w14:paraId="10921F41" w14:textId="7CBA23BC" w:rsidR="003A14BC" w:rsidDel="00EF7A80" w:rsidRDefault="003A14BC" w:rsidP="003A14BC">
      <w:pPr>
        <w:pStyle w:val="ListParagraph"/>
        <w:numPr>
          <w:ilvl w:val="0"/>
          <w:numId w:val="27"/>
        </w:numPr>
        <w:rPr>
          <w:del w:id="3848" w:author="Raji Shanmugasundaram - C20616" w:date="2019-06-06T16:57:00Z"/>
        </w:rPr>
      </w:pPr>
      <w:del w:id="3849" w:author="Raji Shanmugasundaram - C20616" w:date="2019-06-06T16:57:00Z">
        <w:r w:rsidDel="00EF7A80">
          <w:delText>I</w:delText>
        </w:r>
        <w:r w:rsidR="000E3EF1" w:rsidDel="00EF7A80">
          <w:delText xml:space="preserve">dentify the start and end of the JSON packet by looking for open and close brace characters, </w:delText>
        </w:r>
      </w:del>
    </w:p>
    <w:p w14:paraId="10921F42" w14:textId="0FF4CFB8" w:rsidR="003A14BC" w:rsidDel="00EF7A80" w:rsidRDefault="003A14BC" w:rsidP="003A14BC">
      <w:pPr>
        <w:pStyle w:val="ListParagraph"/>
        <w:numPr>
          <w:ilvl w:val="0"/>
          <w:numId w:val="27"/>
        </w:numPr>
        <w:rPr>
          <w:del w:id="3850" w:author="Raji Shanmugasundaram - C20616" w:date="2019-06-06T16:57:00Z"/>
        </w:rPr>
      </w:pPr>
      <w:del w:id="3851" w:author="Raji Shanmugasundaram - C20616" w:date="2019-06-06T16:57:00Z">
        <w:r w:rsidDel="00EF7A80">
          <w:delText>P</w:delText>
        </w:r>
        <w:r w:rsidR="000E3EF1" w:rsidDel="00EF7A80">
          <w:delText xml:space="preserve">arse the packet using the JSMN Parsing tool, </w:delText>
        </w:r>
      </w:del>
    </w:p>
    <w:p w14:paraId="10921F43" w14:textId="0C7FC711" w:rsidR="003A14BC" w:rsidDel="00EF7A80" w:rsidRDefault="003A14BC" w:rsidP="003A14BC">
      <w:pPr>
        <w:pStyle w:val="ListParagraph"/>
        <w:numPr>
          <w:ilvl w:val="0"/>
          <w:numId w:val="27"/>
        </w:numPr>
        <w:rPr>
          <w:del w:id="3852" w:author="Raji Shanmugasundaram - C20616" w:date="2019-06-06T16:57:00Z"/>
        </w:rPr>
      </w:pPr>
      <w:del w:id="3853" w:author="Raji Shanmugasundaram - C20616" w:date="2019-06-06T16:57:00Z">
        <w:r w:rsidDel="00EF7A80">
          <w:delText>C</w:delText>
        </w:r>
        <w:r w:rsidR="000E3EF1" w:rsidDel="00EF7A80">
          <w:delText>heck if the packet conforms</w:delText>
        </w:r>
        <w:r w:rsidDel="00EF7A80">
          <w:delText xml:space="preserve"> to the JSON standard</w:delText>
        </w:r>
      </w:del>
    </w:p>
    <w:p w14:paraId="10921F44" w14:textId="44817893" w:rsidR="003A14BC" w:rsidDel="00EF7A80" w:rsidRDefault="003A14BC" w:rsidP="003A14BC">
      <w:pPr>
        <w:pStyle w:val="ListParagraph"/>
        <w:numPr>
          <w:ilvl w:val="0"/>
          <w:numId w:val="27"/>
        </w:numPr>
        <w:rPr>
          <w:del w:id="3854" w:author="Raji Shanmugasundaram - C20616" w:date="2019-06-06T16:57:00Z"/>
        </w:rPr>
      </w:pPr>
      <w:del w:id="3855" w:author="Raji Shanmugasundaram - C20616" w:date="2019-06-06T16:57:00Z">
        <w:r w:rsidDel="00EF7A80">
          <w:delText>E</w:delText>
        </w:r>
        <w:r w:rsidR="000E3EF1" w:rsidDel="00EF7A80">
          <w:delText xml:space="preserve">xtract the </w:delText>
        </w:r>
        <w:r w:rsidDel="00EF7A80">
          <w:delText xml:space="preserve">parameter names and </w:delText>
        </w:r>
        <w:r w:rsidR="000E3EF1" w:rsidDel="00EF7A80">
          <w:delText xml:space="preserve">data values from the packet. </w:delText>
        </w:r>
      </w:del>
    </w:p>
    <w:p w14:paraId="10921F45" w14:textId="35FB7F50" w:rsidR="00C90433" w:rsidDel="00EF7A80" w:rsidRDefault="00C90433" w:rsidP="000E3EF1">
      <w:pPr>
        <w:ind w:left="567"/>
        <w:rPr>
          <w:del w:id="3856" w:author="Raji Shanmugasundaram - C20616" w:date="2019-06-06T16:57:00Z"/>
        </w:rPr>
      </w:pPr>
    </w:p>
    <w:p w14:paraId="10921F46" w14:textId="6D014D5D" w:rsidR="000E3EF1" w:rsidDel="00EF7A80" w:rsidRDefault="000E3EF1" w:rsidP="000E3EF1">
      <w:pPr>
        <w:ind w:left="567"/>
        <w:rPr>
          <w:del w:id="3857" w:author="Raji Shanmugasundaram - C20616" w:date="2019-06-06T16:57:00Z"/>
        </w:rPr>
      </w:pPr>
      <w:del w:id="3858" w:author="Raji Shanmugasundaram - C20616" w:date="2019-06-06T16:57:00Z">
        <w:r w:rsidDel="00EF7A80">
          <w:delText xml:space="preserve">The </w:delText>
        </w:r>
        <w:r w:rsidR="00C90433" w:rsidDel="00EF7A80">
          <w:delText xml:space="preserve">ECSDATAPROCESS_Parse </w:delText>
        </w:r>
        <w:r w:rsidDel="00EF7A80">
          <w:delText>function can tolerate errors in the packet.</w:delText>
        </w:r>
        <w:r w:rsidR="003C1576" w:rsidDel="00EF7A80">
          <w:delText xml:space="preserve"> All invalid packets</w:delText>
        </w:r>
        <w:r w:rsidDel="00EF7A80">
          <w:delText xml:space="preserve"> will be ignored, and the function will wait for the start of the next JSON packet to be received.</w:delText>
        </w:r>
      </w:del>
    </w:p>
    <w:p w14:paraId="10921F47" w14:textId="6601C8EB" w:rsidR="000E3EF1" w:rsidDel="00EF7A80" w:rsidRDefault="000E3EF1" w:rsidP="000E3EF1">
      <w:pPr>
        <w:pStyle w:val="NumberedList"/>
        <w:numPr>
          <w:ilvl w:val="0"/>
          <w:numId w:val="0"/>
        </w:numPr>
        <w:ind w:left="567"/>
        <w:rPr>
          <w:del w:id="3859" w:author="Raji Shanmugasundaram - C20616" w:date="2019-06-06T16:57:00Z"/>
        </w:rPr>
      </w:pPr>
    </w:p>
    <w:p w14:paraId="10921F48" w14:textId="739FE01B" w:rsidR="002F6EA9" w:rsidDel="00EF7A80" w:rsidRDefault="003A14BC" w:rsidP="00FE022B">
      <w:pPr>
        <w:pStyle w:val="NumberedList"/>
        <w:numPr>
          <w:ilvl w:val="0"/>
          <w:numId w:val="0"/>
        </w:numPr>
        <w:ind w:left="567"/>
        <w:rPr>
          <w:del w:id="3860" w:author="Raji Shanmugasundaram - C20616" w:date="2019-06-06T16:57:00Z"/>
        </w:rPr>
      </w:pPr>
      <w:del w:id="3861" w:author="Raji Shanmugasundaram - C20616" w:date="2019-06-06T16:57:00Z">
        <w:r w:rsidDel="00EF7A80">
          <w:delText xml:space="preserve">When the networkcoms application receives a valid </w:delText>
        </w:r>
        <w:r w:rsidR="003F3880" w:rsidDel="00EF7A80">
          <w:delText>broadcast message, the</w:delText>
        </w:r>
        <w:r w:rsidDel="00EF7A80">
          <w:delText xml:space="preserve"> source IP Address for the message will be determined, and the UDP Server will be shutdown. The application will then open the TCP Client, and </w:delText>
        </w:r>
        <w:r w:rsidR="002F6EA9" w:rsidDel="00EF7A80">
          <w:delText>attempt to connect to t</w:delText>
        </w:r>
        <w:r w:rsidDel="00EF7A80">
          <w:delText>he TCP server.</w:delText>
        </w:r>
        <w:r w:rsidR="00B10063" w:rsidRPr="00B10063" w:rsidDel="00EF7A80">
          <w:delText xml:space="preserve"> </w:delText>
        </w:r>
        <w:r w:rsidR="00B10063" w:rsidDel="00EF7A80">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F7A80" w14:paraId="10921F4A" w14:textId="6A799942" w:rsidTr="001458B3">
        <w:trPr>
          <w:del w:id="3862" w:author="Raji Shanmugasundaram - C20616" w:date="2019-06-06T16:57:00Z"/>
        </w:trPr>
        <w:tc>
          <w:tcPr>
            <w:tcW w:w="9071" w:type="dxa"/>
            <w:shd w:val="clear" w:color="auto" w:fill="auto"/>
            <w:vAlign w:val="center"/>
          </w:tcPr>
          <w:p w14:paraId="10921F49" w14:textId="02FE2261" w:rsidR="002F6EA9" w:rsidRPr="001458B3" w:rsidDel="00EF7A80" w:rsidRDefault="005B3261" w:rsidP="001458B3">
            <w:pPr>
              <w:pStyle w:val="NumberedList"/>
              <w:numPr>
                <w:ilvl w:val="0"/>
                <w:numId w:val="0"/>
              </w:numPr>
              <w:rPr>
                <w:del w:id="3863" w:author="Raji Shanmugasundaram - C20616" w:date="2019-06-06T16:57:00Z"/>
              </w:rPr>
            </w:pPr>
            <w:del w:id="3864" w:author="Raji Shanmugasundaram - C20616" w:date="2019-06-06T16:57:00Z">
              <w:r w:rsidRPr="000A5197" w:rsidDel="00EF7A80">
                <w:rPr>
                  <w:noProof/>
                </w:rPr>
                <w:drawing>
                  <wp:inline distT="0" distB="0" distL="0" distR="0" wp14:anchorId="109223DB" wp14:editId="3B76B1C2">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5E7424D7" w:rsidR="003F3880" w:rsidDel="00EF7A80" w:rsidRDefault="003A14BC" w:rsidP="00FE022B">
      <w:pPr>
        <w:pStyle w:val="NumberedList"/>
        <w:numPr>
          <w:ilvl w:val="0"/>
          <w:numId w:val="0"/>
        </w:numPr>
        <w:ind w:left="567"/>
        <w:rPr>
          <w:del w:id="3865" w:author="Raji Shanmugasundaram - C20616" w:date="2019-06-06T16:57:00Z"/>
        </w:rPr>
      </w:pPr>
      <w:del w:id="3866" w:author="Raji Shanmugasundaram - C20616" w:date="2019-06-06T16:57:00Z">
        <w:r w:rsidDel="00EF7A80">
          <w:delText xml:space="preserve"> </w:delText>
        </w:r>
      </w:del>
    </w:p>
    <w:p w14:paraId="10921F4C" w14:textId="23798672" w:rsidR="007D1FC1" w:rsidDel="00EF7A80" w:rsidRDefault="006F3833" w:rsidP="006F3833">
      <w:pPr>
        <w:pStyle w:val="Heading3"/>
        <w:rPr>
          <w:del w:id="3867" w:author="Raji Shanmugasundaram - C20616" w:date="2019-06-06T16:57:00Z"/>
        </w:rPr>
      </w:pPr>
      <w:bookmarkStart w:id="3868" w:name="_Toc488278797"/>
      <w:del w:id="3869" w:author="Raji Shanmugasundaram - C20616" w:date="2019-06-06T16:57:00Z">
        <w:r w:rsidDel="00EF7A80">
          <w:delText>TCP Client Testing</w:delText>
        </w:r>
        <w:bookmarkEnd w:id="3868"/>
      </w:del>
    </w:p>
    <w:p w14:paraId="10921F4D" w14:textId="324581F0" w:rsidR="003A14BC" w:rsidDel="00EF7A80" w:rsidRDefault="003A14BC" w:rsidP="003A14BC">
      <w:pPr>
        <w:pStyle w:val="NumberedList"/>
        <w:numPr>
          <w:ilvl w:val="0"/>
          <w:numId w:val="0"/>
        </w:numPr>
        <w:rPr>
          <w:del w:id="3870" w:author="Raji Shanmugasundaram - C20616" w:date="2019-06-06T16:57:00Z"/>
        </w:rPr>
      </w:pPr>
      <w:del w:id="3871" w:author="Raji Shanmugasundaram - C20616" w:date="2019-06-06T16:57:00Z">
        <w:r w:rsidDel="00EF7A80">
          <w:delText xml:space="preserve">To test the operation of the TCP Client on the PIC, you will now configure the Packet Sender application to operate as a TCP Server. </w:delText>
        </w:r>
      </w:del>
    </w:p>
    <w:p w14:paraId="10921F4E" w14:textId="6D029945" w:rsidR="000944C0" w:rsidDel="00EF7A80" w:rsidRDefault="00032C84" w:rsidP="003A14BC">
      <w:pPr>
        <w:pStyle w:val="NumberedList"/>
        <w:rPr>
          <w:del w:id="3872" w:author="Raji Shanmugasundaram - C20616" w:date="2019-06-06T16:57:00Z"/>
        </w:rPr>
      </w:pPr>
      <w:del w:id="3873" w:author="Raji Shanmugasundaram - C20616" w:date="2019-06-06T16:57:00Z">
        <w:r w:rsidDel="00EF7A80">
          <w:delText xml:space="preserve">In the menu toolbar, select </w:delText>
        </w:r>
        <w:r w:rsidRPr="00671C07" w:rsidDel="00EF7A80">
          <w:rPr>
            <w:rStyle w:val="MenuPath"/>
          </w:rPr>
          <w:delText>File</w:delText>
        </w:r>
        <w:r w:rsidDel="00EF7A80">
          <w:sym w:font="Wingdings 3" w:char="F086"/>
        </w:r>
        <w:r w:rsidRPr="00671C07" w:rsidDel="00EF7A80">
          <w:rPr>
            <w:rStyle w:val="MenuPath"/>
          </w:rPr>
          <w:delText>Settings</w:delText>
        </w:r>
        <w:r w:rsidDel="00EF7A8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F7A80" w14:paraId="10921F50" w14:textId="59951F9A" w:rsidTr="001458B3">
        <w:trPr>
          <w:del w:id="3874" w:author="Raji Shanmugasundaram - C20616" w:date="2019-06-06T16:57:00Z"/>
        </w:trPr>
        <w:tc>
          <w:tcPr>
            <w:tcW w:w="9638" w:type="dxa"/>
            <w:shd w:val="clear" w:color="auto" w:fill="auto"/>
            <w:vAlign w:val="center"/>
          </w:tcPr>
          <w:p w14:paraId="10921F4F" w14:textId="7BB7E9E6" w:rsidR="007D1FC1" w:rsidRPr="001458B3" w:rsidDel="00EF7A80" w:rsidRDefault="005B3261" w:rsidP="001458B3">
            <w:pPr>
              <w:pStyle w:val="NumberedList"/>
              <w:numPr>
                <w:ilvl w:val="0"/>
                <w:numId w:val="0"/>
              </w:numPr>
              <w:rPr>
                <w:del w:id="3875" w:author="Raji Shanmugasundaram - C20616" w:date="2019-06-06T16:57:00Z"/>
              </w:rPr>
            </w:pPr>
            <w:del w:id="3876" w:author="Raji Shanmugasundaram - C20616" w:date="2019-06-06T16:57:00Z">
              <w:r w:rsidRPr="000A5197" w:rsidDel="00EF7A80">
                <w:rPr>
                  <w:noProof/>
                </w:rPr>
                <w:drawing>
                  <wp:inline distT="0" distB="0" distL="0" distR="0" wp14:anchorId="109223DD" wp14:editId="538E42D5">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6A0F1F4E" w:rsidR="00032C84" w:rsidDel="00EF7A80" w:rsidRDefault="00032C84" w:rsidP="000944C0">
      <w:pPr>
        <w:pStyle w:val="NumberedList"/>
        <w:rPr>
          <w:del w:id="3877" w:author="Raji Shanmugasundaram - C20616" w:date="2019-06-06T16:57:00Z"/>
        </w:rPr>
      </w:pPr>
      <w:del w:id="3878" w:author="Raji Shanmugasundaram - C20616" w:date="2019-06-06T16:57:00Z">
        <w:r w:rsidDel="00EF7A80">
          <w:delText xml:space="preserve">Click on the </w:delText>
        </w:r>
        <w:r w:rsidRPr="00671C07" w:rsidDel="00EF7A80">
          <w:rPr>
            <w:rStyle w:val="FieldName"/>
          </w:rPr>
          <w:delText>Network</w:delText>
        </w:r>
        <w:r w:rsidDel="00EF7A80">
          <w:delText xml:space="preserve"> Tab</w:delText>
        </w:r>
      </w:del>
    </w:p>
    <w:p w14:paraId="10921F52" w14:textId="2931DC2B" w:rsidR="00032C84" w:rsidDel="00EF7A80" w:rsidRDefault="00032C84" w:rsidP="000944C0">
      <w:pPr>
        <w:pStyle w:val="NumberedList"/>
        <w:rPr>
          <w:del w:id="3879" w:author="Raji Shanmugasundaram - C20616" w:date="2019-06-06T16:57:00Z"/>
        </w:rPr>
      </w:pPr>
      <w:del w:id="3880" w:author="Raji Shanmugasundaram - C20616" w:date="2019-06-06T16:57:00Z">
        <w:r w:rsidDel="00EF7A80">
          <w:delText xml:space="preserve">Under the </w:delText>
        </w:r>
        <w:r w:rsidRPr="00671C07" w:rsidDel="00EF7A80">
          <w:rPr>
            <w:rStyle w:val="FieldName"/>
          </w:rPr>
          <w:delText>Basic</w:delText>
        </w:r>
        <w:r w:rsidDel="00EF7A80">
          <w:delText xml:space="preserve"> section, </w:delText>
        </w:r>
        <w:r w:rsidR="0024262E" w:rsidDel="00EF7A80">
          <w:delText>check</w:delText>
        </w:r>
        <w:r w:rsidDel="00EF7A80">
          <w:delText xml:space="preserve"> </w:delText>
        </w:r>
        <w:r w:rsidRPr="00671C07" w:rsidDel="00EF7A80">
          <w:rPr>
            <w:rStyle w:val="FieldName"/>
          </w:rPr>
          <w:delText>Enable TCP Server</w:delText>
        </w:r>
        <w:r w:rsidDel="00EF7A80">
          <w:delText>.</w:delText>
        </w:r>
      </w:del>
    </w:p>
    <w:p w14:paraId="10921F53" w14:textId="0D28775C" w:rsidR="00032C84" w:rsidDel="00EF7A80" w:rsidRDefault="00032C84" w:rsidP="00492DE2">
      <w:pPr>
        <w:pStyle w:val="NumberedList"/>
        <w:rPr>
          <w:del w:id="3881" w:author="Raji Shanmugasundaram - C20616" w:date="2019-06-06T16:57:00Z"/>
        </w:rPr>
      </w:pPr>
      <w:del w:id="3882" w:author="Raji Shanmugasundaram - C20616" w:date="2019-06-06T16:57:00Z">
        <w:r w:rsidDel="00EF7A80">
          <w:delText xml:space="preserve">Under the </w:delText>
        </w:r>
        <w:r w:rsidRPr="00671C07" w:rsidDel="00EF7A80">
          <w:rPr>
            <w:rStyle w:val="FieldName"/>
          </w:rPr>
          <w:delText>Basic</w:delText>
        </w:r>
        <w:r w:rsidDel="00EF7A80">
          <w:delText xml:space="preserve"> section, for </w:delText>
        </w:r>
        <w:r w:rsidRPr="00671C07" w:rsidDel="00EF7A80">
          <w:rPr>
            <w:rStyle w:val="FieldName"/>
          </w:rPr>
          <w:delText>TCP Server Port</w:delText>
        </w:r>
        <w:r w:rsidDel="00EF7A80">
          <w:delText xml:space="preserve"> enter the value </w:delText>
        </w:r>
        <w:r w:rsidRPr="00101A90" w:rsidDel="00EF7A80">
          <w:rPr>
            <w:rStyle w:val="TypedInValue"/>
          </w:rPr>
          <w:delText>3096</w:delText>
        </w:r>
        <w:r w:rsidR="00492DE2" w:rsidDel="00EF7A80">
          <w:delText>.</w:delText>
        </w:r>
      </w:del>
    </w:p>
    <w:p w14:paraId="10921F54" w14:textId="62461685" w:rsidR="00113A37" w:rsidDel="00EF7A80" w:rsidRDefault="00113A37" w:rsidP="00113A37">
      <w:pPr>
        <w:pStyle w:val="NumberedList"/>
        <w:rPr>
          <w:del w:id="3883" w:author="Raji Shanmugasundaram - C20616" w:date="2019-06-06T16:57:00Z"/>
        </w:rPr>
      </w:pPr>
      <w:del w:id="3884" w:author="Raji Shanmugasundaram - C20616" w:date="2019-06-06T16:57:00Z">
        <w:r w:rsidDel="00EF7A80">
          <w:delText xml:space="preserve">Press </w:delText>
        </w:r>
        <w:r w:rsidDel="00EF7A80">
          <w:rPr>
            <w:rStyle w:val="DialogButton"/>
          </w:rPr>
          <w:delText>OK</w:delText>
        </w:r>
        <w:r w:rsidRPr="00113A37" w:rsidDel="00EF7A80">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F7A80" w14:paraId="10921F56" w14:textId="3E641E43" w:rsidTr="001458B3">
        <w:trPr>
          <w:del w:id="3885" w:author="Raji Shanmugasundaram - C20616" w:date="2019-06-06T16:57:00Z"/>
        </w:trPr>
        <w:tc>
          <w:tcPr>
            <w:tcW w:w="9638" w:type="dxa"/>
            <w:shd w:val="clear" w:color="auto" w:fill="auto"/>
            <w:vAlign w:val="center"/>
          </w:tcPr>
          <w:p w14:paraId="10921F55" w14:textId="7E0FC777" w:rsidR="007D1FC1" w:rsidRPr="001458B3" w:rsidDel="00EF7A80" w:rsidRDefault="002A6B8F" w:rsidP="001458B3">
            <w:pPr>
              <w:pStyle w:val="NumberedList"/>
              <w:numPr>
                <w:ilvl w:val="0"/>
                <w:numId w:val="0"/>
              </w:numPr>
              <w:rPr>
                <w:del w:id="3886" w:author="Raji Shanmugasundaram - C20616" w:date="2019-06-06T16:57:00Z"/>
              </w:rPr>
            </w:pPr>
            <w:del w:id="3887" w:author="Raji Shanmugasundaram - C20616" w:date="2019-06-06T16:57:00Z">
              <w:r w:rsidDel="00EF7A80">
                <w:rPr>
                  <w:noProof/>
                </w:rPr>
                <mc:AlternateContent>
                  <mc:Choice Requires="wps">
                    <w:drawing>
                      <wp:anchor distT="0" distB="0" distL="114300" distR="114300" simplePos="0" relativeHeight="251670016" behindDoc="0" locked="0" layoutInCell="1" allowOverlap="1" wp14:anchorId="109223DF" wp14:editId="13A6B9AD">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A75C9" id="Rounded Rectangle 263" o:spid="_x0000_s1026" style="position:absolute;margin-left:372.2pt;margin-top:271.25pt;width:54.4pt;height:20.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EF7A80">
                <w:rPr>
                  <w:noProof/>
                </w:rPr>
                <mc:AlternateContent>
                  <mc:Choice Requires="wps">
                    <w:drawing>
                      <wp:anchor distT="0" distB="0" distL="114300" distR="114300" simplePos="0" relativeHeight="251667968" behindDoc="0" locked="0" layoutInCell="1" allowOverlap="1" wp14:anchorId="109223E1" wp14:editId="7E2DE295">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050DC" id="Rounded Rectangle 261" o:spid="_x0000_s1026" style="position:absolute;margin-left:38.8pt;margin-top:23.1pt;width:45.45pt;height:21.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EF7A80">
                <w:rPr>
                  <w:noProof/>
                </w:rPr>
                <mc:AlternateContent>
                  <mc:Choice Requires="wps">
                    <w:drawing>
                      <wp:anchor distT="0" distB="0" distL="114300" distR="114300" simplePos="0" relativeHeight="251668992" behindDoc="0" locked="0" layoutInCell="1" allowOverlap="1" wp14:anchorId="109223E3" wp14:editId="415A6BEF">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F799F" id="Rounded Rectangle 262" o:spid="_x0000_s1026" style="position:absolute;margin-left:15.25pt;margin-top:84.75pt;width:230.15pt;height:30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EF7A80">
                <w:rPr>
                  <w:noProof/>
                </w:rPr>
                <w:drawing>
                  <wp:inline distT="0" distB="0" distL="0" distR="0" wp14:anchorId="109223E5" wp14:editId="44EB88C4">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21E9B7E6" w:rsidR="00521352" w:rsidDel="00EF7A80" w:rsidRDefault="00521352" w:rsidP="00521352">
      <w:pPr>
        <w:pStyle w:val="NumberedList"/>
        <w:numPr>
          <w:ilvl w:val="0"/>
          <w:numId w:val="0"/>
        </w:numPr>
        <w:ind w:left="567"/>
        <w:rPr>
          <w:del w:id="3888" w:author="Raji Shanmugasundaram - C20616" w:date="2019-06-06T16:57:00Z"/>
        </w:rPr>
      </w:pPr>
    </w:p>
    <w:p w14:paraId="10921F58" w14:textId="33DD53AC"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889" w:author="Raji Shanmugasundaram - C20616" w:date="2019-06-06T16:57:00Z"/>
          <w:rFonts w:eastAsia="Times New Roman"/>
          <w:lang w:eastAsia="en-AU"/>
        </w:rPr>
      </w:pPr>
      <w:del w:id="3890" w:author="Raji Shanmugasundaram - C20616" w:date="2019-06-06T16:57:00Z">
        <w:r w:rsidDel="00EF7A80">
          <w:br w:type="page"/>
        </w:r>
      </w:del>
    </w:p>
    <w:p w14:paraId="10921F59" w14:textId="704C7922" w:rsidR="001D11FB" w:rsidDel="00EF7A80" w:rsidRDefault="00521352" w:rsidP="001259EB">
      <w:pPr>
        <w:pStyle w:val="NumberedList"/>
        <w:rPr>
          <w:del w:id="3891" w:author="Raji Shanmugasundaram - C20616" w:date="2019-06-06T16:57:00Z"/>
        </w:rPr>
      </w:pPr>
      <w:del w:id="3892" w:author="Raji Shanmugasundaram - C20616" w:date="2019-06-06T16:57:00Z">
        <w:r w:rsidDel="00EF7A80">
          <w:delText>C</w:delText>
        </w:r>
        <w:r w:rsidR="00FB03B6" w:rsidDel="00EF7A80">
          <w:delText xml:space="preserve">lick on the </w:delText>
        </w:r>
        <w:r w:rsidR="00FB03B6" w:rsidRPr="00FB03B6" w:rsidDel="00EF7A80">
          <w:rPr>
            <w:rStyle w:val="DialogButton"/>
          </w:rPr>
          <w:delText>Send</w:delText>
        </w:r>
        <w:r w:rsidR="00FB03B6" w:rsidDel="00EF7A80">
          <w:delText xml:space="preserve"> button in the Saved Packet window to send the ECS Broadcast.</w:delText>
        </w:r>
        <w:r w:rsidR="00EC07D4" w:rsidDel="00EF7A80">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EF7A80" w14:paraId="10921F5B" w14:textId="1B7703CC" w:rsidTr="001458B3">
        <w:trPr>
          <w:del w:id="3893" w:author="Raji Shanmugasundaram - C20616" w:date="2019-06-06T16:57:00Z"/>
        </w:trPr>
        <w:tc>
          <w:tcPr>
            <w:tcW w:w="5000" w:type="pct"/>
            <w:shd w:val="clear" w:color="auto" w:fill="auto"/>
            <w:vAlign w:val="center"/>
          </w:tcPr>
          <w:p w14:paraId="10921F5A" w14:textId="4D24E521" w:rsidR="00FB03B6" w:rsidRPr="001458B3" w:rsidDel="00EF7A80" w:rsidRDefault="005B3261" w:rsidP="0029031C">
            <w:pPr>
              <w:rPr>
                <w:del w:id="3894" w:author="Raji Shanmugasundaram - C20616" w:date="2019-06-06T16:57:00Z"/>
              </w:rPr>
            </w:pPr>
            <w:del w:id="3895" w:author="Raji Shanmugasundaram - C20616" w:date="2019-06-06T16:57:00Z">
              <w:r w:rsidRPr="000A5197" w:rsidDel="00EF7A80">
                <w:rPr>
                  <w:noProof/>
                  <w:lang w:eastAsia="en-AU"/>
                </w:rPr>
                <w:drawing>
                  <wp:inline distT="0" distB="0" distL="0" distR="0" wp14:anchorId="109223E7" wp14:editId="1AEA91FC">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35EAC773" w:rsidR="00FB03B6" w:rsidDel="00EF7A80" w:rsidRDefault="00851A4C" w:rsidP="00851A4C">
      <w:pPr>
        <w:ind w:left="567"/>
        <w:rPr>
          <w:del w:id="3896" w:author="Raji Shanmugasundaram - C20616" w:date="2019-06-06T16:57:00Z"/>
        </w:rPr>
      </w:pPr>
      <w:del w:id="3897" w:author="Raji Shanmugasundaram - C20616" w:date="2019-06-06T16:57:00Z">
        <w:r w:rsidDel="00EF7A80">
          <w:delText xml:space="preserve">Within 500ms of receiving the broadcast message, the PIC will transmit a status request packet: </w:delText>
        </w:r>
        <w:r w:rsidDel="00EF7A80">
          <w:rPr>
            <w:rFonts w:ascii="Courier New" w:hAnsi="Courier New" w:cs="Courier New"/>
            <w:b/>
          </w:rPr>
          <w:delText>{"</w:delText>
        </w:r>
        <w:r w:rsidRPr="00101A90" w:rsidDel="00EF7A80">
          <w:rPr>
            <w:rFonts w:ascii="Courier New" w:hAnsi="Courier New" w:cs="Courier New"/>
            <w:b/>
          </w:rPr>
          <w:delText>request</w:delText>
        </w:r>
        <w:r w:rsidDel="00EF7A80">
          <w:rPr>
            <w:rFonts w:ascii="Courier New" w:hAnsi="Courier New" w:cs="Courier New"/>
            <w:b/>
          </w:rPr>
          <w:delText>":"s</w:delText>
        </w:r>
        <w:r w:rsidRPr="00101A90" w:rsidDel="00EF7A80">
          <w:rPr>
            <w:rFonts w:ascii="Courier New" w:hAnsi="Courier New" w:cs="Courier New"/>
            <w:b/>
          </w:rPr>
          <w:delText>tatus</w:delText>
        </w:r>
        <w:r w:rsidDel="00EF7A80">
          <w:rPr>
            <w:rFonts w:ascii="Courier New" w:hAnsi="Courier New" w:cs="Courier New"/>
            <w:b/>
          </w:rPr>
          <w:delText>"</w:delText>
        </w:r>
        <w:r w:rsidRPr="00101A90" w:rsidDel="00EF7A80">
          <w:rPr>
            <w:rFonts w:ascii="Courier New" w:hAnsi="Courier New" w:cs="Courier New"/>
            <w:b/>
          </w:rPr>
          <w:delText>}.</w:delText>
        </w:r>
        <w:r w:rsidDel="00EF7A80">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F7A80" w14:paraId="10921F5E" w14:textId="5E82EB20" w:rsidTr="001458B3">
        <w:trPr>
          <w:del w:id="3898" w:author="Raji Shanmugasundaram - C20616" w:date="2019-06-06T16:57:00Z"/>
        </w:trPr>
        <w:tc>
          <w:tcPr>
            <w:tcW w:w="9071" w:type="dxa"/>
            <w:shd w:val="clear" w:color="auto" w:fill="auto"/>
            <w:vAlign w:val="center"/>
          </w:tcPr>
          <w:p w14:paraId="10921F5D" w14:textId="7616A9F4" w:rsidR="00851A4C" w:rsidRPr="001458B3" w:rsidDel="00EF7A80" w:rsidRDefault="005B3261" w:rsidP="0029031C">
            <w:pPr>
              <w:rPr>
                <w:del w:id="3899" w:author="Raji Shanmugasundaram - C20616" w:date="2019-06-06T16:57:00Z"/>
              </w:rPr>
            </w:pPr>
            <w:del w:id="3900" w:author="Raji Shanmugasundaram - C20616" w:date="2019-06-06T16:57:00Z">
              <w:r w:rsidRPr="000A5197" w:rsidDel="00EF7A80">
                <w:rPr>
                  <w:noProof/>
                  <w:lang w:eastAsia="en-AU"/>
                </w:rPr>
                <w:drawing>
                  <wp:inline distT="0" distB="0" distL="0" distR="0" wp14:anchorId="109223E9" wp14:editId="33EF2EA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6209442D" w:rsidR="00FB03B6" w:rsidDel="00EF7A80" w:rsidRDefault="00EC07D4" w:rsidP="00EC07D4">
      <w:pPr>
        <w:pStyle w:val="NumberedList"/>
        <w:rPr>
          <w:del w:id="3901" w:author="Raji Shanmugasundaram - C20616" w:date="2019-06-06T16:57:00Z"/>
        </w:rPr>
      </w:pPr>
      <w:del w:id="3902" w:author="Raji Shanmugasundaram - C20616" w:date="2019-06-06T16:57:00Z">
        <w:r w:rsidDel="00EF7A80">
          <w:delText xml:space="preserve">In order for Packet Sender to </w:delText>
        </w:r>
        <w:r w:rsidR="00DB22A7" w:rsidDel="00EF7A80">
          <w:delText>keep</w:delText>
        </w:r>
        <w:r w:rsidDel="00EF7A80">
          <w:delText xml:space="preserve"> the TCP Connection open, you need to check the </w:delText>
        </w:r>
        <w:r w:rsidRPr="00101A90" w:rsidDel="00EF7A80">
          <w:rPr>
            <w:rStyle w:val="FieldName"/>
          </w:rPr>
          <w:delText>Persistent TCP</w:delText>
        </w:r>
        <w:r w:rsidDel="00EF7A80">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EF7A80" w14:paraId="10921F61" w14:textId="0513B211" w:rsidTr="001458B3">
        <w:trPr>
          <w:del w:id="3903" w:author="Raji Shanmugasundaram - C20616" w:date="2019-06-06T16:57:00Z"/>
        </w:trPr>
        <w:tc>
          <w:tcPr>
            <w:tcW w:w="9969" w:type="dxa"/>
            <w:shd w:val="clear" w:color="auto" w:fill="auto"/>
            <w:vAlign w:val="center"/>
          </w:tcPr>
          <w:p w14:paraId="10921F60" w14:textId="2184F765" w:rsidR="00DB22A7" w:rsidRPr="001458B3" w:rsidDel="00EF7A80" w:rsidRDefault="001051AA" w:rsidP="0029031C">
            <w:pPr>
              <w:rPr>
                <w:del w:id="3904" w:author="Raji Shanmugasundaram - C20616" w:date="2019-06-06T16:57:00Z"/>
              </w:rPr>
            </w:pPr>
            <w:del w:id="3905" w:author="Raji Shanmugasundaram - C20616" w:date="2019-06-06T16:57:00Z">
              <w:r w:rsidDel="00EF7A80">
                <w:rPr>
                  <w:noProof/>
                  <w:lang w:eastAsia="en-AU"/>
                </w:rPr>
                <mc:AlternateContent>
                  <mc:Choice Requires="wps">
                    <w:drawing>
                      <wp:anchor distT="0" distB="0" distL="114300" distR="114300" simplePos="0" relativeHeight="251787776" behindDoc="0" locked="0" layoutInCell="1" allowOverlap="1" wp14:anchorId="109223EB" wp14:editId="79DDF97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C57BB" id="Rectangle 152" o:spid="_x0000_s1026" style="position:absolute;margin-left:426.25pt;margin-top:117.95pt;width:63.5pt;height:24.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EF7A80">
                <w:rPr>
                  <w:noProof/>
                  <w:lang w:eastAsia="en-AU"/>
                </w:rPr>
                <w:drawing>
                  <wp:inline distT="0" distB="0" distL="0" distR="0" wp14:anchorId="109223ED" wp14:editId="53B9000F">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509BA940" w:rsidR="00851A4C" w:rsidDel="00EF7A80" w:rsidRDefault="00DB22A7" w:rsidP="00DB22A7">
      <w:pPr>
        <w:pStyle w:val="NumberedList"/>
        <w:rPr>
          <w:del w:id="3906" w:author="Raji Shanmugasundaram - C20616" w:date="2019-06-06T16:57:00Z"/>
        </w:rPr>
      </w:pPr>
      <w:del w:id="3907" w:author="Raji Shanmugasundaram - C20616" w:date="2019-06-06T16:57:00Z">
        <w:r w:rsidDel="00EF7A80">
          <w:delText xml:space="preserve">Click on the </w:delText>
        </w:r>
        <w:r w:rsidRPr="00FB03B6" w:rsidDel="00EF7A80">
          <w:rPr>
            <w:rStyle w:val="DialogButton"/>
          </w:rPr>
          <w:delText>Send</w:delText>
        </w:r>
        <w:r w:rsidDel="00EF7A80">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EF7A80" w14:paraId="10921F64" w14:textId="5F439C4F" w:rsidTr="001458B3">
        <w:trPr>
          <w:del w:id="3908" w:author="Raji Shanmugasundaram - C20616" w:date="2019-06-06T16:57:00Z"/>
        </w:trPr>
        <w:tc>
          <w:tcPr>
            <w:tcW w:w="9981" w:type="dxa"/>
            <w:shd w:val="clear" w:color="auto" w:fill="auto"/>
            <w:vAlign w:val="center"/>
          </w:tcPr>
          <w:p w14:paraId="10921F63" w14:textId="1C540B56" w:rsidR="00851A4C" w:rsidRPr="001458B3" w:rsidDel="00EF7A80" w:rsidRDefault="005B3261" w:rsidP="0029031C">
            <w:pPr>
              <w:rPr>
                <w:del w:id="3909" w:author="Raji Shanmugasundaram - C20616" w:date="2019-06-06T16:57:00Z"/>
              </w:rPr>
            </w:pPr>
            <w:del w:id="3910" w:author="Raji Shanmugasundaram - C20616" w:date="2019-06-06T16:57:00Z">
              <w:r w:rsidDel="00EF7A80">
                <w:rPr>
                  <w:noProof/>
                  <w:lang w:eastAsia="en-AU"/>
                </w:rPr>
                <mc:AlternateContent>
                  <mc:Choice Requires="wps">
                    <w:drawing>
                      <wp:anchor distT="0" distB="0" distL="114300" distR="114300" simplePos="0" relativeHeight="251663872" behindDoc="0" locked="0" layoutInCell="1" allowOverlap="1" wp14:anchorId="109223EF" wp14:editId="7B441C95">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DE1FF" id="Rectangle 196" o:spid="_x0000_s1026" style="position:absolute;margin-left:7.55pt;margin-top:11.55pt;width:55.8pt;height: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EF7A80">
                <w:rPr>
                  <w:noProof/>
                  <w:lang w:eastAsia="en-AU"/>
                </w:rPr>
                <w:drawing>
                  <wp:inline distT="0" distB="0" distL="0" distR="0" wp14:anchorId="109223F1" wp14:editId="7F0977DC">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5779F95B" w:rsidR="00851A4C" w:rsidDel="00EF7A80" w:rsidRDefault="00DB22A7" w:rsidP="00DB22A7">
      <w:pPr>
        <w:pStyle w:val="NumberedList"/>
        <w:rPr>
          <w:del w:id="3911" w:author="Raji Shanmugasundaram - C20616" w:date="2019-06-06T16:57:00Z"/>
        </w:rPr>
      </w:pPr>
      <w:del w:id="3912" w:author="Raji Shanmugasundaram - C20616" w:date="2019-06-06T16:57:00Z">
        <w:r w:rsidDel="00EF7A80">
          <w:delText>The Persistent TCP connection window (</w:delText>
        </w:r>
        <w:r w:rsidRPr="00DB22A7" w:rsidDel="00EF7A80">
          <w:rPr>
            <w:rStyle w:val="WindowOrDialogName"/>
          </w:rPr>
          <w:delText>TCP://You:3096</w:delText>
        </w:r>
        <w:r w:rsidDel="00EF7A80">
          <w:delText xml:space="preserve">) will </w:delText>
        </w:r>
        <w:r w:rsidR="00CC4888" w:rsidDel="00EF7A80">
          <w:delText xml:space="preserve">now </w:delText>
        </w:r>
        <w:r w:rsidR="00851A4C" w:rsidDel="00EF7A80">
          <w:delText>open, and you will see the Socket remains connected in the Console window.</w:delText>
        </w:r>
        <w:r w:rsidDel="00EF7A8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F7A80" w14:paraId="10921F67" w14:textId="270CA647" w:rsidTr="001458B3">
        <w:trPr>
          <w:del w:id="3913" w:author="Raji Shanmugasundaram - C20616" w:date="2019-06-06T16:57:00Z"/>
        </w:trPr>
        <w:tc>
          <w:tcPr>
            <w:tcW w:w="9638" w:type="dxa"/>
            <w:shd w:val="clear" w:color="auto" w:fill="auto"/>
            <w:vAlign w:val="center"/>
          </w:tcPr>
          <w:p w14:paraId="10921F66" w14:textId="53560BB9" w:rsidR="00851A4C" w:rsidRPr="001458B3" w:rsidDel="00EF7A80" w:rsidRDefault="005B3261" w:rsidP="001458B3">
            <w:pPr>
              <w:pStyle w:val="NumberedList"/>
              <w:numPr>
                <w:ilvl w:val="0"/>
                <w:numId w:val="0"/>
              </w:numPr>
              <w:rPr>
                <w:del w:id="3914" w:author="Raji Shanmugasundaram - C20616" w:date="2019-06-06T16:57:00Z"/>
              </w:rPr>
            </w:pPr>
            <w:del w:id="3915" w:author="Raji Shanmugasundaram - C20616" w:date="2019-06-06T16:57:00Z">
              <w:r w:rsidRPr="000A5197" w:rsidDel="00EF7A80">
                <w:rPr>
                  <w:noProof/>
                </w:rPr>
                <w:drawing>
                  <wp:inline distT="0" distB="0" distL="0" distR="0" wp14:anchorId="109223F3" wp14:editId="29483D51">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7AC712A3" w:rsidR="00DB22A7" w:rsidDel="00EF7A80" w:rsidRDefault="00DB22A7" w:rsidP="00DB22A7">
      <w:pPr>
        <w:pStyle w:val="NumberedList"/>
        <w:rPr>
          <w:del w:id="3916" w:author="Raji Shanmugasundaram - C20616" w:date="2019-06-06T16:57:00Z"/>
        </w:rPr>
      </w:pPr>
      <w:del w:id="3917" w:author="Raji Shanmugasundaram - C20616" w:date="2019-06-06T16:57:00Z">
        <w:r w:rsidDel="00EF7A80">
          <w:delText>In the</w:delText>
        </w:r>
        <w:r w:rsidR="00851A4C" w:rsidDel="00EF7A80">
          <w:delText xml:space="preserve"> </w:delText>
        </w:r>
        <w:r w:rsidR="00851A4C" w:rsidRPr="00DB22A7" w:rsidDel="00EF7A80">
          <w:rPr>
            <w:rStyle w:val="WindowOrDialogName"/>
          </w:rPr>
          <w:delText>TCP://You:3096</w:delText>
        </w:r>
        <w:r w:rsidDel="00EF7A80">
          <w:delText xml:space="preserve"> window, click on the </w:delText>
        </w:r>
        <w:r w:rsidRPr="00DB22A7" w:rsidDel="00EF7A80">
          <w:rPr>
            <w:rStyle w:val="FieldName"/>
          </w:rPr>
          <w:delText>ASCII</w:delText>
        </w:r>
        <w:r w:rsidDel="00EF7A80">
          <w:delText xml:space="preserve"> radio button, and click on the </w:delText>
        </w:r>
        <w:r w:rsidRPr="00DB22A7" w:rsidDel="00EF7A80">
          <w:rPr>
            <w:rStyle w:val="FieldName"/>
          </w:rPr>
          <w:delText>Append \r</w:delText>
        </w:r>
        <w:r w:rsidDel="00EF7A80">
          <w:delText xml:space="preserve"> checkbox </w:delText>
        </w:r>
        <w:r w:rsidR="00101A90" w:rsidDel="00EF7A80">
          <w:delText>disable this option</w:delText>
        </w:r>
        <w:r w:rsidDel="00EF7A80">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EF7A80" w14:paraId="10921F6A" w14:textId="5CC1674C" w:rsidTr="001458B3">
        <w:trPr>
          <w:del w:id="3918" w:author="Raji Shanmugasundaram - C20616" w:date="2019-06-06T16:57:00Z"/>
        </w:trPr>
        <w:tc>
          <w:tcPr>
            <w:tcW w:w="9981" w:type="dxa"/>
            <w:shd w:val="clear" w:color="auto" w:fill="auto"/>
            <w:vAlign w:val="center"/>
          </w:tcPr>
          <w:p w14:paraId="10921F69" w14:textId="47713314" w:rsidR="00DB22A7" w:rsidRPr="001458B3" w:rsidDel="00EF7A80" w:rsidRDefault="001051AA" w:rsidP="001458B3">
            <w:pPr>
              <w:pStyle w:val="NumberedList"/>
              <w:numPr>
                <w:ilvl w:val="0"/>
                <w:numId w:val="0"/>
              </w:numPr>
              <w:rPr>
                <w:del w:id="3919" w:author="Raji Shanmugasundaram - C20616" w:date="2019-06-06T16:57:00Z"/>
              </w:rPr>
            </w:pPr>
            <w:del w:id="3920" w:author="Raji Shanmugasundaram - C20616" w:date="2019-06-06T16:57:00Z">
              <w:r w:rsidDel="00EF7A80">
                <w:rPr>
                  <w:noProof/>
                </w:rPr>
                <mc:AlternateContent>
                  <mc:Choice Requires="wps">
                    <w:drawing>
                      <wp:anchor distT="0" distB="0" distL="114300" distR="114300" simplePos="0" relativeHeight="251789824" behindDoc="0" locked="0" layoutInCell="1" allowOverlap="1" wp14:anchorId="109223F5" wp14:editId="536512C8">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7788F" id="Rectangle 155" o:spid="_x0000_s1026" style="position:absolute;margin-left:370.95pt;margin-top:45.1pt;width:42.3pt;height:16.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EF7A80">
                <w:rPr>
                  <w:noProof/>
                </w:rPr>
                <mc:AlternateContent>
                  <mc:Choice Requires="wps">
                    <w:drawing>
                      <wp:anchor distT="0" distB="0" distL="114300" distR="114300" simplePos="0" relativeHeight="251791872" behindDoc="0" locked="0" layoutInCell="1" allowOverlap="1" wp14:anchorId="109223F7" wp14:editId="678E71FF">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F12C0" id="Rectangle 156" o:spid="_x0000_s1026" style="position:absolute;margin-left:357.25pt;margin-top:67.8pt;width:55.8pt;height: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EF7A80">
                <w:rPr>
                  <w:noProof/>
                </w:rPr>
                <w:drawing>
                  <wp:inline distT="0" distB="0" distL="0" distR="0" wp14:anchorId="109223F9" wp14:editId="5EB840B1">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02A4B112" w:rsidR="003C1576" w:rsidDel="00EF7A80" w:rsidRDefault="003C1576" w:rsidP="00DB22A7">
      <w:pPr>
        <w:pStyle w:val="NumberedList"/>
        <w:numPr>
          <w:ilvl w:val="0"/>
          <w:numId w:val="0"/>
        </w:numPr>
        <w:ind w:left="567"/>
        <w:rPr>
          <w:del w:id="3921" w:author="Raji Shanmugasundaram - C20616" w:date="2019-06-06T16:57:00Z"/>
        </w:rPr>
      </w:pPr>
    </w:p>
    <w:p w14:paraId="10921F6C" w14:textId="0329A695" w:rsidR="003C1576" w:rsidDel="00EF7A80" w:rsidRDefault="003C1576" w:rsidP="00DB22A7">
      <w:pPr>
        <w:pStyle w:val="NumberedList"/>
        <w:numPr>
          <w:ilvl w:val="0"/>
          <w:numId w:val="0"/>
        </w:numPr>
        <w:ind w:left="567"/>
        <w:rPr>
          <w:del w:id="3922" w:author="Raji Shanmugasundaram - C20616" w:date="2019-06-06T16:57:00Z"/>
        </w:rPr>
      </w:pPr>
    </w:p>
    <w:p w14:paraId="10921F6D" w14:textId="3D0F7C2A" w:rsidR="003C1576" w:rsidDel="00EF7A8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923" w:author="Raji Shanmugasundaram - C20616" w:date="2019-06-06T16:57:00Z"/>
          <w:rFonts w:eastAsia="Times New Roman"/>
          <w:lang w:eastAsia="en-AU"/>
        </w:rPr>
      </w:pPr>
      <w:del w:id="3924" w:author="Raji Shanmugasundaram - C20616" w:date="2019-06-06T16:57:00Z">
        <w:r w:rsidDel="00EF7A80">
          <w:br w:type="page"/>
        </w:r>
      </w:del>
    </w:p>
    <w:p w14:paraId="10921F6E" w14:textId="2A2C354B" w:rsidR="005B3E15" w:rsidDel="00EF7A80" w:rsidRDefault="005B3E15" w:rsidP="005B3E15">
      <w:pPr>
        <w:pStyle w:val="Heading4"/>
        <w:rPr>
          <w:del w:id="3925" w:author="Raji Shanmugasundaram - C20616" w:date="2019-06-06T16:57:00Z"/>
        </w:rPr>
      </w:pPr>
      <w:del w:id="3926" w:author="Raji Shanmugasundaram - C20616" w:date="2019-06-06T16:57:00Z">
        <w:r w:rsidDel="00EF7A80">
          <w:delText>Networkcoms TCP Communications Timeout Overview</w:delText>
        </w:r>
      </w:del>
    </w:p>
    <w:p w14:paraId="10921F6F" w14:textId="162E8EFE" w:rsidR="00101A90" w:rsidDel="00EF7A80" w:rsidRDefault="00A31EE9" w:rsidP="00E25E06">
      <w:pPr>
        <w:pStyle w:val="NumberedList"/>
        <w:numPr>
          <w:ilvl w:val="0"/>
          <w:numId w:val="0"/>
        </w:numPr>
        <w:ind w:left="567"/>
        <w:rPr>
          <w:del w:id="3927" w:author="Raji Shanmugasundaram - C20616" w:date="2019-06-06T16:57:00Z"/>
        </w:rPr>
      </w:pPr>
      <w:del w:id="3928" w:author="Raji Shanmugasundaram - C20616" w:date="2019-06-06T16:57:00Z">
        <w:r w:rsidDel="00EF7A80">
          <w:delText xml:space="preserve">Within a </w:delText>
        </w:r>
        <w:r w:rsidR="003A3632" w:rsidDel="00EF7A80">
          <w:delText xml:space="preserve">500ms </w:delText>
        </w:r>
        <w:r w:rsidDel="00EF7A80">
          <w:delText xml:space="preserve">period </w:delText>
        </w:r>
        <w:r w:rsidR="003A3632" w:rsidDel="00EF7A80">
          <w:delText xml:space="preserve">after the TCP Connection </w:delText>
        </w:r>
        <w:r w:rsidR="00101A90" w:rsidDel="00EF7A80">
          <w:delText>is</w:delText>
        </w:r>
        <w:r w:rsidR="003A3632" w:rsidDel="00EF7A80">
          <w:delText xml:space="preserve"> established, the</w:delText>
        </w:r>
        <w:r w:rsidR="00DB22A7" w:rsidDel="00EF7A80">
          <w:delText xml:space="preserve"> </w:delText>
        </w:r>
        <w:r w:rsidR="00D158F1" w:rsidDel="00EF7A80">
          <w:delText>Network Communications Controller</w:delText>
        </w:r>
        <w:r w:rsidR="003A3632" w:rsidDel="00EF7A80">
          <w:delText xml:space="preserve"> application will send a </w:delText>
        </w:r>
        <w:r w:rsidR="00DC2875" w:rsidRPr="00DC2875" w:rsidDel="00EF7A80">
          <w:rPr>
            <w:i/>
          </w:rPr>
          <w:delText>status request</w:delText>
        </w:r>
        <w:r w:rsidR="00DC2875" w:rsidDel="00EF7A80">
          <w:delText xml:space="preserve"> packet</w:delText>
        </w:r>
        <w:r w:rsidR="0075717B" w:rsidDel="00EF7A80">
          <w:delText xml:space="preserve">, and </w:delText>
        </w:r>
        <w:r w:rsidR="00351471" w:rsidDel="00EF7A80">
          <w:delText>the</w:delText>
        </w:r>
        <w:r w:rsidR="005B3E15" w:rsidDel="00EF7A80">
          <w:delText xml:space="preserve"> Floor Landing Controller networks communications</w:delText>
        </w:r>
        <w:r w:rsidR="00351471" w:rsidDel="00EF7A80">
          <w:delText xml:space="preserve"> application</w:delText>
        </w:r>
        <w:r w:rsidR="005B3E15" w:rsidDel="00EF7A80">
          <w:delText xml:space="preserve"> running on the PIC</w:delText>
        </w:r>
        <w:r w:rsidR="00351471" w:rsidDel="00EF7A80">
          <w:delText xml:space="preserve"> will</w:delText>
        </w:r>
        <w:r w:rsidR="0075717B" w:rsidDel="00EF7A80">
          <w:delText xml:space="preserve"> wait </w:delText>
        </w:r>
        <w:r w:rsidR="003A3632" w:rsidDel="00EF7A80">
          <w:delText xml:space="preserve">up to </w:delText>
        </w:r>
        <w:r w:rsidR="006F3833" w:rsidDel="00EF7A80">
          <w:delText>180</w:delText>
        </w:r>
        <w:r w:rsidR="003A3632" w:rsidDel="00EF7A80">
          <w:delText>s for a response</w:delText>
        </w:r>
        <w:r w:rsidR="00101A90" w:rsidDel="00EF7A80">
          <w:delText xml:space="preserve"> from the server</w:delText>
        </w:r>
        <w:r w:rsidR="006F3833" w:rsidDel="00EF7A80">
          <w:delText>.</w:delText>
        </w:r>
        <w:r w:rsidR="00101A90" w:rsidDel="00EF7A80">
          <w:delText xml:space="preserve"> </w:delText>
        </w:r>
        <w:r w:rsidR="006F3833" w:rsidDel="00EF7A80">
          <w:delText>I</w:delText>
        </w:r>
        <w:r w:rsidR="0075717B" w:rsidDel="00EF7A80">
          <w:delText xml:space="preserve">n the event </w:delText>
        </w:r>
        <w:r w:rsidR="00351471" w:rsidDel="00EF7A80">
          <w:delText xml:space="preserve">where </w:delText>
        </w:r>
        <w:r w:rsidR="0075717B" w:rsidDel="00EF7A80">
          <w:delText xml:space="preserve">no response </w:delText>
        </w:r>
        <w:r w:rsidR="00F51157" w:rsidDel="00EF7A80">
          <w:delText xml:space="preserve">was received </w:delText>
        </w:r>
        <w:r w:rsidR="0075717B" w:rsidDel="00EF7A80">
          <w:delText xml:space="preserve">from the server, </w:delText>
        </w:r>
        <w:r w:rsidR="003A3632" w:rsidDel="00EF7A80">
          <w:delText xml:space="preserve">the </w:delText>
        </w:r>
        <w:r w:rsidR="005B3E15" w:rsidDel="00EF7A80">
          <w:delText>networkcoms application</w:delText>
        </w:r>
        <w:r w:rsidR="006F3833" w:rsidDel="00EF7A80">
          <w:delText xml:space="preserve"> will </w:delText>
        </w:r>
        <w:r w:rsidR="00E25E06" w:rsidDel="00EF7A80">
          <w:delText>disconnect and close</w:delText>
        </w:r>
        <w:r w:rsidR="006F3833" w:rsidDel="00EF7A80">
          <w:delText xml:space="preserve"> the </w:delText>
        </w:r>
        <w:r w:rsidR="003A3632" w:rsidDel="00EF7A80">
          <w:delText xml:space="preserve">TCP </w:delText>
        </w:r>
        <w:r w:rsidR="006F3833" w:rsidDel="00EF7A80">
          <w:delText>Client</w:delText>
        </w:r>
        <w:r w:rsidR="00101A90" w:rsidDel="00EF7A80">
          <w:delText xml:space="preserve">. </w:delText>
        </w:r>
        <w:r w:rsidR="00E25E06" w:rsidDel="00EF7A80">
          <w:delText>When the TCP Client is disconnected, t</w:delText>
        </w:r>
        <w:r w:rsidR="00101A90" w:rsidDel="00EF7A80">
          <w:delText xml:space="preserve">he Packet Sender </w:delText>
        </w:r>
        <w:r w:rsidR="003A3632" w:rsidDel="00EF7A80">
          <w:delText>TCP Conne</w:delText>
        </w:r>
        <w:r w:rsidR="00101A90" w:rsidDel="00EF7A80">
          <w:delText xml:space="preserve">ction window </w:delText>
        </w:r>
        <w:r w:rsidDel="00EF7A80">
          <w:delText xml:space="preserve">will be </w:delText>
        </w:r>
        <w:r w:rsidR="00E25E06" w:rsidDel="00EF7A80">
          <w:delText>become greyed out</w:delText>
        </w:r>
        <w:r w:rsidR="00101A90" w:rsidDel="00EF7A80">
          <w:delText>.</w:delText>
        </w:r>
        <w:r w:rsidR="00476EE4" w:rsidDel="00EF7A80">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EF7A80" w14:paraId="10921F71" w14:textId="76F80A28" w:rsidTr="001458B3">
        <w:trPr>
          <w:del w:id="3929" w:author="Raji Shanmugasundaram - C20616" w:date="2019-06-06T16:57:00Z"/>
        </w:trPr>
        <w:tc>
          <w:tcPr>
            <w:tcW w:w="9981" w:type="dxa"/>
            <w:shd w:val="clear" w:color="auto" w:fill="auto"/>
            <w:vAlign w:val="center"/>
          </w:tcPr>
          <w:p w14:paraId="10921F70" w14:textId="75A5DC0E" w:rsidR="003A3632" w:rsidRPr="001458B3" w:rsidDel="00EF7A80" w:rsidRDefault="005B3261" w:rsidP="001458B3">
            <w:pPr>
              <w:pStyle w:val="NumberedList"/>
              <w:numPr>
                <w:ilvl w:val="0"/>
                <w:numId w:val="0"/>
              </w:numPr>
              <w:rPr>
                <w:del w:id="3930" w:author="Raji Shanmugasundaram - C20616" w:date="2019-06-06T16:57:00Z"/>
              </w:rPr>
            </w:pPr>
            <w:del w:id="3931" w:author="Raji Shanmugasundaram - C20616" w:date="2019-06-06T16:57:00Z">
              <w:r w:rsidRPr="000A5197" w:rsidDel="00EF7A80">
                <w:rPr>
                  <w:noProof/>
                </w:rPr>
                <w:drawing>
                  <wp:inline distT="0" distB="0" distL="0" distR="0" wp14:anchorId="109223FB" wp14:editId="5D96A635">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24AA9127" w:rsidR="003C1576" w:rsidDel="00EF7A80" w:rsidRDefault="003C1576" w:rsidP="003C1576">
      <w:pPr>
        <w:pStyle w:val="NumberedList"/>
        <w:numPr>
          <w:ilvl w:val="0"/>
          <w:numId w:val="0"/>
        </w:numPr>
        <w:ind w:left="567"/>
        <w:rPr>
          <w:del w:id="3932" w:author="Raji Shanmugasundaram - C20616" w:date="2019-06-06T16:57:00Z"/>
        </w:rPr>
      </w:pPr>
    </w:p>
    <w:p w14:paraId="10921F73" w14:textId="4CAF4DE1" w:rsidR="00E25E06" w:rsidDel="00EF7A80" w:rsidRDefault="00E25E06" w:rsidP="003C1576">
      <w:pPr>
        <w:pStyle w:val="NumberedList"/>
        <w:numPr>
          <w:ilvl w:val="0"/>
          <w:numId w:val="0"/>
        </w:numPr>
        <w:ind w:left="567"/>
        <w:rPr>
          <w:del w:id="3933" w:author="Raji Shanmugasundaram - C20616" w:date="2019-06-06T16:57:00Z"/>
        </w:rPr>
      </w:pPr>
      <w:del w:id="3934" w:author="Raji Shanmugasundaram - C20616" w:date="2019-06-06T16:57:00Z">
        <w:r w:rsidDel="00EF7A80">
          <w:delText xml:space="preserve">TIP: To restart the connection, close the </w:delText>
        </w:r>
        <w:r w:rsidRPr="00274D22" w:rsidDel="00EF7A80">
          <w:rPr>
            <w:rStyle w:val="WindowOrDialogName"/>
          </w:rPr>
          <w:delText>TCP://You:3096</w:delText>
        </w:r>
        <w:r w:rsidDel="00EF7A80">
          <w:delText xml:space="preserve"> window, and resend the broadcast message.</w:delText>
        </w:r>
      </w:del>
    </w:p>
    <w:p w14:paraId="10921F74" w14:textId="7C4B9D75" w:rsidR="00E25E06" w:rsidDel="00EF7A80" w:rsidRDefault="00E25E06" w:rsidP="003C1576">
      <w:pPr>
        <w:pStyle w:val="NumberedList"/>
        <w:numPr>
          <w:ilvl w:val="0"/>
          <w:numId w:val="0"/>
        </w:numPr>
        <w:ind w:left="567"/>
        <w:rPr>
          <w:del w:id="3935" w:author="Raji Shanmugasundaram - C20616" w:date="2019-06-06T16:57:00Z"/>
        </w:rPr>
      </w:pPr>
    </w:p>
    <w:p w14:paraId="10921F75" w14:textId="5698C79D" w:rsidR="00351471" w:rsidDel="00EF7A80" w:rsidRDefault="00351471" w:rsidP="003C1576">
      <w:pPr>
        <w:pStyle w:val="NumberedList"/>
        <w:numPr>
          <w:ilvl w:val="0"/>
          <w:numId w:val="0"/>
        </w:numPr>
        <w:ind w:left="567"/>
        <w:rPr>
          <w:del w:id="3936" w:author="Raji Shanmugasundaram - C20616" w:date="2019-06-06T16:57:00Z"/>
        </w:rPr>
      </w:pPr>
      <w:del w:id="3937" w:author="Raji Shanmugasundaram - C20616" w:date="2019-06-06T16:57:00Z">
        <w:r w:rsidDel="00EF7A80">
          <w:delText>The timeout period for the response</w:delText>
        </w:r>
        <w:r w:rsidR="00644C56" w:rsidDel="00EF7A80">
          <w:delText xml:space="preserve"> can be changed by </w:delText>
        </w:r>
        <w:r w:rsidDel="00EF7A80">
          <w:delText xml:space="preserve">modifying the </w:delText>
        </w:r>
        <w:r w:rsidRPr="007530EC" w:rsidDel="00EF7A80">
          <w:rPr>
            <w:rStyle w:val="CodeBlockChar"/>
          </w:rPr>
          <w:delText>ECS_SERVER_RESPONSE_TIMEOUT_PERIOD_s</w:delText>
        </w:r>
        <w:r w:rsidR="00644C56" w:rsidDel="00EF7A80">
          <w:delText xml:space="preserve"> constant on line 87 in </w:delText>
        </w:r>
        <w:r w:rsidR="00644C56" w:rsidRPr="007530EC" w:rsidDel="00EF7A80">
          <w:rPr>
            <w:rStyle w:val="Filename"/>
          </w:rPr>
          <w:delText>networkcoms.c</w:delText>
        </w:r>
        <w:r w:rsidR="00644C56" w:rsidDel="00EF7A80">
          <w:delText>. The response timeout is managed by the application as opposed to the TCP/IP stack, using the System Timer Service.</w:delText>
        </w:r>
      </w:del>
    </w:p>
    <w:p w14:paraId="10921F76" w14:textId="1F56841E" w:rsidR="003C1576" w:rsidDel="00EF7A8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938" w:author="Raji Shanmugasundaram - C20616" w:date="2019-06-06T16:57:00Z"/>
          <w:rFonts w:eastAsia="Times New Roman"/>
          <w:lang w:eastAsia="en-AU"/>
        </w:rPr>
      </w:pPr>
      <w:del w:id="3939" w:author="Raji Shanmugasundaram - C20616" w:date="2019-06-06T16:57:00Z">
        <w:r w:rsidDel="00EF7A80">
          <w:br w:type="page"/>
        </w:r>
      </w:del>
    </w:p>
    <w:p w14:paraId="10921F77" w14:textId="244D68FF" w:rsidR="003C1576" w:rsidDel="00EF7A80" w:rsidRDefault="00DC2875" w:rsidP="00E515FA">
      <w:pPr>
        <w:pStyle w:val="NumberedList"/>
        <w:rPr>
          <w:del w:id="3940" w:author="Raji Shanmugasundaram - C20616" w:date="2019-06-06T16:57:00Z"/>
        </w:rPr>
      </w:pPr>
      <w:del w:id="3941" w:author="Raji Shanmugasundaram - C20616" w:date="2019-06-06T16:57:00Z">
        <w:r w:rsidDel="00EF7A80">
          <w:delText xml:space="preserve">In order to respond to the </w:delText>
        </w:r>
        <w:r w:rsidRPr="00DC2875" w:rsidDel="00EF7A80">
          <w:rPr>
            <w:i/>
          </w:rPr>
          <w:delText>status request</w:delText>
        </w:r>
        <w:r w:rsidDel="00EF7A80">
          <w:delText xml:space="preserve"> from the networkcoms application, you will need to transmit a </w:delText>
        </w:r>
        <w:r w:rsidRPr="00DC2875" w:rsidDel="00EF7A80">
          <w:rPr>
            <w:i/>
          </w:rPr>
          <w:delText>status response</w:delText>
        </w:r>
        <w:r w:rsidDel="00EF7A80">
          <w:delText xml:space="preserve"> packet. </w:delText>
        </w:r>
        <w:r w:rsidR="00E515FA" w:rsidDel="00EF7A80">
          <w:delText xml:space="preserve">Enter the string </w:delText>
        </w:r>
        <w:r w:rsidR="00E515FA" w:rsidRPr="00101A90" w:rsidDel="00EF7A80">
          <w:rPr>
            <w:rStyle w:val="TypedInValue"/>
          </w:rPr>
          <w:delText>{"response":"status","carid":1,"floorid":2,"callindicators":3}</w:delText>
        </w:r>
        <w:r w:rsidR="00E515FA" w:rsidDel="00EF7A80">
          <w:delText xml:space="preserve"> into the </w:delText>
        </w:r>
        <w:r w:rsidR="00E515FA" w:rsidRPr="00E515FA" w:rsidDel="00EF7A80">
          <w:rPr>
            <w:rStyle w:val="FieldName"/>
          </w:rPr>
          <w:delText>ASCII</w:delText>
        </w:r>
        <w:r w:rsidR="00E515FA" w:rsidDel="00EF7A80">
          <w:delText xml:space="preserve"> text box, and press </w:delText>
        </w:r>
        <w:r w:rsidR="00E515FA" w:rsidRPr="00E515FA" w:rsidDel="00EF7A80">
          <w:rPr>
            <w:rStyle w:val="DialogButton"/>
          </w:rPr>
          <w:delText>Send</w:delText>
        </w:r>
        <w:r w:rsidR="000C6677"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EF7A80" w14:paraId="10921F79" w14:textId="2EA46307" w:rsidTr="001458B3">
        <w:trPr>
          <w:del w:id="3942" w:author="Raji Shanmugasundaram - C20616" w:date="2019-06-06T16:57:00Z"/>
        </w:trPr>
        <w:tc>
          <w:tcPr>
            <w:tcW w:w="9071" w:type="dxa"/>
            <w:shd w:val="clear" w:color="auto" w:fill="auto"/>
            <w:vAlign w:val="center"/>
          </w:tcPr>
          <w:p w14:paraId="10921F78" w14:textId="5814BD06" w:rsidR="003C1576" w:rsidRPr="001458B3" w:rsidDel="00EF7A80" w:rsidRDefault="005B3261" w:rsidP="001458B3">
            <w:pPr>
              <w:pStyle w:val="NumberedList"/>
              <w:numPr>
                <w:ilvl w:val="0"/>
                <w:numId w:val="0"/>
              </w:numPr>
              <w:rPr>
                <w:del w:id="3943" w:author="Raji Shanmugasundaram - C20616" w:date="2019-06-06T16:57:00Z"/>
              </w:rPr>
            </w:pPr>
            <w:del w:id="3944" w:author="Raji Shanmugasundaram - C20616" w:date="2019-06-06T16:57:00Z">
              <w:r w:rsidRPr="000A5197" w:rsidDel="00EF7A80">
                <w:rPr>
                  <w:noProof/>
                </w:rPr>
                <w:drawing>
                  <wp:inline distT="0" distB="0" distL="0" distR="0" wp14:anchorId="109223FD" wp14:editId="77732C46">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679E9D94" w:rsidR="00A31EE9" w:rsidDel="00EF7A80" w:rsidRDefault="00A31EE9" w:rsidP="00A31EE9">
      <w:pPr>
        <w:pStyle w:val="NumberedList"/>
        <w:numPr>
          <w:ilvl w:val="0"/>
          <w:numId w:val="0"/>
        </w:numPr>
        <w:ind w:left="567"/>
        <w:rPr>
          <w:del w:id="3945" w:author="Raji Shanmugasundaram - C20616" w:date="2019-06-06T16:57:00Z"/>
        </w:rPr>
      </w:pPr>
      <w:del w:id="3946"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EF7A80" w14:paraId="10921F7C" w14:textId="775E2747" w:rsidTr="001458B3">
        <w:trPr>
          <w:del w:id="3947" w:author="Raji Shanmugasundaram - C20616" w:date="2019-06-06T16:57:00Z"/>
        </w:trPr>
        <w:tc>
          <w:tcPr>
            <w:tcW w:w="9071" w:type="dxa"/>
            <w:shd w:val="clear" w:color="auto" w:fill="auto"/>
            <w:vAlign w:val="center"/>
          </w:tcPr>
          <w:p w14:paraId="10921F7B" w14:textId="00988CCC" w:rsidR="00476EE4" w:rsidRPr="001458B3" w:rsidDel="00EF7A80" w:rsidRDefault="00A31EE9" w:rsidP="001458B3">
            <w:pPr>
              <w:pStyle w:val="NumberedList"/>
              <w:numPr>
                <w:ilvl w:val="0"/>
                <w:numId w:val="0"/>
              </w:numPr>
              <w:rPr>
                <w:del w:id="3948" w:author="Raji Shanmugasundaram - C20616" w:date="2019-06-06T16:57:00Z"/>
              </w:rPr>
            </w:pPr>
            <w:del w:id="3949" w:author="Raji Shanmugasundaram - C20616" w:date="2019-06-06T16:57:00Z">
              <w:r w:rsidRPr="00A31EE9" w:rsidDel="00EF7A80">
                <w:rPr>
                  <w:noProof/>
                </w:rPr>
                <mc:AlternateContent>
                  <mc:Choice Requires="wps">
                    <w:drawing>
                      <wp:anchor distT="0" distB="0" distL="114300" distR="114300" simplePos="0" relativeHeight="251686400" behindDoc="0" locked="0" layoutInCell="1" allowOverlap="1" wp14:anchorId="109223FF" wp14:editId="18765E49">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291" type="#_x0000_t202" style="position:absolute;margin-left:267.2pt;margin-top:129.8pt;width:114.3pt;height:18.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" fillcolor="window" stroked="f" strokeweight=".5pt">
                        <v:textbox>
                          <w:txbxContent>
                            <w:p w14:paraId="1092248C"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F7A80">
                <w:rPr>
                  <w:noProof/>
                </w:rPr>
                <mc:AlternateContent>
                  <mc:Choice Requires="wps">
                    <w:drawing>
                      <wp:anchor distT="4294967295" distB="4294967295" distL="114300" distR="114300" simplePos="0" relativeHeight="251685376" behindDoc="0" locked="0" layoutInCell="1" allowOverlap="1" wp14:anchorId="10922401" wp14:editId="100BDCE1">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778FDB1" id="Straight Arrow Connector 75" o:spid="_x0000_s1026" type="#_x0000_t32" style="position:absolute;margin-left:220pt;margin-top:138.7pt;width:44.8pt;height:0;flip:x;z-index:251685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EF7A80">
                <w:rPr>
                  <w:noProof/>
                </w:rPr>
                <mc:AlternateContent>
                  <mc:Choice Requires="wps">
                    <w:drawing>
                      <wp:anchor distT="0" distB="0" distL="114300" distR="114300" simplePos="0" relativeHeight="251676160" behindDoc="0" locked="0" layoutInCell="1" allowOverlap="1" wp14:anchorId="10922403" wp14:editId="32256CB8">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FC4D8" id="Rounded Rectangle 72" o:spid="_x0000_s1026" style="position:absolute;margin-left:9.2pt;margin-top:130.7pt;width:206.4pt;height:1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EF7A80">
                <w:rPr>
                  <w:noProof/>
                </w:rPr>
                <w:drawing>
                  <wp:inline distT="0" distB="0" distL="0" distR="0" wp14:anchorId="10922405" wp14:editId="60C8A589">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32C03F19" w:rsidR="00A31EE9" w:rsidDel="00EF7A80" w:rsidRDefault="00A31EE9" w:rsidP="00A31EE9">
      <w:pPr>
        <w:pStyle w:val="NumberedList"/>
        <w:numPr>
          <w:ilvl w:val="0"/>
          <w:numId w:val="0"/>
        </w:numPr>
        <w:ind w:left="567"/>
        <w:rPr>
          <w:del w:id="3950" w:author="Raji Shanmugasundaram - C20616" w:date="2019-06-06T16:57:00Z"/>
        </w:rPr>
      </w:pPr>
      <w:del w:id="3951" w:author="Raji Shanmugasundaram - C20616" w:date="2019-06-06T16:57:00Z">
        <w:r w:rsidDel="00EF7A80">
          <w:delText>O</w:delText>
        </w:r>
        <w:r w:rsidRPr="00617C96" w:rsidDel="00EF7A80">
          <w:delText>n the PIC32MZ EF Starter Kit</w:delText>
        </w:r>
      </w:del>
      <w:ins w:id="3952" w:author="Mark Atchison - C21558" w:date="2019-05-06T16:48:00Z">
        <w:del w:id="3953" w:author="Raji Shanmugasundaram - C20616" w:date="2019-06-06T16:57:00Z">
          <w:r w:rsidR="00064A8E" w:rsidDel="00EF7A80">
            <w:delText>SAM E70 Xplained Ultra</w:delText>
          </w:r>
        </w:del>
      </w:ins>
      <w:del w:id="3954" w:author="Raji Shanmugasundaram - C20616" w:date="2019-06-06T16:57:00Z">
        <w:r w:rsidRPr="00617C96" w:rsidDel="00EF7A80">
          <w:delText xml:space="preserve">, both the Up (LED1) and Down (LED2) call </w:delText>
        </w:r>
        <w:r w:rsidDel="00EF7A80">
          <w:delText>indicators will be lit (as the "</w:delText>
        </w:r>
        <w:r w:rsidRPr="00617C96" w:rsidDel="00EF7A80">
          <w:delText>callindicators</w:delText>
        </w:r>
        <w:r w:rsidDel="00EF7A80">
          <w:delText>"</w:delText>
        </w:r>
        <w:r w:rsidRPr="00617C96" w:rsidDel="00EF7A80">
          <w:delText xml:space="preserve"> value </w:delText>
        </w:r>
        <w:r w:rsidDel="00EF7A80">
          <w:delText xml:space="preserve">is </w:delText>
        </w:r>
        <w:r w:rsidRPr="00617C96" w:rsidDel="00EF7A80">
          <w:delText>3 on the response packet</w:delText>
        </w:r>
        <w:r w:rsidDel="00EF7A80">
          <w:delText>)</w:delText>
        </w:r>
        <w:r w:rsidRPr="00617C96" w:rsidDel="00EF7A80">
          <w:delText>. The PIC will automatically send another status request packet</w:delText>
        </w:r>
        <w:r w:rsidDel="00EF7A80">
          <w:delText xml:space="preserve"> 500ms after receiving the response. </w:delText>
        </w:r>
      </w:del>
    </w:p>
    <w:p w14:paraId="10921F7E" w14:textId="144171CF" w:rsidR="00521352" w:rsidDel="00EF7A80" w:rsidRDefault="00521352" w:rsidP="003C1576">
      <w:pPr>
        <w:pStyle w:val="NumberedList"/>
        <w:numPr>
          <w:ilvl w:val="0"/>
          <w:numId w:val="0"/>
        </w:numPr>
        <w:ind w:left="567"/>
        <w:rPr>
          <w:del w:id="3955" w:author="Raji Shanmugasundaram - C20616" w:date="2019-06-06T16:57:00Z"/>
        </w:rPr>
      </w:pPr>
    </w:p>
    <w:p w14:paraId="10921F7F" w14:textId="7FAE3DED"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956" w:author="Raji Shanmugasundaram - C20616" w:date="2019-06-06T16:57:00Z"/>
          <w:rFonts w:eastAsia="Times New Roman"/>
          <w:lang w:eastAsia="en-AU"/>
        </w:rPr>
      </w:pPr>
      <w:del w:id="3957" w:author="Raji Shanmugasundaram - C20616" w:date="2019-06-06T16:57:00Z">
        <w:r w:rsidDel="00EF7A80">
          <w:br w:type="page"/>
        </w:r>
      </w:del>
    </w:p>
    <w:p w14:paraId="10921F80" w14:textId="234D65A3" w:rsidR="003A3632" w:rsidDel="00EF7A80" w:rsidRDefault="000C6677" w:rsidP="003C1576">
      <w:pPr>
        <w:pStyle w:val="NumberedList"/>
        <w:numPr>
          <w:ilvl w:val="0"/>
          <w:numId w:val="0"/>
        </w:numPr>
        <w:ind w:left="567"/>
        <w:rPr>
          <w:del w:id="3958" w:author="Raji Shanmugasundaram - C20616" w:date="2019-06-06T16:57:00Z"/>
        </w:rPr>
      </w:pPr>
      <w:del w:id="3959" w:author="Raji Shanmugasundaram - C20616" w:date="2019-06-06T16:57:00Z">
        <w:r w:rsidDel="00EF7A80">
          <w:delText xml:space="preserve">The console output will </w:delText>
        </w:r>
        <w:r w:rsidR="00476EE4" w:rsidDel="00EF7A80">
          <w:delText>show the</w:delText>
        </w:r>
        <w:r w:rsidDel="00EF7A80">
          <w:delText xml:space="preserve"> elevator and floor </w:delText>
        </w:r>
        <w:r w:rsidR="00476EE4" w:rsidDel="00EF7A80">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EF7A80" w14:paraId="10921F82" w14:textId="06B9D97E" w:rsidTr="001458B3">
        <w:trPr>
          <w:del w:id="3960" w:author="Raji Shanmugasundaram - C20616" w:date="2019-06-06T16:57:00Z"/>
        </w:trPr>
        <w:tc>
          <w:tcPr>
            <w:tcW w:w="9638" w:type="dxa"/>
            <w:shd w:val="clear" w:color="auto" w:fill="auto"/>
            <w:vAlign w:val="center"/>
          </w:tcPr>
          <w:p w14:paraId="10921F81" w14:textId="51BE25B8" w:rsidR="000C6677" w:rsidRPr="001458B3" w:rsidDel="00EF7A80" w:rsidRDefault="005B3261" w:rsidP="001458B3">
            <w:pPr>
              <w:pStyle w:val="NumberedList"/>
              <w:numPr>
                <w:ilvl w:val="0"/>
                <w:numId w:val="0"/>
              </w:numPr>
              <w:rPr>
                <w:del w:id="3961" w:author="Raji Shanmugasundaram - C20616" w:date="2019-06-06T16:57:00Z"/>
                <w:rStyle w:val="DialogButton"/>
                <w:rFonts w:ascii="Calibri" w:hAnsi="Calibri"/>
                <w:b w:val="0"/>
                <w:spacing w:val="0"/>
                <w:bdr w:val="none" w:sz="0" w:space="0" w:color="auto"/>
                <w:shd w:val="clear" w:color="auto" w:fill="auto"/>
              </w:rPr>
            </w:pPr>
            <w:del w:id="3962" w:author="Raji Shanmugasundaram - C20616" w:date="2019-06-06T16:57:00Z">
              <w:r w:rsidRPr="000A5197" w:rsidDel="00EF7A80">
                <w:rPr>
                  <w:noProof/>
                </w:rPr>
                <w:drawing>
                  <wp:inline distT="0" distB="0" distL="0" distR="0" wp14:anchorId="10922407" wp14:editId="0C8358AE">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92">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6A7F92CD" w:rsidR="000C6677" w:rsidRPr="00033F4B" w:rsidDel="00EF7A80" w:rsidRDefault="000C6677" w:rsidP="000C6677">
      <w:pPr>
        <w:pStyle w:val="NumberedList"/>
        <w:rPr>
          <w:del w:id="3963" w:author="Raji Shanmugasundaram - C20616" w:date="2019-06-06T16:57:00Z"/>
          <w:rStyle w:val="EnteredValue"/>
          <w:color w:val="auto"/>
        </w:rPr>
      </w:pPr>
      <w:del w:id="3964" w:author="Raji Shanmugasundaram - C20616" w:date="2019-06-06T16:57:00Z">
        <w:r w:rsidDel="00EF7A80">
          <w:delText>To turn both call indicators OFF, send the following packet</w:delText>
        </w:r>
        <w:r w:rsidR="00CC4888" w:rsidDel="00EF7A80">
          <w:delText xml:space="preserve"> from the </w:delText>
        </w:r>
        <w:r w:rsidR="00CC4888" w:rsidRPr="00CC4888" w:rsidDel="00EF7A80">
          <w:rPr>
            <w:rStyle w:val="WindowOrDialogName"/>
          </w:rPr>
          <w:delText>TCP://You:3096</w:delText>
        </w:r>
        <w:r w:rsidR="00A31EE9" w:rsidDel="00EF7A80">
          <w:delText xml:space="preserve"> window</w:delText>
        </w:r>
        <w:r w:rsidDel="00EF7A80">
          <w:delText>:</w:delText>
        </w:r>
        <w:r w:rsidRPr="000C6677" w:rsidDel="00EF7A80">
          <w:rPr>
            <w:rStyle w:val="EnteredValue"/>
          </w:rPr>
          <w:delText xml:space="preserve"> </w:delText>
        </w:r>
        <w:r w:rsidRPr="006331FB" w:rsidDel="00EF7A80">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EF7A80" w14:paraId="10921F85" w14:textId="5934C59B" w:rsidTr="001458B3">
        <w:trPr>
          <w:del w:id="3965" w:author="Raji Shanmugasundaram - C20616" w:date="2019-06-06T16:57:00Z"/>
        </w:trPr>
        <w:tc>
          <w:tcPr>
            <w:tcW w:w="9638" w:type="dxa"/>
            <w:shd w:val="clear" w:color="auto" w:fill="auto"/>
            <w:vAlign w:val="center"/>
          </w:tcPr>
          <w:p w14:paraId="10921F84" w14:textId="50369667" w:rsidR="00476EE4" w:rsidRPr="001458B3" w:rsidDel="00EF7A80" w:rsidRDefault="005B3261" w:rsidP="001458B3">
            <w:pPr>
              <w:pStyle w:val="NumberedList"/>
              <w:numPr>
                <w:ilvl w:val="0"/>
                <w:numId w:val="0"/>
              </w:numPr>
              <w:rPr>
                <w:del w:id="3966" w:author="Raji Shanmugasundaram - C20616" w:date="2019-06-06T16:57:00Z"/>
                <w:i/>
              </w:rPr>
            </w:pPr>
            <w:del w:id="3967" w:author="Raji Shanmugasundaram - C20616" w:date="2019-06-06T16:57:00Z">
              <w:r w:rsidRPr="001458B3" w:rsidDel="00EF7A80">
                <w:rPr>
                  <w:i/>
                  <w:noProof/>
                </w:rPr>
                <w:drawing>
                  <wp:inline distT="0" distB="0" distL="0" distR="0" wp14:anchorId="10922409" wp14:editId="25EDD1DF">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2D9F252A" w:rsidR="00A31EE9" w:rsidDel="00EF7A80" w:rsidRDefault="00A31EE9" w:rsidP="00A31EE9">
      <w:pPr>
        <w:pStyle w:val="NumberedList"/>
        <w:numPr>
          <w:ilvl w:val="0"/>
          <w:numId w:val="0"/>
        </w:numPr>
        <w:ind w:left="567"/>
        <w:rPr>
          <w:del w:id="3968" w:author="Raji Shanmugasundaram - C20616" w:date="2019-06-06T16:57:00Z"/>
        </w:rPr>
      </w:pPr>
      <w:del w:id="3969"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EF7A80" w14:paraId="10921F88" w14:textId="2FE59A1D" w:rsidTr="001458B3">
        <w:trPr>
          <w:trHeight w:val="3566"/>
          <w:del w:id="3970" w:author="Raji Shanmugasundaram - C20616" w:date="2019-06-06T16:57:00Z"/>
        </w:trPr>
        <w:tc>
          <w:tcPr>
            <w:tcW w:w="9071" w:type="dxa"/>
            <w:shd w:val="clear" w:color="auto" w:fill="auto"/>
            <w:vAlign w:val="center"/>
          </w:tcPr>
          <w:p w14:paraId="10921F87" w14:textId="5BB4531E" w:rsidR="000C6677" w:rsidRPr="001458B3" w:rsidDel="00EF7A80" w:rsidRDefault="005B3261" w:rsidP="001458B3">
            <w:pPr>
              <w:pStyle w:val="NumberedList"/>
              <w:numPr>
                <w:ilvl w:val="0"/>
                <w:numId w:val="0"/>
              </w:numPr>
              <w:rPr>
                <w:del w:id="3971" w:author="Raji Shanmugasundaram - C20616" w:date="2019-06-06T16:57:00Z"/>
              </w:rPr>
            </w:pPr>
            <w:del w:id="3972" w:author="Raji Shanmugasundaram - C20616" w:date="2019-06-06T16:57:00Z">
              <w:r w:rsidDel="00EF7A80">
                <w:rPr>
                  <w:noProof/>
                </w:rPr>
                <mc:AlternateContent>
                  <mc:Choice Requires="wps">
                    <w:drawing>
                      <wp:anchor distT="0" distB="0" distL="114300" distR="114300" simplePos="0" relativeHeight="251678208" behindDoc="0" locked="0" layoutInCell="1" allowOverlap="1" wp14:anchorId="1092240B" wp14:editId="2F991681">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D26193" w:rsidRPr="006945D8" w:rsidRDefault="00D26193">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292" type="#_x0000_t202" style="position:absolute;margin-left:195.7pt;margin-top:164.75pt;width:173.5pt;height:18.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bGYQIAAL0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" fillcolor="window" stroked="f" strokeweight=".5pt">
                        <v:textbox>
                          <w:txbxContent>
                            <w:p w14:paraId="1092248D" w14:textId="77777777" w:rsidR="00D26193" w:rsidRPr="006945D8" w:rsidRDefault="00D26193">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EF7A80">
                <w:rPr>
                  <w:noProof/>
                </w:rPr>
                <mc:AlternateContent>
                  <mc:Choice Requires="wps">
                    <w:drawing>
                      <wp:anchor distT="4294967295" distB="4294967295" distL="114300" distR="114300" simplePos="0" relativeHeight="251677184" behindDoc="0" locked="0" layoutInCell="1" allowOverlap="1" wp14:anchorId="1092240D" wp14:editId="1F011913">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E5F340" id="Straight Arrow Connector 75" o:spid="_x0000_s1026" type="#_x0000_t32" style="position:absolute;margin-left:156.5pt;margin-top:173.25pt;width:44.8pt;height:0;flip:x;z-index:251677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EF7A80">
                <w:rPr>
                  <w:noProof/>
                </w:rPr>
                <mc:AlternateContent>
                  <mc:Choice Requires="wps">
                    <w:drawing>
                      <wp:anchor distT="0" distB="0" distL="114300" distR="114300" simplePos="0" relativeHeight="251679232" behindDoc="0" locked="0" layoutInCell="1" allowOverlap="1" wp14:anchorId="1092240F" wp14:editId="082BA8F3">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F9D04" id="Rounded Rectangle 70" o:spid="_x0000_s1026" style="position:absolute;margin-left:7.3pt;margin-top:164.75pt;width:144.5pt;height:16.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EF7A80">
                <w:rPr>
                  <w:noProof/>
                </w:rPr>
                <w:drawing>
                  <wp:inline distT="0" distB="0" distL="0" distR="0" wp14:anchorId="10922411" wp14:editId="0DFD2ADA">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1AB4106F" w:rsidR="006331FB" w:rsidDel="00EF7A80" w:rsidRDefault="00A31EE9" w:rsidP="000C6677">
      <w:pPr>
        <w:pStyle w:val="NumberedList"/>
        <w:numPr>
          <w:ilvl w:val="0"/>
          <w:numId w:val="0"/>
        </w:numPr>
        <w:ind w:left="567"/>
        <w:rPr>
          <w:del w:id="3973" w:author="Raji Shanmugasundaram - C20616" w:date="2019-06-06T16:57:00Z"/>
        </w:rPr>
      </w:pPr>
      <w:del w:id="3974" w:author="Raji Shanmugasundaram - C20616" w:date="2019-06-06T16:57:00Z">
        <w:r w:rsidDel="00EF7A80">
          <w:delText xml:space="preserve">Confirm both </w:delText>
        </w:r>
        <w:r w:rsidRPr="00617C96" w:rsidDel="00EF7A80">
          <w:delText xml:space="preserve">Up (LED1) and Down (LED2) call </w:delText>
        </w:r>
        <w:r w:rsidDel="00EF7A80">
          <w:delText>indicators are in the off state.</w:delText>
        </w:r>
      </w:del>
    </w:p>
    <w:p w14:paraId="10921F8A" w14:textId="280C2ADA"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975" w:author="Raji Shanmugasundaram - C20616" w:date="2019-06-06T16:57:00Z"/>
          <w:rFonts w:eastAsia="Times New Roman"/>
          <w:lang w:eastAsia="en-AU"/>
        </w:rPr>
      </w:pPr>
      <w:del w:id="3976" w:author="Raji Shanmugasundaram - C20616" w:date="2019-06-06T16:57:00Z">
        <w:r w:rsidDel="00EF7A80">
          <w:br w:type="page"/>
        </w:r>
      </w:del>
    </w:p>
    <w:p w14:paraId="10921F8B" w14:textId="09ADCC22" w:rsidR="000D51C5" w:rsidRPr="000C5049" w:rsidDel="00EF7A80" w:rsidRDefault="00B01933" w:rsidP="00B01933">
      <w:pPr>
        <w:pStyle w:val="NumberedList"/>
        <w:rPr>
          <w:del w:id="3977" w:author="Raji Shanmugasundaram - C20616" w:date="2019-06-06T16:57:00Z"/>
        </w:rPr>
      </w:pPr>
      <w:del w:id="3978" w:author="Raji Shanmugasundaram - C20616" w:date="2019-06-06T16:57:00Z">
        <w:r w:rsidDel="00EF7A80">
          <w:delText>P</w:delText>
        </w:r>
        <w:r w:rsidR="00033F4B" w:rsidRPr="000C5049" w:rsidDel="00EF7A80">
          <w:delText>ress the up call button (SW1 on the PIC32MZ EF Starter Kit</w:delText>
        </w:r>
      </w:del>
      <w:ins w:id="3979" w:author="Mark Atchison - C21558" w:date="2019-05-06T16:48:00Z">
        <w:del w:id="3980" w:author="Raji Shanmugasundaram - C20616" w:date="2019-06-06T16:57:00Z">
          <w:r w:rsidR="00064A8E" w:rsidDel="00EF7A80">
            <w:delText>SAM E70 Xplained Ultra</w:delText>
          </w:r>
        </w:del>
      </w:ins>
      <w:del w:id="3981" w:author="Raji Shanmugasundaram - C20616" w:date="2019-06-06T16:57:00Z">
        <w:r w:rsidR="00033F4B" w:rsidRPr="000C5049" w:rsidDel="00EF7A80">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F7A80" w14:paraId="10921F8D" w14:textId="7E7279A7" w:rsidTr="001458B3">
        <w:trPr>
          <w:del w:id="3982" w:author="Raji Shanmugasundaram - C20616" w:date="2019-06-06T16:57:00Z"/>
        </w:trPr>
        <w:tc>
          <w:tcPr>
            <w:tcW w:w="9638" w:type="dxa"/>
            <w:shd w:val="clear" w:color="auto" w:fill="auto"/>
            <w:vAlign w:val="center"/>
          </w:tcPr>
          <w:p w14:paraId="10921F8C" w14:textId="56B87BCE" w:rsidR="000D51C5" w:rsidRPr="001458B3" w:rsidDel="00EF7A80" w:rsidRDefault="005B3261" w:rsidP="001458B3">
            <w:pPr>
              <w:pStyle w:val="NumberedList"/>
              <w:numPr>
                <w:ilvl w:val="0"/>
                <w:numId w:val="0"/>
              </w:numPr>
              <w:rPr>
                <w:del w:id="3983" w:author="Raji Shanmugasundaram - C20616" w:date="2019-06-06T16:57:00Z"/>
              </w:rPr>
            </w:pPr>
            <w:del w:id="3984" w:author="Raji Shanmugasundaram - C20616" w:date="2019-06-06T16:57:00Z">
              <w:r w:rsidDel="00EF7A80">
                <w:rPr>
                  <w:noProof/>
                </w:rPr>
                <mc:AlternateContent>
                  <mc:Choice Requires="wps">
                    <w:drawing>
                      <wp:anchor distT="0" distB="0" distL="114300" distR="114300" simplePos="0" relativeHeight="251681280" behindDoc="0" locked="0" layoutInCell="1" allowOverlap="1" wp14:anchorId="10922413" wp14:editId="4461A5FE">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D26193" w:rsidRPr="006945D8" w:rsidRDefault="00D26193"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293" type="#_x0000_t202" style="position:absolute;margin-left:165.3pt;margin-top:196pt;width:173.5pt;height:22.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kA5YAIAAL0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" fillcolor="window" stroked="f" strokeweight=".5pt">
                        <v:textbox>
                          <w:txbxContent>
                            <w:p w14:paraId="1092248E" w14:textId="77777777" w:rsidR="00D26193" w:rsidRPr="006945D8" w:rsidRDefault="00D26193"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EF7A80">
                <w:rPr>
                  <w:noProof/>
                </w:rPr>
                <mc:AlternateContent>
                  <mc:Choice Requires="wps">
                    <w:drawing>
                      <wp:anchor distT="4294967295" distB="4294967295" distL="114300" distR="114300" simplePos="0" relativeHeight="251680256" behindDoc="0" locked="0" layoutInCell="1" allowOverlap="1" wp14:anchorId="10922415" wp14:editId="7129CEF9">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2C6AE9E" id="Straight Arrow Connector 81" o:spid="_x0000_s1026" type="#_x0000_t32" style="position:absolute;margin-left:121.35pt;margin-top:204.95pt;width:44.8pt;height:0;flip:x;z-index:25168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EF7A80">
                <w:rPr>
                  <w:noProof/>
                </w:rPr>
                <mc:AlternateContent>
                  <mc:Choice Requires="wps">
                    <w:drawing>
                      <wp:anchor distT="0" distB="0" distL="114300" distR="114300" simplePos="0" relativeHeight="251661824" behindDoc="0" locked="0" layoutInCell="1" allowOverlap="1" wp14:anchorId="10922417" wp14:editId="6BF60E2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FB4574" id="Rounded Rectangle 186" o:spid="_x0000_s1026" style="position:absolute;margin-left:6.05pt;margin-top:195.9pt;width:110.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EF7A80">
                <w:rPr>
                  <w:noProof/>
                </w:rPr>
                <w:drawing>
                  <wp:inline distT="0" distB="0" distL="0" distR="0" wp14:anchorId="10922419" wp14:editId="5989FD5B">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10F0A72E" w:rsidR="00D0605A" w:rsidRPr="00033F4B" w:rsidDel="00EF7A80" w:rsidRDefault="00033F4B" w:rsidP="000D51C5">
      <w:pPr>
        <w:pStyle w:val="NumberedList"/>
        <w:numPr>
          <w:ilvl w:val="0"/>
          <w:numId w:val="0"/>
        </w:numPr>
        <w:ind w:left="567"/>
        <w:rPr>
          <w:del w:id="3985" w:author="Raji Shanmugasundaram - C20616" w:date="2019-06-06T16:57:00Z"/>
          <w:spacing w:val="20"/>
        </w:rPr>
      </w:pPr>
      <w:del w:id="3986" w:author="Raji Shanmugasundaram - C20616" w:date="2019-06-06T16:57:00Z">
        <w:r w:rsidDel="00EF7A80">
          <w:delText xml:space="preserve">The console will </w:delText>
        </w:r>
        <w:r w:rsidR="006331FB" w:rsidDel="00EF7A80">
          <w:delText>output a message showing</w:delText>
        </w:r>
        <w:r w:rsidDel="00EF7A80">
          <w:delText xml:space="preserve"> Call Button 2</w:delText>
        </w:r>
        <w:r w:rsidR="00146CAF" w:rsidDel="00EF7A80">
          <w:delText xml:space="preserve"> </w:delText>
        </w:r>
        <w:r w:rsidR="006331FB" w:rsidDel="00EF7A80">
          <w:delText>is</w:delText>
        </w:r>
        <w:r w:rsidR="00146CAF" w:rsidDel="00EF7A80">
          <w:delText xml:space="preserve"> </w:delText>
        </w:r>
        <w:r w:rsidR="00CC4888" w:rsidDel="00EF7A80">
          <w:delText>pressed</w:delText>
        </w:r>
        <w:r w:rsidR="006331FB" w:rsidDel="00EF7A80">
          <w:delText xml:space="preserve">. A second message shows </w:delText>
        </w:r>
        <w:r w:rsidR="00146CAF" w:rsidDel="00EF7A80">
          <w:delText xml:space="preserve">the call request </w:delText>
        </w:r>
        <w:r w:rsidR="006331FB" w:rsidDel="00EF7A80">
          <w:delText>has been</w:delText>
        </w:r>
        <w:r w:rsidR="00146CAF" w:rsidDel="00EF7A80">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EF7A80" w14:paraId="10921F90" w14:textId="538733DB" w:rsidTr="001458B3">
        <w:trPr>
          <w:del w:id="3987" w:author="Raji Shanmugasundaram - C20616" w:date="2019-06-06T16:57:00Z"/>
        </w:trPr>
        <w:tc>
          <w:tcPr>
            <w:tcW w:w="9638" w:type="dxa"/>
            <w:shd w:val="clear" w:color="auto" w:fill="auto"/>
            <w:vAlign w:val="center"/>
          </w:tcPr>
          <w:p w14:paraId="10921F8F" w14:textId="4E5CA733" w:rsidR="00033F4B" w:rsidRPr="001458B3" w:rsidDel="00EF7A80" w:rsidRDefault="005B3261" w:rsidP="001458B3">
            <w:pPr>
              <w:pStyle w:val="NumberedList"/>
              <w:numPr>
                <w:ilvl w:val="0"/>
                <w:numId w:val="0"/>
              </w:numPr>
              <w:rPr>
                <w:del w:id="3988" w:author="Raji Shanmugasundaram - C20616" w:date="2019-06-06T16:57:00Z"/>
                <w:rStyle w:val="DialogButton"/>
                <w:rFonts w:ascii="Calibri" w:hAnsi="Calibri"/>
                <w:b w:val="0"/>
                <w:bdr w:val="none" w:sz="0" w:space="0" w:color="auto"/>
                <w:shd w:val="clear" w:color="auto" w:fill="auto"/>
              </w:rPr>
            </w:pPr>
            <w:del w:id="3989" w:author="Raji Shanmugasundaram - C20616" w:date="2019-06-06T16:57:00Z">
              <w:r w:rsidRPr="001458B3" w:rsidDel="00EF7A80">
                <w:rPr>
                  <w:noProof/>
                  <w:spacing w:val="20"/>
                </w:rPr>
                <w:drawing>
                  <wp:inline distT="0" distB="0" distL="0" distR="0" wp14:anchorId="1092241B" wp14:editId="1DC96A65">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04DD3AB8" w:rsidR="000C5049" w:rsidDel="00EF7A80" w:rsidRDefault="000C5049" w:rsidP="000C5049">
      <w:pPr>
        <w:pStyle w:val="NumberedList"/>
        <w:numPr>
          <w:ilvl w:val="0"/>
          <w:numId w:val="0"/>
        </w:numPr>
        <w:ind w:left="567"/>
        <w:rPr>
          <w:del w:id="3990" w:author="Raji Shanmugasundaram - C20616" w:date="2019-06-06T16:57:00Z"/>
          <w:rStyle w:val="DialogButton"/>
          <w:rFonts w:ascii="Calibri" w:hAnsi="Calibri"/>
          <w:b w:val="0"/>
          <w:spacing w:val="0"/>
          <w:bdr w:val="none" w:sz="0" w:space="0" w:color="auto"/>
          <w:shd w:val="clear" w:color="auto" w:fill="auto"/>
        </w:rPr>
      </w:pPr>
    </w:p>
    <w:p w14:paraId="10921F92" w14:textId="5E5856D2" w:rsidR="000C5049" w:rsidDel="00EF7A80"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3991" w:author="Raji Shanmugasundaram - C20616" w:date="2019-06-06T16:57:00Z"/>
          <w:rStyle w:val="DialogButton"/>
          <w:rFonts w:ascii="Calibri" w:eastAsia="Times New Roman" w:hAnsi="Calibri"/>
          <w:b w:val="0"/>
          <w:spacing w:val="0"/>
          <w:bdr w:val="none" w:sz="0" w:space="0" w:color="auto"/>
          <w:shd w:val="clear" w:color="auto" w:fill="auto"/>
        </w:rPr>
      </w:pPr>
      <w:del w:id="3992" w:author="Raji Shanmugasundaram - C20616" w:date="2019-06-06T16:57:00Z">
        <w:r w:rsidDel="00EF7A80">
          <w:rPr>
            <w:rStyle w:val="DialogButton"/>
            <w:rFonts w:ascii="Calibri" w:hAnsi="Calibri"/>
            <w:b w:val="0"/>
            <w:spacing w:val="0"/>
            <w:bdr w:val="none" w:sz="0" w:space="0" w:color="auto"/>
            <w:shd w:val="clear" w:color="auto" w:fill="auto"/>
          </w:rPr>
          <w:br w:type="page"/>
        </w:r>
      </w:del>
    </w:p>
    <w:p w14:paraId="10921F93" w14:textId="0C1FB30F" w:rsidR="00254CF5" w:rsidDel="00EF7A80" w:rsidRDefault="00033F4B" w:rsidP="00254CF5">
      <w:pPr>
        <w:pStyle w:val="NumberedList"/>
        <w:rPr>
          <w:del w:id="3993" w:author="Raji Shanmugasundaram - C20616" w:date="2019-06-06T16:57:00Z"/>
        </w:rPr>
      </w:pPr>
      <w:del w:id="3994" w:author="Raji Shanmugasundaram - C20616" w:date="2019-06-06T16:57:00Z">
        <w:r w:rsidRPr="00033F4B" w:rsidDel="00EF7A80">
          <w:rPr>
            <w:rStyle w:val="DialogButton"/>
            <w:rFonts w:ascii="Calibri" w:hAnsi="Calibri"/>
            <w:b w:val="0"/>
            <w:spacing w:val="0"/>
            <w:bdr w:val="none" w:sz="0" w:space="0" w:color="auto"/>
            <w:shd w:val="clear" w:color="auto" w:fill="auto"/>
          </w:rPr>
          <w:delText xml:space="preserve">You will need to send a </w:delText>
        </w:r>
        <w:r w:rsidR="009955CA" w:rsidRPr="009955CA" w:rsidDel="00EF7A80">
          <w:rPr>
            <w:rStyle w:val="DialogButton"/>
            <w:rFonts w:ascii="Calibri" w:hAnsi="Calibri"/>
            <w:b w:val="0"/>
            <w:i/>
            <w:spacing w:val="0"/>
            <w:bdr w:val="none" w:sz="0" w:space="0" w:color="auto"/>
            <w:shd w:val="clear" w:color="auto" w:fill="auto"/>
          </w:rPr>
          <w:delText>call acknowledgement</w:delText>
        </w:r>
        <w:r w:rsidR="009955CA" w:rsidDel="00EF7A80">
          <w:rPr>
            <w:rStyle w:val="DialogButton"/>
            <w:rFonts w:ascii="Calibri" w:hAnsi="Calibri"/>
            <w:b w:val="0"/>
            <w:spacing w:val="0"/>
            <w:bdr w:val="none" w:sz="0" w:space="0" w:color="auto"/>
            <w:shd w:val="clear" w:color="auto" w:fill="auto"/>
          </w:rPr>
          <w:delText xml:space="preserve"> </w:delText>
        </w:r>
        <w:r w:rsidRPr="00033F4B" w:rsidDel="00EF7A80">
          <w:rPr>
            <w:rStyle w:val="DialogButton"/>
            <w:rFonts w:ascii="Calibri" w:hAnsi="Calibri"/>
            <w:b w:val="0"/>
            <w:spacing w:val="0"/>
            <w:bdr w:val="none" w:sz="0" w:space="0" w:color="auto"/>
            <w:shd w:val="clear" w:color="auto" w:fill="auto"/>
          </w:rPr>
          <w:delText>back</w:delText>
        </w:r>
        <w:r w:rsidDel="00EF7A80">
          <w:rPr>
            <w:rStyle w:val="DialogButton"/>
            <w:rFonts w:ascii="Calibri" w:hAnsi="Calibri"/>
            <w:b w:val="0"/>
            <w:spacing w:val="0"/>
            <w:bdr w:val="none" w:sz="0" w:space="0" w:color="auto"/>
            <w:shd w:val="clear" w:color="auto" w:fill="auto"/>
          </w:rPr>
          <w:delText xml:space="preserve"> to the PIC before </w:delText>
        </w:r>
        <w:r w:rsidR="00146CAF" w:rsidDel="00EF7A80">
          <w:rPr>
            <w:rStyle w:val="DialogButton"/>
            <w:rFonts w:ascii="Calibri" w:hAnsi="Calibri"/>
            <w:b w:val="0"/>
            <w:spacing w:val="0"/>
            <w:bdr w:val="none" w:sz="0" w:space="0" w:color="auto"/>
            <w:shd w:val="clear" w:color="auto" w:fill="auto"/>
          </w:rPr>
          <w:delText xml:space="preserve">any further call requests can be </w:delText>
        </w:r>
        <w:r w:rsidR="00254CF5" w:rsidDel="00EF7A80">
          <w:rPr>
            <w:rStyle w:val="DialogButton"/>
            <w:rFonts w:ascii="Calibri" w:hAnsi="Calibri"/>
            <w:b w:val="0"/>
            <w:spacing w:val="0"/>
            <w:bdr w:val="none" w:sz="0" w:space="0" w:color="auto"/>
            <w:shd w:val="clear" w:color="auto" w:fill="auto"/>
          </w:rPr>
          <w:delText>transmitted.</w:delText>
        </w:r>
        <w:r w:rsidR="00146CAF" w:rsidDel="00EF7A80">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EF7A80">
          <w:rPr>
            <w:rStyle w:val="TypedInValue"/>
          </w:rPr>
          <w:delText>{"response":"callack"}</w:delText>
        </w:r>
        <w:r w:rsidR="00146CAF" w:rsidRPr="00146CAF"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EF7A80" w14:paraId="10921F95" w14:textId="22838DC5" w:rsidTr="001458B3">
        <w:trPr>
          <w:del w:id="3995" w:author="Raji Shanmugasundaram - C20616" w:date="2019-06-06T16:57:00Z"/>
        </w:trPr>
        <w:tc>
          <w:tcPr>
            <w:tcW w:w="9071" w:type="dxa"/>
            <w:shd w:val="clear" w:color="auto" w:fill="auto"/>
            <w:vAlign w:val="center"/>
          </w:tcPr>
          <w:p w14:paraId="10921F94" w14:textId="47F5246F" w:rsidR="00254CF5" w:rsidRPr="001458B3" w:rsidDel="00EF7A80" w:rsidRDefault="005B3261" w:rsidP="001458B3">
            <w:pPr>
              <w:pStyle w:val="NumberedList"/>
              <w:numPr>
                <w:ilvl w:val="0"/>
                <w:numId w:val="0"/>
              </w:numPr>
              <w:rPr>
                <w:del w:id="3996" w:author="Raji Shanmugasundaram - C20616" w:date="2019-06-06T16:57:00Z"/>
              </w:rPr>
            </w:pPr>
            <w:del w:id="3997" w:author="Raji Shanmugasundaram - C20616" w:date="2019-06-06T16:57:00Z">
              <w:r w:rsidRPr="000A5197" w:rsidDel="00EF7A80">
                <w:rPr>
                  <w:noProof/>
                </w:rPr>
                <w:drawing>
                  <wp:inline distT="0" distB="0" distL="0" distR="0" wp14:anchorId="1092241D" wp14:editId="53037277">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72E2FB2D" w:rsidR="00254CF5" w:rsidDel="00EF7A80" w:rsidRDefault="00254CF5" w:rsidP="00254CF5">
      <w:pPr>
        <w:pStyle w:val="NumberedList"/>
        <w:numPr>
          <w:ilvl w:val="0"/>
          <w:numId w:val="0"/>
        </w:numPr>
        <w:ind w:left="567"/>
        <w:rPr>
          <w:del w:id="3998" w:author="Raji Shanmugasundaram - C20616" w:date="2019-06-06T16:57:00Z"/>
        </w:rPr>
      </w:pPr>
      <w:del w:id="3999" w:author="Raji Shanmugasundaram - C20616" w:date="2019-06-06T16:57:00Z">
        <w:r w:rsidDel="00EF7A80">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F7A80" w14:paraId="10921F98" w14:textId="785C3DDC" w:rsidTr="001458B3">
        <w:trPr>
          <w:del w:id="4000" w:author="Raji Shanmugasundaram - C20616" w:date="2019-06-06T16:57:00Z"/>
        </w:trPr>
        <w:tc>
          <w:tcPr>
            <w:tcW w:w="9638" w:type="dxa"/>
            <w:shd w:val="clear" w:color="auto" w:fill="auto"/>
            <w:vAlign w:val="center"/>
          </w:tcPr>
          <w:p w14:paraId="10921F97" w14:textId="7C16237C" w:rsidR="00254CF5" w:rsidRPr="001458B3" w:rsidDel="00EF7A80" w:rsidRDefault="005B3261" w:rsidP="001458B3">
            <w:pPr>
              <w:pStyle w:val="NumberedList"/>
              <w:numPr>
                <w:ilvl w:val="0"/>
                <w:numId w:val="0"/>
              </w:numPr>
              <w:rPr>
                <w:del w:id="4001" w:author="Raji Shanmugasundaram - C20616" w:date="2019-06-06T16:57:00Z"/>
              </w:rPr>
            </w:pPr>
            <w:del w:id="4002" w:author="Raji Shanmugasundaram - C20616" w:date="2019-06-06T16:57:00Z">
              <w:r w:rsidRPr="000A5197" w:rsidDel="00EF7A80">
                <w:rPr>
                  <w:noProof/>
                </w:rPr>
                <w:drawing>
                  <wp:inline distT="0" distB="0" distL="0" distR="0" wp14:anchorId="1092241F" wp14:editId="464B2DE6">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638885CA" w:rsidR="00254CF5" w:rsidDel="00EF7A80" w:rsidRDefault="00254CF5" w:rsidP="00254CF5">
      <w:pPr>
        <w:pStyle w:val="NumberedList"/>
        <w:numPr>
          <w:ilvl w:val="0"/>
          <w:numId w:val="0"/>
        </w:numPr>
        <w:ind w:left="567"/>
        <w:rPr>
          <w:del w:id="4003" w:author="Raji Shanmugasundaram - C20616" w:date="2019-06-06T16:57:00Z"/>
        </w:rPr>
      </w:pPr>
      <w:del w:id="4004"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EF7A80" w14:paraId="10921F9B" w14:textId="094FD7B5" w:rsidTr="001458B3">
        <w:trPr>
          <w:del w:id="4005" w:author="Raji Shanmugasundaram - C20616" w:date="2019-06-06T16:57:00Z"/>
        </w:trPr>
        <w:tc>
          <w:tcPr>
            <w:tcW w:w="9071" w:type="dxa"/>
            <w:shd w:val="clear" w:color="auto" w:fill="auto"/>
            <w:vAlign w:val="center"/>
          </w:tcPr>
          <w:p w14:paraId="10921F9A" w14:textId="56BF709B" w:rsidR="006331FB" w:rsidRPr="001458B3" w:rsidDel="00EF7A80" w:rsidRDefault="00A31EE9" w:rsidP="001458B3">
            <w:pPr>
              <w:pStyle w:val="NumberedList"/>
              <w:numPr>
                <w:ilvl w:val="0"/>
                <w:numId w:val="0"/>
              </w:numPr>
              <w:rPr>
                <w:del w:id="4006" w:author="Raji Shanmugasundaram - C20616" w:date="2019-06-06T16:57:00Z"/>
              </w:rPr>
            </w:pPr>
            <w:del w:id="4007" w:author="Raji Shanmugasundaram - C20616" w:date="2019-06-06T16:57:00Z">
              <w:r w:rsidRPr="00A31EE9" w:rsidDel="00EF7A80">
                <w:rPr>
                  <w:noProof/>
                </w:rPr>
                <mc:AlternateContent>
                  <mc:Choice Requires="wps">
                    <w:drawing>
                      <wp:anchor distT="0" distB="0" distL="114300" distR="114300" simplePos="0" relativeHeight="251689472" behindDoc="0" locked="0" layoutInCell="1" allowOverlap="1" wp14:anchorId="10922421" wp14:editId="4D2CB54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294" type="#_x0000_t202" style="position:absolute;margin-left:151.95pt;margin-top:213.6pt;width:173.5pt;height:1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" fillcolor="window" stroked="f" strokeweight=".5pt">
                        <v:textbox>
                          <w:txbxContent>
                            <w:p w14:paraId="1092248F" w14:textId="77777777" w:rsidR="00D26193" w:rsidRPr="009955CA" w:rsidRDefault="00D26193"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F7A80">
                <w:rPr>
                  <w:noProof/>
                </w:rPr>
                <mc:AlternateContent>
                  <mc:Choice Requires="wps">
                    <w:drawing>
                      <wp:anchor distT="4294967295" distB="4294967295" distL="114300" distR="114300" simplePos="0" relativeHeight="251688448" behindDoc="0" locked="0" layoutInCell="1" allowOverlap="1" wp14:anchorId="10922423" wp14:editId="4732839C">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34AC7E" id="Straight Arrow Connector 75" o:spid="_x0000_s1026" type="#_x0000_t32" style="position:absolute;margin-left:104.7pt;margin-top:223.5pt;width:44.8pt;height:0;flip:x;z-index:251688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EF7A80">
                <w:rPr>
                  <w:noProof/>
                </w:rPr>
                <mc:AlternateContent>
                  <mc:Choice Requires="wps">
                    <w:drawing>
                      <wp:anchor distT="0" distB="0" distL="114300" distR="114300" simplePos="0" relativeHeight="251664896" behindDoc="0" locked="0" layoutInCell="1" allowOverlap="1" wp14:anchorId="10922425" wp14:editId="77EFE151">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21EAE" id="Rounded Rectangle 218" o:spid="_x0000_s1026" style="position:absolute;margin-left:4.7pt;margin-top:215.1pt;width:93.8pt;height:16.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EF7A80">
                <w:rPr>
                  <w:noProof/>
                </w:rPr>
                <w:drawing>
                  <wp:inline distT="0" distB="0" distL="0" distR="0" wp14:anchorId="10922427" wp14:editId="48A3E4F9">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0D69922D" w:rsidR="00254CF5" w:rsidDel="00EF7A80"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4008" w:author="Raji Shanmugasundaram - C20616" w:date="2019-06-06T16:57:00Z"/>
          <w:rFonts w:eastAsia="Times New Roman"/>
          <w:lang w:eastAsia="en-AU"/>
        </w:rPr>
      </w:pPr>
      <w:del w:id="4009" w:author="Raji Shanmugasundaram - C20616" w:date="2019-06-06T16:57:00Z">
        <w:r w:rsidDel="00EF7A80">
          <w:br w:type="page"/>
        </w:r>
      </w:del>
    </w:p>
    <w:p w14:paraId="10921F9D" w14:textId="7B9FC6A6" w:rsidR="00146CAF" w:rsidRPr="00254CF5" w:rsidDel="00EF7A80" w:rsidRDefault="00146CAF" w:rsidP="00617C96">
      <w:pPr>
        <w:pStyle w:val="NumberedList"/>
        <w:rPr>
          <w:del w:id="4010" w:author="Raji Shanmugasundaram - C20616" w:date="2019-06-06T16:57:00Z"/>
          <w:rStyle w:val="TypedInValue"/>
          <w:rFonts w:ascii="Calibri" w:hAnsi="Calibri"/>
          <w:color w:val="auto"/>
          <w:u w:val="none"/>
        </w:rPr>
      </w:pPr>
      <w:del w:id="4011" w:author="Raji Shanmugasundaram - C20616" w:date="2019-06-06T16:57:00Z">
        <w:r w:rsidDel="00EF7A80">
          <w:delText xml:space="preserve">As the </w:delText>
        </w:r>
        <w:r w:rsidR="006331FB" w:rsidDel="00EF7A80">
          <w:delText>networkcoms application</w:delText>
        </w:r>
        <w:r w:rsidDel="00EF7A80">
          <w:delText xml:space="preserve"> will be waiting on a status request, send the following packet to avoid the TCP Socket being closed due to </w:delText>
        </w:r>
        <w:r w:rsidR="000D51C5" w:rsidDel="00EF7A80">
          <w:delText xml:space="preserve">a response </w:delText>
        </w:r>
        <w:r w:rsidDel="00EF7A80">
          <w:delText xml:space="preserve">timeout: </w:delText>
        </w:r>
        <w:r w:rsidRPr="006331FB" w:rsidDel="00EF7A80">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F7A80" w14:paraId="10921F9F" w14:textId="797B2EAD" w:rsidTr="001458B3">
        <w:trPr>
          <w:del w:id="4012" w:author="Raji Shanmugasundaram - C20616" w:date="2019-06-06T16:57:00Z"/>
        </w:trPr>
        <w:tc>
          <w:tcPr>
            <w:tcW w:w="9638" w:type="dxa"/>
            <w:shd w:val="clear" w:color="auto" w:fill="auto"/>
            <w:vAlign w:val="center"/>
          </w:tcPr>
          <w:p w14:paraId="10921F9E" w14:textId="2B4E64BB" w:rsidR="00254CF5" w:rsidRPr="001458B3" w:rsidDel="00EF7A80" w:rsidRDefault="005B3261" w:rsidP="001458B3">
            <w:pPr>
              <w:pStyle w:val="NumberedList"/>
              <w:numPr>
                <w:ilvl w:val="0"/>
                <w:numId w:val="0"/>
              </w:numPr>
              <w:rPr>
                <w:del w:id="4013" w:author="Raji Shanmugasundaram - C20616" w:date="2019-06-06T16:57:00Z"/>
                <w:rStyle w:val="TypedInValue"/>
                <w:rFonts w:ascii="Calibri" w:hAnsi="Calibri"/>
                <w:color w:val="auto"/>
                <w:u w:val="none"/>
              </w:rPr>
            </w:pPr>
            <w:del w:id="4014" w:author="Raji Shanmugasundaram - C20616" w:date="2019-06-06T16:57:00Z">
              <w:r w:rsidRPr="000A5197" w:rsidDel="00EF7A80">
                <w:rPr>
                  <w:noProof/>
                </w:rPr>
                <w:drawing>
                  <wp:inline distT="0" distB="0" distL="0" distR="0" wp14:anchorId="10922429" wp14:editId="52940ABC">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6551DC09" w:rsidR="00E127AD" w:rsidDel="00EF7A80" w:rsidRDefault="00E127AD" w:rsidP="00E127AD">
      <w:pPr>
        <w:pStyle w:val="NumberedList"/>
        <w:numPr>
          <w:ilvl w:val="0"/>
          <w:numId w:val="0"/>
        </w:numPr>
        <w:ind w:left="567"/>
        <w:rPr>
          <w:del w:id="4015" w:author="Raji Shanmugasundaram - C20616" w:date="2019-06-06T16:57:00Z"/>
        </w:rPr>
      </w:pPr>
      <w:del w:id="4016"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EF7A80" w14:paraId="10921FA2" w14:textId="5534E0B2" w:rsidTr="001458B3">
        <w:trPr>
          <w:del w:id="4017" w:author="Raji Shanmugasundaram - C20616" w:date="2019-06-06T16:57:00Z"/>
        </w:trPr>
        <w:tc>
          <w:tcPr>
            <w:tcW w:w="9071" w:type="dxa"/>
            <w:shd w:val="clear" w:color="auto" w:fill="auto"/>
            <w:vAlign w:val="center"/>
          </w:tcPr>
          <w:p w14:paraId="10921FA1" w14:textId="5DB3C90D" w:rsidR="007D1FC1" w:rsidRPr="001458B3" w:rsidDel="00EF7A80" w:rsidRDefault="005B3261" w:rsidP="001458B3">
            <w:pPr>
              <w:pStyle w:val="NumberedList"/>
              <w:numPr>
                <w:ilvl w:val="0"/>
                <w:numId w:val="0"/>
              </w:numPr>
              <w:rPr>
                <w:del w:id="4018" w:author="Raji Shanmugasundaram - C20616" w:date="2019-06-06T16:57:00Z"/>
              </w:rPr>
            </w:pPr>
            <w:del w:id="4019" w:author="Raji Shanmugasundaram - C20616" w:date="2019-06-06T16:57:00Z">
              <w:r w:rsidDel="00EF7A80">
                <w:rPr>
                  <w:noProof/>
                </w:rPr>
                <mc:AlternateContent>
                  <mc:Choice Requires="wps">
                    <w:drawing>
                      <wp:anchor distT="0" distB="0" distL="114300" distR="114300" simplePos="0" relativeHeight="251666944" behindDoc="0" locked="0" layoutInCell="1" allowOverlap="1" wp14:anchorId="1092242B" wp14:editId="146CA5D1">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8E2387" id="Rounded Rectangle 258" o:spid="_x0000_s1026" style="position:absolute;margin-left:5.8pt;margin-top:232pt;width:145.6pt;height:16.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EF7A80">
                <w:rPr>
                  <w:noProof/>
                </w:rPr>
                <w:drawing>
                  <wp:inline distT="0" distB="0" distL="0" distR="0" wp14:anchorId="1092242D" wp14:editId="2721FC66">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26701E83" w:rsidR="00D423D8" w:rsidDel="00EF7A80"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4020" w:author="Raji Shanmugasundaram - C20616" w:date="2019-06-06T16:57:00Z"/>
        </w:rPr>
      </w:pPr>
      <w:del w:id="4021" w:author="Raji Shanmugasundaram - C20616" w:date="2019-06-06T16:57:00Z">
        <w:r w:rsidDel="00EF7A80">
          <w:delText xml:space="preserve">Confirm the </w:delText>
        </w:r>
        <w:r w:rsidRPr="00617C96" w:rsidDel="00EF7A80">
          <w:delText xml:space="preserve">Up (LED1) call </w:delText>
        </w:r>
        <w:r w:rsidDel="00EF7A80">
          <w:delText>indicator is ON, and Down (LED2) call indicator is OFF.</w:delText>
        </w:r>
      </w:del>
    </w:p>
    <w:p w14:paraId="10921FA4" w14:textId="19716327" w:rsidR="007D1FC1" w:rsidDel="00EF7A8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4022" w:author="Raji Shanmugasundaram - C20616" w:date="2019-06-06T16:57:00Z"/>
          <w:rFonts w:eastAsia="Times New Roman"/>
          <w:lang w:eastAsia="en-AU"/>
        </w:rPr>
      </w:pPr>
      <w:del w:id="4023" w:author="Raji Shanmugasundaram - C20616" w:date="2019-06-06T16:57:00Z">
        <w:r w:rsidDel="00EF7A80">
          <w:br w:type="page"/>
        </w:r>
      </w:del>
    </w:p>
    <w:p w14:paraId="10921FA5" w14:textId="0A80FB5C" w:rsidR="00016ED9" w:rsidDel="00EF7A80" w:rsidRDefault="00146CAF" w:rsidP="00146CAF">
      <w:pPr>
        <w:pStyle w:val="NumberedList"/>
        <w:rPr>
          <w:del w:id="4024" w:author="Raji Shanmugasundaram - C20616" w:date="2019-06-06T16:57:00Z"/>
        </w:rPr>
      </w:pPr>
      <w:del w:id="4025" w:author="Raji Shanmugasundaram - C20616" w:date="2019-06-06T16:57:00Z">
        <w:r w:rsidDel="00EF7A80">
          <w:delText>Now press the down call button (SW2 on the PIC32MZ EF Starter Kit</w:delText>
        </w:r>
      </w:del>
      <w:ins w:id="4026" w:author="Mark Atchison - C21558" w:date="2019-05-06T16:48:00Z">
        <w:del w:id="4027" w:author="Raji Shanmugasundaram - C20616" w:date="2019-06-06T16:57:00Z">
          <w:r w:rsidR="00064A8E" w:rsidDel="00EF7A80">
            <w:delText>SAM E70 Xplained Ultra</w:delText>
          </w:r>
        </w:del>
      </w:ins>
      <w:del w:id="4028" w:author="Raji Shanmugasundaram - C20616" w:date="2019-06-06T16:57:00Z">
        <w:r w:rsidDel="00EF7A80">
          <w:delText>) and conf</w:delText>
        </w:r>
        <w:r w:rsidR="00D423D8" w:rsidDel="00EF7A80">
          <w:delText>irm you see the call request in</w:delText>
        </w:r>
        <w:r w:rsidR="00E127AD" w:rsidDel="00EF7A80">
          <w:delText xml:space="preserve"> the </w:delText>
        </w:r>
        <w:r w:rsidR="00E127AD" w:rsidRPr="00254CF5" w:rsidDel="00EF7A80">
          <w:rPr>
            <w:rStyle w:val="WindowOrDialogName"/>
          </w:rPr>
          <w:delText>TCP://You:3096</w:delText>
        </w:r>
        <w:r w:rsidR="00E127AD" w:rsidDel="00EF7A80">
          <w:delText xml:space="preserve"> window</w:delText>
        </w:r>
        <w:r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EF7A80" w14:paraId="10921FA7" w14:textId="687212A6" w:rsidTr="001458B3">
        <w:trPr>
          <w:del w:id="4029" w:author="Raji Shanmugasundaram - C20616" w:date="2019-06-06T16:57:00Z"/>
        </w:trPr>
        <w:tc>
          <w:tcPr>
            <w:tcW w:w="9638" w:type="dxa"/>
            <w:shd w:val="clear" w:color="auto" w:fill="auto"/>
            <w:vAlign w:val="center"/>
          </w:tcPr>
          <w:p w14:paraId="10921FA6" w14:textId="4FD639BE" w:rsidR="00016ED9" w:rsidRPr="001458B3" w:rsidDel="00EF7A80" w:rsidRDefault="005B3261" w:rsidP="001458B3">
            <w:pPr>
              <w:pStyle w:val="NumberedList"/>
              <w:numPr>
                <w:ilvl w:val="0"/>
                <w:numId w:val="0"/>
              </w:numPr>
              <w:rPr>
                <w:del w:id="4030" w:author="Raji Shanmugasundaram - C20616" w:date="2019-06-06T16:57:00Z"/>
              </w:rPr>
            </w:pPr>
            <w:del w:id="4031" w:author="Raji Shanmugasundaram - C20616" w:date="2019-06-06T16:57:00Z">
              <w:r w:rsidDel="00EF7A80">
                <w:rPr>
                  <w:noProof/>
                </w:rPr>
                <mc:AlternateContent>
                  <mc:Choice Requires="wps">
                    <w:drawing>
                      <wp:anchor distT="0" distB="0" distL="114300" distR="114300" simplePos="0" relativeHeight="251665920" behindDoc="0" locked="0" layoutInCell="1" allowOverlap="1" wp14:anchorId="1092242F" wp14:editId="5DDC94BE">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36BCA" id="Rounded Rectangle 256" o:spid="_x0000_s1026" style="position:absolute;margin-left:5.5pt;margin-top:248.1pt;width:110.6pt;height:16.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EF7A80">
                <w:rPr>
                  <w:noProof/>
                </w:rPr>
                <mc:AlternateContent>
                  <mc:Choice Requires="wps">
                    <w:drawing>
                      <wp:anchor distT="0" distB="0" distL="114300" distR="114300" simplePos="0" relativeHeight="251607552" behindDoc="0" locked="0" layoutInCell="1" allowOverlap="1" wp14:anchorId="10922431" wp14:editId="724325FF">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AF917" id="Rectangle 58" o:spid="_x0000_s1026" style="position:absolute;margin-left:234.55pt;margin-top:133.8pt;width:11.45pt;height:12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sidDel="00EF7A80">
                <w:rPr>
                  <w:noProof/>
                </w:rPr>
                <w:drawing>
                  <wp:inline distT="0" distB="0" distL="0" distR="0" wp14:anchorId="10922433" wp14:editId="151593D6">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69B59505" w:rsidR="00146CAF" w:rsidDel="00EF7A80" w:rsidRDefault="00146CAF" w:rsidP="00016ED9">
      <w:pPr>
        <w:pStyle w:val="NumberedList"/>
        <w:numPr>
          <w:ilvl w:val="0"/>
          <w:numId w:val="0"/>
        </w:numPr>
        <w:ind w:left="567"/>
        <w:rPr>
          <w:del w:id="4032" w:author="Raji Shanmugasundaram - C20616" w:date="2019-06-06T16:57:00Z"/>
        </w:rPr>
      </w:pPr>
      <w:del w:id="4033" w:author="Raji Shanmugasundaram - C20616" w:date="2019-06-06T16:57:00Z">
        <w:r w:rsidDel="00EF7A80">
          <w:delText xml:space="preserve">The console will indicate that Call Button 1 was </w:delText>
        </w:r>
        <w:r w:rsidR="000D51C5" w:rsidDel="00EF7A80">
          <w:delText>pressed</w:delText>
        </w:r>
        <w:r w:rsidDel="00EF7A80">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F7A80" w14:paraId="10921FAA" w14:textId="6D1AB023" w:rsidTr="001458B3">
        <w:trPr>
          <w:del w:id="4034" w:author="Raji Shanmugasundaram - C20616" w:date="2019-06-06T16:57:00Z"/>
        </w:trPr>
        <w:tc>
          <w:tcPr>
            <w:tcW w:w="9638" w:type="dxa"/>
            <w:shd w:val="clear" w:color="auto" w:fill="auto"/>
            <w:vAlign w:val="center"/>
          </w:tcPr>
          <w:p w14:paraId="10921FA9" w14:textId="171DCBA8" w:rsidR="000D51C5" w:rsidRPr="001458B3" w:rsidDel="00EF7A80" w:rsidRDefault="005B3261" w:rsidP="001458B3">
            <w:pPr>
              <w:pStyle w:val="NumberedList"/>
              <w:numPr>
                <w:ilvl w:val="0"/>
                <w:numId w:val="0"/>
              </w:numPr>
              <w:rPr>
                <w:del w:id="4035" w:author="Raji Shanmugasundaram - C20616" w:date="2019-06-06T16:57:00Z"/>
              </w:rPr>
            </w:pPr>
            <w:del w:id="4036" w:author="Raji Shanmugasundaram - C20616" w:date="2019-06-06T16:57:00Z">
              <w:r w:rsidRPr="000A5197" w:rsidDel="00EF7A80">
                <w:rPr>
                  <w:noProof/>
                </w:rPr>
                <w:drawing>
                  <wp:inline distT="0" distB="0" distL="0" distR="0" wp14:anchorId="10922435" wp14:editId="77D5374E">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278EDE3B" w:rsidR="005A16E2" w:rsidDel="00EF7A80" w:rsidRDefault="00CC4888" w:rsidP="00E127AD">
      <w:pPr>
        <w:ind w:left="567"/>
        <w:rPr>
          <w:del w:id="4037" w:author="Raji Shanmugasundaram - C20616" w:date="2019-06-06T16:57:00Z"/>
        </w:rPr>
      </w:pPr>
      <w:del w:id="4038" w:author="Raji Shanmugasundaram - C20616" w:date="2019-06-06T16:57:00Z">
        <w:r w:rsidDel="00EF7A80">
          <w:delText>The testing with Packet sender is now compete, and you can close the</w:delText>
        </w:r>
        <w:r w:rsidR="00DB6160" w:rsidDel="00EF7A80">
          <w:delText xml:space="preserve"> Packet Sender</w:delText>
        </w:r>
        <w:r w:rsidDel="00EF7A80">
          <w:delText xml:space="preserve"> application.</w:delText>
        </w:r>
      </w:del>
    </w:p>
    <w:p w14:paraId="10921FAC" w14:textId="2EF05600" w:rsidR="00CC4888" w:rsidDel="00EF7A80" w:rsidRDefault="00CC4888" w:rsidP="005A16E2">
      <w:pPr>
        <w:rPr>
          <w:del w:id="4039" w:author="Raji Shanmugasundaram - C20616" w:date="2019-06-06T16:57:00Z"/>
        </w:rPr>
      </w:pPr>
    </w:p>
    <w:p w14:paraId="10921FAD" w14:textId="4984B8B1" w:rsidR="007D1FC1" w:rsidRPr="001458B3" w:rsidDel="00EF7A8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4040" w:author="Raji Shanmugasundaram - C20616" w:date="2019-06-06T16:57:00Z"/>
          <w:rFonts w:ascii="Arial" w:eastAsia="Times New Roman" w:hAnsi="Arial"/>
          <w:b/>
          <w:color w:val="2E74B5"/>
          <w:sz w:val="28"/>
          <w:szCs w:val="26"/>
        </w:rPr>
      </w:pPr>
      <w:del w:id="4041" w:author="Raji Shanmugasundaram - C20616" w:date="2019-06-06T16:57:00Z">
        <w:r w:rsidDel="00EF7A80">
          <w:br w:type="page"/>
        </w:r>
      </w:del>
    </w:p>
    <w:p w14:paraId="10921FAE" w14:textId="3636CDA5" w:rsidR="005A16E2" w:rsidDel="00EF7A80" w:rsidRDefault="005A16E2" w:rsidP="005A16E2">
      <w:pPr>
        <w:pStyle w:val="Heading2"/>
        <w:rPr>
          <w:del w:id="4042" w:author="Raji Shanmugasundaram - C20616" w:date="2019-06-06T16:57:00Z"/>
        </w:rPr>
      </w:pPr>
      <w:bookmarkStart w:id="4043" w:name="_Toc488278798"/>
      <w:del w:id="4044" w:author="Raji Shanmugasundaram - C20616" w:date="2019-06-06T16:57:00Z">
        <w:r w:rsidDel="00EF7A80">
          <w:delText>ECS Testing</w:delText>
        </w:r>
        <w:bookmarkEnd w:id="4043"/>
      </w:del>
    </w:p>
    <w:p w14:paraId="10921FAF" w14:textId="63C25F69" w:rsidR="00314841" w:rsidDel="00EF7A80" w:rsidRDefault="005A16E2" w:rsidP="00314841">
      <w:pPr>
        <w:pStyle w:val="NumberedList"/>
        <w:numPr>
          <w:ilvl w:val="0"/>
          <w:numId w:val="0"/>
        </w:numPr>
        <w:ind w:left="1134" w:hanging="567"/>
        <w:rPr>
          <w:del w:id="4045" w:author="Raji Shanmugasundaram - C20616" w:date="2019-06-06T16:57:00Z"/>
        </w:rPr>
      </w:pPr>
      <w:del w:id="4046" w:author="Raji Shanmugasundaram - C20616" w:date="2019-06-06T16:57:00Z">
        <w:r w:rsidDel="00EF7A80">
          <w:delText>You are now ready to interface the PIC32MZ EF Starter Kit</w:delText>
        </w:r>
      </w:del>
      <w:ins w:id="4047" w:author="Mark Atchison - C21558" w:date="2019-05-06T16:48:00Z">
        <w:del w:id="4048" w:author="Raji Shanmugasundaram - C20616" w:date="2019-06-06T16:57:00Z">
          <w:r w:rsidR="00064A8E" w:rsidDel="00EF7A80">
            <w:delText>SAM E70 Xplained Ultra</w:delText>
          </w:r>
        </w:del>
      </w:ins>
      <w:del w:id="4049" w:author="Raji Shanmugasundaram - C20616" w:date="2019-06-06T16:57:00Z">
        <w:r w:rsidDel="00EF7A80">
          <w:delText xml:space="preserve"> to the ECS Server. </w:delText>
        </w:r>
        <w:r w:rsidR="0023399A" w:rsidDel="00EF7A80">
          <w:delText>The cable connections required</w:delText>
        </w:r>
        <w:r w:rsidR="00314841" w:rsidDel="00EF7A80">
          <w:delText xml:space="preserve"> for this part</w:delText>
        </w:r>
      </w:del>
    </w:p>
    <w:p w14:paraId="10921FB0" w14:textId="22DD3F54" w:rsidR="00314841" w:rsidDel="00EF7A80" w:rsidRDefault="00314841" w:rsidP="00314841">
      <w:pPr>
        <w:pStyle w:val="NumberedList"/>
        <w:numPr>
          <w:ilvl w:val="0"/>
          <w:numId w:val="0"/>
        </w:numPr>
        <w:ind w:left="1134" w:hanging="567"/>
        <w:rPr>
          <w:del w:id="4050" w:author="Raji Shanmugasundaram - C20616" w:date="2019-06-06T16:57:00Z"/>
        </w:rPr>
      </w:pPr>
      <w:del w:id="4051" w:author="Raji Shanmugasundaram - C20616" w:date="2019-06-06T16:57:00Z">
        <w:r w:rsidDel="00EF7A80">
          <w:delText xml:space="preserve">of the </w:delText>
        </w:r>
        <w:r w:rsidR="0023399A" w:rsidDel="00EF7A80">
          <w:delText>lab are depicted in the diagram shown below.</w:delText>
        </w:r>
        <w:r w:rsidDel="00EF7A80">
          <w:delText xml:space="preserve"> </w:delText>
        </w:r>
      </w:del>
    </w:p>
    <w:tbl>
      <w:tblPr>
        <w:tblStyle w:val="GraphicBox"/>
        <w:tblW w:w="0" w:type="auto"/>
        <w:tblLook w:val="04A0" w:firstRow="1" w:lastRow="0" w:firstColumn="1" w:lastColumn="0" w:noHBand="0" w:noVBand="1"/>
      </w:tblPr>
      <w:tblGrid>
        <w:gridCol w:w="855"/>
        <w:gridCol w:w="9120"/>
      </w:tblGrid>
      <w:tr w:rsidR="00EE591A" w:rsidDel="00EF7A80" w14:paraId="10921FB2" w14:textId="333813AB" w:rsidTr="006C0978">
        <w:trPr>
          <w:del w:id="4052" w:author="Raji Shanmugasundaram - C20616" w:date="2019-06-06T16:57:00Z"/>
        </w:trPr>
        <w:tc>
          <w:tcPr>
            <w:tcW w:w="9975" w:type="dxa"/>
            <w:gridSpan w:val="2"/>
          </w:tcPr>
          <w:p w14:paraId="10921FB1" w14:textId="184F3F32" w:rsidR="00EE591A" w:rsidDel="00EF7A80" w:rsidRDefault="0023399A" w:rsidP="00EE591A">
            <w:pPr>
              <w:pStyle w:val="NumberedList"/>
              <w:numPr>
                <w:ilvl w:val="0"/>
                <w:numId w:val="0"/>
              </w:numPr>
              <w:jc w:val="left"/>
              <w:rPr>
                <w:del w:id="4053" w:author="Raji Shanmugasundaram - C20616" w:date="2019-06-06T16:57:00Z"/>
              </w:rPr>
            </w:pPr>
            <w:del w:id="4054" w:author="Raji Shanmugasundaram - C20616" w:date="2019-06-06T16:57:00Z">
              <w:r w:rsidDel="00EF7A80">
                <w:rPr>
                  <w:noProof/>
                </w:rPr>
                <mc:AlternateContent>
                  <mc:Choice Requires="wpc">
                    <w:drawing>
                      <wp:anchor distT="0" distB="0" distL="114300" distR="114300" simplePos="0" relativeHeight="251806208" behindDoc="0" locked="0" layoutInCell="1" allowOverlap="1" wp14:anchorId="10922437" wp14:editId="49B79EE0">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295" editas="canvas" style="position:absolute;margin-left:121.95pt;margin-top:55.9pt;width:48.55pt;height:43.45pt;z-index:25180620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">
                        <v:shape id="_x0000_s1296" type="#_x0000_t75" style="position:absolute;width:6165;height:5518;visibility:visible;mso-wrap-style:square">
                          <v:fill o:detectmouseclick="t"/>
                          <v:path o:connecttype="none"/>
                        </v:shape>
                        <v:oval id="Oval 135" o:spid="_x0000_s1297"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298"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F7A80">
                <w:rPr>
                  <w:noProof/>
                </w:rPr>
                <mc:AlternateContent>
                  <mc:Choice Requires="wpc">
                    <w:drawing>
                      <wp:anchor distT="0" distB="0" distL="114300" distR="114300" simplePos="0" relativeHeight="251810304" behindDoc="0" locked="0" layoutInCell="1" allowOverlap="1" wp14:anchorId="10922439" wp14:editId="2456D4D0">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299" editas="canvas" style="position:absolute;margin-left:285.45pt;margin-top:5.2pt;width:48.55pt;height:43.45pt;z-index:251810304;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6QTgMAABQ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">
                        <v:shape id="_x0000_s1300" type="#_x0000_t75" style="position:absolute;width:6165;height:5518;visibility:visible;mso-wrap-style:square">
                          <v:fill o:detectmouseclick="t"/>
                          <v:path o:connecttype="none"/>
                        </v:shape>
                        <v:oval id="Oval 163" o:spid="_x0000_s1301"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302"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D26193" w:rsidRPr="0023399A" w:rsidRDefault="00D2619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F7A80">
                <w:rPr>
                  <w:noProof/>
                </w:rPr>
                <mc:AlternateContent>
                  <mc:Choice Requires="wpc">
                    <w:drawing>
                      <wp:anchor distT="0" distB="0" distL="114300" distR="114300" simplePos="0" relativeHeight="251812352" behindDoc="0" locked="0" layoutInCell="1" allowOverlap="1" wp14:anchorId="1092243B" wp14:editId="322EF672">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303" editas="canvas" style="position:absolute;margin-left:190.05pt;margin-top:6.1pt;width:48.55pt;height:43.45pt;z-index:25181235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">
                        <v:shape id="_x0000_s1304" type="#_x0000_t75" style="position:absolute;width:6165;height:5518;visibility:visible;mso-wrap-style:square">
                          <v:fill o:detectmouseclick="t"/>
                          <v:path o:connecttype="none"/>
                        </v:shape>
                        <v:oval id="Oval 167" o:spid="_x0000_s1305"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306"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D26193" w:rsidRPr="0023399A" w:rsidRDefault="00D2619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EF7A80">
                <w:rPr>
                  <w:noProof/>
                </w:rPr>
                <w:drawing>
                  <wp:inline distT="0" distB="0" distL="0" distR="0" wp14:anchorId="1092243D" wp14:editId="4EB146CF">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EF7A80" w14:paraId="10921FB7" w14:textId="7AE0DA27" w:rsidTr="006C0978">
        <w:trPr>
          <w:del w:id="4055" w:author="Raji Shanmugasundaram - C20616" w:date="2019-06-06T16:57:00Z"/>
        </w:trPr>
        <w:tc>
          <w:tcPr>
            <w:tcW w:w="855" w:type="dxa"/>
          </w:tcPr>
          <w:p w14:paraId="10921FB3" w14:textId="256EC2E1" w:rsidR="00EE591A" w:rsidDel="00EF7A80" w:rsidRDefault="006C0978" w:rsidP="0023399A">
            <w:pPr>
              <w:pStyle w:val="NoSpacing"/>
              <w:jc w:val="left"/>
              <w:rPr>
                <w:del w:id="4056" w:author="Raji Shanmugasundaram - C20616" w:date="2019-06-06T16:57:00Z"/>
              </w:rPr>
            </w:pPr>
            <w:del w:id="4057" w:author="Raji Shanmugasundaram - C20616" w:date="2019-06-06T16:57:00Z">
              <w:r w:rsidDel="00EF7A80">
                <w:rPr>
                  <w:noProof/>
                </w:rPr>
                <mc:AlternateContent>
                  <mc:Choice Requires="wpc">
                    <w:drawing>
                      <wp:inline distT="0" distB="0" distL="0" distR="0" wp14:anchorId="1092243F" wp14:editId="01F65369">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D26193" w:rsidRPr="0023399A" w:rsidRDefault="00D26193"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307"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">
                        <v:shape id="_x0000_s1308" type="#_x0000_t75" style="position:absolute;width:466725;height:466725;visibility:visible;mso-wrap-style:square">
                          <v:fill o:detectmouseclick="t"/>
                          <v:path o:connecttype="none"/>
                        </v:shape>
                        <v:oval id="Oval 170" o:spid="_x0000_s1309"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310"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D26193" w:rsidRPr="0023399A" w:rsidRDefault="00D26193"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25A2A81F" w:rsidR="00EE591A" w:rsidRPr="0023399A" w:rsidDel="00EF7A80" w:rsidRDefault="00EE591A" w:rsidP="0023399A">
            <w:pPr>
              <w:pStyle w:val="NoSpacing"/>
              <w:jc w:val="left"/>
              <w:rPr>
                <w:del w:id="4058" w:author="Raji Shanmugasundaram - C20616" w:date="2019-06-06T16:57:00Z"/>
                <w:b/>
              </w:rPr>
            </w:pPr>
            <w:del w:id="4059" w:author="Raji Shanmugasundaram - C20616" w:date="2019-06-06T16:57:00Z">
              <w:r w:rsidRPr="0023399A" w:rsidDel="00EF7A80">
                <w:rPr>
                  <w:b/>
                </w:rPr>
                <w:delText>Network Connection</w:delText>
              </w:r>
            </w:del>
          </w:p>
          <w:p w14:paraId="10921FB5" w14:textId="06813D9C" w:rsidR="00EE591A" w:rsidDel="00EF7A80" w:rsidRDefault="00EE591A" w:rsidP="0023399A">
            <w:pPr>
              <w:pStyle w:val="NoSpacing"/>
              <w:jc w:val="left"/>
              <w:rPr>
                <w:del w:id="4060" w:author="Raji Shanmugasundaram - C20616" w:date="2019-06-06T16:57:00Z"/>
              </w:rPr>
            </w:pPr>
            <w:del w:id="4061" w:author="Raji Shanmugasundaram - C20616" w:date="2019-06-06T16:57:00Z">
              <w:r w:rsidDel="00EF7A80">
                <w:delText>Cable: CAT5 Ethernet Cable from Classroom Network</w:delText>
              </w:r>
            </w:del>
          </w:p>
          <w:p w14:paraId="10921FB6" w14:textId="5D7C0BE3" w:rsidR="00EE591A" w:rsidDel="00EF7A80" w:rsidRDefault="00EE591A" w:rsidP="0023399A">
            <w:pPr>
              <w:pStyle w:val="NoSpacing"/>
              <w:jc w:val="left"/>
              <w:rPr>
                <w:del w:id="4062" w:author="Raji Shanmugasundaram - C20616" w:date="2019-06-06T16:57:00Z"/>
              </w:rPr>
            </w:pPr>
            <w:del w:id="4063" w:author="Raji Shanmugasundaram - C20616" w:date="2019-06-06T16:57:00Z">
              <w:r w:rsidDel="00EF7A80">
                <w:delText>Connection: RJ45 Jack on PCB Top</w:delText>
              </w:r>
            </w:del>
          </w:p>
        </w:tc>
      </w:tr>
      <w:tr w:rsidR="00EE591A" w:rsidDel="00EF7A80" w14:paraId="10921FBC" w14:textId="2C0EF01C" w:rsidTr="006C0978">
        <w:trPr>
          <w:del w:id="4064" w:author="Raji Shanmugasundaram - C20616" w:date="2019-06-06T16:57:00Z"/>
        </w:trPr>
        <w:tc>
          <w:tcPr>
            <w:tcW w:w="855" w:type="dxa"/>
          </w:tcPr>
          <w:p w14:paraId="10921FB8" w14:textId="156451CC" w:rsidR="00EE591A" w:rsidDel="00EF7A80" w:rsidRDefault="006C0978" w:rsidP="0023399A">
            <w:pPr>
              <w:pStyle w:val="NoSpacing"/>
              <w:jc w:val="left"/>
              <w:rPr>
                <w:del w:id="4065" w:author="Raji Shanmugasundaram - C20616" w:date="2019-06-06T16:57:00Z"/>
              </w:rPr>
            </w:pPr>
            <w:del w:id="4066" w:author="Raji Shanmugasundaram - C20616" w:date="2019-06-06T16:57:00Z">
              <w:r w:rsidDel="00EF7A80">
                <w:rPr>
                  <w:noProof/>
                </w:rPr>
                <mc:AlternateContent>
                  <mc:Choice Requires="wpc">
                    <w:drawing>
                      <wp:inline distT="0" distB="0" distL="0" distR="0" wp14:anchorId="10922441" wp14:editId="61EA9F4F">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311"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Aqb9P2RwMAAOwJAAAOAAAAAAAAAAAAAAAAAC4CAABkcnMvZTJvRG9jLnht&#10;bFBLAQItABQABgAIAAAAIQBw91cv1gAAAAMBAAAPAAAAAAAAAAAAAAAAAKEFAABkcnMvZG93bnJl&#10;di54bWxQSwUGAAAAAAQABADzAAAApAYAAAAA&#10;">
                        <v:shape id="_x0000_s1312" type="#_x0000_t75" style="position:absolute;width:480060;height:480060;visibility:visible;mso-wrap-style:square">
                          <v:fill o:detectmouseclick="t"/>
                          <v:path o:connecttype="none"/>
                        </v:shape>
                        <v:oval id="Oval 173" o:spid="_x0000_s1313"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314"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DD999D9" w:rsidR="00EE591A" w:rsidRPr="0023399A" w:rsidDel="00EF7A80" w:rsidRDefault="00EE591A" w:rsidP="0023399A">
            <w:pPr>
              <w:pStyle w:val="NoSpacing"/>
              <w:jc w:val="left"/>
              <w:rPr>
                <w:del w:id="4067" w:author="Raji Shanmugasundaram - C20616" w:date="2019-06-06T16:57:00Z"/>
                <w:b/>
              </w:rPr>
            </w:pPr>
            <w:del w:id="4068" w:author="Raji Shanmugasundaram - C20616" w:date="2019-06-06T16:57:00Z">
              <w:r w:rsidRPr="0023399A" w:rsidDel="00EF7A80">
                <w:rPr>
                  <w:b/>
                </w:rPr>
                <w:delText xml:space="preserve">Programming Connection </w:delText>
              </w:r>
            </w:del>
          </w:p>
          <w:p w14:paraId="10921FBA" w14:textId="113ED7DC" w:rsidR="00EE591A" w:rsidDel="00EF7A80" w:rsidRDefault="00EE591A" w:rsidP="0023399A">
            <w:pPr>
              <w:pStyle w:val="NoSpacing"/>
              <w:jc w:val="left"/>
              <w:rPr>
                <w:del w:id="4069" w:author="Raji Shanmugasundaram - C20616" w:date="2019-06-06T16:57:00Z"/>
              </w:rPr>
            </w:pPr>
            <w:del w:id="4070" w:author="Raji Shanmugasundaram - C20616" w:date="2019-06-06T16:57:00Z">
              <w:r w:rsidDel="00EF7A80">
                <w:delText>Cable: USB Male A to Male B Mini Cable supplied with Starter Kit</w:delText>
              </w:r>
            </w:del>
          </w:p>
          <w:p w14:paraId="10921FBB" w14:textId="77C3C2A3" w:rsidR="00EE591A" w:rsidDel="00EF7A80" w:rsidRDefault="00EE591A" w:rsidP="0023399A">
            <w:pPr>
              <w:pStyle w:val="NoSpacing"/>
              <w:jc w:val="left"/>
              <w:rPr>
                <w:del w:id="4071" w:author="Raji Shanmugasundaram - C20616" w:date="2019-06-06T16:57:00Z"/>
              </w:rPr>
            </w:pPr>
            <w:del w:id="4072" w:author="Raji Shanmugasundaram - C20616" w:date="2019-06-06T16:57:00Z">
              <w:r w:rsidDel="00EF7A80">
                <w:delText>Connection: USB Debug Port on PCB Top to Laptop USB Port</w:delText>
              </w:r>
            </w:del>
          </w:p>
        </w:tc>
      </w:tr>
      <w:tr w:rsidR="00EE591A" w:rsidDel="00EF7A80" w14:paraId="10921FC1" w14:textId="61811DB1" w:rsidTr="006C0978">
        <w:trPr>
          <w:del w:id="4073" w:author="Raji Shanmugasundaram - C20616" w:date="2019-06-06T16:57:00Z"/>
        </w:trPr>
        <w:tc>
          <w:tcPr>
            <w:tcW w:w="855" w:type="dxa"/>
          </w:tcPr>
          <w:p w14:paraId="10921FBD" w14:textId="6742496A" w:rsidR="00EE591A" w:rsidDel="00EF7A80" w:rsidRDefault="006C0978" w:rsidP="0023399A">
            <w:pPr>
              <w:pStyle w:val="NoSpacing"/>
              <w:jc w:val="left"/>
              <w:rPr>
                <w:del w:id="4074" w:author="Raji Shanmugasundaram - C20616" w:date="2019-06-06T16:57:00Z"/>
              </w:rPr>
            </w:pPr>
            <w:del w:id="4075" w:author="Raji Shanmugasundaram - C20616" w:date="2019-06-06T16:57:00Z">
              <w:r w:rsidDel="00EF7A80">
                <w:rPr>
                  <w:noProof/>
                </w:rPr>
                <mc:AlternateContent>
                  <mc:Choice Requires="wpc">
                    <w:drawing>
                      <wp:inline distT="0" distB="0" distL="0" distR="0" wp14:anchorId="10922443" wp14:editId="00EE9470">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315"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CDu9dcRgMAAOwJAAAOAAAAAAAAAAAAAAAAAC4CAABkcnMvZTJvRG9jLnht&#10;bFBLAQItABQABgAIAAAAIQDp/0gP1wAAAAMBAAAPAAAAAAAAAAAAAAAAAKAFAABkcnMvZG93bnJl&#10;di54bWxQSwUGAAAAAAQABADzAAAApAYAAAAA&#10;">
                        <v:shape id="_x0000_s1316" type="#_x0000_t75" style="position:absolute;width:466090;height:469900;visibility:visible;mso-wrap-style:square">
                          <v:fill o:detectmouseclick="t"/>
                          <v:path o:connecttype="none"/>
                        </v:shape>
                        <v:oval id="Oval 176" o:spid="_x0000_s1317"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318"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D26193" w:rsidRPr="0023399A" w:rsidRDefault="00D26193"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6012E7FC" w:rsidR="00EE591A" w:rsidRPr="0023399A" w:rsidDel="00EF7A80" w:rsidRDefault="00EE591A" w:rsidP="0023399A">
            <w:pPr>
              <w:pStyle w:val="NoSpacing"/>
              <w:jc w:val="left"/>
              <w:rPr>
                <w:del w:id="4076" w:author="Raji Shanmugasundaram - C20616" w:date="2019-06-06T16:57:00Z"/>
                <w:b/>
              </w:rPr>
            </w:pPr>
            <w:del w:id="4077" w:author="Raji Shanmugasundaram - C20616" w:date="2019-06-06T16:57:00Z">
              <w:r w:rsidRPr="0023399A" w:rsidDel="00EF7A80">
                <w:rPr>
                  <w:b/>
                </w:rPr>
                <w:delText xml:space="preserve">Console Connection </w:delText>
              </w:r>
            </w:del>
          </w:p>
          <w:p w14:paraId="10921FBF" w14:textId="3E9913D5" w:rsidR="00EE591A" w:rsidDel="00EF7A80" w:rsidRDefault="00EE591A" w:rsidP="0023399A">
            <w:pPr>
              <w:pStyle w:val="NoSpacing"/>
              <w:jc w:val="left"/>
              <w:rPr>
                <w:del w:id="4078" w:author="Raji Shanmugasundaram - C20616" w:date="2019-06-06T16:57:00Z"/>
              </w:rPr>
            </w:pPr>
            <w:del w:id="4079" w:author="Raji Shanmugasundaram - C20616" w:date="2019-06-06T16:57:00Z">
              <w:r w:rsidDel="00EF7A80">
                <w:delText xml:space="preserve">Cable: USB Male A to Male B Micro Cable supplied with Starter Kit </w:delText>
              </w:r>
            </w:del>
          </w:p>
          <w:p w14:paraId="10921FC0" w14:textId="3E125CDB" w:rsidR="00EE591A" w:rsidDel="00EF7A80" w:rsidRDefault="00EE591A" w:rsidP="0023399A">
            <w:pPr>
              <w:pStyle w:val="NoSpacing"/>
              <w:jc w:val="left"/>
              <w:rPr>
                <w:del w:id="4080" w:author="Raji Shanmugasundaram - C20616" w:date="2019-06-06T16:57:00Z"/>
              </w:rPr>
            </w:pPr>
            <w:del w:id="4081" w:author="Raji Shanmugasundaram - C20616" w:date="2019-06-06T16:57:00Z">
              <w:r w:rsidDel="00EF7A80">
                <w:delText>Connection: USB Micro Connector on PCB Bottom to Laptop USB Port</w:delText>
              </w:r>
            </w:del>
          </w:p>
        </w:tc>
      </w:tr>
    </w:tbl>
    <w:p w14:paraId="10921FC2" w14:textId="315CEADD" w:rsidR="007D6F4E" w:rsidDel="00EF7A80" w:rsidRDefault="007D6F4E">
      <w:pPr>
        <w:tabs>
          <w:tab w:val="clear" w:pos="284"/>
          <w:tab w:val="clear" w:pos="567"/>
          <w:tab w:val="clear" w:pos="851"/>
          <w:tab w:val="clear" w:pos="1134"/>
          <w:tab w:val="clear" w:pos="1418"/>
          <w:tab w:val="clear" w:pos="1701"/>
          <w:tab w:val="clear" w:pos="1985"/>
          <w:tab w:val="clear" w:pos="2268"/>
        </w:tabs>
        <w:spacing w:line="240" w:lineRule="auto"/>
        <w:rPr>
          <w:del w:id="4082" w:author="Raji Shanmugasundaram - C20616" w:date="2019-06-06T16:57:00Z"/>
          <w:rFonts w:eastAsia="Times New Roman"/>
          <w:lang w:eastAsia="en-AU"/>
        </w:rPr>
      </w:pPr>
    </w:p>
    <w:p w14:paraId="10921FC3" w14:textId="07A91DF8" w:rsidR="00314841" w:rsidDel="00EF7A80" w:rsidRDefault="00314841" w:rsidP="00314841">
      <w:pPr>
        <w:pStyle w:val="NumberedList"/>
        <w:rPr>
          <w:del w:id="4083" w:author="Raji Shanmugasundaram - C20616" w:date="2019-06-06T16:57:00Z"/>
        </w:rPr>
      </w:pPr>
      <w:del w:id="4084" w:author="Raji Shanmugasundaram - C20616" w:date="2019-06-06T16:57:00Z">
        <w:r w:rsidDel="00EF7A80">
          <w:delText>Connect the CAT5 Ethernet Cable from the Classroom Ethernet Network to the RJ45 Jack on your Starter Kit.</w:delText>
        </w:r>
      </w:del>
    </w:p>
    <w:p w14:paraId="10921FC4" w14:textId="673E3E2E" w:rsidR="00314841" w:rsidDel="00EF7A80" w:rsidRDefault="00314841">
      <w:pPr>
        <w:tabs>
          <w:tab w:val="clear" w:pos="284"/>
          <w:tab w:val="clear" w:pos="567"/>
          <w:tab w:val="clear" w:pos="851"/>
          <w:tab w:val="clear" w:pos="1134"/>
          <w:tab w:val="clear" w:pos="1418"/>
          <w:tab w:val="clear" w:pos="1701"/>
          <w:tab w:val="clear" w:pos="1985"/>
          <w:tab w:val="clear" w:pos="2268"/>
        </w:tabs>
        <w:spacing w:line="240" w:lineRule="auto"/>
        <w:rPr>
          <w:del w:id="4085" w:author="Raji Shanmugasundaram - C20616" w:date="2019-06-06T16:57:00Z"/>
          <w:rFonts w:eastAsia="Times New Roman"/>
          <w:lang w:eastAsia="en-AU"/>
        </w:rPr>
      </w:pPr>
      <w:del w:id="4086" w:author="Raji Shanmugasundaram - C20616" w:date="2019-06-06T16:57:00Z">
        <w:r w:rsidDel="00EF7A80">
          <w:br w:type="page"/>
        </w:r>
      </w:del>
    </w:p>
    <w:p w14:paraId="10921FC5" w14:textId="02A9ED1E" w:rsidR="005A16E2" w:rsidDel="00EF7A80" w:rsidRDefault="005A16E2" w:rsidP="005A16E2">
      <w:pPr>
        <w:pStyle w:val="NumberedList"/>
        <w:rPr>
          <w:del w:id="4087" w:author="Raji Shanmugasundaram - C20616" w:date="2019-06-06T16:57:00Z"/>
        </w:rPr>
      </w:pPr>
      <w:del w:id="4088" w:author="Raji Shanmugasundaram - C20616" w:date="2019-06-06T16:57:00Z">
        <w:r w:rsidDel="00EF7A80">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C7" w14:textId="7D528A66" w:rsidTr="001458B3">
        <w:trPr>
          <w:del w:id="4089" w:author="Raji Shanmugasundaram - C20616" w:date="2019-06-06T16:57:00Z"/>
        </w:trPr>
        <w:tc>
          <w:tcPr>
            <w:tcW w:w="9026" w:type="dxa"/>
            <w:shd w:val="clear" w:color="auto" w:fill="auto"/>
            <w:vAlign w:val="center"/>
          </w:tcPr>
          <w:p w14:paraId="10921FC6" w14:textId="45F25924" w:rsidR="005A16E2" w:rsidRPr="001458B3" w:rsidDel="00EF7A80" w:rsidRDefault="005B3261" w:rsidP="00D74E8E">
            <w:pPr>
              <w:rPr>
                <w:del w:id="4090" w:author="Raji Shanmugasundaram - C20616" w:date="2019-06-06T16:57:00Z"/>
              </w:rPr>
            </w:pPr>
            <w:del w:id="4091" w:author="Raji Shanmugasundaram - C20616" w:date="2019-06-06T16:57:00Z">
              <w:r w:rsidRPr="000A5197" w:rsidDel="00EF7A80">
                <w:rPr>
                  <w:noProof/>
                  <w:lang w:eastAsia="en-AU"/>
                </w:rPr>
                <w:drawing>
                  <wp:inline distT="0" distB="0" distL="0" distR="0" wp14:anchorId="10922445" wp14:editId="5BC14508">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62946077" w:rsidR="009955CA" w:rsidDel="00EF7A80" w:rsidRDefault="009955CA" w:rsidP="005A16E2">
      <w:pPr>
        <w:rPr>
          <w:del w:id="4092" w:author="Raji Shanmugasundaram - C20616" w:date="2019-06-06T16:57:00Z"/>
        </w:rPr>
      </w:pPr>
    </w:p>
    <w:p w14:paraId="10921FC9" w14:textId="1831CD50" w:rsidR="009955CA" w:rsidDel="00EF7A8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4093" w:author="Raji Shanmugasundaram - C20616" w:date="2019-06-06T16:57:00Z"/>
        </w:rPr>
      </w:pPr>
      <w:del w:id="4094" w:author="Raji Shanmugasundaram - C20616" w:date="2019-06-06T16:57:00Z">
        <w:r w:rsidDel="00EF7A80">
          <w:br w:type="page"/>
        </w:r>
      </w:del>
    </w:p>
    <w:p w14:paraId="10921FCA" w14:textId="379C0458" w:rsidR="005A16E2" w:rsidDel="00EF7A80" w:rsidRDefault="005A16E2" w:rsidP="00D74E8E">
      <w:pPr>
        <w:pStyle w:val="NumberedList"/>
        <w:rPr>
          <w:del w:id="4095" w:author="Raji Shanmugasundaram - C20616" w:date="2019-06-06T16:57:00Z"/>
        </w:rPr>
      </w:pPr>
      <w:del w:id="4096" w:author="Raji Shanmugasundaram - C20616" w:date="2019-06-06T16:57:00Z">
        <w:r w:rsidDel="00EF7A80">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EF7A80">
          <w:delText>LCS</w:delText>
        </w:r>
        <w:r w:rsidDel="00EF7A8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CC" w14:textId="7657EB1F" w:rsidTr="001458B3">
        <w:trPr>
          <w:del w:id="4097" w:author="Raji Shanmugasundaram - C20616" w:date="2019-06-06T16:57:00Z"/>
        </w:trPr>
        <w:tc>
          <w:tcPr>
            <w:tcW w:w="9026" w:type="dxa"/>
            <w:shd w:val="clear" w:color="auto" w:fill="auto"/>
            <w:vAlign w:val="center"/>
          </w:tcPr>
          <w:p w14:paraId="10921FCB" w14:textId="03693661" w:rsidR="005A16E2" w:rsidRPr="001458B3" w:rsidDel="00EF7A80" w:rsidRDefault="00097D77" w:rsidP="00521352">
            <w:pPr>
              <w:rPr>
                <w:del w:id="4098" w:author="Raji Shanmugasundaram - C20616" w:date="2019-06-06T16:57:00Z"/>
              </w:rPr>
            </w:pPr>
            <w:del w:id="4099" w:author="Raji Shanmugasundaram - C20616" w:date="2019-06-06T16:57:00Z">
              <w:r w:rsidDel="00EF7A80">
                <w:rPr>
                  <w:noProof/>
                  <w:lang w:eastAsia="en-AU"/>
                </w:rPr>
                <w:drawing>
                  <wp:inline distT="0" distB="0" distL="0" distR="0" wp14:anchorId="10922447" wp14:editId="20823487">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205">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25E3F3D5" w:rsidR="009955CA" w:rsidDel="00EF7A80" w:rsidRDefault="009955CA" w:rsidP="009955CA">
      <w:pPr>
        <w:pStyle w:val="NumberedList"/>
        <w:numPr>
          <w:ilvl w:val="0"/>
          <w:numId w:val="0"/>
        </w:numPr>
        <w:ind w:left="567"/>
        <w:rPr>
          <w:del w:id="4100" w:author="Raji Shanmugasundaram - C20616" w:date="2019-06-06T16:57:00Z"/>
        </w:rPr>
      </w:pPr>
    </w:p>
    <w:p w14:paraId="10921FCE" w14:textId="73E3F573" w:rsidR="009955CA" w:rsidDel="00EF7A8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4101" w:author="Raji Shanmugasundaram - C20616" w:date="2019-06-06T16:57:00Z"/>
          <w:rFonts w:eastAsia="Times New Roman"/>
          <w:lang w:eastAsia="en-AU"/>
        </w:rPr>
      </w:pPr>
      <w:del w:id="4102" w:author="Raji Shanmugasundaram - C20616" w:date="2019-06-06T16:57:00Z">
        <w:r w:rsidDel="00EF7A80">
          <w:br w:type="page"/>
        </w:r>
      </w:del>
    </w:p>
    <w:p w14:paraId="10921FCF" w14:textId="35BFE7B9" w:rsidR="005A16E2" w:rsidDel="00EF7A80" w:rsidRDefault="005A16E2" w:rsidP="00C760A4">
      <w:pPr>
        <w:pStyle w:val="NumberedList"/>
        <w:rPr>
          <w:del w:id="4103" w:author="Raji Shanmugasundaram - C20616" w:date="2019-06-06T16:57:00Z"/>
        </w:rPr>
      </w:pPr>
      <w:del w:id="4104" w:author="Raji Shanmugasundaram - C20616" w:date="2019-06-06T16:57:00Z">
        <w:r w:rsidDel="00EF7A80">
          <w:delText xml:space="preserve">Try pressing the Up Call button. The Up Call Indicator on the ECS will change to a solid white fill, and the elevator will start moving to your floor. The Up Call Lamp (LED1) </w:delText>
        </w:r>
        <w:r w:rsidR="009955CA" w:rsidDel="00EF7A80">
          <w:delText>on the</w:delText>
        </w:r>
        <w:r w:rsidDel="00EF7A80">
          <w:delText xml:space="preserve"> PIC32MZ EF Starter Kit</w:delText>
        </w:r>
      </w:del>
      <w:ins w:id="4105" w:author="Mark Atchison - C21558" w:date="2019-05-06T16:48:00Z">
        <w:del w:id="4106" w:author="Raji Shanmugasundaram - C20616" w:date="2019-06-06T16:57:00Z">
          <w:r w:rsidR="00064A8E" w:rsidDel="00EF7A80">
            <w:delText>SAM E70 Xplained Ultra</w:delText>
          </w:r>
        </w:del>
      </w:ins>
      <w:del w:id="4107" w:author="Raji Shanmugasundaram - C20616" w:date="2019-06-06T16:57:00Z">
        <w:r w:rsidR="009955CA" w:rsidDel="00EF7A80">
          <w:delText xml:space="preserve"> will illuminate</w:delText>
        </w:r>
        <w:r w:rsidDel="00EF7A8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D1" w14:textId="36CA4CB3" w:rsidTr="001458B3">
        <w:trPr>
          <w:del w:id="4108" w:author="Raji Shanmugasundaram - C20616" w:date="2019-06-06T16:57:00Z"/>
        </w:trPr>
        <w:tc>
          <w:tcPr>
            <w:tcW w:w="9026" w:type="dxa"/>
            <w:shd w:val="clear" w:color="auto" w:fill="auto"/>
            <w:vAlign w:val="center"/>
          </w:tcPr>
          <w:p w14:paraId="10921FD0" w14:textId="3440D8CF" w:rsidR="005A16E2" w:rsidRPr="001458B3" w:rsidDel="00EF7A80" w:rsidRDefault="005B3261" w:rsidP="00521352">
            <w:pPr>
              <w:rPr>
                <w:del w:id="4109" w:author="Raji Shanmugasundaram - C20616" w:date="2019-06-06T16:57:00Z"/>
              </w:rPr>
            </w:pPr>
            <w:del w:id="4110" w:author="Raji Shanmugasundaram - C20616" w:date="2019-06-06T16:57:00Z">
              <w:r w:rsidRPr="000A5197" w:rsidDel="00EF7A80">
                <w:rPr>
                  <w:noProof/>
                  <w:lang w:eastAsia="en-AU"/>
                </w:rPr>
                <w:drawing>
                  <wp:inline distT="0" distB="0" distL="0" distR="0" wp14:anchorId="10922449" wp14:editId="3E25DE35">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EF7A80" w14:paraId="10921FD3" w14:textId="0063C05B" w:rsidTr="001458B3">
        <w:trPr>
          <w:del w:id="4111" w:author="Raji Shanmugasundaram - C20616" w:date="2019-06-06T16:57:00Z"/>
        </w:trPr>
        <w:tc>
          <w:tcPr>
            <w:tcW w:w="9071" w:type="dxa"/>
            <w:shd w:val="clear" w:color="auto" w:fill="auto"/>
            <w:vAlign w:val="center"/>
          </w:tcPr>
          <w:p w14:paraId="10921FD2" w14:textId="788AD03E" w:rsidR="005A16E2" w:rsidRPr="001458B3" w:rsidDel="00EF7A80" w:rsidRDefault="005B3261" w:rsidP="001458B3">
            <w:pPr>
              <w:pStyle w:val="NumberedList"/>
              <w:numPr>
                <w:ilvl w:val="0"/>
                <w:numId w:val="0"/>
              </w:numPr>
              <w:rPr>
                <w:del w:id="4112" w:author="Raji Shanmugasundaram - C20616" w:date="2019-06-06T16:57:00Z"/>
              </w:rPr>
            </w:pPr>
            <w:del w:id="4113" w:author="Raji Shanmugasundaram - C20616" w:date="2019-06-06T16:57:00Z">
              <w:r w:rsidRPr="000A5197" w:rsidDel="00EF7A80">
                <w:rPr>
                  <w:noProof/>
                </w:rPr>
                <w:drawing>
                  <wp:inline distT="0" distB="0" distL="0" distR="0" wp14:anchorId="1092244B" wp14:editId="4DCA75D0">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10921FD4" w14:textId="061CB40F" w:rsidR="00470921" w:rsidDel="00EF7A80" w:rsidRDefault="005A16E2" w:rsidP="00D423D8">
      <w:pPr>
        <w:ind w:left="567"/>
        <w:rPr>
          <w:del w:id="4114" w:author="Raji Shanmugasundaram - C20616" w:date="2019-06-06T16:57:00Z"/>
        </w:rPr>
      </w:pPr>
      <w:del w:id="4115" w:author="Raji Shanmugasundaram - C20616" w:date="2019-06-06T16:57:00Z">
        <w:r w:rsidDel="00EF7A80">
          <w:delText>Once the Elevator reaches your floor, the Up Call Lamp will turn off. Repeat your testing for the Down Call button. This completes the testing of the CBC with the ECS.</w:delText>
        </w:r>
        <w:r w:rsidR="008507CC" w:rsidDel="00EF7A80">
          <w:delText xml:space="preserve"> </w:delText>
        </w:r>
      </w:del>
    </w:p>
    <w:p w14:paraId="10921FD5" w14:textId="16345BCC" w:rsidR="00470921" w:rsidDel="00EF7A80" w:rsidRDefault="00470921" w:rsidP="009955CA">
      <w:pPr>
        <w:rPr>
          <w:del w:id="4116" w:author="Raji Shanmugasundaram - C20616" w:date="2019-06-06T16:57:00Z"/>
        </w:rPr>
      </w:pPr>
    </w:p>
    <w:p w14:paraId="10921FD6" w14:textId="5C404B1D" w:rsidR="00E127AD" w:rsidRPr="001458B3" w:rsidDel="00EF7A80" w:rsidRDefault="008507CC" w:rsidP="00D423D8">
      <w:pPr>
        <w:ind w:left="567"/>
        <w:rPr>
          <w:del w:id="4117" w:author="Raji Shanmugasundaram - C20616" w:date="2019-06-06T16:57:00Z"/>
          <w:rFonts w:ascii="Arial" w:eastAsia="Times New Roman" w:hAnsi="Arial"/>
          <w:b/>
          <w:color w:val="2E74B5"/>
          <w:sz w:val="28"/>
          <w:szCs w:val="26"/>
        </w:rPr>
      </w:pPr>
      <w:del w:id="4118" w:author="Raji Shanmugasundaram - C20616" w:date="2019-06-06T16:57:00Z">
        <w:r w:rsidDel="00EF7A80">
          <w:delText>Congratulations</w:delText>
        </w:r>
        <w:r w:rsidR="00E127AD" w:rsidDel="00EF7A80">
          <w:delText>,</w:delText>
        </w:r>
        <w:r w:rsidDel="00EF7A80">
          <w:delText xml:space="preserve"> you have completed Lab 2!</w:delText>
        </w:r>
        <w:r w:rsidR="00E127AD" w:rsidDel="00EF7A80">
          <w:br w:type="page"/>
        </w:r>
      </w:del>
    </w:p>
    <w:p w14:paraId="10921FD7" w14:textId="5E6D7897" w:rsidR="00EA43F5" w:rsidDel="00EF7A80" w:rsidRDefault="00EA43F5" w:rsidP="00EA43F5">
      <w:pPr>
        <w:pStyle w:val="NumberedHeading"/>
        <w:rPr>
          <w:del w:id="4119" w:author="Raji Shanmugasundaram - C20616" w:date="2019-06-06T16:57:00Z"/>
        </w:rPr>
      </w:pPr>
      <w:bookmarkStart w:id="4120" w:name="_Toc488278799"/>
      <w:del w:id="4121" w:author="Raji Shanmugasundaram - C20616" w:date="2019-06-06T16:57:00Z">
        <w:r w:rsidDel="00EF7A80">
          <w:delText>Harmony TCP/IP API</w:delText>
        </w:r>
        <w:r w:rsidR="005E0F98" w:rsidDel="00EF7A80">
          <w:delText xml:space="preserve"> Subset For Lab 2</w:delText>
        </w:r>
        <w:bookmarkEnd w:id="4120"/>
      </w:del>
    </w:p>
    <w:p w14:paraId="10921FD8" w14:textId="59080D3C" w:rsidR="00EA43F5" w:rsidDel="00EF7A80" w:rsidRDefault="00F17147" w:rsidP="00EA43F5">
      <w:pPr>
        <w:pStyle w:val="Heading2"/>
        <w:rPr>
          <w:del w:id="4122" w:author="Raji Shanmugasundaram - C20616" w:date="2019-06-06T16:57:00Z"/>
        </w:rPr>
      </w:pPr>
      <w:bookmarkStart w:id="4123" w:name="_Ref457259891"/>
      <w:bookmarkStart w:id="4124" w:name="_Toc488278800"/>
      <w:del w:id="4125" w:author="Raji Shanmugasundaram - C20616" w:date="2019-06-06T16:57:00Z">
        <w:r w:rsidDel="00EF7A80">
          <w:delText>TCP</w:delText>
        </w:r>
        <w:r w:rsidR="00EA43F5" w:rsidDel="00EF7A80">
          <w:delText xml:space="preserve"> Socket Management Functions</w:delText>
        </w:r>
        <w:bookmarkEnd w:id="4123"/>
        <w:bookmarkEnd w:id="4124"/>
      </w:del>
    </w:p>
    <w:p w14:paraId="10921FD9" w14:textId="353FDF60" w:rsidR="00F17147" w:rsidDel="00EF7A80" w:rsidRDefault="00F17147" w:rsidP="00F17147">
      <w:pPr>
        <w:pStyle w:val="Heading3"/>
        <w:rPr>
          <w:del w:id="4126" w:author="Raji Shanmugasundaram - C20616" w:date="2019-06-06T16:57:00Z"/>
        </w:rPr>
      </w:pPr>
      <w:bookmarkStart w:id="4127" w:name="_Toc488278801"/>
      <w:del w:id="4128" w:author="Raji Shanmugasundaram - C20616" w:date="2019-06-06T16:57:00Z">
        <w:r w:rsidRPr="001D7E0F" w:rsidDel="00EF7A80">
          <w:delText>TCPIP_TCP_ArrayGet</w:delText>
        </w:r>
        <w:r w:rsidDel="00EF7A80">
          <w:delText xml:space="preserve"> Function</w:delText>
        </w:r>
        <w:bookmarkEnd w:id="4127"/>
      </w:del>
    </w:p>
    <w:p w14:paraId="10921FDA" w14:textId="33B69F86" w:rsidR="00F17147" w:rsidRPr="00F41A44" w:rsidDel="00EF7A80" w:rsidRDefault="00F17147" w:rsidP="00F17147">
      <w:pPr>
        <w:rPr>
          <w:del w:id="4129" w:author="Raji Shanmugasundaram - C20616" w:date="2019-06-06T16:57:00Z"/>
        </w:rPr>
      </w:pPr>
      <w:del w:id="4130" w:author="Raji Shanmugasundaram - C20616" w:date="2019-06-06T16:57:00Z">
        <w:r w:rsidDel="00EF7A80">
          <w:delText>This function reads an array of data bytes from a TCP socket's RX buffer/FIFO. The data is removed from the FIFO in the process.</w:delText>
        </w:r>
      </w:del>
    </w:p>
    <w:p w14:paraId="10921FDB" w14:textId="571A2E85" w:rsidR="00F17147" w:rsidDel="00EF7A80" w:rsidRDefault="00F17147" w:rsidP="00F17147">
      <w:pPr>
        <w:pStyle w:val="Heading4"/>
        <w:rPr>
          <w:del w:id="4131" w:author="Raji Shanmugasundaram - C20616" w:date="2019-06-06T16:57:00Z"/>
        </w:rPr>
      </w:pPr>
      <w:del w:id="4132"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1FE1" w14:textId="683DAC04" w:rsidTr="001458B3">
        <w:trPr>
          <w:del w:id="4133" w:author="Raji Shanmugasundaram - C20616" w:date="2019-06-06T16:57:00Z"/>
        </w:trPr>
        <w:tc>
          <w:tcPr>
            <w:tcW w:w="9997" w:type="dxa"/>
            <w:shd w:val="clear" w:color="auto" w:fill="E7E6E6"/>
          </w:tcPr>
          <w:p w14:paraId="10921FDC" w14:textId="2AAD78E9" w:rsidR="00F17147" w:rsidRPr="001458B3" w:rsidDel="00EF7A80" w:rsidRDefault="00F17147" w:rsidP="00B9302F">
            <w:pPr>
              <w:pStyle w:val="CCode"/>
              <w:rPr>
                <w:del w:id="4134" w:author="Raji Shanmugasundaram - C20616" w:date="2019-06-06T16:57:00Z"/>
              </w:rPr>
            </w:pPr>
            <w:del w:id="4135" w:author="Raji Shanmugasundaram - C20616" w:date="2019-06-06T16:57:00Z">
              <w:r w:rsidRPr="001458B3" w:rsidDel="00EF7A80">
                <w:delText xml:space="preserve">uint16_t </w:delText>
              </w:r>
              <w:r w:rsidRPr="00EC4FE6" w:rsidDel="00EF7A80">
                <w:rPr>
                  <w:rStyle w:val="Strong"/>
                </w:rPr>
                <w:delText>TCPIP_TCP_ArrayGet</w:delText>
              </w:r>
              <w:r w:rsidRPr="001458B3" w:rsidDel="00EF7A80">
                <w:delText>(</w:delText>
              </w:r>
            </w:del>
          </w:p>
          <w:p w14:paraId="10921FDD" w14:textId="4F5F0DD0" w:rsidR="00F17147" w:rsidRPr="001458B3" w:rsidDel="00EF7A80" w:rsidRDefault="00F17147" w:rsidP="00B9302F">
            <w:pPr>
              <w:pStyle w:val="CCode"/>
              <w:rPr>
                <w:del w:id="4136" w:author="Raji Shanmugasundaram - C20616" w:date="2019-06-06T16:57:00Z"/>
              </w:rPr>
            </w:pPr>
            <w:del w:id="4137"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r w:rsidRPr="001458B3" w:rsidDel="00EF7A80">
                <w:delText xml:space="preserve">, </w:delText>
              </w:r>
            </w:del>
          </w:p>
          <w:p w14:paraId="10921FDE" w14:textId="6CE18665" w:rsidR="00F17147" w:rsidRPr="001458B3" w:rsidDel="00EF7A80" w:rsidRDefault="00F17147" w:rsidP="00B9302F">
            <w:pPr>
              <w:pStyle w:val="CCode"/>
              <w:rPr>
                <w:del w:id="4138" w:author="Raji Shanmugasundaram - C20616" w:date="2019-06-06T16:57:00Z"/>
              </w:rPr>
            </w:pPr>
            <w:del w:id="4139" w:author="Raji Shanmugasundaram - C20616" w:date="2019-06-06T16:57:00Z">
              <w:r w:rsidRPr="001458B3" w:rsidDel="00EF7A80">
                <w:delText xml:space="preserve">    uint8_t* </w:delText>
              </w:r>
              <w:r w:rsidRPr="001458B3" w:rsidDel="00EF7A80">
                <w:rPr>
                  <w:rStyle w:val="Strong"/>
                  <w:color w:val="000000"/>
                </w:rPr>
                <w:delText>buffer</w:delText>
              </w:r>
              <w:r w:rsidRPr="001458B3" w:rsidDel="00EF7A80">
                <w:delText xml:space="preserve">, </w:delText>
              </w:r>
            </w:del>
          </w:p>
          <w:p w14:paraId="10921FDF" w14:textId="43F570A3" w:rsidR="00F17147" w:rsidRPr="001458B3" w:rsidDel="00EF7A80" w:rsidRDefault="00F17147" w:rsidP="00B9302F">
            <w:pPr>
              <w:pStyle w:val="CCode"/>
              <w:rPr>
                <w:del w:id="4140" w:author="Raji Shanmugasundaram - C20616" w:date="2019-06-06T16:57:00Z"/>
              </w:rPr>
            </w:pPr>
            <w:del w:id="4141" w:author="Raji Shanmugasundaram - C20616" w:date="2019-06-06T16:57:00Z">
              <w:r w:rsidRPr="001458B3" w:rsidDel="00EF7A80">
                <w:delText xml:space="preserve">    uint16_t </w:delText>
              </w:r>
              <w:r w:rsidRPr="001458B3" w:rsidDel="00EF7A80">
                <w:rPr>
                  <w:rStyle w:val="Strong"/>
                  <w:color w:val="000000"/>
                </w:rPr>
                <w:delText>len</w:delText>
              </w:r>
            </w:del>
          </w:p>
          <w:p w14:paraId="10921FE0" w14:textId="1E6372F4" w:rsidR="00F17147" w:rsidRPr="001458B3" w:rsidDel="00EF7A80" w:rsidRDefault="00F17147" w:rsidP="00B9302F">
            <w:pPr>
              <w:pStyle w:val="CCode"/>
              <w:rPr>
                <w:del w:id="4142" w:author="Raji Shanmugasundaram - C20616" w:date="2019-06-06T16:57:00Z"/>
              </w:rPr>
            </w:pPr>
            <w:del w:id="4143" w:author="Raji Shanmugasundaram - C20616" w:date="2019-06-06T16:57:00Z">
              <w:r w:rsidRPr="001458B3" w:rsidDel="00EF7A80">
                <w:delText>);</w:delText>
              </w:r>
            </w:del>
          </w:p>
        </w:tc>
      </w:tr>
    </w:tbl>
    <w:p w14:paraId="10921FE2" w14:textId="267CD37E" w:rsidR="00F17147" w:rsidDel="00EF7A80" w:rsidRDefault="00F17147" w:rsidP="00F17147">
      <w:pPr>
        <w:pStyle w:val="Heading4"/>
        <w:rPr>
          <w:del w:id="4144" w:author="Raji Shanmugasundaram - C20616" w:date="2019-06-06T16:57:00Z"/>
        </w:rPr>
      </w:pPr>
      <w:del w:id="4145" w:author="Raji Shanmugasundaram - C20616" w:date="2019-06-06T16:57:00Z">
        <w:r w:rsidDel="00EF7A80">
          <w:delText>Preconditions</w:delText>
        </w:r>
      </w:del>
    </w:p>
    <w:p w14:paraId="10921FE3" w14:textId="74E5F8DB" w:rsidR="00F17147" w:rsidDel="00EF7A80" w:rsidRDefault="00F17147" w:rsidP="00F17147">
      <w:pPr>
        <w:rPr>
          <w:del w:id="4146" w:author="Raji Shanmugasundaram - C20616" w:date="2019-06-06T16:57:00Z"/>
        </w:rPr>
      </w:pPr>
      <w:del w:id="4147" w:author="Raji Shanmugasundaram - C20616" w:date="2019-06-06T16:57:00Z">
        <w:r w:rsidDel="00EF7A80">
          <w:delText>TCP is initialized.</w:delText>
        </w:r>
      </w:del>
    </w:p>
    <w:p w14:paraId="10921FE4" w14:textId="5EA26500" w:rsidR="00F17147" w:rsidDel="00EF7A80" w:rsidRDefault="00F17147" w:rsidP="00F17147">
      <w:pPr>
        <w:pStyle w:val="Heading4"/>
        <w:rPr>
          <w:del w:id="4148" w:author="Raji Shanmugasundaram - C20616" w:date="2019-06-06T16:57:00Z"/>
        </w:rPr>
      </w:pPr>
      <w:del w:id="4149"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1FE7" w14:textId="2FDD9366" w:rsidTr="001458B3">
        <w:trPr>
          <w:del w:id="4150" w:author="Raji Shanmugasundaram - C20616" w:date="2019-06-06T16:57:00Z"/>
        </w:trPr>
        <w:tc>
          <w:tcPr>
            <w:tcW w:w="3529" w:type="dxa"/>
            <w:shd w:val="clear" w:color="auto" w:fill="auto"/>
          </w:tcPr>
          <w:p w14:paraId="10921FE5" w14:textId="0DF66C6C" w:rsidR="00F17147" w:rsidRPr="001458B3" w:rsidDel="00EF7A80" w:rsidRDefault="00F17147" w:rsidP="00B9302F">
            <w:pPr>
              <w:rPr>
                <w:del w:id="4151" w:author="Raji Shanmugasundaram - C20616" w:date="2019-06-06T16:57:00Z"/>
                <w:b/>
              </w:rPr>
            </w:pPr>
            <w:del w:id="4152" w:author="Raji Shanmugasundaram - C20616" w:date="2019-06-06T16:57:00Z">
              <w:r w:rsidRPr="001458B3" w:rsidDel="00EF7A80">
                <w:rPr>
                  <w:b/>
                </w:rPr>
                <w:delText>Parameter</w:delText>
              </w:r>
            </w:del>
          </w:p>
        </w:tc>
        <w:tc>
          <w:tcPr>
            <w:tcW w:w="6461" w:type="dxa"/>
            <w:shd w:val="clear" w:color="auto" w:fill="auto"/>
          </w:tcPr>
          <w:p w14:paraId="10921FE6" w14:textId="36DBF89E" w:rsidR="00F17147" w:rsidRPr="001458B3" w:rsidDel="00EF7A80" w:rsidRDefault="00F17147" w:rsidP="00B9302F">
            <w:pPr>
              <w:rPr>
                <w:del w:id="4153" w:author="Raji Shanmugasundaram - C20616" w:date="2019-06-06T16:57:00Z"/>
                <w:b/>
              </w:rPr>
            </w:pPr>
            <w:del w:id="4154" w:author="Raji Shanmugasundaram - C20616" w:date="2019-06-06T16:57:00Z">
              <w:r w:rsidRPr="001458B3" w:rsidDel="00EF7A80">
                <w:rPr>
                  <w:b/>
                </w:rPr>
                <w:delText>Description</w:delText>
              </w:r>
            </w:del>
          </w:p>
        </w:tc>
      </w:tr>
      <w:tr w:rsidR="00F17147" w:rsidRPr="001458B3" w:rsidDel="00EF7A80" w14:paraId="10921FEA" w14:textId="264B4074" w:rsidTr="001458B3">
        <w:trPr>
          <w:del w:id="4155" w:author="Raji Shanmugasundaram - C20616" w:date="2019-06-06T16:57:00Z"/>
        </w:trPr>
        <w:tc>
          <w:tcPr>
            <w:tcW w:w="3529" w:type="dxa"/>
            <w:shd w:val="clear" w:color="auto" w:fill="auto"/>
          </w:tcPr>
          <w:p w14:paraId="10921FE8" w14:textId="7974420A" w:rsidR="00F17147" w:rsidRPr="001458B3" w:rsidDel="00EF7A80" w:rsidRDefault="00F17147" w:rsidP="00B9302F">
            <w:pPr>
              <w:pStyle w:val="InlineCode"/>
              <w:rPr>
                <w:del w:id="4156" w:author="Raji Shanmugasundaram - C20616" w:date="2019-06-06T16:57:00Z"/>
              </w:rPr>
            </w:pPr>
            <w:del w:id="4157" w:author="Raji Shanmugasundaram - C20616" w:date="2019-06-06T16:57:00Z">
              <w:r w:rsidRPr="001458B3" w:rsidDel="00EF7A80">
                <w:rPr>
                  <w:rStyle w:val="Strong"/>
                  <w:b/>
                  <w:bCs w:val="0"/>
                </w:rPr>
                <w:delText>hTCP</w:delText>
              </w:r>
            </w:del>
          </w:p>
        </w:tc>
        <w:tc>
          <w:tcPr>
            <w:tcW w:w="6461" w:type="dxa"/>
            <w:shd w:val="clear" w:color="auto" w:fill="auto"/>
          </w:tcPr>
          <w:p w14:paraId="10921FE9" w14:textId="77D7A113" w:rsidR="00F17147" w:rsidRPr="001458B3" w:rsidDel="00EF7A80" w:rsidRDefault="00F17147" w:rsidP="00B9302F">
            <w:pPr>
              <w:rPr>
                <w:del w:id="4158" w:author="Raji Shanmugasundaram - C20616" w:date="2019-06-06T16:57:00Z"/>
              </w:rPr>
            </w:pPr>
            <w:del w:id="4159" w:author="Raji Shanmugasundaram - C20616" w:date="2019-06-06T16:57:00Z">
              <w:r w:rsidRPr="001458B3" w:rsidDel="00EF7A80">
                <w:delText>The socket from which data is to be read.</w:delText>
              </w:r>
            </w:del>
          </w:p>
        </w:tc>
      </w:tr>
      <w:tr w:rsidR="00F17147" w:rsidRPr="001458B3" w:rsidDel="00EF7A80" w14:paraId="10921FED" w14:textId="7D8AFA0E" w:rsidTr="001458B3">
        <w:trPr>
          <w:del w:id="4160" w:author="Raji Shanmugasundaram - C20616" w:date="2019-06-06T16:57:00Z"/>
        </w:trPr>
        <w:tc>
          <w:tcPr>
            <w:tcW w:w="3529" w:type="dxa"/>
            <w:shd w:val="clear" w:color="auto" w:fill="auto"/>
          </w:tcPr>
          <w:p w14:paraId="10921FEB" w14:textId="4D3A4C6A" w:rsidR="00F17147" w:rsidRPr="001458B3" w:rsidDel="00EF7A80" w:rsidRDefault="00F17147" w:rsidP="00B9302F">
            <w:pPr>
              <w:pStyle w:val="InlineCode"/>
              <w:rPr>
                <w:del w:id="4161" w:author="Raji Shanmugasundaram - C20616" w:date="2019-06-06T16:57:00Z"/>
              </w:rPr>
            </w:pPr>
            <w:del w:id="4162" w:author="Raji Shanmugasundaram - C20616" w:date="2019-06-06T16:57:00Z">
              <w:r w:rsidRPr="001458B3" w:rsidDel="00EF7A80">
                <w:rPr>
                  <w:rStyle w:val="Strong"/>
                  <w:b/>
                  <w:bCs w:val="0"/>
                </w:rPr>
                <w:delText>buffer</w:delText>
              </w:r>
            </w:del>
          </w:p>
        </w:tc>
        <w:tc>
          <w:tcPr>
            <w:tcW w:w="6461" w:type="dxa"/>
            <w:shd w:val="clear" w:color="auto" w:fill="auto"/>
          </w:tcPr>
          <w:p w14:paraId="10921FEC" w14:textId="5780A6C7" w:rsidR="00F17147" w:rsidRPr="001458B3" w:rsidDel="00EF7A80" w:rsidRDefault="00F17147" w:rsidP="00B9302F">
            <w:pPr>
              <w:rPr>
                <w:del w:id="4163" w:author="Raji Shanmugasundaram - C20616" w:date="2019-06-06T16:57:00Z"/>
              </w:rPr>
            </w:pPr>
            <w:del w:id="4164" w:author="Raji Shanmugasundaram - C20616" w:date="2019-06-06T16:57:00Z">
              <w:r w:rsidRPr="001458B3" w:rsidDel="00EF7A80">
                <w:delText>Pointer to the array to store data that was read.</w:delText>
              </w:r>
            </w:del>
          </w:p>
        </w:tc>
      </w:tr>
      <w:tr w:rsidR="00F17147" w:rsidRPr="001458B3" w:rsidDel="00EF7A80" w14:paraId="10921FF0" w14:textId="70D72CED" w:rsidTr="001458B3">
        <w:trPr>
          <w:del w:id="4165" w:author="Raji Shanmugasundaram - C20616" w:date="2019-06-06T16:57:00Z"/>
        </w:trPr>
        <w:tc>
          <w:tcPr>
            <w:tcW w:w="3529" w:type="dxa"/>
            <w:shd w:val="clear" w:color="auto" w:fill="auto"/>
          </w:tcPr>
          <w:p w14:paraId="10921FEE" w14:textId="5DB5A1C0" w:rsidR="00F17147" w:rsidRPr="001458B3" w:rsidDel="00EF7A80" w:rsidRDefault="00F17147" w:rsidP="00B9302F">
            <w:pPr>
              <w:pStyle w:val="InlineCode"/>
              <w:rPr>
                <w:del w:id="4166" w:author="Raji Shanmugasundaram - C20616" w:date="2019-06-06T16:57:00Z"/>
              </w:rPr>
            </w:pPr>
            <w:del w:id="4167" w:author="Raji Shanmugasundaram - C20616" w:date="2019-06-06T16:57:00Z">
              <w:r w:rsidRPr="001458B3" w:rsidDel="00EF7A80">
                <w:rPr>
                  <w:rStyle w:val="Strong"/>
                  <w:b/>
                  <w:bCs w:val="0"/>
                </w:rPr>
                <w:delText>len</w:delText>
              </w:r>
            </w:del>
          </w:p>
        </w:tc>
        <w:tc>
          <w:tcPr>
            <w:tcW w:w="6461" w:type="dxa"/>
            <w:shd w:val="clear" w:color="auto" w:fill="auto"/>
          </w:tcPr>
          <w:p w14:paraId="10921FEF" w14:textId="06B88BC8" w:rsidR="00F17147" w:rsidRPr="001458B3" w:rsidDel="00EF7A80" w:rsidRDefault="00F17147" w:rsidP="00B9302F">
            <w:pPr>
              <w:rPr>
                <w:del w:id="4168" w:author="Raji Shanmugasundaram - C20616" w:date="2019-06-06T16:57:00Z"/>
              </w:rPr>
            </w:pPr>
            <w:del w:id="4169" w:author="Raji Shanmugasundaram - C20616" w:date="2019-06-06T16:57:00Z">
              <w:r w:rsidRPr="001458B3" w:rsidDel="00EF7A80">
                <w:delText>Number of bytes to be read.</w:delText>
              </w:r>
            </w:del>
          </w:p>
        </w:tc>
      </w:tr>
    </w:tbl>
    <w:p w14:paraId="10921FF1" w14:textId="78957217" w:rsidR="00F17147" w:rsidDel="00EF7A80" w:rsidRDefault="00F17147" w:rsidP="00F17147">
      <w:pPr>
        <w:pStyle w:val="Heading4"/>
        <w:rPr>
          <w:del w:id="4170" w:author="Raji Shanmugasundaram - C20616" w:date="2019-06-06T16:57:00Z"/>
        </w:rPr>
      </w:pPr>
      <w:del w:id="4171"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1FF4" w14:textId="25C95150" w:rsidTr="001458B3">
        <w:trPr>
          <w:del w:id="4172" w:author="Raji Shanmugasundaram - C20616" w:date="2019-06-06T16:57:00Z"/>
        </w:trPr>
        <w:tc>
          <w:tcPr>
            <w:tcW w:w="3529" w:type="dxa"/>
            <w:shd w:val="clear" w:color="auto" w:fill="auto"/>
          </w:tcPr>
          <w:p w14:paraId="10921FF2" w14:textId="733A383D" w:rsidR="00F17147" w:rsidRPr="001458B3" w:rsidDel="00EF7A80" w:rsidRDefault="00F17147" w:rsidP="00B9302F">
            <w:pPr>
              <w:rPr>
                <w:del w:id="4173" w:author="Raji Shanmugasundaram - C20616" w:date="2019-06-06T16:57:00Z"/>
                <w:b/>
              </w:rPr>
            </w:pPr>
            <w:del w:id="4174" w:author="Raji Shanmugasundaram - C20616" w:date="2019-06-06T16:57:00Z">
              <w:r w:rsidRPr="001458B3" w:rsidDel="00EF7A80">
                <w:rPr>
                  <w:b/>
                </w:rPr>
                <w:delText>Type</w:delText>
              </w:r>
            </w:del>
          </w:p>
        </w:tc>
        <w:tc>
          <w:tcPr>
            <w:tcW w:w="6461" w:type="dxa"/>
            <w:shd w:val="clear" w:color="auto" w:fill="auto"/>
          </w:tcPr>
          <w:p w14:paraId="10921FF3" w14:textId="784C64F0" w:rsidR="00F17147" w:rsidRPr="001458B3" w:rsidDel="00EF7A80" w:rsidRDefault="00F17147" w:rsidP="00B9302F">
            <w:pPr>
              <w:rPr>
                <w:del w:id="4175" w:author="Raji Shanmugasundaram - C20616" w:date="2019-06-06T16:57:00Z"/>
                <w:b/>
              </w:rPr>
            </w:pPr>
            <w:del w:id="4176" w:author="Raji Shanmugasundaram - C20616" w:date="2019-06-06T16:57:00Z">
              <w:r w:rsidRPr="001458B3" w:rsidDel="00EF7A80">
                <w:rPr>
                  <w:b/>
                </w:rPr>
                <w:delText>Description</w:delText>
              </w:r>
            </w:del>
          </w:p>
        </w:tc>
      </w:tr>
      <w:tr w:rsidR="00F17147" w:rsidRPr="001458B3" w:rsidDel="00EF7A80" w14:paraId="10921FF7" w14:textId="740569A7" w:rsidTr="001458B3">
        <w:trPr>
          <w:del w:id="4177" w:author="Raji Shanmugasundaram - C20616" w:date="2019-06-06T16:57:00Z"/>
        </w:trPr>
        <w:tc>
          <w:tcPr>
            <w:tcW w:w="3529" w:type="dxa"/>
            <w:shd w:val="clear" w:color="auto" w:fill="auto"/>
          </w:tcPr>
          <w:p w14:paraId="10921FF5" w14:textId="58E5FF7E" w:rsidR="00F17147" w:rsidRPr="001458B3" w:rsidDel="00EF7A80" w:rsidRDefault="00F17147" w:rsidP="00B9302F">
            <w:pPr>
              <w:pStyle w:val="InlineCode"/>
              <w:rPr>
                <w:del w:id="4178" w:author="Raji Shanmugasundaram - C20616" w:date="2019-06-06T16:57:00Z"/>
              </w:rPr>
            </w:pPr>
            <w:del w:id="4179" w:author="Raji Shanmugasundaram - C20616" w:date="2019-06-06T16:57:00Z">
              <w:r w:rsidRPr="001458B3" w:rsidDel="00EF7A80">
                <w:delText>uint16_t</w:delText>
              </w:r>
            </w:del>
          </w:p>
        </w:tc>
        <w:tc>
          <w:tcPr>
            <w:tcW w:w="6461" w:type="dxa"/>
            <w:shd w:val="clear" w:color="auto" w:fill="auto"/>
          </w:tcPr>
          <w:p w14:paraId="10921FF6" w14:textId="75CDD230" w:rsidR="00F17147" w:rsidRPr="001458B3" w:rsidDel="00EF7A80" w:rsidRDefault="00F17147" w:rsidP="00B9302F">
            <w:pPr>
              <w:rPr>
                <w:del w:id="4180" w:author="Raji Shanmugasundaram - C20616" w:date="2019-06-06T16:57:00Z"/>
              </w:rPr>
            </w:pPr>
            <w:del w:id="4181" w:author="Raji Shanmugasundaram - C20616" w:date="2019-06-06T16:57:00Z">
              <w:r w:rsidRPr="001458B3" w:rsidDel="00EF7A80">
                <w:delText xml:space="preserve">The number of bytes read from the socket. If less than </w:delText>
              </w:r>
              <w:r w:rsidRPr="001458B3" w:rsidDel="00EF7A80">
                <w:rPr>
                  <w:rStyle w:val="InlineCodeChar"/>
                </w:rPr>
                <w:delText>len</w:delText>
              </w:r>
              <w:r w:rsidRPr="001458B3" w:rsidDel="00EF7A80">
                <w:delText>, the RX FIFO buffer became empty or the socket is not connected.</w:delText>
              </w:r>
            </w:del>
          </w:p>
        </w:tc>
      </w:tr>
    </w:tbl>
    <w:p w14:paraId="10921FF8" w14:textId="0EB3335E" w:rsidR="00F17147" w:rsidDel="00EF7A80" w:rsidRDefault="00F17147" w:rsidP="00F17147">
      <w:pPr>
        <w:rPr>
          <w:del w:id="4182" w:author="Raji Shanmugasundaram - C20616" w:date="2019-06-06T16:57:00Z"/>
        </w:rPr>
      </w:pPr>
    </w:p>
    <w:p w14:paraId="10921FF9" w14:textId="4CE0E42A" w:rsidR="00F17147" w:rsidDel="00EF7A80" w:rsidRDefault="00F17147" w:rsidP="00F17147">
      <w:pPr>
        <w:pStyle w:val="Heading3"/>
        <w:rPr>
          <w:del w:id="4183" w:author="Raji Shanmugasundaram - C20616" w:date="2019-06-06T16:57:00Z"/>
        </w:rPr>
      </w:pPr>
      <w:bookmarkStart w:id="4184" w:name="_Toc488278802"/>
      <w:del w:id="4185" w:author="Raji Shanmugasundaram - C20616" w:date="2019-06-06T16:57:00Z">
        <w:r w:rsidRPr="00223B7C" w:rsidDel="00EF7A80">
          <w:delText>TCPIP_TCP_ClientOpen Function</w:delText>
        </w:r>
        <w:bookmarkEnd w:id="4184"/>
      </w:del>
    </w:p>
    <w:p w14:paraId="10921FFA" w14:textId="5BEC29B7" w:rsidR="00F17147" w:rsidDel="00EF7A80" w:rsidRDefault="00F17147" w:rsidP="00F17147">
      <w:pPr>
        <w:rPr>
          <w:del w:id="4186" w:author="Raji Shanmugasundaram - C20616" w:date="2019-06-06T16:57:00Z"/>
        </w:rPr>
      </w:pPr>
      <w:del w:id="4187" w:author="Raji Shanmugasundaram - C20616" w:date="2019-06-06T16:57:00Z">
        <w:r w:rsidDel="00EF7A80">
          <w:delText xml:space="preserve">Provides a unified method for opening TCP client sockets.  Sockets are created at the TCP module initialization, and can be claimed with this function and freed using </w:delText>
        </w:r>
        <w:r w:rsidRPr="00223B7C" w:rsidDel="00EF7A80">
          <w:rPr>
            <w:rStyle w:val="InlineCodeChar"/>
          </w:rPr>
          <w:delText>TCPIP_TCP_Abort</w:delText>
        </w:r>
        <w:r w:rsidDel="00EF7A80">
          <w:delText xml:space="preserve"> or </w:delText>
        </w:r>
        <w:r w:rsidRPr="00223B7C" w:rsidDel="00EF7A80">
          <w:rPr>
            <w:rStyle w:val="InlineCodeChar"/>
          </w:rPr>
          <w:delText>TCPIP_TCP_Close</w:delText>
        </w:r>
        <w:r w:rsidDel="00EF7A80">
          <w:delText>. If the remoteAddress != 0 (and the address pointed by remoteAddress != 0) then the socket will immediately initiate a connection to the remote host. </w:delText>
        </w:r>
      </w:del>
    </w:p>
    <w:p w14:paraId="10921FFB" w14:textId="12314A8F" w:rsidR="00F17147" w:rsidDel="00EF7A80" w:rsidRDefault="00F17147" w:rsidP="00F17147">
      <w:pPr>
        <w:pStyle w:val="Heading4"/>
        <w:rPr>
          <w:del w:id="4188" w:author="Raji Shanmugasundaram - C20616" w:date="2019-06-06T16:57:00Z"/>
        </w:rPr>
      </w:pPr>
      <w:del w:id="4189" w:author="Raji Shanmugasundaram - C20616" w:date="2019-06-06T16:57:00Z">
        <w:r w:rsidDel="00EF7A80">
          <w:delText>Function Prototoype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2001" w14:textId="616038B5" w:rsidTr="001458B3">
        <w:trPr>
          <w:del w:id="4190" w:author="Raji Shanmugasundaram - C20616" w:date="2019-06-06T16:57:00Z"/>
        </w:trPr>
        <w:tc>
          <w:tcPr>
            <w:tcW w:w="9997" w:type="dxa"/>
            <w:shd w:val="clear" w:color="auto" w:fill="E7E6E6"/>
          </w:tcPr>
          <w:p w14:paraId="10921FFC" w14:textId="0F152E6F" w:rsidR="00F17147" w:rsidRPr="001458B3" w:rsidDel="00EF7A80" w:rsidRDefault="00C633B8" w:rsidP="00B9302F">
            <w:pPr>
              <w:pStyle w:val="CCode"/>
              <w:rPr>
                <w:del w:id="4191" w:author="Raji Shanmugasundaram - C20616" w:date="2019-06-06T16:57:00Z"/>
              </w:rPr>
            </w:pPr>
            <w:del w:id="4192" w:author="Raji Shanmugasundaram - C20616" w:date="2019-06-06T16:57:00Z">
              <w:r w:rsidDel="00EF7A80">
                <w:fldChar w:fldCharType="begin"/>
              </w:r>
              <w:r w:rsidDel="00EF7A80">
                <w:delInstrText xml:space="preserve"> HYPERLINK "mk:@MSITStore:D:\\microchip\\harmony\\v1_08\\doc\\help_harmony.chm::/22209.html" </w:delInstrText>
              </w:r>
              <w:r w:rsidDel="00EF7A80">
                <w:fldChar w:fldCharType="separate"/>
              </w:r>
              <w:r w:rsidR="00F17147" w:rsidRPr="001458B3" w:rsidDel="00EF7A80">
                <w:rPr>
                  <w:rStyle w:val="Hyperlink"/>
                </w:rPr>
                <w:delText>TCP_SOCKET</w:delText>
              </w:r>
              <w:r w:rsidDel="00EF7A80">
                <w:rPr>
                  <w:rStyle w:val="Hyperlink"/>
                </w:rPr>
                <w:fldChar w:fldCharType="end"/>
              </w:r>
              <w:r w:rsidR="00F17147" w:rsidRPr="001458B3" w:rsidDel="00EF7A80">
                <w:delText xml:space="preserve"> </w:delText>
              </w:r>
              <w:r w:rsidR="00F17147" w:rsidRPr="001458B3" w:rsidDel="00EF7A80">
                <w:rPr>
                  <w:rStyle w:val="Strong"/>
                  <w:color w:val="000000"/>
                </w:rPr>
                <w:delText>TCPIP_TCP_ClientOpen</w:delText>
              </w:r>
              <w:r w:rsidR="00F17147" w:rsidRPr="001458B3" w:rsidDel="00EF7A80">
                <w:delText>(</w:delText>
              </w:r>
            </w:del>
          </w:p>
          <w:p w14:paraId="10921FFD" w14:textId="5894BACD" w:rsidR="00F17147" w:rsidRPr="001458B3" w:rsidDel="00EF7A80" w:rsidRDefault="00F17147" w:rsidP="00B9302F">
            <w:pPr>
              <w:pStyle w:val="CCode"/>
              <w:rPr>
                <w:del w:id="4193" w:author="Raji Shanmugasundaram - C20616" w:date="2019-06-06T16:57:00Z"/>
              </w:rPr>
            </w:pPr>
            <w:del w:id="419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addType</w:delText>
              </w:r>
              <w:r w:rsidRPr="001458B3" w:rsidDel="00EF7A80">
                <w:delText xml:space="preserve">, </w:delText>
              </w:r>
            </w:del>
          </w:p>
          <w:p w14:paraId="10921FFE" w14:textId="7AC4F662" w:rsidR="00F17147" w:rsidRPr="001458B3" w:rsidDel="00EF7A80" w:rsidRDefault="00F17147" w:rsidP="00B9302F">
            <w:pPr>
              <w:pStyle w:val="CCode"/>
              <w:rPr>
                <w:del w:id="4195" w:author="Raji Shanmugasundaram - C20616" w:date="2019-06-06T16:57:00Z"/>
              </w:rPr>
            </w:pPr>
            <w:del w:id="419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"mk:@MSITStore:D:\\microchip\\harmony\\v1_08\\doc\\help_harmony.chm::/22208.html" </w:delInstrText>
              </w:r>
              <w:r w:rsidR="00C633B8" w:rsidDel="00EF7A80">
                <w:fldChar w:fldCharType="separate"/>
              </w:r>
              <w:r w:rsidRPr="001458B3" w:rsidDel="00EF7A80">
                <w:rPr>
                  <w:rStyle w:val="Hyperlink"/>
                </w:rPr>
                <w:delText>TCP_PORT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remotePort</w:delText>
              </w:r>
              <w:r w:rsidRPr="001458B3" w:rsidDel="00EF7A80">
                <w:delText xml:space="preserve">, </w:delText>
              </w:r>
            </w:del>
          </w:p>
          <w:p w14:paraId="10921FFF" w14:textId="55120D15" w:rsidR="00F17147" w:rsidRPr="001458B3" w:rsidDel="00EF7A80" w:rsidRDefault="00F17147" w:rsidP="00B9302F">
            <w:pPr>
              <w:pStyle w:val="CCode"/>
              <w:rPr>
                <w:del w:id="4197" w:author="Raji Shanmugasundaram - C20616" w:date="2019-06-06T16:57:00Z"/>
              </w:rPr>
            </w:pPr>
            <w:del w:id="419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remoteAddress</w:delText>
              </w:r>
            </w:del>
          </w:p>
          <w:p w14:paraId="10922000" w14:textId="240EA86E" w:rsidR="00F17147" w:rsidRPr="001458B3" w:rsidDel="00EF7A80" w:rsidRDefault="00F17147" w:rsidP="00B9302F">
            <w:pPr>
              <w:pStyle w:val="CCode"/>
              <w:rPr>
                <w:del w:id="4199" w:author="Raji Shanmugasundaram - C20616" w:date="2019-06-06T16:57:00Z"/>
              </w:rPr>
            </w:pPr>
            <w:del w:id="4200" w:author="Raji Shanmugasundaram - C20616" w:date="2019-06-06T16:57:00Z">
              <w:r w:rsidRPr="001458B3" w:rsidDel="00EF7A80">
                <w:delText>);</w:delText>
              </w:r>
            </w:del>
          </w:p>
        </w:tc>
      </w:tr>
    </w:tbl>
    <w:p w14:paraId="10922002" w14:textId="328ACBF4" w:rsidR="00F17147" w:rsidDel="00EF7A80" w:rsidRDefault="00F17147" w:rsidP="00F17147">
      <w:pPr>
        <w:pStyle w:val="Heading4"/>
        <w:rPr>
          <w:del w:id="4201" w:author="Raji Shanmugasundaram - C20616" w:date="2019-06-06T16:57:00Z"/>
        </w:rPr>
      </w:pPr>
      <w:del w:id="4202" w:author="Raji Shanmugasundaram - C20616" w:date="2019-06-06T16:57:00Z">
        <w:r w:rsidDel="00EF7A80">
          <w:delText>Preconditions</w:delText>
        </w:r>
      </w:del>
    </w:p>
    <w:p w14:paraId="10922003" w14:textId="6CDDEE68" w:rsidR="00F17147" w:rsidDel="00EF7A80" w:rsidRDefault="00F17147" w:rsidP="00F17147">
      <w:pPr>
        <w:rPr>
          <w:del w:id="4203" w:author="Raji Shanmugasundaram - C20616" w:date="2019-06-06T16:57:00Z"/>
        </w:rPr>
      </w:pPr>
      <w:del w:id="4204" w:author="Raji Shanmugasundaram - C20616" w:date="2019-06-06T16:57:00Z">
        <w:r w:rsidDel="00EF7A80">
          <w:delText>TCP is initialized.</w:delText>
        </w:r>
      </w:del>
    </w:p>
    <w:p w14:paraId="10922004" w14:textId="14D434E3" w:rsidR="00F17147" w:rsidRPr="001458B3" w:rsidDel="00EF7A80"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del w:id="4205" w:author="Raji Shanmugasundaram - C20616" w:date="2019-06-06T16:57:00Z"/>
          <w:rFonts w:ascii="Arial Narrow" w:eastAsia="Times New Roman" w:hAnsi="Arial Narrow"/>
          <w:b/>
          <w:iCs/>
          <w:color w:val="2E74B5"/>
          <w:sz w:val="24"/>
        </w:rPr>
      </w:pPr>
      <w:del w:id="4206" w:author="Raji Shanmugasundaram - C20616" w:date="2019-06-06T16:57:00Z">
        <w:r w:rsidDel="00EF7A80">
          <w:br w:type="page"/>
        </w:r>
      </w:del>
    </w:p>
    <w:p w14:paraId="10922005" w14:textId="25B8CAA6" w:rsidR="00F17147" w:rsidDel="00EF7A80" w:rsidRDefault="00F17147" w:rsidP="00F17147">
      <w:pPr>
        <w:pStyle w:val="Heading4"/>
        <w:rPr>
          <w:del w:id="4207" w:author="Raji Shanmugasundaram - C20616" w:date="2019-06-06T16:57:00Z"/>
        </w:rPr>
      </w:pPr>
      <w:del w:id="4208"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08" w14:textId="5AE56CB7" w:rsidTr="001458B3">
        <w:trPr>
          <w:del w:id="4209" w:author="Raji Shanmugasundaram - C20616" w:date="2019-06-06T16:57:00Z"/>
        </w:trPr>
        <w:tc>
          <w:tcPr>
            <w:tcW w:w="3529" w:type="dxa"/>
            <w:shd w:val="clear" w:color="auto" w:fill="auto"/>
          </w:tcPr>
          <w:p w14:paraId="10922006" w14:textId="52060FD6" w:rsidR="00F17147" w:rsidRPr="001458B3" w:rsidDel="00EF7A80" w:rsidRDefault="00F17147" w:rsidP="00B9302F">
            <w:pPr>
              <w:rPr>
                <w:del w:id="4210" w:author="Raji Shanmugasundaram - C20616" w:date="2019-06-06T16:57:00Z"/>
                <w:b/>
              </w:rPr>
            </w:pPr>
            <w:del w:id="4211" w:author="Raji Shanmugasundaram - C20616" w:date="2019-06-06T16:57:00Z">
              <w:r w:rsidRPr="001458B3" w:rsidDel="00EF7A80">
                <w:rPr>
                  <w:b/>
                </w:rPr>
                <w:delText>Parameter</w:delText>
              </w:r>
            </w:del>
          </w:p>
        </w:tc>
        <w:tc>
          <w:tcPr>
            <w:tcW w:w="6461" w:type="dxa"/>
            <w:shd w:val="clear" w:color="auto" w:fill="auto"/>
          </w:tcPr>
          <w:p w14:paraId="10922007" w14:textId="397865C8" w:rsidR="00F17147" w:rsidRPr="001458B3" w:rsidDel="00EF7A80" w:rsidRDefault="00F17147" w:rsidP="00B9302F">
            <w:pPr>
              <w:rPr>
                <w:del w:id="4212" w:author="Raji Shanmugasundaram - C20616" w:date="2019-06-06T16:57:00Z"/>
                <w:b/>
              </w:rPr>
            </w:pPr>
            <w:del w:id="4213" w:author="Raji Shanmugasundaram - C20616" w:date="2019-06-06T16:57:00Z">
              <w:r w:rsidRPr="001458B3" w:rsidDel="00EF7A80">
                <w:rPr>
                  <w:b/>
                </w:rPr>
                <w:delText>Description</w:delText>
              </w:r>
            </w:del>
          </w:p>
        </w:tc>
      </w:tr>
      <w:tr w:rsidR="00F17147" w:rsidRPr="001458B3" w:rsidDel="00EF7A80" w14:paraId="1092200B" w14:textId="636AE0B1" w:rsidTr="001458B3">
        <w:trPr>
          <w:del w:id="4214" w:author="Raji Shanmugasundaram - C20616" w:date="2019-06-06T16:57:00Z"/>
        </w:trPr>
        <w:tc>
          <w:tcPr>
            <w:tcW w:w="3529" w:type="dxa"/>
            <w:shd w:val="clear" w:color="auto" w:fill="auto"/>
          </w:tcPr>
          <w:p w14:paraId="10922009" w14:textId="4940CFD4" w:rsidR="00F17147" w:rsidRPr="001458B3" w:rsidDel="00EF7A80" w:rsidRDefault="00F17147" w:rsidP="00B9302F">
            <w:pPr>
              <w:rPr>
                <w:del w:id="4215" w:author="Raji Shanmugasundaram - C20616" w:date="2019-06-06T16:57:00Z"/>
              </w:rPr>
            </w:pPr>
            <w:del w:id="4216" w:author="Raji Shanmugasundaram - C20616" w:date="2019-06-06T16:57:00Z">
              <w:r w:rsidRPr="001458B3" w:rsidDel="00EF7A80">
                <w:rPr>
                  <w:rStyle w:val="Strong"/>
                  <w:color w:val="000000"/>
                </w:rPr>
                <w:delText>addType</w:delText>
              </w:r>
            </w:del>
          </w:p>
        </w:tc>
        <w:tc>
          <w:tcPr>
            <w:tcW w:w="6461" w:type="dxa"/>
            <w:shd w:val="clear" w:color="auto" w:fill="auto"/>
          </w:tcPr>
          <w:p w14:paraId="1092200A" w14:textId="364A8206" w:rsidR="00F17147" w:rsidRPr="001458B3" w:rsidDel="00EF7A80" w:rsidRDefault="00F17147" w:rsidP="00B9302F">
            <w:pPr>
              <w:rPr>
                <w:del w:id="4217" w:author="Raji Shanmugasundaram - C20616" w:date="2019-06-06T16:57:00Z"/>
              </w:rPr>
            </w:pPr>
            <w:del w:id="4218" w:author="Raji Shanmugasundaram - C20616" w:date="2019-06-06T16:57:00Z">
              <w:r w:rsidRPr="001458B3" w:rsidDel="00EF7A80">
                <w:delText>The type of address being used. Valid values are: IP_ADDRESS_TYPE_IPV4 or IP_ADDRESS_TYPE_IPV6</w:delText>
              </w:r>
            </w:del>
          </w:p>
        </w:tc>
      </w:tr>
      <w:tr w:rsidR="00F17147" w:rsidRPr="001458B3" w:rsidDel="00EF7A80" w14:paraId="1092200E" w14:textId="2B9CCE87" w:rsidTr="001458B3">
        <w:trPr>
          <w:del w:id="4219" w:author="Raji Shanmugasundaram - C20616" w:date="2019-06-06T16:57:00Z"/>
        </w:trPr>
        <w:tc>
          <w:tcPr>
            <w:tcW w:w="3529" w:type="dxa"/>
            <w:shd w:val="clear" w:color="auto" w:fill="auto"/>
          </w:tcPr>
          <w:p w14:paraId="1092200C" w14:textId="692BBCC1" w:rsidR="00F17147" w:rsidRPr="001458B3" w:rsidDel="00EF7A80" w:rsidRDefault="00F17147" w:rsidP="00B9302F">
            <w:pPr>
              <w:rPr>
                <w:del w:id="4220" w:author="Raji Shanmugasundaram - C20616" w:date="2019-06-06T16:57:00Z"/>
              </w:rPr>
            </w:pPr>
            <w:del w:id="4221" w:author="Raji Shanmugasundaram - C20616" w:date="2019-06-06T16:57:00Z">
              <w:r w:rsidRPr="001458B3" w:rsidDel="00EF7A80">
                <w:rPr>
                  <w:rStyle w:val="Strong"/>
                  <w:color w:val="000000"/>
                </w:rPr>
                <w:delText>remotePort</w:delText>
              </w:r>
            </w:del>
          </w:p>
        </w:tc>
        <w:tc>
          <w:tcPr>
            <w:tcW w:w="6461" w:type="dxa"/>
            <w:shd w:val="clear" w:color="auto" w:fill="auto"/>
          </w:tcPr>
          <w:p w14:paraId="1092200D" w14:textId="1462C142" w:rsidR="00F17147" w:rsidRPr="001458B3" w:rsidDel="00EF7A80" w:rsidRDefault="00F17147" w:rsidP="00B9302F">
            <w:pPr>
              <w:rPr>
                <w:del w:id="4222" w:author="Raji Shanmugasundaram - C20616" w:date="2019-06-06T16:57:00Z"/>
              </w:rPr>
            </w:pPr>
            <w:del w:id="4223" w:author="Raji Shanmugasundaram - C20616" w:date="2019-06-06T16:57:00Z">
              <w:r w:rsidRPr="001458B3" w:rsidDel="00EF7A80">
                <w:delText>TCP port to connect to. The local port for client sockets will be automatically picked by the TCP module. </w:delText>
              </w:r>
            </w:del>
          </w:p>
        </w:tc>
      </w:tr>
      <w:tr w:rsidR="00F17147" w:rsidRPr="001458B3" w:rsidDel="00EF7A80" w14:paraId="10922011" w14:textId="20CF97E8" w:rsidTr="001458B3">
        <w:trPr>
          <w:del w:id="4224" w:author="Raji Shanmugasundaram - C20616" w:date="2019-06-06T16:57:00Z"/>
        </w:trPr>
        <w:tc>
          <w:tcPr>
            <w:tcW w:w="3529" w:type="dxa"/>
            <w:shd w:val="clear" w:color="auto" w:fill="auto"/>
          </w:tcPr>
          <w:p w14:paraId="1092200F" w14:textId="4490686E" w:rsidR="00F17147" w:rsidRPr="001458B3" w:rsidDel="00EF7A80" w:rsidRDefault="00F17147" w:rsidP="00B9302F">
            <w:pPr>
              <w:rPr>
                <w:del w:id="4225" w:author="Raji Shanmugasundaram - C20616" w:date="2019-06-06T16:57:00Z"/>
              </w:rPr>
            </w:pPr>
            <w:del w:id="4226" w:author="Raji Shanmugasundaram - C20616" w:date="2019-06-06T16:57:00Z">
              <w:r w:rsidRPr="001458B3" w:rsidDel="00EF7A80">
                <w:rPr>
                  <w:rStyle w:val="Strong"/>
                  <w:color w:val="000000"/>
                </w:rPr>
                <w:delText>remoteAddress</w:delText>
              </w:r>
            </w:del>
          </w:p>
        </w:tc>
        <w:tc>
          <w:tcPr>
            <w:tcW w:w="6461" w:type="dxa"/>
            <w:shd w:val="clear" w:color="auto" w:fill="auto"/>
          </w:tcPr>
          <w:p w14:paraId="10922010" w14:textId="41381D7A" w:rsidR="00F17147" w:rsidRPr="001458B3" w:rsidDel="00EF7A80" w:rsidRDefault="00F17147" w:rsidP="00B9302F">
            <w:pPr>
              <w:rPr>
                <w:del w:id="4227" w:author="Raji Shanmugasundaram - C20616" w:date="2019-06-06T16:57:00Z"/>
              </w:rPr>
            </w:pPr>
            <w:del w:id="4228" w:author="Raji Shanmugasundaram - C20616" w:date="2019-06-06T16:57:00Z">
              <w:r w:rsidRPr="001458B3" w:rsidDel="00EF7A80">
                <w:delText>The remote address to be used</w:delText>
              </w:r>
            </w:del>
          </w:p>
        </w:tc>
      </w:tr>
    </w:tbl>
    <w:p w14:paraId="10922012" w14:textId="3625E72A" w:rsidR="00F17147" w:rsidDel="00EF7A80" w:rsidRDefault="00F17147" w:rsidP="00F17147">
      <w:pPr>
        <w:pStyle w:val="Heading4"/>
        <w:rPr>
          <w:del w:id="4229" w:author="Raji Shanmugasundaram - C20616" w:date="2019-06-06T16:57:00Z"/>
        </w:rPr>
      </w:pPr>
      <w:del w:id="4230"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15" w14:textId="6B8E4587" w:rsidTr="001458B3">
        <w:trPr>
          <w:del w:id="4231" w:author="Raji Shanmugasundaram - C20616" w:date="2019-06-06T16:57:00Z"/>
        </w:trPr>
        <w:tc>
          <w:tcPr>
            <w:tcW w:w="3529" w:type="dxa"/>
            <w:shd w:val="clear" w:color="auto" w:fill="auto"/>
          </w:tcPr>
          <w:p w14:paraId="10922013" w14:textId="21E45457" w:rsidR="00F17147" w:rsidRPr="001458B3" w:rsidDel="00EF7A80" w:rsidRDefault="00F17147" w:rsidP="00B9302F">
            <w:pPr>
              <w:rPr>
                <w:del w:id="4232" w:author="Raji Shanmugasundaram - C20616" w:date="2019-06-06T16:57:00Z"/>
                <w:b/>
              </w:rPr>
            </w:pPr>
            <w:del w:id="4233" w:author="Raji Shanmugasundaram - C20616" w:date="2019-06-06T16:57:00Z">
              <w:r w:rsidRPr="001458B3" w:rsidDel="00EF7A80">
                <w:rPr>
                  <w:b/>
                </w:rPr>
                <w:delText>Type</w:delText>
              </w:r>
            </w:del>
          </w:p>
        </w:tc>
        <w:tc>
          <w:tcPr>
            <w:tcW w:w="6461" w:type="dxa"/>
            <w:shd w:val="clear" w:color="auto" w:fill="auto"/>
          </w:tcPr>
          <w:p w14:paraId="10922014" w14:textId="23A4278E" w:rsidR="00F17147" w:rsidRPr="001458B3" w:rsidDel="00EF7A80" w:rsidRDefault="00F17147" w:rsidP="00B9302F">
            <w:pPr>
              <w:rPr>
                <w:del w:id="4234" w:author="Raji Shanmugasundaram - C20616" w:date="2019-06-06T16:57:00Z"/>
                <w:b/>
              </w:rPr>
            </w:pPr>
            <w:del w:id="4235" w:author="Raji Shanmugasundaram - C20616" w:date="2019-06-06T16:57:00Z">
              <w:r w:rsidRPr="001458B3" w:rsidDel="00EF7A80">
                <w:rPr>
                  <w:b/>
                </w:rPr>
                <w:delText>Description</w:delText>
              </w:r>
            </w:del>
          </w:p>
        </w:tc>
      </w:tr>
      <w:tr w:rsidR="00F17147" w:rsidRPr="001458B3" w:rsidDel="00EF7A80" w14:paraId="10922018" w14:textId="5D3E249B" w:rsidTr="001458B3">
        <w:trPr>
          <w:del w:id="4236" w:author="Raji Shanmugasundaram - C20616" w:date="2019-06-06T16:57:00Z"/>
        </w:trPr>
        <w:tc>
          <w:tcPr>
            <w:tcW w:w="3529" w:type="dxa"/>
            <w:shd w:val="clear" w:color="auto" w:fill="auto"/>
          </w:tcPr>
          <w:p w14:paraId="10922016" w14:textId="1CB0B7E3" w:rsidR="00F17147" w:rsidRPr="001458B3" w:rsidDel="00EF7A80" w:rsidRDefault="00C633B8" w:rsidP="00B9302F">
            <w:pPr>
              <w:rPr>
                <w:del w:id="4237" w:author="Raji Shanmugasundaram - C20616" w:date="2019-06-06T16:57:00Z"/>
              </w:rPr>
            </w:pPr>
            <w:del w:id="4238" w:author="Raji Shanmugasundaram - C20616" w:date="2019-06-06T16:57:00Z">
              <w:r w:rsidDel="00EF7A80">
                <w:fldChar w:fldCharType="begin"/>
              </w:r>
              <w:r w:rsidDel="00EF7A80">
                <w:delInstrText xml:space="preserve"> HYPERLINK "mk:@MSITStore:D:\\microchip\\harmony\\v1_08\\doc\\help_harmony.chm::/22209.html" </w:delInstrText>
              </w:r>
              <w:r w:rsidDel="00EF7A80">
                <w:fldChar w:fldCharType="separate"/>
              </w:r>
              <w:r w:rsidR="00F17147" w:rsidRPr="001458B3" w:rsidDel="00EF7A80">
                <w:rPr>
                  <w:rStyle w:val="Hyperlink"/>
                </w:rPr>
                <w:delText>TCP_SOCKET</w:delText>
              </w:r>
              <w:r w:rsidDel="00EF7A80">
                <w:rPr>
                  <w:rStyle w:val="Hyperlink"/>
                </w:rPr>
                <w:fldChar w:fldCharType="end"/>
              </w:r>
            </w:del>
          </w:p>
        </w:tc>
        <w:tc>
          <w:tcPr>
            <w:tcW w:w="6461" w:type="dxa"/>
            <w:shd w:val="clear" w:color="auto" w:fill="auto"/>
          </w:tcPr>
          <w:p w14:paraId="10922017" w14:textId="7B6B44DF" w:rsidR="00F17147" w:rsidRPr="001458B3" w:rsidDel="00EF7A80" w:rsidRDefault="00F17147" w:rsidP="00B9302F">
            <w:pPr>
              <w:rPr>
                <w:del w:id="4239" w:author="Raji Shanmugasundaram - C20616" w:date="2019-06-06T16:57:00Z"/>
              </w:rPr>
            </w:pPr>
            <w:del w:id="4240" w:author="Raji Shanmugasundaram - C20616" w:date="2019-06-06T16:57:00Z">
              <w:r w:rsidRPr="001458B3" w:rsidDel="00EF7A80">
                <w:delText xml:space="preserve">Handle - Save this handle and use it when calling all other TCP APIs. If no sockets of the specified type were available to be opened, the handle will contain a value equal to </w:delText>
              </w:r>
              <w:r w:rsidRPr="001458B3" w:rsidDel="00EF7A80">
                <w:rPr>
                  <w:rStyle w:val="CodeBlockChar"/>
                </w:rPr>
                <w:delText>INVALID_SOCKET</w:delText>
              </w:r>
              <w:r w:rsidRPr="001458B3" w:rsidDel="00EF7A80">
                <w:delText>.</w:delText>
              </w:r>
            </w:del>
          </w:p>
        </w:tc>
      </w:tr>
    </w:tbl>
    <w:p w14:paraId="10922019" w14:textId="340F496B" w:rsidR="00F17147" w:rsidDel="00EF7A80" w:rsidRDefault="00F17147" w:rsidP="00F17147">
      <w:pPr>
        <w:rPr>
          <w:del w:id="4241" w:author="Raji Shanmugasundaram - C20616" w:date="2019-06-06T16:57:00Z"/>
        </w:rPr>
      </w:pPr>
    </w:p>
    <w:p w14:paraId="1092201A" w14:textId="45C7A28F" w:rsidR="00F17147" w:rsidDel="00EF7A80" w:rsidRDefault="00F17147" w:rsidP="00F17147">
      <w:pPr>
        <w:pStyle w:val="Heading3"/>
        <w:rPr>
          <w:del w:id="4242" w:author="Raji Shanmugasundaram - C20616" w:date="2019-06-06T16:57:00Z"/>
        </w:rPr>
      </w:pPr>
      <w:bookmarkStart w:id="4243" w:name="_Toc488278803"/>
      <w:del w:id="4244" w:author="Raji Shanmugasundaram - C20616" w:date="2019-06-06T16:57:00Z">
        <w:r w:rsidRPr="00F41A44" w:rsidDel="00EF7A80">
          <w:delText>TCPIP_TCP_Close</w:delText>
        </w:r>
        <w:r w:rsidDel="00EF7A80">
          <w:delText xml:space="preserve"> Function</w:delText>
        </w:r>
        <w:bookmarkEnd w:id="4243"/>
      </w:del>
    </w:p>
    <w:p w14:paraId="1092201B" w14:textId="2261B60E" w:rsidR="00F17147" w:rsidDel="00EF7A80" w:rsidRDefault="00F17147" w:rsidP="00F17147">
      <w:pPr>
        <w:rPr>
          <w:del w:id="4245" w:author="Raji Shanmugasundaram - C20616" w:date="2019-06-06T16:57:00Z"/>
        </w:rPr>
      </w:pPr>
      <w:del w:id="4246" w:author="Raji Shanmugasundaram - C20616" w:date="2019-06-06T16:57:00Z">
        <w:r w:rsidDel="00EF7A80">
          <w:delText xml:space="preserve">Graceful Option Set: If the graceful option is set for the socket (default), a TCPIP_TCP_Disconnect will be tried. If the linger option is set (default) the TCPIP_TCP_Disconnect will try to send any queued TX data before issuing FIN. If the FIN send operation fails or the socket is not connected the abort is generated. </w:delText>
        </w:r>
      </w:del>
    </w:p>
    <w:p w14:paraId="1092201C" w14:textId="19920371" w:rsidR="00F17147" w:rsidDel="00EF7A80" w:rsidRDefault="00F17147" w:rsidP="00F17147">
      <w:pPr>
        <w:rPr>
          <w:del w:id="4247" w:author="Raji Shanmugasundaram - C20616" w:date="2019-06-06T16:57:00Z"/>
        </w:rPr>
      </w:pPr>
    </w:p>
    <w:p w14:paraId="1092201D" w14:textId="75612396" w:rsidR="00F17147" w:rsidRPr="00F41A44" w:rsidDel="00EF7A80" w:rsidRDefault="00F17147" w:rsidP="00F17147">
      <w:pPr>
        <w:rPr>
          <w:del w:id="4248" w:author="Raji Shanmugasundaram - C20616" w:date="2019-06-06T16:57:00Z"/>
        </w:rPr>
      </w:pPr>
      <w:del w:id="4249" w:author="Raji Shanmugasundaram - C20616" w:date="2019-06-06T16:57:00Z">
        <w:r w:rsidDel="00EF7A80">
          <w:delText>Graceful Option Not Set: If the graceful option is not set, or the previous step could not send the FIN, a TCPIP_TCP_Abort is called, sending a RST to the remote node. Communication is closed, the socket is no longer valid and the associated resources are freed.</w:delText>
        </w:r>
      </w:del>
    </w:p>
    <w:p w14:paraId="1092201E" w14:textId="3542CDDE" w:rsidR="00F17147" w:rsidDel="00EF7A80" w:rsidRDefault="00F17147" w:rsidP="00F17147">
      <w:pPr>
        <w:pStyle w:val="Heading4"/>
        <w:rPr>
          <w:del w:id="4250" w:author="Raji Shanmugasundaram - C20616" w:date="2019-06-06T16:57:00Z"/>
        </w:rPr>
      </w:pPr>
      <w:del w:id="4251" w:author="Raji Shanmugasundaram - C20616" w:date="2019-06-06T16:57:00Z">
        <w:r w:rsidDel="00EF7A80">
          <w:delText>Function Prototype</w:delText>
        </w:r>
      </w:del>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rsidDel="00EF7A80" w14:paraId="10922022" w14:textId="1F9463CB" w:rsidTr="001458B3">
        <w:trPr>
          <w:del w:id="4252" w:author="Raji Shanmugasundaram - C20616" w:date="2019-06-06T16:57:00Z"/>
        </w:trPr>
        <w:tc>
          <w:tcPr>
            <w:tcW w:w="9638" w:type="dxa"/>
            <w:shd w:val="clear" w:color="auto" w:fill="E7E6E6"/>
          </w:tcPr>
          <w:p w14:paraId="1092201F" w14:textId="78951963" w:rsidR="00F17147" w:rsidRPr="001458B3" w:rsidDel="00EF7A80" w:rsidRDefault="00F17147" w:rsidP="00B9302F">
            <w:pPr>
              <w:pStyle w:val="CCode"/>
              <w:rPr>
                <w:del w:id="4253" w:author="Raji Shanmugasundaram - C20616" w:date="2019-06-06T16:57:00Z"/>
              </w:rPr>
            </w:pPr>
            <w:del w:id="4254" w:author="Raji Shanmugasundaram - C20616" w:date="2019-06-06T16:57:00Z">
              <w:r w:rsidRPr="001458B3" w:rsidDel="00EF7A80">
                <w:rPr>
                  <w:rStyle w:val="Strong"/>
                  <w:color w:val="000080"/>
                </w:rPr>
                <w:delText>void</w:delText>
              </w:r>
              <w:r w:rsidRPr="001458B3" w:rsidDel="00EF7A80">
                <w:delText xml:space="preserve"> </w:delText>
              </w:r>
              <w:r w:rsidRPr="001458B3" w:rsidDel="00EF7A80">
                <w:rPr>
                  <w:rStyle w:val="Strong"/>
                  <w:color w:val="000000"/>
                </w:rPr>
                <w:delText>TCPIP_TCP_Close</w:delText>
              </w:r>
              <w:r w:rsidRPr="001458B3" w:rsidDel="00EF7A80">
                <w:delText>(</w:delText>
              </w:r>
            </w:del>
          </w:p>
          <w:p w14:paraId="10922020" w14:textId="77EF3EC3" w:rsidR="00F17147" w:rsidRPr="001458B3" w:rsidDel="00EF7A80" w:rsidRDefault="00F17147" w:rsidP="00B9302F">
            <w:pPr>
              <w:pStyle w:val="CCode"/>
              <w:rPr>
                <w:del w:id="4255" w:author="Raji Shanmugasundaram - C20616" w:date="2019-06-06T16:57:00Z"/>
              </w:rPr>
            </w:pPr>
            <w:del w:id="425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21" w14:textId="4CA98D09" w:rsidR="00F17147" w:rsidRPr="001458B3" w:rsidDel="00EF7A80" w:rsidRDefault="00F17147" w:rsidP="00B9302F">
            <w:pPr>
              <w:pStyle w:val="CCode"/>
              <w:rPr>
                <w:del w:id="4257" w:author="Raji Shanmugasundaram - C20616" w:date="2019-06-06T16:57:00Z"/>
              </w:rPr>
            </w:pPr>
            <w:del w:id="4258" w:author="Raji Shanmugasundaram - C20616" w:date="2019-06-06T16:57:00Z">
              <w:r w:rsidRPr="001458B3" w:rsidDel="00EF7A80">
                <w:delText>);</w:delText>
              </w:r>
            </w:del>
          </w:p>
        </w:tc>
      </w:tr>
    </w:tbl>
    <w:p w14:paraId="10922023" w14:textId="198A30FF" w:rsidR="00F17147" w:rsidDel="00EF7A80" w:rsidRDefault="00F17147" w:rsidP="00F17147">
      <w:pPr>
        <w:pStyle w:val="Heading4"/>
        <w:rPr>
          <w:del w:id="4259" w:author="Raji Shanmugasundaram - C20616" w:date="2019-06-06T16:57:00Z"/>
        </w:rPr>
      </w:pPr>
      <w:del w:id="4260" w:author="Raji Shanmugasundaram - C20616" w:date="2019-06-06T16:57:00Z">
        <w:r w:rsidDel="00EF7A80">
          <w:delText>Preconditions</w:delText>
        </w:r>
      </w:del>
    </w:p>
    <w:p w14:paraId="10922024" w14:textId="3CB0951C" w:rsidR="00F17147" w:rsidDel="00EF7A80" w:rsidRDefault="00F17147" w:rsidP="00F17147">
      <w:pPr>
        <w:rPr>
          <w:del w:id="4261" w:author="Raji Shanmugasundaram - C20616" w:date="2019-06-06T16:57:00Z"/>
        </w:rPr>
      </w:pPr>
      <w:del w:id="4262" w:author="Raji Shanmugasundaram - C20616" w:date="2019-06-06T16:57:00Z">
        <w:r w:rsidRPr="003E31F8" w:rsidDel="00EF7A80">
          <w:delText xml:space="preserve">TCP socket should have been opened with </w:delText>
        </w:r>
        <w:r w:rsidRPr="003E31F8" w:rsidDel="00EF7A80">
          <w:rPr>
            <w:rStyle w:val="InlineCodeChar"/>
          </w:rPr>
          <w:delText>TCPIP_TCP_ServerOpen/TCPIP_TCP_ClientOpen</w:delText>
        </w:r>
        <w:r w:rsidRPr="003E31F8" w:rsidDel="00EF7A80">
          <w:delText xml:space="preserve">. </w:delText>
        </w:r>
      </w:del>
    </w:p>
    <w:p w14:paraId="10922025" w14:textId="27002586" w:rsidR="00F17147" w:rsidRPr="003E31F8" w:rsidDel="00EF7A80" w:rsidRDefault="00F17147" w:rsidP="00F17147">
      <w:pPr>
        <w:rPr>
          <w:del w:id="4263" w:author="Raji Shanmugasundaram - C20616" w:date="2019-06-06T16:57:00Z"/>
        </w:rPr>
      </w:pPr>
      <w:del w:id="4264" w:author="Raji Shanmugasundaram - C20616" w:date="2019-06-06T16:57:00Z">
        <w:r w:rsidRPr="003E31F8" w:rsidDel="00EF7A80">
          <w:delText>hTCP - valid socket</w:delText>
        </w:r>
      </w:del>
    </w:p>
    <w:p w14:paraId="10922026" w14:textId="2B97A87F" w:rsidR="00F17147" w:rsidDel="00EF7A80" w:rsidRDefault="00F17147" w:rsidP="00F17147">
      <w:pPr>
        <w:pStyle w:val="Heading4"/>
        <w:rPr>
          <w:del w:id="4265" w:author="Raji Shanmugasundaram - C20616" w:date="2019-06-06T16:57:00Z"/>
        </w:rPr>
      </w:pPr>
      <w:del w:id="4266"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29" w14:textId="16DA4038" w:rsidTr="001458B3">
        <w:trPr>
          <w:del w:id="4267" w:author="Raji Shanmugasundaram - C20616" w:date="2019-06-06T16:57:00Z"/>
        </w:trPr>
        <w:tc>
          <w:tcPr>
            <w:tcW w:w="3529" w:type="dxa"/>
            <w:shd w:val="clear" w:color="auto" w:fill="auto"/>
          </w:tcPr>
          <w:p w14:paraId="10922027" w14:textId="35572666" w:rsidR="00F17147" w:rsidRPr="001458B3" w:rsidDel="00EF7A80" w:rsidRDefault="00F17147" w:rsidP="00B9302F">
            <w:pPr>
              <w:rPr>
                <w:del w:id="4268" w:author="Raji Shanmugasundaram - C20616" w:date="2019-06-06T16:57:00Z"/>
                <w:b/>
              </w:rPr>
            </w:pPr>
            <w:del w:id="4269" w:author="Raji Shanmugasundaram - C20616" w:date="2019-06-06T16:57:00Z">
              <w:r w:rsidRPr="001458B3" w:rsidDel="00EF7A80">
                <w:rPr>
                  <w:b/>
                </w:rPr>
                <w:delText>Parameter</w:delText>
              </w:r>
            </w:del>
          </w:p>
        </w:tc>
        <w:tc>
          <w:tcPr>
            <w:tcW w:w="5512" w:type="dxa"/>
            <w:shd w:val="clear" w:color="auto" w:fill="auto"/>
          </w:tcPr>
          <w:p w14:paraId="10922028" w14:textId="4EEA8AC3" w:rsidR="00F17147" w:rsidRPr="001458B3" w:rsidDel="00EF7A80" w:rsidRDefault="00F17147" w:rsidP="00B9302F">
            <w:pPr>
              <w:rPr>
                <w:del w:id="4270" w:author="Raji Shanmugasundaram - C20616" w:date="2019-06-06T16:57:00Z"/>
                <w:b/>
              </w:rPr>
            </w:pPr>
            <w:del w:id="4271" w:author="Raji Shanmugasundaram - C20616" w:date="2019-06-06T16:57:00Z">
              <w:r w:rsidRPr="001458B3" w:rsidDel="00EF7A80">
                <w:rPr>
                  <w:b/>
                </w:rPr>
                <w:delText>Description</w:delText>
              </w:r>
            </w:del>
          </w:p>
        </w:tc>
      </w:tr>
      <w:tr w:rsidR="00F17147" w:rsidRPr="001458B3" w:rsidDel="00EF7A80" w14:paraId="1092202C" w14:textId="4DD6C1AF" w:rsidTr="001458B3">
        <w:trPr>
          <w:del w:id="4272" w:author="Raji Shanmugasundaram - C20616" w:date="2019-06-06T16:57:00Z"/>
        </w:trPr>
        <w:tc>
          <w:tcPr>
            <w:tcW w:w="3529" w:type="dxa"/>
            <w:shd w:val="clear" w:color="auto" w:fill="auto"/>
          </w:tcPr>
          <w:p w14:paraId="1092202A" w14:textId="6A3A12A7" w:rsidR="00F17147" w:rsidRPr="001458B3" w:rsidDel="00EF7A80" w:rsidRDefault="00F17147" w:rsidP="00B9302F">
            <w:pPr>
              <w:rPr>
                <w:del w:id="4273" w:author="Raji Shanmugasundaram - C20616" w:date="2019-06-06T16:57:00Z"/>
              </w:rPr>
            </w:pPr>
            <w:del w:id="4274" w:author="Raji Shanmugasundaram - C20616" w:date="2019-06-06T16:57:00Z">
              <w:r w:rsidRPr="001458B3" w:rsidDel="00EF7A80">
                <w:delText>hTCP</w:delText>
              </w:r>
            </w:del>
          </w:p>
        </w:tc>
        <w:tc>
          <w:tcPr>
            <w:tcW w:w="5512" w:type="dxa"/>
            <w:shd w:val="clear" w:color="auto" w:fill="auto"/>
          </w:tcPr>
          <w:p w14:paraId="1092202B" w14:textId="4D2CE194" w:rsidR="00F17147" w:rsidRPr="001458B3" w:rsidDel="00EF7A80" w:rsidRDefault="00F17147" w:rsidP="00B9302F">
            <w:pPr>
              <w:rPr>
                <w:del w:id="4275" w:author="Raji Shanmugasundaram - C20616" w:date="2019-06-06T16:57:00Z"/>
              </w:rPr>
            </w:pPr>
            <w:del w:id="4276" w:author="Raji Shanmugasundaram - C20616" w:date="2019-06-06T16:57:00Z">
              <w:r w:rsidRPr="001458B3" w:rsidDel="00EF7A80">
                <w:delText>Handle to the socket to disconnect and close.</w:delText>
              </w:r>
            </w:del>
          </w:p>
        </w:tc>
      </w:tr>
    </w:tbl>
    <w:p w14:paraId="1092202D" w14:textId="6C8637D6" w:rsidR="00F17147" w:rsidDel="00EF7A80" w:rsidRDefault="00F17147" w:rsidP="00F17147">
      <w:pPr>
        <w:pStyle w:val="Heading4"/>
        <w:rPr>
          <w:del w:id="4277" w:author="Raji Shanmugasundaram - C20616" w:date="2019-06-06T16:57:00Z"/>
        </w:rPr>
      </w:pPr>
      <w:del w:id="4278"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30" w14:textId="25EC6516" w:rsidTr="001458B3">
        <w:trPr>
          <w:del w:id="4279" w:author="Raji Shanmugasundaram - C20616" w:date="2019-06-06T16:57:00Z"/>
        </w:trPr>
        <w:tc>
          <w:tcPr>
            <w:tcW w:w="3529" w:type="dxa"/>
            <w:shd w:val="clear" w:color="auto" w:fill="auto"/>
          </w:tcPr>
          <w:p w14:paraId="1092202E" w14:textId="7C245EEC" w:rsidR="00F17147" w:rsidRPr="001458B3" w:rsidDel="00EF7A80" w:rsidRDefault="00F17147" w:rsidP="00B9302F">
            <w:pPr>
              <w:rPr>
                <w:del w:id="4280" w:author="Raji Shanmugasundaram - C20616" w:date="2019-06-06T16:57:00Z"/>
                <w:b/>
              </w:rPr>
            </w:pPr>
            <w:del w:id="4281" w:author="Raji Shanmugasundaram - C20616" w:date="2019-06-06T16:57:00Z">
              <w:r w:rsidRPr="001458B3" w:rsidDel="00EF7A80">
                <w:rPr>
                  <w:b/>
                </w:rPr>
                <w:delText>Type</w:delText>
              </w:r>
            </w:del>
          </w:p>
        </w:tc>
        <w:tc>
          <w:tcPr>
            <w:tcW w:w="5512" w:type="dxa"/>
            <w:shd w:val="clear" w:color="auto" w:fill="auto"/>
          </w:tcPr>
          <w:p w14:paraId="1092202F" w14:textId="1C312F32" w:rsidR="00F17147" w:rsidRPr="001458B3" w:rsidDel="00EF7A80" w:rsidRDefault="00F17147" w:rsidP="00B9302F">
            <w:pPr>
              <w:rPr>
                <w:del w:id="4282" w:author="Raji Shanmugasundaram - C20616" w:date="2019-06-06T16:57:00Z"/>
                <w:b/>
              </w:rPr>
            </w:pPr>
            <w:del w:id="4283" w:author="Raji Shanmugasundaram - C20616" w:date="2019-06-06T16:57:00Z">
              <w:r w:rsidRPr="001458B3" w:rsidDel="00EF7A80">
                <w:rPr>
                  <w:b/>
                </w:rPr>
                <w:delText>Description</w:delText>
              </w:r>
            </w:del>
          </w:p>
        </w:tc>
      </w:tr>
      <w:tr w:rsidR="00F17147" w:rsidRPr="001458B3" w:rsidDel="00EF7A80" w14:paraId="10922033" w14:textId="187ECEFA" w:rsidTr="001458B3">
        <w:trPr>
          <w:del w:id="4284" w:author="Raji Shanmugasundaram - C20616" w:date="2019-06-06T16:57:00Z"/>
        </w:trPr>
        <w:tc>
          <w:tcPr>
            <w:tcW w:w="3529" w:type="dxa"/>
            <w:shd w:val="clear" w:color="auto" w:fill="auto"/>
          </w:tcPr>
          <w:p w14:paraId="10922031" w14:textId="7A78A04B" w:rsidR="00F17147" w:rsidRPr="001458B3" w:rsidDel="00EF7A80" w:rsidRDefault="00F17147" w:rsidP="00B9302F">
            <w:pPr>
              <w:rPr>
                <w:del w:id="4285" w:author="Raji Shanmugasundaram - C20616" w:date="2019-06-06T16:57:00Z"/>
              </w:rPr>
            </w:pPr>
            <w:del w:id="4286" w:author="Raji Shanmugasundaram - C20616" w:date="2019-06-06T16:57:00Z">
              <w:r w:rsidRPr="001458B3" w:rsidDel="00EF7A80">
                <w:delText>Void</w:delText>
              </w:r>
            </w:del>
          </w:p>
        </w:tc>
        <w:tc>
          <w:tcPr>
            <w:tcW w:w="5512" w:type="dxa"/>
            <w:shd w:val="clear" w:color="auto" w:fill="auto"/>
          </w:tcPr>
          <w:p w14:paraId="10922032" w14:textId="22685B2F" w:rsidR="00F17147" w:rsidRPr="001458B3" w:rsidDel="00EF7A80" w:rsidRDefault="00F17147" w:rsidP="00B9302F">
            <w:pPr>
              <w:rPr>
                <w:del w:id="4287" w:author="Raji Shanmugasundaram - C20616" w:date="2019-06-06T16:57:00Z"/>
              </w:rPr>
            </w:pPr>
            <w:del w:id="4288" w:author="Raji Shanmugasundaram - C20616" w:date="2019-06-06T16:57:00Z">
              <w:r w:rsidRPr="001458B3" w:rsidDel="00EF7A80">
                <w:delText>None</w:delText>
              </w:r>
            </w:del>
          </w:p>
        </w:tc>
      </w:tr>
    </w:tbl>
    <w:p w14:paraId="10922034" w14:textId="53D714F0" w:rsidR="00F17147" w:rsidDel="00EF7A80" w:rsidRDefault="00F17147" w:rsidP="00F17147">
      <w:pPr>
        <w:rPr>
          <w:del w:id="4289" w:author="Raji Shanmugasundaram - C20616" w:date="2019-06-06T16:57:00Z"/>
        </w:rPr>
      </w:pPr>
    </w:p>
    <w:p w14:paraId="10922035" w14:textId="595D0172" w:rsidR="00F17147" w:rsidDel="00EF7A80" w:rsidRDefault="00F17147" w:rsidP="00F17147">
      <w:pPr>
        <w:pStyle w:val="Heading3"/>
        <w:rPr>
          <w:del w:id="4290" w:author="Raji Shanmugasundaram - C20616" w:date="2019-06-06T16:57:00Z"/>
        </w:rPr>
      </w:pPr>
      <w:bookmarkStart w:id="4291" w:name="_Toc488278804"/>
      <w:del w:id="4292" w:author="Raji Shanmugasundaram - C20616" w:date="2019-06-06T16:57:00Z">
        <w:r w:rsidRPr="001D7E0F" w:rsidDel="00EF7A80">
          <w:delText>TCPIP_TCP_GetIsReady Function</w:delText>
        </w:r>
        <w:bookmarkEnd w:id="4291"/>
      </w:del>
    </w:p>
    <w:p w14:paraId="10922036" w14:textId="16B4AFE4" w:rsidR="00F17147" w:rsidRPr="008C5C90" w:rsidDel="00EF7A80" w:rsidRDefault="00F17147" w:rsidP="00F17147">
      <w:pPr>
        <w:rPr>
          <w:del w:id="4293" w:author="Raji Shanmugasundaram - C20616" w:date="2019-06-06T16:57:00Z"/>
        </w:rPr>
      </w:pPr>
      <w:del w:id="4294" w:author="Raji Shanmugasundaram - C20616" w:date="2019-06-06T16:57:00Z">
        <w:r w:rsidRPr="008C5C90" w:rsidDel="00EF7A80">
          <w:delText>Call this function to determine how many bytes can be read from the TCP RX buffer. If this function returns zero, the application must return to the main stack loop before continuing in order t</w:delText>
        </w:r>
        <w:r w:rsidDel="00EF7A80">
          <w:delText>o wait for more data to arrive.</w:delText>
        </w:r>
      </w:del>
    </w:p>
    <w:p w14:paraId="10922037" w14:textId="62F724A9" w:rsidR="00F17147" w:rsidDel="00EF7A80" w:rsidRDefault="00F17147" w:rsidP="00F17147">
      <w:pPr>
        <w:pStyle w:val="Heading4"/>
        <w:rPr>
          <w:del w:id="4295" w:author="Raji Shanmugasundaram - C20616" w:date="2019-06-06T16:57:00Z"/>
        </w:rPr>
      </w:pPr>
      <w:del w:id="4296"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203B" w14:textId="49925224" w:rsidTr="001458B3">
        <w:trPr>
          <w:del w:id="4297" w:author="Raji Shanmugasundaram - C20616" w:date="2019-06-06T16:57:00Z"/>
        </w:trPr>
        <w:tc>
          <w:tcPr>
            <w:tcW w:w="9997" w:type="dxa"/>
            <w:shd w:val="clear" w:color="auto" w:fill="E7E6E6"/>
          </w:tcPr>
          <w:p w14:paraId="10922038" w14:textId="115D3204" w:rsidR="00F17147" w:rsidRPr="001458B3" w:rsidDel="00EF7A80" w:rsidRDefault="00F17147" w:rsidP="00B9302F">
            <w:pPr>
              <w:pStyle w:val="CCode"/>
              <w:rPr>
                <w:del w:id="4298" w:author="Raji Shanmugasundaram - C20616" w:date="2019-06-06T16:57:00Z"/>
              </w:rPr>
            </w:pPr>
            <w:del w:id="4299" w:author="Raji Shanmugasundaram - C20616" w:date="2019-06-06T16:57:00Z">
              <w:r w:rsidRPr="001458B3" w:rsidDel="00EF7A80">
                <w:delText xml:space="preserve">uint16_t </w:delText>
              </w:r>
              <w:r w:rsidRPr="00EC4FE6" w:rsidDel="00EF7A80">
                <w:rPr>
                  <w:rStyle w:val="Strong"/>
                </w:rPr>
                <w:delText>TCPIP_TCP_GetIsReady</w:delText>
              </w:r>
              <w:r w:rsidRPr="001458B3" w:rsidDel="00EF7A80">
                <w:delText>(</w:delText>
              </w:r>
            </w:del>
          </w:p>
          <w:p w14:paraId="10922039" w14:textId="53134202" w:rsidR="00F17147" w:rsidRPr="001458B3" w:rsidDel="00EF7A80" w:rsidRDefault="00F17147" w:rsidP="00B9302F">
            <w:pPr>
              <w:pStyle w:val="CCode"/>
              <w:rPr>
                <w:del w:id="4300" w:author="Raji Shanmugasundaram - C20616" w:date="2019-06-06T16:57:00Z"/>
              </w:rPr>
            </w:pPr>
            <w:del w:id="4301"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3A" w14:textId="1188D64F" w:rsidR="00F17147" w:rsidRPr="001458B3" w:rsidDel="00EF7A80" w:rsidRDefault="00F17147" w:rsidP="00B9302F">
            <w:pPr>
              <w:pStyle w:val="CCode"/>
              <w:rPr>
                <w:del w:id="4302" w:author="Raji Shanmugasundaram - C20616" w:date="2019-06-06T16:57:00Z"/>
              </w:rPr>
            </w:pPr>
            <w:del w:id="4303" w:author="Raji Shanmugasundaram - C20616" w:date="2019-06-06T16:57:00Z">
              <w:r w:rsidRPr="001458B3" w:rsidDel="00EF7A80">
                <w:delText>);</w:delText>
              </w:r>
            </w:del>
          </w:p>
        </w:tc>
      </w:tr>
    </w:tbl>
    <w:p w14:paraId="1092203C" w14:textId="1E2074AB" w:rsidR="00F17147" w:rsidDel="00EF7A80" w:rsidRDefault="00F17147" w:rsidP="00F17147">
      <w:pPr>
        <w:pStyle w:val="Heading4"/>
        <w:rPr>
          <w:del w:id="4304" w:author="Raji Shanmugasundaram - C20616" w:date="2019-06-06T16:57:00Z"/>
        </w:rPr>
      </w:pPr>
      <w:del w:id="4305" w:author="Raji Shanmugasundaram - C20616" w:date="2019-06-06T16:57:00Z">
        <w:r w:rsidDel="00EF7A80">
          <w:delText>Preconditions</w:delText>
        </w:r>
      </w:del>
    </w:p>
    <w:p w14:paraId="1092203D" w14:textId="517B3A83" w:rsidR="00F17147" w:rsidDel="00EF7A80" w:rsidRDefault="00F17147" w:rsidP="00F17147">
      <w:pPr>
        <w:rPr>
          <w:del w:id="4306" w:author="Raji Shanmugasundaram - C20616" w:date="2019-06-06T16:57:00Z"/>
        </w:rPr>
      </w:pPr>
      <w:del w:id="4307" w:author="Raji Shanmugasundaram - C20616" w:date="2019-06-06T16:57:00Z">
        <w:r w:rsidDel="00EF7A80">
          <w:delText>TCP is initialized.</w:delText>
        </w:r>
      </w:del>
    </w:p>
    <w:p w14:paraId="1092203E" w14:textId="02E97930" w:rsidR="00F17147" w:rsidDel="00EF7A80" w:rsidRDefault="00F17147" w:rsidP="00F17147">
      <w:pPr>
        <w:pStyle w:val="Heading4"/>
        <w:rPr>
          <w:del w:id="4308" w:author="Raji Shanmugasundaram - C20616" w:date="2019-06-06T16:57:00Z"/>
        </w:rPr>
      </w:pPr>
      <w:del w:id="4309"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41" w14:textId="0090F33A" w:rsidTr="001458B3">
        <w:trPr>
          <w:del w:id="4310" w:author="Raji Shanmugasundaram - C20616" w:date="2019-06-06T16:57:00Z"/>
        </w:trPr>
        <w:tc>
          <w:tcPr>
            <w:tcW w:w="3529" w:type="dxa"/>
            <w:shd w:val="clear" w:color="auto" w:fill="auto"/>
          </w:tcPr>
          <w:p w14:paraId="1092203F" w14:textId="52DE4394" w:rsidR="00F17147" w:rsidRPr="001458B3" w:rsidDel="00EF7A80" w:rsidRDefault="00F17147" w:rsidP="00B9302F">
            <w:pPr>
              <w:rPr>
                <w:del w:id="4311" w:author="Raji Shanmugasundaram - C20616" w:date="2019-06-06T16:57:00Z"/>
                <w:b/>
              </w:rPr>
            </w:pPr>
            <w:del w:id="4312" w:author="Raji Shanmugasundaram - C20616" w:date="2019-06-06T16:57:00Z">
              <w:r w:rsidRPr="001458B3" w:rsidDel="00EF7A80">
                <w:rPr>
                  <w:b/>
                </w:rPr>
                <w:delText>Parameter</w:delText>
              </w:r>
            </w:del>
          </w:p>
        </w:tc>
        <w:tc>
          <w:tcPr>
            <w:tcW w:w="6461" w:type="dxa"/>
            <w:shd w:val="clear" w:color="auto" w:fill="auto"/>
          </w:tcPr>
          <w:p w14:paraId="10922040" w14:textId="5195F2D0" w:rsidR="00F17147" w:rsidRPr="001458B3" w:rsidDel="00EF7A80" w:rsidRDefault="00F17147" w:rsidP="00B9302F">
            <w:pPr>
              <w:rPr>
                <w:del w:id="4313" w:author="Raji Shanmugasundaram - C20616" w:date="2019-06-06T16:57:00Z"/>
                <w:b/>
              </w:rPr>
            </w:pPr>
            <w:del w:id="4314" w:author="Raji Shanmugasundaram - C20616" w:date="2019-06-06T16:57:00Z">
              <w:r w:rsidRPr="001458B3" w:rsidDel="00EF7A80">
                <w:rPr>
                  <w:b/>
                </w:rPr>
                <w:delText>Description</w:delText>
              </w:r>
            </w:del>
          </w:p>
        </w:tc>
      </w:tr>
      <w:tr w:rsidR="00F17147" w:rsidRPr="001458B3" w:rsidDel="00EF7A80" w14:paraId="10922044" w14:textId="6EBF5034" w:rsidTr="001458B3">
        <w:trPr>
          <w:del w:id="4315" w:author="Raji Shanmugasundaram - C20616" w:date="2019-06-06T16:57:00Z"/>
        </w:trPr>
        <w:tc>
          <w:tcPr>
            <w:tcW w:w="3529" w:type="dxa"/>
            <w:shd w:val="clear" w:color="auto" w:fill="auto"/>
          </w:tcPr>
          <w:p w14:paraId="10922042" w14:textId="613FA82B" w:rsidR="00F17147" w:rsidRPr="001458B3" w:rsidDel="00EF7A80" w:rsidRDefault="00F17147" w:rsidP="00B9302F">
            <w:pPr>
              <w:rPr>
                <w:del w:id="4316" w:author="Raji Shanmugasundaram - C20616" w:date="2019-06-06T16:57:00Z"/>
              </w:rPr>
            </w:pPr>
            <w:del w:id="4317" w:author="Raji Shanmugasundaram - C20616" w:date="2019-06-06T16:57:00Z">
              <w:r w:rsidRPr="001458B3" w:rsidDel="00EF7A80">
                <w:rPr>
                  <w:rStyle w:val="Strong"/>
                  <w:color w:val="000000"/>
                </w:rPr>
                <w:delText>hTCP</w:delText>
              </w:r>
            </w:del>
          </w:p>
        </w:tc>
        <w:tc>
          <w:tcPr>
            <w:tcW w:w="6461" w:type="dxa"/>
            <w:shd w:val="clear" w:color="auto" w:fill="auto"/>
          </w:tcPr>
          <w:p w14:paraId="10922043" w14:textId="06CFD8DD" w:rsidR="00F17147" w:rsidRPr="001458B3" w:rsidDel="00EF7A80" w:rsidRDefault="00F17147" w:rsidP="00B9302F">
            <w:pPr>
              <w:rPr>
                <w:del w:id="4318" w:author="Raji Shanmugasundaram - C20616" w:date="2019-06-06T16:57:00Z"/>
              </w:rPr>
            </w:pPr>
            <w:del w:id="4319" w:author="Raji Shanmugasundaram - C20616" w:date="2019-06-06T16:57:00Z">
              <w:r w:rsidRPr="001458B3" w:rsidDel="00EF7A80">
                <w:delText>The socket to check.</w:delText>
              </w:r>
            </w:del>
          </w:p>
        </w:tc>
      </w:tr>
    </w:tbl>
    <w:p w14:paraId="10922045" w14:textId="6A111CEF" w:rsidR="00F17147" w:rsidDel="00EF7A80" w:rsidRDefault="00F17147" w:rsidP="00F17147">
      <w:pPr>
        <w:pStyle w:val="Heading4"/>
        <w:rPr>
          <w:del w:id="4320" w:author="Raji Shanmugasundaram - C20616" w:date="2019-06-06T16:57:00Z"/>
        </w:rPr>
      </w:pPr>
      <w:del w:id="4321"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48" w14:textId="62E84014" w:rsidTr="001458B3">
        <w:trPr>
          <w:del w:id="4322" w:author="Raji Shanmugasundaram - C20616" w:date="2019-06-06T16:57:00Z"/>
        </w:trPr>
        <w:tc>
          <w:tcPr>
            <w:tcW w:w="3529" w:type="dxa"/>
            <w:shd w:val="clear" w:color="auto" w:fill="auto"/>
          </w:tcPr>
          <w:p w14:paraId="10922046" w14:textId="061BFC0A" w:rsidR="00F17147" w:rsidRPr="001458B3" w:rsidDel="00EF7A80" w:rsidRDefault="00F17147" w:rsidP="00B9302F">
            <w:pPr>
              <w:rPr>
                <w:del w:id="4323" w:author="Raji Shanmugasundaram - C20616" w:date="2019-06-06T16:57:00Z"/>
                <w:b/>
              </w:rPr>
            </w:pPr>
            <w:del w:id="4324" w:author="Raji Shanmugasundaram - C20616" w:date="2019-06-06T16:57:00Z">
              <w:r w:rsidRPr="001458B3" w:rsidDel="00EF7A80">
                <w:rPr>
                  <w:b/>
                </w:rPr>
                <w:delText>Type</w:delText>
              </w:r>
            </w:del>
          </w:p>
        </w:tc>
        <w:tc>
          <w:tcPr>
            <w:tcW w:w="6461" w:type="dxa"/>
            <w:shd w:val="clear" w:color="auto" w:fill="auto"/>
          </w:tcPr>
          <w:p w14:paraId="10922047" w14:textId="05713418" w:rsidR="00F17147" w:rsidRPr="001458B3" w:rsidDel="00EF7A80" w:rsidRDefault="00F17147" w:rsidP="00B9302F">
            <w:pPr>
              <w:rPr>
                <w:del w:id="4325" w:author="Raji Shanmugasundaram - C20616" w:date="2019-06-06T16:57:00Z"/>
                <w:b/>
              </w:rPr>
            </w:pPr>
            <w:del w:id="4326" w:author="Raji Shanmugasundaram - C20616" w:date="2019-06-06T16:57:00Z">
              <w:r w:rsidRPr="001458B3" w:rsidDel="00EF7A80">
                <w:rPr>
                  <w:b/>
                </w:rPr>
                <w:delText>Description</w:delText>
              </w:r>
            </w:del>
          </w:p>
        </w:tc>
      </w:tr>
      <w:tr w:rsidR="00F17147" w:rsidRPr="001458B3" w:rsidDel="00EF7A80" w14:paraId="1092204B" w14:textId="32E7C53D" w:rsidTr="001458B3">
        <w:trPr>
          <w:del w:id="4327" w:author="Raji Shanmugasundaram - C20616" w:date="2019-06-06T16:57:00Z"/>
        </w:trPr>
        <w:tc>
          <w:tcPr>
            <w:tcW w:w="3529" w:type="dxa"/>
            <w:shd w:val="clear" w:color="auto" w:fill="auto"/>
          </w:tcPr>
          <w:p w14:paraId="10922049" w14:textId="2B54FEF4" w:rsidR="00F17147" w:rsidRPr="001458B3" w:rsidDel="00EF7A80" w:rsidRDefault="00F17147" w:rsidP="00B9302F">
            <w:pPr>
              <w:rPr>
                <w:del w:id="4328" w:author="Raji Shanmugasundaram - C20616" w:date="2019-06-06T16:57:00Z"/>
              </w:rPr>
            </w:pPr>
            <w:del w:id="4329" w:author="Raji Shanmugasundaram - C20616" w:date="2019-06-06T16:57:00Z">
              <w:r w:rsidRPr="001458B3" w:rsidDel="00EF7A80">
                <w:delText>uint16_t</w:delText>
              </w:r>
            </w:del>
          </w:p>
        </w:tc>
        <w:tc>
          <w:tcPr>
            <w:tcW w:w="6461" w:type="dxa"/>
            <w:shd w:val="clear" w:color="auto" w:fill="auto"/>
          </w:tcPr>
          <w:p w14:paraId="1092204A" w14:textId="09483A0D" w:rsidR="00F17147" w:rsidRPr="001458B3" w:rsidDel="00EF7A80" w:rsidRDefault="00F17147" w:rsidP="00B9302F">
            <w:pPr>
              <w:rPr>
                <w:del w:id="4330" w:author="Raji Shanmugasundaram - C20616" w:date="2019-06-06T16:57:00Z"/>
              </w:rPr>
            </w:pPr>
            <w:del w:id="4331" w:author="Raji Shanmugasundaram - C20616" w:date="2019-06-06T16:57:00Z">
              <w:r w:rsidRPr="001458B3" w:rsidDel="00EF7A80">
                <w:delText>The number of bytes available to be read from the TCP RX buffer.</w:delText>
              </w:r>
            </w:del>
          </w:p>
        </w:tc>
      </w:tr>
    </w:tbl>
    <w:p w14:paraId="1092204C" w14:textId="008677B3" w:rsidR="00F17147" w:rsidDel="00EF7A80" w:rsidRDefault="00F17147" w:rsidP="00F17147">
      <w:pPr>
        <w:rPr>
          <w:del w:id="4332" w:author="Raji Shanmugasundaram - C20616" w:date="2019-06-06T16:57:00Z"/>
        </w:rPr>
      </w:pPr>
    </w:p>
    <w:p w14:paraId="1092204D" w14:textId="2E9584FD" w:rsidR="00F17147" w:rsidDel="00EF7A80" w:rsidRDefault="00F17147" w:rsidP="00F17147">
      <w:pPr>
        <w:pStyle w:val="Heading3"/>
        <w:rPr>
          <w:del w:id="4333" w:author="Raji Shanmugasundaram - C20616" w:date="2019-06-06T16:57:00Z"/>
        </w:rPr>
      </w:pPr>
      <w:bookmarkStart w:id="4334" w:name="_Toc488278805"/>
      <w:del w:id="4335" w:author="Raji Shanmugasundaram - C20616" w:date="2019-06-06T16:57:00Z">
        <w:r w:rsidRPr="00F41A44" w:rsidDel="00EF7A80">
          <w:delText>TCPIP_TCP_IsConnected</w:delText>
        </w:r>
        <w:r w:rsidDel="00EF7A80">
          <w:delText xml:space="preserve"> Function</w:delText>
        </w:r>
        <w:bookmarkEnd w:id="4334"/>
      </w:del>
    </w:p>
    <w:p w14:paraId="1092204E" w14:textId="33D840DD" w:rsidR="00F17147" w:rsidRPr="00F41A44" w:rsidDel="00EF7A80" w:rsidRDefault="00F17147" w:rsidP="00F17147">
      <w:pPr>
        <w:rPr>
          <w:del w:id="4336" w:author="Raji Shanmugasundaram - C20616" w:date="2019-06-06T16:57:00Z"/>
        </w:rPr>
      </w:pPr>
      <w:del w:id="4337" w:author="Raji Shanmugasundaram - C20616" w:date="2019-06-06T16:57:00Z">
        <w:r w:rsidRPr="003E31F8" w:rsidDel="00EF7A80">
          <w:delText xml:space="preserve">This function determines if a socket has an established connection to a remote node. Call this function after calling </w:delText>
        </w:r>
        <w:r w:rsidRPr="003E31F8" w:rsidDel="00EF7A80">
          <w:rPr>
            <w:rStyle w:val="InlineCodeChar"/>
          </w:rPr>
          <w:delText>TCPIP_TCP_ServerOpen()/TCPIP_TCP_ClientOpen()</w:delText>
        </w:r>
        <w:r w:rsidRPr="003E31F8" w:rsidDel="00EF7A80">
          <w:delText xml:space="preserve"> to determine when the connection is set up and ready for use.</w:delText>
        </w:r>
      </w:del>
    </w:p>
    <w:p w14:paraId="1092204F" w14:textId="6681492F" w:rsidR="00F17147" w:rsidDel="00EF7A80" w:rsidRDefault="00F17147" w:rsidP="00F17147">
      <w:pPr>
        <w:pStyle w:val="Heading4"/>
        <w:rPr>
          <w:del w:id="4338" w:author="Raji Shanmugasundaram - C20616" w:date="2019-06-06T16:57:00Z"/>
        </w:rPr>
      </w:pPr>
      <w:del w:id="4339" w:author="Raji Shanmugasundaram - C20616" w:date="2019-06-06T16:57:00Z">
        <w:r w:rsidDel="00EF7A80">
          <w:delText>Function Prototype</w:delText>
        </w:r>
      </w:del>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rsidDel="00EF7A80" w14:paraId="10922053" w14:textId="3C36E7EE" w:rsidTr="001458B3">
        <w:trPr>
          <w:del w:id="4340" w:author="Raji Shanmugasundaram - C20616" w:date="2019-06-06T16:57:00Z"/>
        </w:trPr>
        <w:tc>
          <w:tcPr>
            <w:tcW w:w="9638" w:type="dxa"/>
            <w:shd w:val="clear" w:color="auto" w:fill="E7E6E6"/>
          </w:tcPr>
          <w:p w14:paraId="10922050" w14:textId="65631068" w:rsidR="00F17147" w:rsidRPr="001458B3" w:rsidDel="00EF7A80" w:rsidRDefault="00F17147" w:rsidP="00B9302F">
            <w:pPr>
              <w:pStyle w:val="CCode"/>
              <w:rPr>
                <w:del w:id="4341" w:author="Raji Shanmugasundaram - C20616" w:date="2019-06-06T16:57:00Z"/>
              </w:rPr>
            </w:pPr>
            <w:del w:id="4342"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TCPIP_TCP_IsConnected</w:delText>
              </w:r>
              <w:r w:rsidRPr="001458B3" w:rsidDel="00EF7A80">
                <w:delText>(</w:delText>
              </w:r>
            </w:del>
          </w:p>
          <w:p w14:paraId="10922051" w14:textId="0E0733C3" w:rsidR="00F17147" w:rsidRPr="001458B3" w:rsidDel="00EF7A80" w:rsidRDefault="00F17147" w:rsidP="00B9302F">
            <w:pPr>
              <w:pStyle w:val="CCode"/>
              <w:rPr>
                <w:del w:id="4343" w:author="Raji Shanmugasundaram - C20616" w:date="2019-06-06T16:57:00Z"/>
              </w:rPr>
            </w:pPr>
            <w:del w:id="434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52" w14:textId="15280AE6" w:rsidR="00F17147" w:rsidRPr="001458B3" w:rsidDel="00EF7A80" w:rsidRDefault="00F17147" w:rsidP="00B9302F">
            <w:pPr>
              <w:pStyle w:val="CCode"/>
              <w:rPr>
                <w:del w:id="4345" w:author="Raji Shanmugasundaram - C20616" w:date="2019-06-06T16:57:00Z"/>
              </w:rPr>
            </w:pPr>
            <w:del w:id="4346" w:author="Raji Shanmugasundaram - C20616" w:date="2019-06-06T16:57:00Z">
              <w:r w:rsidRPr="001458B3" w:rsidDel="00EF7A80">
                <w:delText>);</w:delText>
              </w:r>
            </w:del>
          </w:p>
        </w:tc>
      </w:tr>
    </w:tbl>
    <w:p w14:paraId="10922054" w14:textId="57F0EEE7" w:rsidR="00F17147" w:rsidDel="00EF7A80" w:rsidRDefault="00F17147" w:rsidP="00F17147">
      <w:pPr>
        <w:pStyle w:val="Heading4"/>
        <w:rPr>
          <w:del w:id="4347" w:author="Raji Shanmugasundaram - C20616" w:date="2019-06-06T16:57:00Z"/>
        </w:rPr>
      </w:pPr>
      <w:del w:id="4348" w:author="Raji Shanmugasundaram - C20616" w:date="2019-06-06T16:57:00Z">
        <w:r w:rsidDel="00EF7A80">
          <w:delText>Preconditions</w:delText>
        </w:r>
      </w:del>
    </w:p>
    <w:p w14:paraId="10922055" w14:textId="458178D3" w:rsidR="00F17147" w:rsidDel="00EF7A80" w:rsidRDefault="00F17147" w:rsidP="00F17147">
      <w:pPr>
        <w:rPr>
          <w:del w:id="4349" w:author="Raji Shanmugasundaram - C20616" w:date="2019-06-06T16:57:00Z"/>
        </w:rPr>
      </w:pPr>
      <w:del w:id="4350" w:author="Raji Shanmugasundaram - C20616" w:date="2019-06-06T16:57:00Z">
        <w:r w:rsidDel="00EF7A80">
          <w:delText>TCP is initialized.</w:delText>
        </w:r>
      </w:del>
    </w:p>
    <w:p w14:paraId="10922056" w14:textId="42AFF675" w:rsidR="00F17147" w:rsidDel="00EF7A80" w:rsidRDefault="00F17147" w:rsidP="00F17147">
      <w:pPr>
        <w:pStyle w:val="Heading4"/>
        <w:rPr>
          <w:del w:id="4351" w:author="Raji Shanmugasundaram - C20616" w:date="2019-06-06T16:57:00Z"/>
        </w:rPr>
      </w:pPr>
      <w:del w:id="4352"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59" w14:textId="5F8A17BC" w:rsidTr="001458B3">
        <w:trPr>
          <w:del w:id="4353" w:author="Raji Shanmugasundaram - C20616" w:date="2019-06-06T16:57:00Z"/>
        </w:trPr>
        <w:tc>
          <w:tcPr>
            <w:tcW w:w="3529" w:type="dxa"/>
            <w:shd w:val="clear" w:color="auto" w:fill="auto"/>
          </w:tcPr>
          <w:p w14:paraId="10922057" w14:textId="4530F041" w:rsidR="00F17147" w:rsidRPr="001458B3" w:rsidDel="00EF7A80" w:rsidRDefault="00F17147" w:rsidP="00B9302F">
            <w:pPr>
              <w:rPr>
                <w:del w:id="4354" w:author="Raji Shanmugasundaram - C20616" w:date="2019-06-06T16:57:00Z"/>
                <w:b/>
              </w:rPr>
            </w:pPr>
            <w:del w:id="4355" w:author="Raji Shanmugasundaram - C20616" w:date="2019-06-06T16:57:00Z">
              <w:r w:rsidRPr="001458B3" w:rsidDel="00EF7A80">
                <w:rPr>
                  <w:b/>
                </w:rPr>
                <w:delText>Parameter</w:delText>
              </w:r>
            </w:del>
          </w:p>
        </w:tc>
        <w:tc>
          <w:tcPr>
            <w:tcW w:w="5512" w:type="dxa"/>
            <w:shd w:val="clear" w:color="auto" w:fill="auto"/>
          </w:tcPr>
          <w:p w14:paraId="10922058" w14:textId="52173647" w:rsidR="00F17147" w:rsidRPr="001458B3" w:rsidDel="00EF7A80" w:rsidRDefault="00F17147" w:rsidP="00B9302F">
            <w:pPr>
              <w:rPr>
                <w:del w:id="4356" w:author="Raji Shanmugasundaram - C20616" w:date="2019-06-06T16:57:00Z"/>
                <w:b/>
              </w:rPr>
            </w:pPr>
            <w:del w:id="4357" w:author="Raji Shanmugasundaram - C20616" w:date="2019-06-06T16:57:00Z">
              <w:r w:rsidRPr="001458B3" w:rsidDel="00EF7A80">
                <w:rPr>
                  <w:b/>
                </w:rPr>
                <w:delText>Description</w:delText>
              </w:r>
            </w:del>
          </w:p>
        </w:tc>
      </w:tr>
      <w:tr w:rsidR="00F17147" w:rsidRPr="001458B3" w:rsidDel="00EF7A80" w14:paraId="1092205C" w14:textId="67F9A24D" w:rsidTr="001458B3">
        <w:trPr>
          <w:del w:id="4358" w:author="Raji Shanmugasundaram - C20616" w:date="2019-06-06T16:57:00Z"/>
        </w:trPr>
        <w:tc>
          <w:tcPr>
            <w:tcW w:w="3529" w:type="dxa"/>
            <w:shd w:val="clear" w:color="auto" w:fill="auto"/>
          </w:tcPr>
          <w:p w14:paraId="1092205A" w14:textId="32F322F8" w:rsidR="00F17147" w:rsidRPr="001458B3" w:rsidDel="00EF7A80" w:rsidRDefault="00F17147" w:rsidP="00B9302F">
            <w:pPr>
              <w:rPr>
                <w:del w:id="4359" w:author="Raji Shanmugasundaram - C20616" w:date="2019-06-06T16:57:00Z"/>
              </w:rPr>
            </w:pPr>
            <w:del w:id="4360" w:author="Raji Shanmugasundaram - C20616" w:date="2019-06-06T16:57:00Z">
              <w:r w:rsidRPr="001458B3" w:rsidDel="00EF7A80">
                <w:delText>hTCP </w:delText>
              </w:r>
            </w:del>
          </w:p>
        </w:tc>
        <w:tc>
          <w:tcPr>
            <w:tcW w:w="5512" w:type="dxa"/>
            <w:shd w:val="clear" w:color="auto" w:fill="auto"/>
          </w:tcPr>
          <w:p w14:paraId="1092205B" w14:textId="46633BCB" w:rsidR="00F17147" w:rsidRPr="001458B3" w:rsidDel="00EF7A80" w:rsidRDefault="00F17147" w:rsidP="00B9302F">
            <w:pPr>
              <w:rPr>
                <w:del w:id="4361" w:author="Raji Shanmugasundaram - C20616" w:date="2019-06-06T16:57:00Z"/>
              </w:rPr>
            </w:pPr>
            <w:del w:id="4362" w:author="Raji Shanmugasundaram - C20616" w:date="2019-06-06T16:57:00Z">
              <w:r w:rsidRPr="001458B3" w:rsidDel="00EF7A80">
                <w:delText>The TCP socket to check. </w:delText>
              </w:r>
            </w:del>
          </w:p>
        </w:tc>
      </w:tr>
    </w:tbl>
    <w:p w14:paraId="1092205D" w14:textId="62032753" w:rsidR="00F17147" w:rsidDel="00EF7A80" w:rsidRDefault="00F17147" w:rsidP="00F17147">
      <w:pPr>
        <w:pStyle w:val="Heading4"/>
        <w:rPr>
          <w:del w:id="4363" w:author="Raji Shanmugasundaram - C20616" w:date="2019-06-06T16:57:00Z"/>
        </w:rPr>
      </w:pPr>
      <w:del w:id="4364"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60" w14:textId="3CD64DD8" w:rsidTr="001458B3">
        <w:trPr>
          <w:del w:id="4365" w:author="Raji Shanmugasundaram - C20616" w:date="2019-06-06T16:57:00Z"/>
        </w:trPr>
        <w:tc>
          <w:tcPr>
            <w:tcW w:w="3529" w:type="dxa"/>
            <w:shd w:val="clear" w:color="auto" w:fill="auto"/>
          </w:tcPr>
          <w:p w14:paraId="1092205E" w14:textId="174EB0FF" w:rsidR="00F17147" w:rsidRPr="001458B3" w:rsidDel="00EF7A80" w:rsidRDefault="00F17147" w:rsidP="00B9302F">
            <w:pPr>
              <w:rPr>
                <w:del w:id="4366" w:author="Raji Shanmugasundaram - C20616" w:date="2019-06-06T16:57:00Z"/>
                <w:b/>
              </w:rPr>
            </w:pPr>
            <w:del w:id="4367" w:author="Raji Shanmugasundaram - C20616" w:date="2019-06-06T16:57:00Z">
              <w:r w:rsidRPr="001458B3" w:rsidDel="00EF7A80">
                <w:rPr>
                  <w:b/>
                </w:rPr>
                <w:delText>Type</w:delText>
              </w:r>
            </w:del>
          </w:p>
        </w:tc>
        <w:tc>
          <w:tcPr>
            <w:tcW w:w="5512" w:type="dxa"/>
            <w:shd w:val="clear" w:color="auto" w:fill="auto"/>
          </w:tcPr>
          <w:p w14:paraId="1092205F" w14:textId="4362B569" w:rsidR="00F17147" w:rsidRPr="001458B3" w:rsidDel="00EF7A80" w:rsidRDefault="00F17147" w:rsidP="00B9302F">
            <w:pPr>
              <w:rPr>
                <w:del w:id="4368" w:author="Raji Shanmugasundaram - C20616" w:date="2019-06-06T16:57:00Z"/>
                <w:b/>
              </w:rPr>
            </w:pPr>
            <w:del w:id="4369" w:author="Raji Shanmugasundaram - C20616" w:date="2019-06-06T16:57:00Z">
              <w:r w:rsidRPr="001458B3" w:rsidDel="00EF7A80">
                <w:rPr>
                  <w:b/>
                </w:rPr>
                <w:delText>Description</w:delText>
              </w:r>
            </w:del>
          </w:p>
        </w:tc>
      </w:tr>
      <w:tr w:rsidR="00F17147" w:rsidRPr="001458B3" w:rsidDel="00EF7A80" w14:paraId="10922064" w14:textId="2F929593" w:rsidTr="001458B3">
        <w:trPr>
          <w:del w:id="4370" w:author="Raji Shanmugasundaram - C20616" w:date="2019-06-06T16:57:00Z"/>
        </w:trPr>
        <w:tc>
          <w:tcPr>
            <w:tcW w:w="3529" w:type="dxa"/>
            <w:shd w:val="clear" w:color="auto" w:fill="auto"/>
          </w:tcPr>
          <w:p w14:paraId="10922061" w14:textId="1CCC6E13" w:rsidR="00F17147" w:rsidRPr="001458B3" w:rsidDel="00EF7A80" w:rsidRDefault="00F17147" w:rsidP="00B9302F">
            <w:pPr>
              <w:rPr>
                <w:del w:id="4371" w:author="Raji Shanmugasundaram - C20616" w:date="2019-06-06T16:57:00Z"/>
              </w:rPr>
            </w:pPr>
            <w:del w:id="4372" w:author="Raji Shanmugasundaram - C20616" w:date="2019-06-06T16:57:00Z">
              <w:r w:rsidRPr="001458B3" w:rsidDel="00EF7A80">
                <w:delText>bool</w:delText>
              </w:r>
            </w:del>
          </w:p>
        </w:tc>
        <w:tc>
          <w:tcPr>
            <w:tcW w:w="5512" w:type="dxa"/>
            <w:shd w:val="clear" w:color="auto" w:fill="auto"/>
          </w:tcPr>
          <w:p w14:paraId="10922062" w14:textId="3237A9B8" w:rsidR="00F17147" w:rsidRPr="001458B3" w:rsidDel="00EF7A80" w:rsidRDefault="00F17147" w:rsidP="00B9302F">
            <w:pPr>
              <w:rPr>
                <w:del w:id="4373" w:author="Raji Shanmugasundaram - C20616" w:date="2019-06-06T16:57:00Z"/>
              </w:rPr>
            </w:pPr>
            <w:del w:id="4374" w:author="Raji Shanmugasundaram - C20616" w:date="2019-06-06T16:57:00Z">
              <w:r w:rsidRPr="001458B3" w:rsidDel="00EF7A80">
                <w:delText>True: the socket is connected</w:delText>
              </w:r>
            </w:del>
          </w:p>
          <w:p w14:paraId="10922063" w14:textId="10E4AB76" w:rsidR="00F17147" w:rsidRPr="001458B3" w:rsidDel="00EF7A80" w:rsidRDefault="00F17147" w:rsidP="00B9302F">
            <w:pPr>
              <w:rPr>
                <w:del w:id="4375" w:author="Raji Shanmugasundaram - C20616" w:date="2019-06-06T16:57:00Z"/>
              </w:rPr>
            </w:pPr>
            <w:del w:id="4376" w:author="Raji Shanmugasundaram - C20616" w:date="2019-06-06T16:57:00Z">
              <w:r w:rsidRPr="001458B3" w:rsidDel="00EF7A80">
                <w:delText>False: the socket is disconnected</w:delText>
              </w:r>
            </w:del>
          </w:p>
        </w:tc>
      </w:tr>
    </w:tbl>
    <w:p w14:paraId="10922065" w14:textId="2580FBB9" w:rsidR="00F17147" w:rsidDel="00EF7A80" w:rsidRDefault="00F17147" w:rsidP="00F17147">
      <w:pPr>
        <w:rPr>
          <w:del w:id="4377" w:author="Raji Shanmugasundaram - C20616" w:date="2019-06-06T16:57:00Z"/>
        </w:rPr>
      </w:pPr>
    </w:p>
    <w:p w14:paraId="10922066" w14:textId="69FA8C93" w:rsidR="00F17147" w:rsidDel="00EF7A80" w:rsidRDefault="00F17147" w:rsidP="00F17147">
      <w:pPr>
        <w:pStyle w:val="Heading3"/>
        <w:rPr>
          <w:del w:id="4378" w:author="Raji Shanmugasundaram - C20616" w:date="2019-06-06T16:57:00Z"/>
        </w:rPr>
      </w:pPr>
      <w:bookmarkStart w:id="4379" w:name="_Toc488278806"/>
      <w:del w:id="4380" w:author="Raji Shanmugasundaram - C20616" w:date="2019-06-06T16:57:00Z">
        <w:r w:rsidRPr="001D7E0F" w:rsidDel="00EF7A80">
          <w:delText>TCPIP_TCP_PutIsReady</w:delText>
        </w:r>
        <w:r w:rsidDel="00EF7A80">
          <w:delText xml:space="preserve"> Function</w:delText>
        </w:r>
        <w:bookmarkEnd w:id="4379"/>
      </w:del>
    </w:p>
    <w:p w14:paraId="10922067" w14:textId="200385BE" w:rsidR="00F17147" w:rsidDel="00EF7A80" w:rsidRDefault="00F17147" w:rsidP="00F17147">
      <w:pPr>
        <w:rPr>
          <w:del w:id="4381" w:author="Raji Shanmugasundaram - C20616" w:date="2019-06-06T16:57:00Z"/>
        </w:rPr>
      </w:pPr>
      <w:del w:id="4382" w:author="Raji Shanmugasundaram - C20616" w:date="2019-06-06T16:57:00Z">
        <w:r w:rsidRPr="008C5C90" w:rsidDel="00EF7A80">
          <w:delText>Call this function to determine how many bytes can be written to the TCP TX buffer. If this function returns zero, the application must return to the main stack loop before continuing in order to transmit more data.</w:delText>
        </w:r>
      </w:del>
    </w:p>
    <w:p w14:paraId="10922068" w14:textId="0CAB4803" w:rsidR="00F17147" w:rsidDel="00EF7A80" w:rsidRDefault="00F17147" w:rsidP="00F17147">
      <w:pPr>
        <w:pStyle w:val="Heading4"/>
        <w:rPr>
          <w:del w:id="4383" w:author="Raji Shanmugasundaram - C20616" w:date="2019-06-06T16:57:00Z"/>
        </w:rPr>
      </w:pPr>
      <w:del w:id="4384" w:author="Raji Shanmugasundaram - C20616" w:date="2019-06-06T16:57:00Z">
        <w:r w:rsidDel="00EF7A80">
          <w:delText>Function Prototype</w:delText>
        </w:r>
      </w:del>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rsidDel="00EF7A80" w14:paraId="1092206C" w14:textId="06890180" w:rsidTr="001458B3">
        <w:trPr>
          <w:del w:id="4385" w:author="Raji Shanmugasundaram - C20616" w:date="2019-06-06T16:57:00Z"/>
        </w:trPr>
        <w:tc>
          <w:tcPr>
            <w:tcW w:w="10009" w:type="dxa"/>
            <w:shd w:val="clear" w:color="auto" w:fill="E7E6E6"/>
          </w:tcPr>
          <w:p w14:paraId="10922069" w14:textId="1F287EAB" w:rsidR="00F17147" w:rsidRPr="001458B3" w:rsidDel="00EF7A80" w:rsidRDefault="00F17147" w:rsidP="00B9302F">
            <w:pPr>
              <w:pStyle w:val="CCode"/>
              <w:rPr>
                <w:del w:id="4386" w:author="Raji Shanmugasundaram - C20616" w:date="2019-06-06T16:57:00Z"/>
              </w:rPr>
            </w:pPr>
            <w:del w:id="4387" w:author="Raji Shanmugasundaram - C20616" w:date="2019-06-06T16:57:00Z">
              <w:r w:rsidRPr="001458B3" w:rsidDel="00EF7A80">
                <w:delText xml:space="preserve">uint16_t </w:delText>
              </w:r>
              <w:r w:rsidRPr="00EC4FE6" w:rsidDel="00EF7A80">
                <w:rPr>
                  <w:rStyle w:val="Strong"/>
                </w:rPr>
                <w:delText>TCPIP_TCP_PutIsReady</w:delText>
              </w:r>
              <w:r w:rsidRPr="001458B3" w:rsidDel="00EF7A80">
                <w:delText>(</w:delText>
              </w:r>
            </w:del>
          </w:p>
          <w:p w14:paraId="1092206A" w14:textId="7C2E22FC" w:rsidR="00F17147" w:rsidRPr="001458B3" w:rsidDel="00EF7A80" w:rsidRDefault="00F17147" w:rsidP="00B9302F">
            <w:pPr>
              <w:pStyle w:val="CCode"/>
              <w:rPr>
                <w:del w:id="4388" w:author="Raji Shanmugasundaram - C20616" w:date="2019-06-06T16:57:00Z"/>
              </w:rPr>
            </w:pPr>
            <w:del w:id="4389"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6B" w14:textId="73971838" w:rsidR="00F17147" w:rsidRPr="001458B3" w:rsidDel="00EF7A80" w:rsidRDefault="00F17147" w:rsidP="00B9302F">
            <w:pPr>
              <w:pStyle w:val="CCode"/>
              <w:rPr>
                <w:del w:id="4390" w:author="Raji Shanmugasundaram - C20616" w:date="2019-06-06T16:57:00Z"/>
              </w:rPr>
            </w:pPr>
            <w:del w:id="4391" w:author="Raji Shanmugasundaram - C20616" w:date="2019-06-06T16:57:00Z">
              <w:r w:rsidRPr="001458B3" w:rsidDel="00EF7A80">
                <w:delText>);</w:delText>
              </w:r>
            </w:del>
          </w:p>
        </w:tc>
      </w:tr>
    </w:tbl>
    <w:p w14:paraId="1092206D" w14:textId="38BDC002" w:rsidR="00F17147" w:rsidDel="00EF7A80" w:rsidRDefault="00F17147" w:rsidP="00F17147">
      <w:pPr>
        <w:pStyle w:val="Heading4"/>
        <w:rPr>
          <w:del w:id="4392" w:author="Raji Shanmugasundaram - C20616" w:date="2019-06-06T16:57:00Z"/>
        </w:rPr>
      </w:pPr>
      <w:del w:id="4393" w:author="Raji Shanmugasundaram - C20616" w:date="2019-06-06T16:57:00Z">
        <w:r w:rsidDel="00EF7A80">
          <w:delText>Preconditions</w:delText>
        </w:r>
      </w:del>
    </w:p>
    <w:p w14:paraId="1092206E" w14:textId="4609DD31" w:rsidR="00F17147" w:rsidDel="00EF7A80" w:rsidRDefault="00F17147" w:rsidP="00F17147">
      <w:pPr>
        <w:rPr>
          <w:del w:id="4394" w:author="Raji Shanmugasundaram - C20616" w:date="2019-06-06T16:57:00Z"/>
        </w:rPr>
      </w:pPr>
      <w:del w:id="4395" w:author="Raji Shanmugasundaram - C20616" w:date="2019-06-06T16:57:00Z">
        <w:r w:rsidDel="00EF7A80">
          <w:delText>TCP is initialized.</w:delText>
        </w:r>
      </w:del>
    </w:p>
    <w:p w14:paraId="1092206F" w14:textId="1BAE1FF9" w:rsidR="00F17147" w:rsidDel="00EF7A80" w:rsidRDefault="00F17147" w:rsidP="00F17147">
      <w:pPr>
        <w:pStyle w:val="Heading4"/>
        <w:rPr>
          <w:del w:id="4396" w:author="Raji Shanmugasundaram - C20616" w:date="2019-06-06T16:57:00Z"/>
        </w:rPr>
      </w:pPr>
      <w:del w:id="4397" w:author="Raji Shanmugasundaram - C20616" w:date="2019-06-06T16:57:00Z">
        <w:r w:rsidDel="00EF7A80">
          <w:delText>Parameters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rsidDel="00EF7A80" w14:paraId="10922072" w14:textId="0B60D65D" w:rsidTr="001458B3">
        <w:trPr>
          <w:del w:id="4398" w:author="Raji Shanmugasundaram - C20616" w:date="2019-06-06T16:57:00Z"/>
        </w:trPr>
        <w:tc>
          <w:tcPr>
            <w:tcW w:w="3529" w:type="dxa"/>
            <w:shd w:val="clear" w:color="auto" w:fill="auto"/>
          </w:tcPr>
          <w:p w14:paraId="10922070" w14:textId="5627254D" w:rsidR="00F17147" w:rsidRPr="001458B3" w:rsidDel="00EF7A80" w:rsidRDefault="00F17147" w:rsidP="00B9302F">
            <w:pPr>
              <w:rPr>
                <w:del w:id="4399" w:author="Raji Shanmugasundaram - C20616" w:date="2019-06-06T16:57:00Z"/>
                <w:b/>
              </w:rPr>
            </w:pPr>
            <w:del w:id="4400" w:author="Raji Shanmugasundaram - C20616" w:date="2019-06-06T16:57:00Z">
              <w:r w:rsidRPr="001458B3" w:rsidDel="00EF7A80">
                <w:rPr>
                  <w:b/>
                </w:rPr>
                <w:delText>Parameter</w:delText>
              </w:r>
            </w:del>
          </w:p>
        </w:tc>
        <w:tc>
          <w:tcPr>
            <w:tcW w:w="6473" w:type="dxa"/>
            <w:shd w:val="clear" w:color="auto" w:fill="auto"/>
          </w:tcPr>
          <w:p w14:paraId="10922071" w14:textId="386810FF" w:rsidR="00F17147" w:rsidRPr="001458B3" w:rsidDel="00EF7A80" w:rsidRDefault="00F17147" w:rsidP="00B9302F">
            <w:pPr>
              <w:rPr>
                <w:del w:id="4401" w:author="Raji Shanmugasundaram - C20616" w:date="2019-06-06T16:57:00Z"/>
                <w:b/>
              </w:rPr>
            </w:pPr>
            <w:del w:id="4402" w:author="Raji Shanmugasundaram - C20616" w:date="2019-06-06T16:57:00Z">
              <w:r w:rsidRPr="001458B3" w:rsidDel="00EF7A80">
                <w:rPr>
                  <w:b/>
                </w:rPr>
                <w:delText>Description</w:delText>
              </w:r>
            </w:del>
          </w:p>
        </w:tc>
      </w:tr>
      <w:tr w:rsidR="00F17147" w:rsidRPr="001458B3" w:rsidDel="00EF7A80" w14:paraId="10922075" w14:textId="69E4210B" w:rsidTr="001458B3">
        <w:trPr>
          <w:del w:id="4403" w:author="Raji Shanmugasundaram - C20616" w:date="2019-06-06T16:57:00Z"/>
        </w:trPr>
        <w:tc>
          <w:tcPr>
            <w:tcW w:w="3529" w:type="dxa"/>
            <w:shd w:val="clear" w:color="auto" w:fill="auto"/>
          </w:tcPr>
          <w:p w14:paraId="10922073" w14:textId="0083076D" w:rsidR="00F17147" w:rsidRPr="001458B3" w:rsidDel="00EF7A80" w:rsidRDefault="00F17147" w:rsidP="00B9302F">
            <w:pPr>
              <w:rPr>
                <w:del w:id="4404" w:author="Raji Shanmugasundaram - C20616" w:date="2019-06-06T16:57:00Z"/>
              </w:rPr>
            </w:pPr>
            <w:del w:id="4405" w:author="Raji Shanmugasundaram - C20616" w:date="2019-06-06T16:57:00Z">
              <w:r w:rsidRPr="001458B3" w:rsidDel="00EF7A80">
                <w:rPr>
                  <w:rStyle w:val="Strong"/>
                  <w:color w:val="000000"/>
                </w:rPr>
                <w:delText>hTCP</w:delText>
              </w:r>
            </w:del>
          </w:p>
        </w:tc>
        <w:tc>
          <w:tcPr>
            <w:tcW w:w="6473" w:type="dxa"/>
            <w:shd w:val="clear" w:color="auto" w:fill="auto"/>
          </w:tcPr>
          <w:p w14:paraId="10922074" w14:textId="222B157D" w:rsidR="00F17147" w:rsidRPr="001458B3" w:rsidDel="00EF7A80" w:rsidRDefault="00F17147" w:rsidP="00B9302F">
            <w:pPr>
              <w:rPr>
                <w:del w:id="4406" w:author="Raji Shanmugasundaram - C20616" w:date="2019-06-06T16:57:00Z"/>
              </w:rPr>
            </w:pPr>
            <w:del w:id="4407" w:author="Raji Shanmugasundaram - C20616" w:date="2019-06-06T16:57:00Z">
              <w:r w:rsidRPr="001458B3" w:rsidDel="00EF7A80">
                <w:delText>The socket from which data is to be written.</w:delText>
              </w:r>
            </w:del>
          </w:p>
        </w:tc>
      </w:tr>
    </w:tbl>
    <w:p w14:paraId="10922076" w14:textId="47F95611" w:rsidR="00F17147" w:rsidDel="00EF7A80" w:rsidRDefault="00F17147" w:rsidP="00F17147">
      <w:pPr>
        <w:pStyle w:val="Heading4"/>
        <w:rPr>
          <w:del w:id="4408" w:author="Raji Shanmugasundaram - C20616" w:date="2019-06-06T16:57:00Z"/>
        </w:rPr>
      </w:pPr>
      <w:del w:id="4409" w:author="Raji Shanmugasundaram - C20616" w:date="2019-06-06T16:57:00Z">
        <w:r w:rsidDel="00EF7A80">
          <w:delText>Returns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rsidDel="00EF7A80" w14:paraId="10922079" w14:textId="40FAA977" w:rsidTr="001458B3">
        <w:trPr>
          <w:del w:id="4410" w:author="Raji Shanmugasundaram - C20616" w:date="2019-06-06T16:57:00Z"/>
        </w:trPr>
        <w:tc>
          <w:tcPr>
            <w:tcW w:w="3529" w:type="dxa"/>
            <w:shd w:val="clear" w:color="auto" w:fill="auto"/>
          </w:tcPr>
          <w:p w14:paraId="10922077" w14:textId="79B00343" w:rsidR="00F17147" w:rsidRPr="001458B3" w:rsidDel="00EF7A80" w:rsidRDefault="00F17147" w:rsidP="00B9302F">
            <w:pPr>
              <w:rPr>
                <w:del w:id="4411" w:author="Raji Shanmugasundaram - C20616" w:date="2019-06-06T16:57:00Z"/>
                <w:b/>
              </w:rPr>
            </w:pPr>
            <w:del w:id="4412" w:author="Raji Shanmugasundaram - C20616" w:date="2019-06-06T16:57:00Z">
              <w:r w:rsidRPr="001458B3" w:rsidDel="00EF7A80">
                <w:rPr>
                  <w:b/>
                </w:rPr>
                <w:delText>Type</w:delText>
              </w:r>
            </w:del>
          </w:p>
        </w:tc>
        <w:tc>
          <w:tcPr>
            <w:tcW w:w="6473" w:type="dxa"/>
            <w:shd w:val="clear" w:color="auto" w:fill="auto"/>
          </w:tcPr>
          <w:p w14:paraId="10922078" w14:textId="6956C619" w:rsidR="00F17147" w:rsidRPr="001458B3" w:rsidDel="00EF7A80" w:rsidRDefault="00F17147" w:rsidP="00B9302F">
            <w:pPr>
              <w:rPr>
                <w:del w:id="4413" w:author="Raji Shanmugasundaram - C20616" w:date="2019-06-06T16:57:00Z"/>
                <w:b/>
              </w:rPr>
            </w:pPr>
            <w:del w:id="4414" w:author="Raji Shanmugasundaram - C20616" w:date="2019-06-06T16:57:00Z">
              <w:r w:rsidRPr="001458B3" w:rsidDel="00EF7A80">
                <w:rPr>
                  <w:b/>
                </w:rPr>
                <w:delText>Description</w:delText>
              </w:r>
            </w:del>
          </w:p>
        </w:tc>
      </w:tr>
      <w:tr w:rsidR="00F17147" w:rsidRPr="001458B3" w:rsidDel="00EF7A80" w14:paraId="1092207C" w14:textId="657C9CE7" w:rsidTr="001458B3">
        <w:trPr>
          <w:del w:id="4415" w:author="Raji Shanmugasundaram - C20616" w:date="2019-06-06T16:57:00Z"/>
        </w:trPr>
        <w:tc>
          <w:tcPr>
            <w:tcW w:w="3529" w:type="dxa"/>
            <w:shd w:val="clear" w:color="auto" w:fill="auto"/>
          </w:tcPr>
          <w:p w14:paraId="1092207A" w14:textId="2B0567C5" w:rsidR="00F17147" w:rsidRPr="001458B3" w:rsidDel="00EF7A80" w:rsidRDefault="00F17147" w:rsidP="00B9302F">
            <w:pPr>
              <w:pStyle w:val="InlineCode"/>
              <w:rPr>
                <w:del w:id="4416" w:author="Raji Shanmugasundaram - C20616" w:date="2019-06-06T16:57:00Z"/>
              </w:rPr>
            </w:pPr>
            <w:del w:id="4417" w:author="Raji Shanmugasundaram - C20616" w:date="2019-06-06T16:57:00Z">
              <w:r w:rsidRPr="001458B3" w:rsidDel="00EF7A80">
                <w:delText>uint16_t</w:delText>
              </w:r>
            </w:del>
          </w:p>
        </w:tc>
        <w:tc>
          <w:tcPr>
            <w:tcW w:w="6473" w:type="dxa"/>
            <w:shd w:val="clear" w:color="auto" w:fill="auto"/>
          </w:tcPr>
          <w:p w14:paraId="1092207B" w14:textId="5D7B7D23" w:rsidR="00F17147" w:rsidRPr="001458B3" w:rsidDel="00EF7A80" w:rsidRDefault="00F17147" w:rsidP="00B9302F">
            <w:pPr>
              <w:rPr>
                <w:del w:id="4418" w:author="Raji Shanmugasundaram - C20616" w:date="2019-06-06T16:57:00Z"/>
              </w:rPr>
            </w:pPr>
            <w:del w:id="4419" w:author="Raji Shanmugasundaram - C20616" w:date="2019-06-06T16:57:00Z">
              <w:r w:rsidRPr="001458B3" w:rsidDel="00EF7A80">
                <w:delText>The number of bytes available to be written in the TCP TX buffer.</w:delText>
              </w:r>
            </w:del>
          </w:p>
        </w:tc>
      </w:tr>
    </w:tbl>
    <w:p w14:paraId="1092207D" w14:textId="789C270D" w:rsidR="00F17147" w:rsidDel="00EF7A80" w:rsidRDefault="00F17147" w:rsidP="00F17147">
      <w:pPr>
        <w:rPr>
          <w:del w:id="4420" w:author="Raji Shanmugasundaram - C20616" w:date="2019-06-06T16:57:00Z"/>
        </w:rPr>
      </w:pPr>
    </w:p>
    <w:p w14:paraId="1092207E" w14:textId="18FBF0D9" w:rsidR="00F17147" w:rsidDel="00EF7A80" w:rsidRDefault="00F17147" w:rsidP="00F17147">
      <w:pPr>
        <w:pStyle w:val="Heading3"/>
        <w:rPr>
          <w:del w:id="4421" w:author="Raji Shanmugasundaram - C20616" w:date="2019-06-06T16:57:00Z"/>
        </w:rPr>
      </w:pPr>
      <w:bookmarkStart w:id="4422" w:name="_Toc488278807"/>
      <w:del w:id="4423" w:author="Raji Shanmugasundaram - C20616" w:date="2019-06-06T16:57:00Z">
        <w:r w:rsidRPr="001D7E0F" w:rsidDel="00EF7A80">
          <w:delText>TCPIP_TCP_StringPut</w:delText>
        </w:r>
        <w:r w:rsidDel="00EF7A80">
          <w:delText xml:space="preserve"> Function</w:delText>
        </w:r>
        <w:bookmarkEnd w:id="4422"/>
      </w:del>
    </w:p>
    <w:p w14:paraId="1092207F" w14:textId="2927D74D" w:rsidR="00F17147" w:rsidDel="00EF7A80" w:rsidRDefault="00F17147" w:rsidP="00F17147">
      <w:pPr>
        <w:rPr>
          <w:del w:id="4424" w:author="Raji Shanmugasundaram - C20616" w:date="2019-06-06T16:57:00Z"/>
        </w:rPr>
      </w:pPr>
      <w:del w:id="4425" w:author="Raji Shanmugasundaram - C20616" w:date="2019-06-06T16:57:00Z">
        <w:r w:rsidRPr="009D3BBD" w:rsidDel="00EF7A80">
          <w:delText>This function writes a null-terminated string to a TCP socket. The null-terminator is not copied to the socket.</w:delText>
        </w:r>
      </w:del>
    </w:p>
    <w:p w14:paraId="10922080" w14:textId="05C05818" w:rsidR="00F17147" w:rsidDel="00EF7A80" w:rsidRDefault="00F17147" w:rsidP="00F17147">
      <w:pPr>
        <w:pStyle w:val="Heading4"/>
        <w:rPr>
          <w:del w:id="4426" w:author="Raji Shanmugasundaram - C20616" w:date="2019-06-06T16:57:00Z"/>
        </w:rPr>
      </w:pPr>
      <w:del w:id="4427" w:author="Raji Shanmugasundaram - C20616" w:date="2019-06-06T16:57:00Z">
        <w:r w:rsidRPr="001458B3" w:rsidDel="00EF7A80">
          <w:rPr>
            <w:rFonts w:ascii="Calibri" w:eastAsia="Calibri" w:hAnsi="Calibri"/>
            <w:b w:val="0"/>
            <w:iCs w:val="0"/>
            <w:color w:val="auto"/>
            <w:sz w:val="20"/>
          </w:rPr>
          <w:delText xml:space="preserve"> </w:delText>
        </w:r>
        <w:r w:rsidDel="00EF7A80">
          <w:delText>Function Prototype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rsidDel="00EF7A80" w14:paraId="10922085" w14:textId="08B04CE0" w:rsidTr="001458B3">
        <w:trPr>
          <w:del w:id="4428" w:author="Raji Shanmugasundaram - C20616" w:date="2019-06-06T16:57:00Z"/>
        </w:trPr>
        <w:tc>
          <w:tcPr>
            <w:tcW w:w="9985" w:type="dxa"/>
            <w:shd w:val="clear" w:color="auto" w:fill="E7E6E6"/>
          </w:tcPr>
          <w:p w14:paraId="10922081" w14:textId="096C8C4F" w:rsidR="00F17147" w:rsidRPr="001458B3" w:rsidDel="00EF7A80" w:rsidRDefault="00F17147" w:rsidP="00B9302F">
            <w:pPr>
              <w:pStyle w:val="CCode"/>
              <w:rPr>
                <w:del w:id="4429" w:author="Raji Shanmugasundaram - C20616" w:date="2019-06-06T16:57:00Z"/>
              </w:rPr>
            </w:pPr>
            <w:del w:id="4430" w:author="Raji Shanmugasundaram - C20616" w:date="2019-06-06T16:57:00Z">
              <w:r w:rsidRPr="001458B3" w:rsidDel="00EF7A80">
                <w:rPr>
                  <w:rStyle w:val="Strong"/>
                  <w:color w:val="000080"/>
                </w:rPr>
                <w:delText>const</w:delText>
              </w:r>
              <w:r w:rsidRPr="001458B3" w:rsidDel="00EF7A80">
                <w:delText xml:space="preserve"> uint8_t* </w:delText>
              </w:r>
              <w:r w:rsidRPr="00EC4FE6" w:rsidDel="00EF7A80">
                <w:rPr>
                  <w:rStyle w:val="Strong"/>
                </w:rPr>
                <w:delText>TCPIP_TCP_StringPut</w:delText>
              </w:r>
              <w:r w:rsidRPr="001458B3" w:rsidDel="00EF7A80">
                <w:delText>(</w:delText>
              </w:r>
            </w:del>
          </w:p>
          <w:p w14:paraId="10922082" w14:textId="60D968A6" w:rsidR="00F17147" w:rsidRPr="001458B3" w:rsidDel="00EF7A80" w:rsidRDefault="00F17147" w:rsidP="00B9302F">
            <w:pPr>
              <w:pStyle w:val="CCode"/>
              <w:rPr>
                <w:del w:id="4431" w:author="Raji Shanmugasundaram - C20616" w:date="2019-06-06T16:57:00Z"/>
              </w:rPr>
            </w:pPr>
            <w:del w:id="443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r w:rsidRPr="001458B3" w:rsidDel="00EF7A80">
                <w:delText xml:space="preserve">, </w:delText>
              </w:r>
            </w:del>
          </w:p>
          <w:p w14:paraId="10922083" w14:textId="1CE65DB7" w:rsidR="00F17147" w:rsidRPr="001458B3" w:rsidDel="00EF7A80" w:rsidRDefault="00F17147" w:rsidP="00B9302F">
            <w:pPr>
              <w:pStyle w:val="CCode"/>
              <w:rPr>
                <w:del w:id="4433" w:author="Raji Shanmugasundaram - C20616" w:date="2019-06-06T16:57:00Z"/>
              </w:rPr>
            </w:pPr>
            <w:del w:id="4434" w:author="Raji Shanmugasundaram - C20616" w:date="2019-06-06T16:57:00Z">
              <w:r w:rsidRPr="001458B3" w:rsidDel="00EF7A80">
                <w:delText xml:space="preserve">    </w:delText>
              </w:r>
              <w:r w:rsidRPr="001458B3" w:rsidDel="00EF7A80">
                <w:rPr>
                  <w:rStyle w:val="Strong"/>
                  <w:color w:val="000080"/>
                </w:rPr>
                <w:delText>const</w:delText>
              </w:r>
              <w:r w:rsidRPr="001458B3" w:rsidDel="00EF7A80">
                <w:delText xml:space="preserve"> uint8_t* </w:delText>
              </w:r>
              <w:r w:rsidRPr="001458B3" w:rsidDel="00EF7A80">
                <w:rPr>
                  <w:rStyle w:val="Strong"/>
                  <w:color w:val="000000"/>
                </w:rPr>
                <w:delText>Data</w:delText>
              </w:r>
            </w:del>
          </w:p>
          <w:p w14:paraId="10922084" w14:textId="1681B2AD" w:rsidR="00F17147" w:rsidRPr="001458B3" w:rsidDel="00EF7A80" w:rsidRDefault="00F17147" w:rsidP="00B9302F">
            <w:pPr>
              <w:pStyle w:val="CCode"/>
              <w:rPr>
                <w:del w:id="4435" w:author="Raji Shanmugasundaram - C20616" w:date="2019-06-06T16:57:00Z"/>
              </w:rPr>
            </w:pPr>
            <w:del w:id="4436" w:author="Raji Shanmugasundaram - C20616" w:date="2019-06-06T16:57:00Z">
              <w:r w:rsidRPr="001458B3" w:rsidDel="00EF7A80">
                <w:delText>);</w:delText>
              </w:r>
            </w:del>
          </w:p>
        </w:tc>
      </w:tr>
    </w:tbl>
    <w:p w14:paraId="10922086" w14:textId="07653F54" w:rsidR="00F17147" w:rsidDel="00EF7A80" w:rsidRDefault="00F17147" w:rsidP="00F17147">
      <w:pPr>
        <w:pStyle w:val="Heading4"/>
        <w:rPr>
          <w:del w:id="4437" w:author="Raji Shanmugasundaram - C20616" w:date="2019-06-06T16:57:00Z"/>
        </w:rPr>
      </w:pPr>
      <w:del w:id="4438" w:author="Raji Shanmugasundaram - C20616" w:date="2019-06-06T16:57:00Z">
        <w:r w:rsidDel="00EF7A80">
          <w:delText>Preconditions</w:delText>
        </w:r>
      </w:del>
    </w:p>
    <w:p w14:paraId="10922087" w14:textId="4367DBE0" w:rsidR="00F17147" w:rsidDel="00EF7A80" w:rsidRDefault="00F17147" w:rsidP="00F17147">
      <w:pPr>
        <w:rPr>
          <w:del w:id="4439" w:author="Raji Shanmugasundaram - C20616" w:date="2019-06-06T16:57:00Z"/>
        </w:rPr>
      </w:pPr>
      <w:del w:id="4440" w:author="Raji Shanmugasundaram - C20616" w:date="2019-06-06T16:57:00Z">
        <w:r w:rsidDel="00EF7A80">
          <w:delText>TCP is initialized.</w:delText>
        </w:r>
      </w:del>
    </w:p>
    <w:p w14:paraId="10922088" w14:textId="5E9A8FCE" w:rsidR="00F17147" w:rsidDel="00EF7A80" w:rsidRDefault="00F17147" w:rsidP="00F17147">
      <w:pPr>
        <w:pStyle w:val="Heading4"/>
        <w:rPr>
          <w:del w:id="4441" w:author="Raji Shanmugasundaram - C20616" w:date="2019-06-06T16:57:00Z"/>
        </w:rPr>
      </w:pPr>
      <w:del w:id="4442" w:author="Raji Shanmugasundaram - C20616" w:date="2019-06-06T16:57:00Z">
        <w:r w:rsidDel="00EF7A80">
          <w:delText>Parameters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rsidDel="00EF7A80" w14:paraId="1092208B" w14:textId="73D8EB2E" w:rsidTr="001458B3">
        <w:trPr>
          <w:del w:id="4443" w:author="Raji Shanmugasundaram - C20616" w:date="2019-06-06T16:57:00Z"/>
        </w:trPr>
        <w:tc>
          <w:tcPr>
            <w:tcW w:w="3529" w:type="dxa"/>
            <w:shd w:val="clear" w:color="auto" w:fill="auto"/>
          </w:tcPr>
          <w:p w14:paraId="10922089" w14:textId="0C3769AA" w:rsidR="00F17147" w:rsidRPr="001458B3" w:rsidDel="00EF7A80" w:rsidRDefault="00F17147" w:rsidP="00B9302F">
            <w:pPr>
              <w:rPr>
                <w:del w:id="4444" w:author="Raji Shanmugasundaram - C20616" w:date="2019-06-06T16:57:00Z"/>
                <w:b/>
              </w:rPr>
            </w:pPr>
            <w:del w:id="4445" w:author="Raji Shanmugasundaram - C20616" w:date="2019-06-06T16:57:00Z">
              <w:r w:rsidRPr="001458B3" w:rsidDel="00EF7A80">
                <w:rPr>
                  <w:b/>
                </w:rPr>
                <w:delText>Parameter</w:delText>
              </w:r>
            </w:del>
          </w:p>
        </w:tc>
        <w:tc>
          <w:tcPr>
            <w:tcW w:w="6449" w:type="dxa"/>
            <w:shd w:val="clear" w:color="auto" w:fill="auto"/>
          </w:tcPr>
          <w:p w14:paraId="1092208A" w14:textId="78190B71" w:rsidR="00F17147" w:rsidRPr="001458B3" w:rsidDel="00EF7A80" w:rsidRDefault="00F17147" w:rsidP="00B9302F">
            <w:pPr>
              <w:rPr>
                <w:del w:id="4446" w:author="Raji Shanmugasundaram - C20616" w:date="2019-06-06T16:57:00Z"/>
                <w:b/>
              </w:rPr>
            </w:pPr>
            <w:del w:id="4447" w:author="Raji Shanmugasundaram - C20616" w:date="2019-06-06T16:57:00Z">
              <w:r w:rsidRPr="001458B3" w:rsidDel="00EF7A80">
                <w:rPr>
                  <w:b/>
                </w:rPr>
                <w:delText>Description</w:delText>
              </w:r>
            </w:del>
          </w:p>
        </w:tc>
      </w:tr>
      <w:tr w:rsidR="00F17147" w:rsidRPr="001458B3" w:rsidDel="00EF7A80" w14:paraId="1092208E" w14:textId="3276B372" w:rsidTr="001458B3">
        <w:trPr>
          <w:del w:id="4448" w:author="Raji Shanmugasundaram - C20616" w:date="2019-06-06T16:57:00Z"/>
        </w:trPr>
        <w:tc>
          <w:tcPr>
            <w:tcW w:w="3529" w:type="dxa"/>
            <w:shd w:val="clear" w:color="auto" w:fill="auto"/>
          </w:tcPr>
          <w:p w14:paraId="1092208C" w14:textId="514B6535" w:rsidR="00F17147" w:rsidRPr="001458B3" w:rsidDel="00EF7A80" w:rsidRDefault="00F17147" w:rsidP="00B9302F">
            <w:pPr>
              <w:rPr>
                <w:del w:id="4449" w:author="Raji Shanmugasundaram - C20616" w:date="2019-06-06T16:57:00Z"/>
              </w:rPr>
            </w:pPr>
            <w:del w:id="4450" w:author="Raji Shanmugasundaram - C20616" w:date="2019-06-06T16:57:00Z">
              <w:r w:rsidRPr="001458B3" w:rsidDel="00EF7A80">
                <w:rPr>
                  <w:rStyle w:val="Strong"/>
                  <w:color w:val="000000"/>
                </w:rPr>
                <w:delText>hTCP</w:delText>
              </w:r>
            </w:del>
          </w:p>
        </w:tc>
        <w:tc>
          <w:tcPr>
            <w:tcW w:w="6449" w:type="dxa"/>
            <w:shd w:val="clear" w:color="auto" w:fill="auto"/>
          </w:tcPr>
          <w:p w14:paraId="1092208D" w14:textId="55838AF5" w:rsidR="00F17147" w:rsidRPr="001458B3" w:rsidDel="00EF7A80" w:rsidRDefault="00F17147" w:rsidP="00B9302F">
            <w:pPr>
              <w:rPr>
                <w:del w:id="4451" w:author="Raji Shanmugasundaram - C20616" w:date="2019-06-06T16:57:00Z"/>
              </w:rPr>
            </w:pPr>
            <w:del w:id="4452" w:author="Raji Shanmugasundaram - C20616" w:date="2019-06-06T16:57:00Z">
              <w:r w:rsidRPr="001458B3" w:rsidDel="00EF7A80">
                <w:delText>The socket from which data is to be written.</w:delText>
              </w:r>
            </w:del>
          </w:p>
        </w:tc>
      </w:tr>
      <w:tr w:rsidR="00F17147" w:rsidRPr="001458B3" w:rsidDel="00EF7A80" w14:paraId="10922091" w14:textId="7B5AE882" w:rsidTr="001458B3">
        <w:trPr>
          <w:del w:id="4453" w:author="Raji Shanmugasundaram - C20616" w:date="2019-06-06T16:57:00Z"/>
        </w:trPr>
        <w:tc>
          <w:tcPr>
            <w:tcW w:w="3529" w:type="dxa"/>
            <w:shd w:val="clear" w:color="auto" w:fill="auto"/>
          </w:tcPr>
          <w:p w14:paraId="1092208F" w14:textId="5137F3FE" w:rsidR="00F17147" w:rsidRPr="001458B3" w:rsidDel="00EF7A80" w:rsidRDefault="00F17147" w:rsidP="00B9302F">
            <w:pPr>
              <w:rPr>
                <w:del w:id="4454" w:author="Raji Shanmugasundaram - C20616" w:date="2019-06-06T16:57:00Z"/>
              </w:rPr>
            </w:pPr>
            <w:del w:id="4455" w:author="Raji Shanmugasundaram - C20616" w:date="2019-06-06T16:57:00Z">
              <w:r w:rsidRPr="001458B3" w:rsidDel="00EF7A80">
                <w:rPr>
                  <w:rStyle w:val="Strong"/>
                  <w:color w:val="000080"/>
                </w:rPr>
                <w:delText>const</w:delText>
              </w:r>
              <w:r w:rsidRPr="001458B3" w:rsidDel="00EF7A80">
                <w:delText xml:space="preserve"> uint8_t*</w:delText>
              </w:r>
            </w:del>
          </w:p>
        </w:tc>
        <w:tc>
          <w:tcPr>
            <w:tcW w:w="6449" w:type="dxa"/>
            <w:shd w:val="clear" w:color="auto" w:fill="auto"/>
          </w:tcPr>
          <w:p w14:paraId="10922090" w14:textId="6D980093" w:rsidR="00F17147" w:rsidRPr="001458B3" w:rsidDel="00EF7A80" w:rsidRDefault="00F17147" w:rsidP="00B9302F">
            <w:pPr>
              <w:rPr>
                <w:del w:id="4456" w:author="Raji Shanmugasundaram - C20616" w:date="2019-06-06T16:57:00Z"/>
              </w:rPr>
            </w:pPr>
            <w:del w:id="4457" w:author="Raji Shanmugasundaram - C20616" w:date="2019-06-06T16:57:00Z">
              <w:r w:rsidRPr="001458B3" w:rsidDel="00EF7A80">
                <w:rPr>
                  <w:rStyle w:val="Strong"/>
                  <w:color w:val="000000"/>
                </w:rPr>
                <w:delText>Data</w:delText>
              </w:r>
            </w:del>
          </w:p>
        </w:tc>
      </w:tr>
    </w:tbl>
    <w:p w14:paraId="10922092" w14:textId="546A4C06" w:rsidR="00F17147" w:rsidDel="00EF7A80" w:rsidRDefault="00F17147" w:rsidP="00F17147">
      <w:pPr>
        <w:pStyle w:val="Heading4"/>
        <w:rPr>
          <w:del w:id="4458" w:author="Raji Shanmugasundaram - C20616" w:date="2019-06-06T16:57:00Z"/>
        </w:rPr>
      </w:pPr>
      <w:del w:id="4459" w:author="Raji Shanmugasundaram - C20616" w:date="2019-06-06T16:57:00Z">
        <w:r w:rsidDel="00EF7A80">
          <w:delText>Returns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rsidDel="00EF7A80" w14:paraId="10922095" w14:textId="4A3D91F0" w:rsidTr="001458B3">
        <w:trPr>
          <w:del w:id="4460" w:author="Raji Shanmugasundaram - C20616" w:date="2019-06-06T16:57:00Z"/>
        </w:trPr>
        <w:tc>
          <w:tcPr>
            <w:tcW w:w="3785" w:type="dxa"/>
            <w:shd w:val="clear" w:color="auto" w:fill="auto"/>
          </w:tcPr>
          <w:p w14:paraId="10922093" w14:textId="6E1E28FF" w:rsidR="00F17147" w:rsidRPr="001458B3" w:rsidDel="00EF7A80" w:rsidRDefault="00F17147" w:rsidP="00B9302F">
            <w:pPr>
              <w:rPr>
                <w:del w:id="4461" w:author="Raji Shanmugasundaram - C20616" w:date="2019-06-06T16:57:00Z"/>
                <w:b/>
              </w:rPr>
            </w:pPr>
            <w:del w:id="4462" w:author="Raji Shanmugasundaram - C20616" w:date="2019-06-06T16:57:00Z">
              <w:r w:rsidRPr="001458B3" w:rsidDel="00EF7A80">
                <w:rPr>
                  <w:b/>
                </w:rPr>
                <w:delText>Type</w:delText>
              </w:r>
            </w:del>
          </w:p>
        </w:tc>
        <w:tc>
          <w:tcPr>
            <w:tcW w:w="6193" w:type="dxa"/>
            <w:shd w:val="clear" w:color="auto" w:fill="auto"/>
          </w:tcPr>
          <w:p w14:paraId="10922094" w14:textId="25690DA7" w:rsidR="00F17147" w:rsidRPr="001458B3" w:rsidDel="00EF7A80" w:rsidRDefault="00F17147" w:rsidP="00B9302F">
            <w:pPr>
              <w:rPr>
                <w:del w:id="4463" w:author="Raji Shanmugasundaram - C20616" w:date="2019-06-06T16:57:00Z"/>
                <w:b/>
              </w:rPr>
            </w:pPr>
            <w:del w:id="4464" w:author="Raji Shanmugasundaram - C20616" w:date="2019-06-06T16:57:00Z">
              <w:r w:rsidRPr="001458B3" w:rsidDel="00EF7A80">
                <w:rPr>
                  <w:b/>
                </w:rPr>
                <w:delText>Description</w:delText>
              </w:r>
            </w:del>
          </w:p>
        </w:tc>
      </w:tr>
      <w:tr w:rsidR="00F17147" w:rsidRPr="001458B3" w:rsidDel="00EF7A80" w14:paraId="10922098" w14:textId="07B5CD24" w:rsidTr="001458B3">
        <w:trPr>
          <w:del w:id="4465" w:author="Raji Shanmugasundaram - C20616" w:date="2019-06-06T16:57:00Z"/>
        </w:trPr>
        <w:tc>
          <w:tcPr>
            <w:tcW w:w="3785" w:type="dxa"/>
            <w:shd w:val="clear" w:color="auto" w:fill="auto"/>
          </w:tcPr>
          <w:p w14:paraId="10922096" w14:textId="3A5926A9" w:rsidR="00F17147" w:rsidRPr="001458B3" w:rsidDel="00EF7A80" w:rsidRDefault="00F17147" w:rsidP="00B9302F">
            <w:pPr>
              <w:rPr>
                <w:del w:id="4466" w:author="Raji Shanmugasundaram - C20616" w:date="2019-06-06T16:57:00Z"/>
              </w:rPr>
            </w:pPr>
            <w:del w:id="4467" w:author="Raji Shanmugasundaram - C20616" w:date="2019-06-06T16:57:00Z">
              <w:r w:rsidRPr="001458B3" w:rsidDel="00EF7A80">
                <w:rPr>
                  <w:rStyle w:val="Strong"/>
                  <w:color w:val="000080"/>
                </w:rPr>
                <w:delText>const</w:delText>
              </w:r>
              <w:r w:rsidRPr="001458B3" w:rsidDel="00EF7A80">
                <w:delText xml:space="preserve"> uint8_t*</w:delText>
              </w:r>
            </w:del>
          </w:p>
        </w:tc>
        <w:tc>
          <w:tcPr>
            <w:tcW w:w="6193" w:type="dxa"/>
            <w:shd w:val="clear" w:color="auto" w:fill="auto"/>
          </w:tcPr>
          <w:p w14:paraId="10922097" w14:textId="17D9559B" w:rsidR="00F17147" w:rsidRPr="001458B3" w:rsidDel="00EF7A80" w:rsidRDefault="00F17147" w:rsidP="00B9302F">
            <w:pPr>
              <w:rPr>
                <w:del w:id="4468" w:author="Raji Shanmugasundaram - C20616" w:date="2019-06-06T16:57:00Z"/>
              </w:rPr>
            </w:pPr>
            <w:del w:id="4469" w:author="Raji Shanmugasundaram - C20616" w:date="2019-06-06T16:57:00Z">
              <w:r w:rsidRPr="001458B3" w:rsidDel="00EF7A80">
                <w:delText>Pointer to the byte following the last byte written to the socket. If this pointer does not dereference to a NULL byte, the buffer became full or the socket is not connected.</w:delText>
              </w:r>
            </w:del>
          </w:p>
        </w:tc>
      </w:tr>
    </w:tbl>
    <w:p w14:paraId="10922099" w14:textId="648B8989" w:rsidR="00F17147" w:rsidDel="00EF7A80" w:rsidRDefault="00F17147" w:rsidP="00F17147">
      <w:pPr>
        <w:rPr>
          <w:del w:id="4470" w:author="Raji Shanmugasundaram - C20616" w:date="2019-06-06T16:57:00Z"/>
        </w:rPr>
      </w:pPr>
    </w:p>
    <w:p w14:paraId="1092209A" w14:textId="0A2B125D" w:rsidR="00F17147" w:rsidDel="00EF7A80" w:rsidRDefault="00F17147" w:rsidP="00F17147">
      <w:pPr>
        <w:pStyle w:val="Heading3"/>
        <w:rPr>
          <w:del w:id="4471" w:author="Raji Shanmugasundaram - C20616" w:date="2019-06-06T16:57:00Z"/>
        </w:rPr>
      </w:pPr>
      <w:bookmarkStart w:id="4472" w:name="_Toc488278808"/>
      <w:del w:id="4473" w:author="Raji Shanmugasundaram - C20616" w:date="2019-06-06T16:57:00Z">
        <w:r w:rsidRPr="001D7E0F" w:rsidDel="00EF7A80">
          <w:delText>TCPIP_TCP_WasReset</w:delText>
        </w:r>
        <w:r w:rsidDel="00EF7A80">
          <w:delText xml:space="preserve"> Function</w:delText>
        </w:r>
        <w:bookmarkEnd w:id="4472"/>
      </w:del>
    </w:p>
    <w:p w14:paraId="1092209B" w14:textId="249695D3" w:rsidR="00F17147" w:rsidRPr="00F41A44" w:rsidDel="00EF7A80" w:rsidRDefault="00F17147" w:rsidP="00F17147">
      <w:pPr>
        <w:rPr>
          <w:del w:id="4474" w:author="Raji Shanmugasundaram - C20616" w:date="2019-06-06T16:57:00Z"/>
        </w:rPr>
      </w:pPr>
      <w:del w:id="4475" w:author="Raji Shanmugasundaram - C20616" w:date="2019-06-06T16:57:00Z">
        <w:r w:rsidDel="00EF7A80">
          <w:delText xml:space="preserve">This function is a self-clearing semaphore indicating whether or not a socket has been disconnected since the previous call. This function works for all possible disconnections: a call to </w:delText>
        </w:r>
        <w:r w:rsidR="00C633B8" w:rsidDel="00EF7A80">
          <w:fldChar w:fldCharType="begin"/>
        </w:r>
        <w:r w:rsidR="00C633B8" w:rsidDel="00EF7A80">
          <w:delInstrText xml:space="preserve"> HYPERLINK "mk:@MSITStore:D:\\microchip\\harmony\\v1_08\\doc\\help_harmony.chm::/24093.html" </w:delInstrText>
        </w:r>
        <w:r w:rsidR="00C633B8" w:rsidDel="00EF7A80">
          <w:fldChar w:fldCharType="separate"/>
        </w:r>
        <w:r w:rsidRPr="003E31F8" w:rsidDel="00EF7A80">
          <w:rPr>
            <w:rStyle w:val="InlineCodeChar"/>
          </w:rPr>
          <w:delText>TCPIP_TCP_Disconnect</w:delText>
        </w:r>
        <w:r w:rsidR="00C633B8" w:rsidDel="00EF7A80">
          <w:rPr>
            <w:rStyle w:val="InlineCodeChar"/>
          </w:rPr>
          <w:fldChar w:fldCharType="end"/>
        </w:r>
        <w:r w:rsidDel="00EF7A80">
          <w:delText xml:space="preserve">, a FIN from the remote node, or an acknowledgment timeout caused by the loss of a network link. It also returns true after the first call to </w:delText>
        </w:r>
        <w:r w:rsidRPr="003E31F8" w:rsidDel="00EF7A80">
          <w:rPr>
            <w:rStyle w:val="InlineCodeChar"/>
          </w:rPr>
          <w:delText>TCPIP_TCP_Initialize</w:delText>
        </w:r>
        <w:r w:rsidDel="00EF7A80">
          <w:delText>. Applications should use this function to reset thei</w:delText>
        </w:r>
        <w:r w:rsidR="00374F5F" w:rsidDel="00EF7A80">
          <w:delText>r state machines.</w:delText>
        </w:r>
      </w:del>
    </w:p>
    <w:p w14:paraId="1092209C" w14:textId="21F4EF3F" w:rsidR="00F17147" w:rsidDel="00EF7A80" w:rsidRDefault="00F17147" w:rsidP="00F17147">
      <w:pPr>
        <w:pStyle w:val="Heading4"/>
        <w:rPr>
          <w:del w:id="4476" w:author="Raji Shanmugasundaram - C20616" w:date="2019-06-06T16:57:00Z"/>
        </w:rPr>
      </w:pPr>
      <w:del w:id="4477" w:author="Raji Shanmugasundaram - C20616" w:date="2019-06-06T16:57:00Z">
        <w:r w:rsidDel="00EF7A80">
          <w:delText>Function Prototype</w:delText>
        </w:r>
      </w:del>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rsidDel="00EF7A80" w14:paraId="109220A0" w14:textId="7B84D4E6" w:rsidTr="001458B3">
        <w:trPr>
          <w:del w:id="4478" w:author="Raji Shanmugasundaram - C20616" w:date="2019-06-06T16:57:00Z"/>
        </w:trPr>
        <w:tc>
          <w:tcPr>
            <w:tcW w:w="9638" w:type="dxa"/>
            <w:shd w:val="clear" w:color="auto" w:fill="E7E6E6"/>
          </w:tcPr>
          <w:p w14:paraId="1092209D" w14:textId="328B3737" w:rsidR="00F17147" w:rsidRPr="001458B3" w:rsidDel="00EF7A80" w:rsidRDefault="00F17147" w:rsidP="00B9302F">
            <w:pPr>
              <w:pStyle w:val="CCode"/>
              <w:rPr>
                <w:del w:id="4479" w:author="Raji Shanmugasundaram - C20616" w:date="2019-06-06T16:57:00Z"/>
              </w:rPr>
            </w:pPr>
            <w:del w:id="4480"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TCPIP_TCP_WasReset</w:delText>
              </w:r>
              <w:r w:rsidRPr="001458B3" w:rsidDel="00EF7A80">
                <w:delText>(</w:delText>
              </w:r>
            </w:del>
          </w:p>
          <w:p w14:paraId="1092209E" w14:textId="4F7DE54C" w:rsidR="00F17147" w:rsidRPr="001458B3" w:rsidDel="00EF7A80" w:rsidRDefault="00F17147" w:rsidP="00B9302F">
            <w:pPr>
              <w:pStyle w:val="CCode"/>
              <w:rPr>
                <w:del w:id="4481" w:author="Raji Shanmugasundaram - C20616" w:date="2019-06-06T16:57:00Z"/>
              </w:rPr>
            </w:pPr>
            <w:del w:id="448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9F" w14:textId="429C26AF" w:rsidR="00F17147" w:rsidRPr="001458B3" w:rsidDel="00EF7A80" w:rsidRDefault="00F17147" w:rsidP="00B9302F">
            <w:pPr>
              <w:pStyle w:val="CCode"/>
              <w:rPr>
                <w:del w:id="4483" w:author="Raji Shanmugasundaram - C20616" w:date="2019-06-06T16:57:00Z"/>
              </w:rPr>
            </w:pPr>
            <w:del w:id="4484" w:author="Raji Shanmugasundaram - C20616" w:date="2019-06-06T16:57:00Z">
              <w:r w:rsidRPr="001458B3" w:rsidDel="00EF7A80">
                <w:delText>);</w:delText>
              </w:r>
            </w:del>
          </w:p>
        </w:tc>
      </w:tr>
    </w:tbl>
    <w:p w14:paraId="109220A1" w14:textId="3BBBB76F" w:rsidR="00F17147" w:rsidDel="00EF7A80" w:rsidRDefault="00F17147" w:rsidP="00F17147">
      <w:pPr>
        <w:pStyle w:val="Heading4"/>
        <w:rPr>
          <w:del w:id="4485" w:author="Raji Shanmugasundaram - C20616" w:date="2019-06-06T16:57:00Z"/>
        </w:rPr>
      </w:pPr>
      <w:del w:id="4486" w:author="Raji Shanmugasundaram - C20616" w:date="2019-06-06T16:57:00Z">
        <w:r w:rsidDel="00EF7A80">
          <w:delText>Preconditions</w:delText>
        </w:r>
      </w:del>
    </w:p>
    <w:p w14:paraId="109220A2" w14:textId="358D26F7" w:rsidR="00F17147" w:rsidDel="00EF7A80" w:rsidRDefault="00F17147" w:rsidP="00F17147">
      <w:pPr>
        <w:rPr>
          <w:del w:id="4487" w:author="Raji Shanmugasundaram - C20616" w:date="2019-06-06T16:57:00Z"/>
        </w:rPr>
      </w:pPr>
      <w:del w:id="4488" w:author="Raji Shanmugasundaram - C20616" w:date="2019-06-06T16:57:00Z">
        <w:r w:rsidDel="00EF7A80">
          <w:delText>TCP is initialized.</w:delText>
        </w:r>
      </w:del>
    </w:p>
    <w:p w14:paraId="109220A3" w14:textId="7D92D5D9" w:rsidR="00F17147" w:rsidDel="00EF7A80" w:rsidRDefault="00F17147" w:rsidP="00F17147">
      <w:pPr>
        <w:pStyle w:val="Heading4"/>
        <w:rPr>
          <w:del w:id="4489" w:author="Raji Shanmugasundaram - C20616" w:date="2019-06-06T16:57:00Z"/>
        </w:rPr>
      </w:pPr>
      <w:del w:id="4490"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A6" w14:textId="51CC92CF" w:rsidTr="001458B3">
        <w:trPr>
          <w:del w:id="4491" w:author="Raji Shanmugasundaram - C20616" w:date="2019-06-06T16:57:00Z"/>
        </w:trPr>
        <w:tc>
          <w:tcPr>
            <w:tcW w:w="3529" w:type="dxa"/>
            <w:shd w:val="clear" w:color="auto" w:fill="auto"/>
          </w:tcPr>
          <w:p w14:paraId="109220A4" w14:textId="2392B5F8" w:rsidR="00F17147" w:rsidRPr="001458B3" w:rsidDel="00EF7A80" w:rsidRDefault="00F17147" w:rsidP="00B9302F">
            <w:pPr>
              <w:rPr>
                <w:del w:id="4492" w:author="Raji Shanmugasundaram - C20616" w:date="2019-06-06T16:57:00Z"/>
                <w:b/>
              </w:rPr>
            </w:pPr>
            <w:del w:id="4493" w:author="Raji Shanmugasundaram - C20616" w:date="2019-06-06T16:57:00Z">
              <w:r w:rsidRPr="001458B3" w:rsidDel="00EF7A80">
                <w:rPr>
                  <w:b/>
                </w:rPr>
                <w:delText>Parameter</w:delText>
              </w:r>
            </w:del>
          </w:p>
        </w:tc>
        <w:tc>
          <w:tcPr>
            <w:tcW w:w="5512" w:type="dxa"/>
            <w:shd w:val="clear" w:color="auto" w:fill="auto"/>
          </w:tcPr>
          <w:p w14:paraId="109220A5" w14:textId="2DCAA299" w:rsidR="00F17147" w:rsidRPr="001458B3" w:rsidDel="00EF7A80" w:rsidRDefault="00F17147" w:rsidP="00B9302F">
            <w:pPr>
              <w:rPr>
                <w:del w:id="4494" w:author="Raji Shanmugasundaram - C20616" w:date="2019-06-06T16:57:00Z"/>
                <w:b/>
              </w:rPr>
            </w:pPr>
            <w:del w:id="4495" w:author="Raji Shanmugasundaram - C20616" w:date="2019-06-06T16:57:00Z">
              <w:r w:rsidRPr="001458B3" w:rsidDel="00EF7A80">
                <w:rPr>
                  <w:b/>
                </w:rPr>
                <w:delText>Description</w:delText>
              </w:r>
            </w:del>
          </w:p>
        </w:tc>
      </w:tr>
      <w:tr w:rsidR="00F17147" w:rsidRPr="001458B3" w:rsidDel="00EF7A80" w14:paraId="109220A9" w14:textId="5BDBBF3B" w:rsidTr="001458B3">
        <w:trPr>
          <w:del w:id="4496" w:author="Raji Shanmugasundaram - C20616" w:date="2019-06-06T16:57:00Z"/>
        </w:trPr>
        <w:tc>
          <w:tcPr>
            <w:tcW w:w="3529" w:type="dxa"/>
            <w:shd w:val="clear" w:color="auto" w:fill="auto"/>
          </w:tcPr>
          <w:p w14:paraId="109220A7" w14:textId="2E9D5DFE" w:rsidR="00F17147" w:rsidRPr="001458B3" w:rsidDel="00EF7A80" w:rsidRDefault="00F17147" w:rsidP="00B9302F">
            <w:pPr>
              <w:rPr>
                <w:del w:id="4497" w:author="Raji Shanmugasundaram - C20616" w:date="2019-06-06T16:57:00Z"/>
              </w:rPr>
            </w:pPr>
            <w:del w:id="4498" w:author="Raji Shanmugasundaram - C20616" w:date="2019-06-06T16:57:00Z">
              <w:r w:rsidRPr="001458B3" w:rsidDel="00EF7A80">
                <w:delText>hTCP </w:delText>
              </w:r>
            </w:del>
          </w:p>
        </w:tc>
        <w:tc>
          <w:tcPr>
            <w:tcW w:w="5512" w:type="dxa"/>
            <w:shd w:val="clear" w:color="auto" w:fill="auto"/>
          </w:tcPr>
          <w:p w14:paraId="109220A8" w14:textId="34527EEB" w:rsidR="00F17147" w:rsidRPr="001458B3" w:rsidDel="00EF7A80" w:rsidRDefault="00F17147" w:rsidP="00B9302F">
            <w:pPr>
              <w:rPr>
                <w:del w:id="4499" w:author="Raji Shanmugasundaram - C20616" w:date="2019-06-06T16:57:00Z"/>
              </w:rPr>
            </w:pPr>
            <w:del w:id="4500" w:author="Raji Shanmugasundaram - C20616" w:date="2019-06-06T16:57:00Z">
              <w:r w:rsidRPr="001458B3" w:rsidDel="00EF7A80">
                <w:delText>The TCP socket to check. </w:delText>
              </w:r>
            </w:del>
          </w:p>
        </w:tc>
      </w:tr>
    </w:tbl>
    <w:p w14:paraId="109220AA" w14:textId="0A990743" w:rsidR="00F17147" w:rsidDel="00EF7A80" w:rsidRDefault="00F17147" w:rsidP="00F17147">
      <w:pPr>
        <w:pStyle w:val="Heading4"/>
        <w:rPr>
          <w:del w:id="4501" w:author="Raji Shanmugasundaram - C20616" w:date="2019-06-06T16:57:00Z"/>
        </w:rPr>
      </w:pPr>
      <w:del w:id="4502"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AD" w14:textId="27CA5772" w:rsidTr="001458B3">
        <w:trPr>
          <w:del w:id="4503" w:author="Raji Shanmugasundaram - C20616" w:date="2019-06-06T16:57:00Z"/>
        </w:trPr>
        <w:tc>
          <w:tcPr>
            <w:tcW w:w="3895" w:type="dxa"/>
            <w:shd w:val="clear" w:color="auto" w:fill="auto"/>
          </w:tcPr>
          <w:p w14:paraId="109220AB" w14:textId="5B1885B4" w:rsidR="00F17147" w:rsidRPr="001458B3" w:rsidDel="00EF7A80" w:rsidRDefault="00F17147" w:rsidP="00B9302F">
            <w:pPr>
              <w:rPr>
                <w:del w:id="4504" w:author="Raji Shanmugasundaram - C20616" w:date="2019-06-06T16:57:00Z"/>
                <w:b/>
              </w:rPr>
            </w:pPr>
            <w:del w:id="4505" w:author="Raji Shanmugasundaram - C20616" w:date="2019-06-06T16:57:00Z">
              <w:r w:rsidRPr="001458B3" w:rsidDel="00EF7A80">
                <w:rPr>
                  <w:b/>
                </w:rPr>
                <w:delText>Type</w:delText>
              </w:r>
            </w:del>
          </w:p>
        </w:tc>
        <w:tc>
          <w:tcPr>
            <w:tcW w:w="6084" w:type="dxa"/>
            <w:shd w:val="clear" w:color="auto" w:fill="auto"/>
          </w:tcPr>
          <w:p w14:paraId="109220AC" w14:textId="4044BB18" w:rsidR="00F17147" w:rsidRPr="001458B3" w:rsidDel="00EF7A80" w:rsidRDefault="00F17147" w:rsidP="00B9302F">
            <w:pPr>
              <w:rPr>
                <w:del w:id="4506" w:author="Raji Shanmugasundaram - C20616" w:date="2019-06-06T16:57:00Z"/>
                <w:b/>
              </w:rPr>
            </w:pPr>
            <w:del w:id="4507" w:author="Raji Shanmugasundaram - C20616" w:date="2019-06-06T16:57:00Z">
              <w:r w:rsidRPr="001458B3" w:rsidDel="00EF7A80">
                <w:rPr>
                  <w:b/>
                </w:rPr>
                <w:delText>Description</w:delText>
              </w:r>
            </w:del>
          </w:p>
        </w:tc>
      </w:tr>
      <w:tr w:rsidR="00F17147" w:rsidRPr="001458B3" w:rsidDel="00EF7A80" w14:paraId="109220B1" w14:textId="1FFD7006" w:rsidTr="001458B3">
        <w:trPr>
          <w:del w:id="4508" w:author="Raji Shanmugasundaram - C20616" w:date="2019-06-06T16:57:00Z"/>
        </w:trPr>
        <w:tc>
          <w:tcPr>
            <w:tcW w:w="3895" w:type="dxa"/>
            <w:shd w:val="clear" w:color="auto" w:fill="auto"/>
          </w:tcPr>
          <w:p w14:paraId="109220AE" w14:textId="6B50E1E9" w:rsidR="00F17147" w:rsidRPr="001458B3" w:rsidDel="00EF7A80" w:rsidRDefault="00F17147" w:rsidP="00B9302F">
            <w:pPr>
              <w:rPr>
                <w:del w:id="4509" w:author="Raji Shanmugasundaram - C20616" w:date="2019-06-06T16:57:00Z"/>
              </w:rPr>
            </w:pPr>
            <w:del w:id="4510" w:author="Raji Shanmugasundaram - C20616" w:date="2019-06-06T16:57:00Z">
              <w:r w:rsidRPr="001458B3" w:rsidDel="00EF7A80">
                <w:delText>bool</w:delText>
              </w:r>
            </w:del>
          </w:p>
        </w:tc>
        <w:tc>
          <w:tcPr>
            <w:tcW w:w="6084" w:type="dxa"/>
            <w:shd w:val="clear" w:color="auto" w:fill="auto"/>
          </w:tcPr>
          <w:p w14:paraId="109220AF" w14:textId="43A4E1E5" w:rsidR="00F17147" w:rsidRPr="001458B3" w:rsidDel="00EF7A80" w:rsidRDefault="00F17147" w:rsidP="00B9302F">
            <w:pPr>
              <w:rPr>
                <w:del w:id="4511" w:author="Raji Shanmugasundaram - C20616" w:date="2019-06-06T16:57:00Z"/>
              </w:rPr>
            </w:pPr>
            <w:del w:id="4512" w:author="Raji Shanmugasundaram - C20616" w:date="2019-06-06T16:57:00Z">
              <w:r w:rsidRPr="001458B3" w:rsidDel="00EF7A80">
                <w:delText>true: the socket was disconnected since the previous call</w:delText>
              </w:r>
            </w:del>
          </w:p>
          <w:p w14:paraId="109220B0" w14:textId="2E2D6EB9" w:rsidR="00F17147" w:rsidRPr="001458B3" w:rsidDel="00EF7A80" w:rsidRDefault="00F17147" w:rsidP="00B9302F">
            <w:pPr>
              <w:rPr>
                <w:del w:id="4513" w:author="Raji Shanmugasundaram - C20616" w:date="2019-06-06T16:57:00Z"/>
              </w:rPr>
            </w:pPr>
            <w:del w:id="4514" w:author="Raji Shanmugasundaram - C20616" w:date="2019-06-06T16:57:00Z">
              <w:r w:rsidRPr="001458B3" w:rsidDel="00EF7A80">
                <w:delText>false: the socket remained connected since the previous call</w:delText>
              </w:r>
            </w:del>
          </w:p>
        </w:tc>
      </w:tr>
    </w:tbl>
    <w:p w14:paraId="109220B2" w14:textId="58BF4E3A" w:rsidR="006D218A" w:rsidDel="00EF7A80" w:rsidRDefault="006D218A" w:rsidP="006D218A">
      <w:pPr>
        <w:rPr>
          <w:del w:id="4515" w:author="Raji Shanmugasundaram - C20616" w:date="2019-06-06T16:57:00Z"/>
        </w:rPr>
      </w:pPr>
    </w:p>
    <w:p w14:paraId="109220B3" w14:textId="660E587D" w:rsidR="005E0F98" w:rsidDel="00EF7A80" w:rsidRDefault="005E0F98" w:rsidP="005E0F98">
      <w:pPr>
        <w:pStyle w:val="Heading2"/>
        <w:rPr>
          <w:del w:id="4516" w:author="Raji Shanmugasundaram - C20616" w:date="2019-06-06T16:57:00Z"/>
        </w:rPr>
      </w:pPr>
      <w:bookmarkStart w:id="4517" w:name="_Toc488278809"/>
      <w:del w:id="4518" w:author="Raji Shanmugasundaram - C20616" w:date="2019-06-06T16:57:00Z">
        <w:r w:rsidDel="00EF7A80">
          <w:delText>UDP Socket Management Functions</w:delText>
        </w:r>
        <w:bookmarkEnd w:id="4517"/>
      </w:del>
    </w:p>
    <w:p w14:paraId="109220B4" w14:textId="6FEA6AA9" w:rsidR="005E0F98" w:rsidDel="00EF7A80" w:rsidRDefault="005E0F98" w:rsidP="005E0F98">
      <w:pPr>
        <w:pStyle w:val="Heading3"/>
        <w:rPr>
          <w:del w:id="4519" w:author="Raji Shanmugasundaram - C20616" w:date="2019-06-06T16:57:00Z"/>
        </w:rPr>
      </w:pPr>
      <w:bookmarkStart w:id="4520" w:name="_Toc488278810"/>
      <w:del w:id="4521" w:author="Raji Shanmugasundaram - C20616" w:date="2019-06-06T16:57:00Z">
        <w:r w:rsidDel="00EF7A80">
          <w:delText>TCPIP_UDP_ArrayGet Function</w:delText>
        </w:r>
        <w:bookmarkEnd w:id="4520"/>
      </w:del>
    </w:p>
    <w:p w14:paraId="109220B5" w14:textId="47BB7361" w:rsidR="005E0F98" w:rsidDel="00EF7A80" w:rsidRDefault="005E0F98" w:rsidP="005E0F98">
      <w:pPr>
        <w:rPr>
          <w:del w:id="4522" w:author="Raji Shanmugasundaram - C20616" w:date="2019-06-06T16:57:00Z"/>
        </w:rPr>
      </w:pPr>
      <w:del w:id="4523" w:author="Raji Shanmugasundaram - C20616" w:date="2019-06-06T16:57:00Z">
        <w:r w:rsidRPr="00AC3A67" w:rsidDel="00EF7A80">
          <w:delText>This function reads an array of bytes from the UDP socket, while adjusting the current read pointer and decrementing the remaining bytes available. TCPIP_UDP_GetIsReady should be used before calling this function to get the number of the available bytes in the socket.</w:delText>
        </w:r>
      </w:del>
    </w:p>
    <w:p w14:paraId="109220B6" w14:textId="06730255" w:rsidR="005E0F98" w:rsidDel="00EF7A80" w:rsidRDefault="005E0F98" w:rsidP="005E0F98">
      <w:pPr>
        <w:pStyle w:val="Heading4"/>
        <w:rPr>
          <w:del w:id="4524" w:author="Raji Shanmugasundaram - C20616" w:date="2019-06-06T16:57:00Z"/>
        </w:rPr>
      </w:pPr>
      <w:del w:id="4525"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rsidDel="00EF7A80" w14:paraId="109220BC" w14:textId="104ACC0C" w:rsidTr="001458B3">
        <w:trPr>
          <w:del w:id="4526" w:author="Raji Shanmugasundaram - C20616" w:date="2019-06-06T16:57:00Z"/>
        </w:trPr>
        <w:tc>
          <w:tcPr>
            <w:tcW w:w="9997" w:type="dxa"/>
            <w:shd w:val="clear" w:color="auto" w:fill="E7E6E6"/>
          </w:tcPr>
          <w:p w14:paraId="109220B7" w14:textId="6792CFDB" w:rsidR="005E0F98" w:rsidRPr="001458B3" w:rsidDel="00EF7A80" w:rsidRDefault="005E0F98" w:rsidP="00B9302F">
            <w:pPr>
              <w:pStyle w:val="CCode"/>
              <w:rPr>
                <w:del w:id="4527" w:author="Raji Shanmugasundaram - C20616" w:date="2019-06-06T16:57:00Z"/>
              </w:rPr>
            </w:pPr>
            <w:del w:id="4528" w:author="Raji Shanmugasundaram - C20616" w:date="2019-06-06T16:57:00Z">
              <w:r w:rsidRPr="001458B3" w:rsidDel="00EF7A80">
                <w:delText xml:space="preserve">uint16_t </w:delText>
              </w:r>
              <w:r w:rsidRPr="001458B3" w:rsidDel="00EF7A80">
                <w:rPr>
                  <w:rStyle w:val="Strong"/>
                  <w:color w:val="000000"/>
                </w:rPr>
                <w:delText>TCPIP_UDP_ArrayGet</w:delText>
              </w:r>
              <w:r w:rsidRPr="001458B3" w:rsidDel="00EF7A80">
                <w:delText>(</w:delText>
              </w:r>
            </w:del>
          </w:p>
          <w:p w14:paraId="109220B8" w14:textId="052E7FD6" w:rsidR="005E0F98" w:rsidRPr="001458B3" w:rsidDel="00EF7A80" w:rsidRDefault="005E0F98" w:rsidP="00B9302F">
            <w:pPr>
              <w:pStyle w:val="CCode"/>
              <w:rPr>
                <w:del w:id="4529" w:author="Raji Shanmugasundaram - C20616" w:date="2019-06-06T16:57:00Z"/>
              </w:rPr>
            </w:pPr>
            <w:del w:id="453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r w:rsidRPr="001458B3" w:rsidDel="00EF7A80">
                <w:delText xml:space="preserve">, </w:delText>
              </w:r>
            </w:del>
          </w:p>
          <w:p w14:paraId="109220B9" w14:textId="48C67BCA" w:rsidR="005E0F98" w:rsidRPr="001458B3" w:rsidDel="00EF7A80" w:rsidRDefault="005E0F98" w:rsidP="00B9302F">
            <w:pPr>
              <w:pStyle w:val="CCode"/>
              <w:rPr>
                <w:del w:id="4531" w:author="Raji Shanmugasundaram - C20616" w:date="2019-06-06T16:57:00Z"/>
              </w:rPr>
            </w:pPr>
            <w:del w:id="4532" w:author="Raji Shanmugasundaram - C20616" w:date="2019-06-06T16:57:00Z">
              <w:r w:rsidRPr="001458B3" w:rsidDel="00EF7A80">
                <w:delText xml:space="preserve">    uint8_t * </w:delText>
              </w:r>
              <w:r w:rsidRPr="001458B3" w:rsidDel="00EF7A80">
                <w:rPr>
                  <w:rStyle w:val="Strong"/>
                  <w:color w:val="000000"/>
                </w:rPr>
                <w:delText>cData</w:delText>
              </w:r>
              <w:r w:rsidRPr="001458B3" w:rsidDel="00EF7A80">
                <w:delText xml:space="preserve">, </w:delText>
              </w:r>
            </w:del>
          </w:p>
          <w:p w14:paraId="109220BA" w14:textId="610331C5" w:rsidR="005E0F98" w:rsidRPr="001458B3" w:rsidDel="00EF7A80" w:rsidRDefault="005E0F98" w:rsidP="00B9302F">
            <w:pPr>
              <w:pStyle w:val="CCode"/>
              <w:rPr>
                <w:del w:id="4533" w:author="Raji Shanmugasundaram - C20616" w:date="2019-06-06T16:57:00Z"/>
              </w:rPr>
            </w:pPr>
            <w:del w:id="4534" w:author="Raji Shanmugasundaram - C20616" w:date="2019-06-06T16:57:00Z">
              <w:r w:rsidRPr="001458B3" w:rsidDel="00EF7A80">
                <w:delText xml:space="preserve">    uint16_t </w:delText>
              </w:r>
              <w:r w:rsidRPr="001458B3" w:rsidDel="00EF7A80">
                <w:rPr>
                  <w:rStyle w:val="Strong"/>
                  <w:color w:val="000000"/>
                </w:rPr>
                <w:delText>wDataLen</w:delText>
              </w:r>
            </w:del>
          </w:p>
          <w:p w14:paraId="109220BB" w14:textId="5D3D35EE" w:rsidR="005E0F98" w:rsidRPr="001458B3" w:rsidDel="00EF7A80" w:rsidRDefault="005E0F98" w:rsidP="00B9302F">
            <w:pPr>
              <w:pStyle w:val="CCode"/>
              <w:rPr>
                <w:del w:id="4535" w:author="Raji Shanmugasundaram - C20616" w:date="2019-06-06T16:57:00Z"/>
                <w:rFonts w:ascii="Courier New" w:hAnsi="Courier New"/>
              </w:rPr>
            </w:pPr>
            <w:del w:id="4536" w:author="Raji Shanmugasundaram - C20616" w:date="2019-06-06T16:57:00Z">
              <w:r w:rsidRPr="001458B3" w:rsidDel="00EF7A80">
                <w:delText>);</w:delText>
              </w:r>
            </w:del>
          </w:p>
        </w:tc>
      </w:tr>
    </w:tbl>
    <w:p w14:paraId="109220BD" w14:textId="4E67897D" w:rsidR="005E0F98" w:rsidDel="00EF7A80" w:rsidRDefault="005E0F98" w:rsidP="005E0F98">
      <w:pPr>
        <w:pStyle w:val="Heading4"/>
        <w:rPr>
          <w:del w:id="4537" w:author="Raji Shanmugasundaram - C20616" w:date="2019-06-06T16:57:00Z"/>
        </w:rPr>
      </w:pPr>
      <w:del w:id="4538" w:author="Raji Shanmugasundaram - C20616" w:date="2019-06-06T16:57:00Z">
        <w:r w:rsidDel="00EF7A80">
          <w:delText>Preconditions</w:delText>
        </w:r>
      </w:del>
    </w:p>
    <w:p w14:paraId="109220BE" w14:textId="76C2AEF1" w:rsidR="005E0F98" w:rsidDel="00EF7A80" w:rsidRDefault="005E0F98" w:rsidP="005E0F98">
      <w:pPr>
        <w:rPr>
          <w:del w:id="4539" w:author="Raji Shanmugasundaram - C20616" w:date="2019-06-06T16:57:00Z"/>
        </w:rPr>
      </w:pPr>
      <w:del w:id="4540" w:author="Raji Shanmugasundaram - C20616" w:date="2019-06-06T16:57:00Z">
        <w:r w:rsidRPr="00AC3A67" w:rsidDel="00EF7A80">
          <w:delText xml:space="preserve">UDP socket should have been opened with TCPIP_UDP_ServerOpen/TCPIP_UDP_ClientOpen. </w:delText>
        </w:r>
      </w:del>
    </w:p>
    <w:p w14:paraId="109220BF" w14:textId="103E54B2" w:rsidR="005E0F98" w:rsidDel="00EF7A80" w:rsidRDefault="005E0F98" w:rsidP="005E0F98">
      <w:pPr>
        <w:rPr>
          <w:del w:id="4541" w:author="Raji Shanmugasundaram - C20616" w:date="2019-06-06T16:57:00Z"/>
        </w:rPr>
      </w:pPr>
      <w:del w:id="4542" w:author="Raji Shanmugasundaram - C20616" w:date="2019-06-06T16:57:00Z">
        <w:r w:rsidRPr="00AC3A67" w:rsidDel="00EF7A80">
          <w:delText>hUDP - valid socket</w:delText>
        </w:r>
      </w:del>
    </w:p>
    <w:p w14:paraId="109220C0" w14:textId="42BC1D6E" w:rsidR="005E0F98" w:rsidDel="00EF7A80" w:rsidRDefault="005E0F98" w:rsidP="005E0F98">
      <w:pPr>
        <w:pStyle w:val="Heading4"/>
        <w:rPr>
          <w:del w:id="4543" w:author="Raji Shanmugasundaram - C20616" w:date="2019-06-06T16:57:00Z"/>
        </w:rPr>
      </w:pPr>
      <w:del w:id="4544"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rsidDel="00EF7A80" w14:paraId="109220C3" w14:textId="46379370" w:rsidTr="001458B3">
        <w:trPr>
          <w:del w:id="4545" w:author="Raji Shanmugasundaram - C20616" w:date="2019-06-06T16:57:00Z"/>
        </w:trPr>
        <w:tc>
          <w:tcPr>
            <w:tcW w:w="3529" w:type="dxa"/>
            <w:shd w:val="clear" w:color="auto" w:fill="auto"/>
          </w:tcPr>
          <w:p w14:paraId="109220C1" w14:textId="391D1530" w:rsidR="005E0F98" w:rsidRPr="001458B3" w:rsidDel="00EF7A80" w:rsidRDefault="005E0F98" w:rsidP="00B9302F">
            <w:pPr>
              <w:rPr>
                <w:del w:id="4546" w:author="Raji Shanmugasundaram - C20616" w:date="2019-06-06T16:57:00Z"/>
                <w:b/>
              </w:rPr>
            </w:pPr>
            <w:del w:id="4547" w:author="Raji Shanmugasundaram - C20616" w:date="2019-06-06T16:57:00Z">
              <w:r w:rsidRPr="001458B3" w:rsidDel="00EF7A80">
                <w:rPr>
                  <w:b/>
                </w:rPr>
                <w:delText>Parameter</w:delText>
              </w:r>
            </w:del>
          </w:p>
        </w:tc>
        <w:tc>
          <w:tcPr>
            <w:tcW w:w="6461" w:type="dxa"/>
            <w:shd w:val="clear" w:color="auto" w:fill="auto"/>
          </w:tcPr>
          <w:p w14:paraId="109220C2" w14:textId="09DEDFAD" w:rsidR="005E0F98" w:rsidRPr="001458B3" w:rsidDel="00EF7A80" w:rsidRDefault="005E0F98" w:rsidP="00B9302F">
            <w:pPr>
              <w:rPr>
                <w:del w:id="4548" w:author="Raji Shanmugasundaram - C20616" w:date="2019-06-06T16:57:00Z"/>
                <w:b/>
              </w:rPr>
            </w:pPr>
            <w:del w:id="4549" w:author="Raji Shanmugasundaram - C20616" w:date="2019-06-06T16:57:00Z">
              <w:r w:rsidRPr="001458B3" w:rsidDel="00EF7A80">
                <w:rPr>
                  <w:b/>
                </w:rPr>
                <w:delText>Description</w:delText>
              </w:r>
            </w:del>
          </w:p>
        </w:tc>
      </w:tr>
      <w:tr w:rsidR="005E0F98" w:rsidRPr="001458B3" w:rsidDel="00EF7A80" w14:paraId="109220C6" w14:textId="5B89B4C1" w:rsidTr="001458B3">
        <w:trPr>
          <w:del w:id="4550" w:author="Raji Shanmugasundaram - C20616" w:date="2019-06-06T16:57:00Z"/>
        </w:trPr>
        <w:tc>
          <w:tcPr>
            <w:tcW w:w="3529" w:type="dxa"/>
            <w:shd w:val="clear" w:color="auto" w:fill="auto"/>
          </w:tcPr>
          <w:p w14:paraId="109220C4" w14:textId="32B55F39" w:rsidR="005E0F98" w:rsidRPr="001458B3" w:rsidDel="00EF7A80" w:rsidRDefault="005E0F98" w:rsidP="00B9302F">
            <w:pPr>
              <w:rPr>
                <w:del w:id="4551" w:author="Raji Shanmugasundaram - C20616" w:date="2019-06-06T16:57:00Z"/>
              </w:rPr>
            </w:pPr>
            <w:del w:id="4552" w:author="Raji Shanmugasundaram - C20616" w:date="2019-06-06T16:57:00Z">
              <w:r w:rsidRPr="001458B3" w:rsidDel="00EF7A80">
                <w:delText>hUDP</w:delText>
              </w:r>
            </w:del>
          </w:p>
        </w:tc>
        <w:tc>
          <w:tcPr>
            <w:tcW w:w="6461" w:type="dxa"/>
            <w:shd w:val="clear" w:color="auto" w:fill="auto"/>
          </w:tcPr>
          <w:p w14:paraId="109220C5" w14:textId="3524B03C" w:rsidR="005E0F98" w:rsidRPr="001458B3" w:rsidDel="00EF7A80" w:rsidRDefault="005E0F98" w:rsidP="00B9302F">
            <w:pPr>
              <w:rPr>
                <w:del w:id="4553" w:author="Raji Shanmugasundaram - C20616" w:date="2019-06-06T16:57:00Z"/>
              </w:rPr>
            </w:pPr>
            <w:del w:id="4554" w:author="Raji Shanmugasundaram - C20616" w:date="2019-06-06T16:57:00Z">
              <w:r w:rsidRPr="001458B3" w:rsidDel="00EF7A80">
                <w:delText>UDP Socket Handle</w:delText>
              </w:r>
            </w:del>
          </w:p>
        </w:tc>
      </w:tr>
      <w:tr w:rsidR="005E0F98" w:rsidRPr="001458B3" w:rsidDel="00EF7A80" w14:paraId="109220C9" w14:textId="285B9E97" w:rsidTr="001458B3">
        <w:trPr>
          <w:del w:id="4555" w:author="Raji Shanmugasundaram - C20616" w:date="2019-06-06T16:57:00Z"/>
        </w:trPr>
        <w:tc>
          <w:tcPr>
            <w:tcW w:w="3529" w:type="dxa"/>
            <w:shd w:val="clear" w:color="auto" w:fill="auto"/>
          </w:tcPr>
          <w:p w14:paraId="109220C7" w14:textId="01B26669" w:rsidR="005E0F98" w:rsidRPr="001458B3" w:rsidDel="00EF7A80" w:rsidRDefault="005E0F98" w:rsidP="00B9302F">
            <w:pPr>
              <w:rPr>
                <w:del w:id="4556" w:author="Raji Shanmugasundaram - C20616" w:date="2019-06-06T16:57:00Z"/>
              </w:rPr>
            </w:pPr>
            <w:del w:id="4557" w:author="Raji Shanmugasundaram - C20616" w:date="2019-06-06T16:57:00Z">
              <w:r w:rsidRPr="001458B3" w:rsidDel="00EF7A80">
                <w:delText>cData </w:delText>
              </w:r>
            </w:del>
          </w:p>
        </w:tc>
        <w:tc>
          <w:tcPr>
            <w:tcW w:w="6461" w:type="dxa"/>
            <w:shd w:val="clear" w:color="auto" w:fill="auto"/>
          </w:tcPr>
          <w:p w14:paraId="109220C8" w14:textId="0530488B" w:rsidR="005E0F98" w:rsidRPr="001458B3" w:rsidDel="00EF7A80" w:rsidRDefault="005E0F98" w:rsidP="00B9302F">
            <w:pPr>
              <w:rPr>
                <w:del w:id="4558" w:author="Raji Shanmugasundaram - C20616" w:date="2019-06-06T16:57:00Z"/>
              </w:rPr>
            </w:pPr>
            <w:del w:id="4559" w:author="Raji Shanmugasundaram - C20616" w:date="2019-06-06T16:57:00Z">
              <w:r w:rsidRPr="001458B3" w:rsidDel="00EF7A80">
                <w:delText>The buffer to receive the bytes being read. If NULL, the bytes are simply discarded </w:delText>
              </w:r>
            </w:del>
          </w:p>
        </w:tc>
      </w:tr>
      <w:tr w:rsidR="005E0F98" w:rsidRPr="001458B3" w:rsidDel="00EF7A80" w14:paraId="109220CC" w14:textId="69534399" w:rsidTr="001458B3">
        <w:trPr>
          <w:del w:id="4560" w:author="Raji Shanmugasundaram - C20616" w:date="2019-06-06T16:57:00Z"/>
        </w:trPr>
        <w:tc>
          <w:tcPr>
            <w:tcW w:w="3529" w:type="dxa"/>
            <w:shd w:val="clear" w:color="auto" w:fill="auto"/>
          </w:tcPr>
          <w:p w14:paraId="109220CA" w14:textId="6EB395BE" w:rsidR="005E0F98" w:rsidRPr="001458B3" w:rsidDel="00EF7A80" w:rsidRDefault="005E0F98" w:rsidP="00B9302F">
            <w:pPr>
              <w:rPr>
                <w:del w:id="4561" w:author="Raji Shanmugasundaram - C20616" w:date="2019-06-06T16:57:00Z"/>
              </w:rPr>
            </w:pPr>
            <w:del w:id="4562" w:author="Raji Shanmugasundaram - C20616" w:date="2019-06-06T16:57:00Z">
              <w:r w:rsidRPr="001458B3" w:rsidDel="00EF7A80">
                <w:delText>wDataLen </w:delText>
              </w:r>
            </w:del>
          </w:p>
        </w:tc>
        <w:tc>
          <w:tcPr>
            <w:tcW w:w="6461" w:type="dxa"/>
            <w:shd w:val="clear" w:color="auto" w:fill="auto"/>
          </w:tcPr>
          <w:p w14:paraId="109220CB" w14:textId="470A184E" w:rsidR="005E0F98" w:rsidRPr="001458B3" w:rsidDel="00EF7A80" w:rsidRDefault="005E0F98" w:rsidP="00B9302F">
            <w:pPr>
              <w:rPr>
                <w:del w:id="4563" w:author="Raji Shanmugasundaram - C20616" w:date="2019-06-06T16:57:00Z"/>
              </w:rPr>
            </w:pPr>
            <w:del w:id="4564" w:author="Raji Shanmugasundaram - C20616" w:date="2019-06-06T16:57:00Z">
              <w:r w:rsidRPr="001458B3" w:rsidDel="00EF7A80">
                <w:delText>Number of bytes to be read from the socket. </w:delText>
              </w:r>
            </w:del>
          </w:p>
        </w:tc>
      </w:tr>
    </w:tbl>
    <w:p w14:paraId="109220CD" w14:textId="6FDB9720" w:rsidR="005E0F98" w:rsidDel="00EF7A80" w:rsidRDefault="005E0F98" w:rsidP="005E0F98">
      <w:pPr>
        <w:pStyle w:val="Heading4"/>
        <w:rPr>
          <w:del w:id="4565" w:author="Raji Shanmugasundaram - C20616" w:date="2019-06-06T16:57:00Z"/>
        </w:rPr>
      </w:pPr>
      <w:del w:id="4566" w:author="Raji Shanmugasundaram - C20616" w:date="2019-06-06T16:57:00Z">
        <w:r w:rsidDel="00EF7A80">
          <w:delText>Returns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rsidDel="00EF7A80" w14:paraId="109220D0" w14:textId="1026A3D8" w:rsidTr="001458B3">
        <w:trPr>
          <w:del w:id="4567" w:author="Raji Shanmugasundaram - C20616" w:date="2019-06-06T16:57:00Z"/>
        </w:trPr>
        <w:tc>
          <w:tcPr>
            <w:tcW w:w="3529" w:type="dxa"/>
            <w:shd w:val="clear" w:color="auto" w:fill="auto"/>
          </w:tcPr>
          <w:p w14:paraId="109220CE" w14:textId="2EFD6C86" w:rsidR="005E0F98" w:rsidRPr="001458B3" w:rsidDel="00EF7A80" w:rsidRDefault="005E0F98" w:rsidP="00B9302F">
            <w:pPr>
              <w:rPr>
                <w:del w:id="4568" w:author="Raji Shanmugasundaram - C20616" w:date="2019-06-06T16:57:00Z"/>
                <w:b/>
              </w:rPr>
            </w:pPr>
            <w:del w:id="4569" w:author="Raji Shanmugasundaram - C20616" w:date="2019-06-06T16:57:00Z">
              <w:r w:rsidRPr="001458B3" w:rsidDel="00EF7A80">
                <w:rPr>
                  <w:b/>
                </w:rPr>
                <w:delText>Type</w:delText>
              </w:r>
            </w:del>
          </w:p>
        </w:tc>
        <w:tc>
          <w:tcPr>
            <w:tcW w:w="6473" w:type="dxa"/>
            <w:shd w:val="clear" w:color="auto" w:fill="auto"/>
          </w:tcPr>
          <w:p w14:paraId="109220CF" w14:textId="68EABB77" w:rsidR="005E0F98" w:rsidRPr="001458B3" w:rsidDel="00EF7A80" w:rsidRDefault="005E0F98" w:rsidP="00B9302F">
            <w:pPr>
              <w:rPr>
                <w:del w:id="4570" w:author="Raji Shanmugasundaram - C20616" w:date="2019-06-06T16:57:00Z"/>
                <w:b/>
              </w:rPr>
            </w:pPr>
            <w:del w:id="4571" w:author="Raji Shanmugasundaram - C20616" w:date="2019-06-06T16:57:00Z">
              <w:r w:rsidRPr="001458B3" w:rsidDel="00EF7A80">
                <w:rPr>
                  <w:b/>
                </w:rPr>
                <w:delText>Description</w:delText>
              </w:r>
            </w:del>
          </w:p>
        </w:tc>
      </w:tr>
      <w:tr w:rsidR="005E0F98" w:rsidRPr="001458B3" w:rsidDel="00EF7A80" w14:paraId="109220D3" w14:textId="626D9641" w:rsidTr="001458B3">
        <w:trPr>
          <w:del w:id="4572" w:author="Raji Shanmugasundaram - C20616" w:date="2019-06-06T16:57:00Z"/>
        </w:trPr>
        <w:tc>
          <w:tcPr>
            <w:tcW w:w="3529" w:type="dxa"/>
            <w:shd w:val="clear" w:color="auto" w:fill="auto"/>
          </w:tcPr>
          <w:p w14:paraId="109220D1" w14:textId="082C700F" w:rsidR="005E0F98" w:rsidRPr="001458B3" w:rsidDel="00EF7A80" w:rsidRDefault="00C633B8" w:rsidP="00B9302F">
            <w:pPr>
              <w:rPr>
                <w:del w:id="4573" w:author="Raji Shanmugasundaram - C20616" w:date="2019-06-06T16:57:00Z"/>
              </w:rPr>
            </w:pPr>
            <w:del w:id="4574"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uint16_t</w:delText>
              </w:r>
              <w:r w:rsidDel="00EF7A80">
                <w:rPr>
                  <w:rStyle w:val="Hyperlink"/>
                </w:rPr>
                <w:fldChar w:fldCharType="end"/>
              </w:r>
            </w:del>
          </w:p>
        </w:tc>
        <w:tc>
          <w:tcPr>
            <w:tcW w:w="6473" w:type="dxa"/>
            <w:shd w:val="clear" w:color="auto" w:fill="auto"/>
          </w:tcPr>
          <w:p w14:paraId="109220D2" w14:textId="63B2EE51" w:rsidR="005E0F98" w:rsidRPr="001458B3" w:rsidDel="00EF7A80" w:rsidRDefault="005E0F98" w:rsidP="00B9302F">
            <w:pPr>
              <w:rPr>
                <w:del w:id="4575" w:author="Raji Shanmugasundaram - C20616" w:date="2019-06-06T16:57:00Z"/>
              </w:rPr>
            </w:pPr>
            <w:del w:id="4576" w:author="Raji Shanmugasundaram - C20616" w:date="2019-06-06T16:57:00Z">
              <w:r w:rsidRPr="001458B3" w:rsidDel="00EF7A80">
                <w:delText>The number of bytes successfully read from the UDP buffer. If this value is less than wDataLen, then the buffer was emptied and no more data is available.</w:delText>
              </w:r>
            </w:del>
          </w:p>
        </w:tc>
      </w:tr>
    </w:tbl>
    <w:p w14:paraId="109220D4" w14:textId="212A2CFB" w:rsidR="005E0F98" w:rsidDel="00EF7A80" w:rsidRDefault="005E0F98" w:rsidP="005E0F98">
      <w:pPr>
        <w:rPr>
          <w:del w:id="4577" w:author="Raji Shanmugasundaram - C20616" w:date="2019-06-06T16:57:00Z"/>
        </w:rPr>
      </w:pPr>
    </w:p>
    <w:p w14:paraId="109220D5" w14:textId="74D5762E" w:rsidR="005E0F98" w:rsidDel="00EF7A80" w:rsidRDefault="005E0F98" w:rsidP="005E0F98">
      <w:pPr>
        <w:pStyle w:val="Heading3"/>
        <w:rPr>
          <w:del w:id="4578" w:author="Raji Shanmugasundaram - C20616" w:date="2019-06-06T16:57:00Z"/>
        </w:rPr>
      </w:pPr>
      <w:bookmarkStart w:id="4579" w:name="_Toc488278811"/>
      <w:del w:id="4580" w:author="Raji Shanmugasundaram - C20616" w:date="2019-06-06T16:57:00Z">
        <w:r w:rsidDel="00EF7A80">
          <w:delText>TCPIP_UDP_Close Function</w:delText>
        </w:r>
        <w:bookmarkEnd w:id="4579"/>
      </w:del>
    </w:p>
    <w:p w14:paraId="109220D6" w14:textId="57A24A79" w:rsidR="005E0F98" w:rsidDel="00EF7A80" w:rsidRDefault="005E0F98" w:rsidP="005E0F98">
      <w:pPr>
        <w:rPr>
          <w:del w:id="4581" w:author="Raji Shanmugasundaram - C20616" w:date="2019-06-06T16:57:00Z"/>
        </w:rPr>
      </w:pPr>
      <w:del w:id="4582" w:author="Raji Shanmugasundaram - C20616" w:date="2019-06-06T16:57:00Z">
        <w:r w:rsidDel="00EF7A80">
          <w:delText>Closes a UDP socket and frees the handle. Call this function to release a socket and return it to the pool for use by future communications.</w:delText>
        </w:r>
      </w:del>
    </w:p>
    <w:p w14:paraId="109220D7" w14:textId="67D5DD93" w:rsidR="005E0F98" w:rsidDel="00EF7A80" w:rsidRDefault="005E0F98" w:rsidP="005E0F98">
      <w:pPr>
        <w:pStyle w:val="Heading4"/>
        <w:rPr>
          <w:del w:id="4583" w:author="Raji Shanmugasundaram - C20616" w:date="2019-06-06T16:57:00Z"/>
        </w:rPr>
      </w:pPr>
      <w:del w:id="4584" w:author="Raji Shanmugasundaram - C20616" w:date="2019-06-06T16:57:00Z">
        <w:r w:rsidDel="00EF7A80">
          <w:delText>Function Prototoype</w:delText>
        </w:r>
      </w:del>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rsidDel="00EF7A80" w14:paraId="109220DB" w14:textId="6035F2EC" w:rsidTr="001458B3">
        <w:trPr>
          <w:del w:id="4585" w:author="Raji Shanmugasundaram - C20616" w:date="2019-06-06T16:57:00Z"/>
        </w:trPr>
        <w:tc>
          <w:tcPr>
            <w:tcW w:w="9638" w:type="dxa"/>
            <w:shd w:val="clear" w:color="auto" w:fill="E7E6E6"/>
          </w:tcPr>
          <w:p w14:paraId="109220D8" w14:textId="0008E014" w:rsidR="005E0F98" w:rsidRPr="001458B3" w:rsidDel="00EF7A80" w:rsidRDefault="005E0F98" w:rsidP="00B9302F">
            <w:pPr>
              <w:pStyle w:val="CCode"/>
              <w:rPr>
                <w:del w:id="4586" w:author="Raji Shanmugasundaram - C20616" w:date="2019-06-06T16:57:00Z"/>
              </w:rPr>
            </w:pPr>
            <w:del w:id="4587" w:author="Raji Shanmugasundaram - C20616" w:date="2019-06-06T16:57:00Z">
              <w:r w:rsidRPr="001458B3" w:rsidDel="00EF7A80">
                <w:rPr>
                  <w:rStyle w:val="Strong"/>
                  <w:color w:val="000080"/>
                </w:rPr>
                <w:delText>void</w:delText>
              </w:r>
              <w:r w:rsidRPr="001458B3" w:rsidDel="00EF7A80">
                <w:delText xml:space="preserve"> </w:delText>
              </w:r>
              <w:r w:rsidRPr="001458B3" w:rsidDel="00EF7A80">
                <w:rPr>
                  <w:rStyle w:val="Strong"/>
                  <w:color w:val="000000"/>
                </w:rPr>
                <w:delText>TCPIP_UDP_Close</w:delText>
              </w:r>
              <w:r w:rsidRPr="001458B3" w:rsidDel="00EF7A80">
                <w:delText>(</w:delText>
              </w:r>
            </w:del>
          </w:p>
          <w:p w14:paraId="109220D9" w14:textId="31A1D2A5" w:rsidR="005E0F98" w:rsidRPr="001458B3" w:rsidDel="00EF7A80" w:rsidRDefault="005E0F98" w:rsidP="00B9302F">
            <w:pPr>
              <w:pStyle w:val="CCode"/>
              <w:rPr>
                <w:del w:id="4588" w:author="Raji Shanmugasundaram - C20616" w:date="2019-06-06T16:57:00Z"/>
              </w:rPr>
            </w:pPr>
            <w:del w:id="4589"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del>
          </w:p>
          <w:p w14:paraId="109220DA" w14:textId="259F02AA" w:rsidR="005E0F98" w:rsidRPr="001458B3" w:rsidDel="00EF7A80" w:rsidRDefault="005E0F98" w:rsidP="00B9302F">
            <w:pPr>
              <w:pStyle w:val="CCode"/>
              <w:rPr>
                <w:del w:id="4590" w:author="Raji Shanmugasundaram - C20616" w:date="2019-06-06T16:57:00Z"/>
              </w:rPr>
            </w:pPr>
            <w:del w:id="4591" w:author="Raji Shanmugasundaram - C20616" w:date="2019-06-06T16:57:00Z">
              <w:r w:rsidRPr="001458B3" w:rsidDel="00EF7A80">
                <w:delText>);</w:delText>
              </w:r>
            </w:del>
          </w:p>
        </w:tc>
      </w:tr>
    </w:tbl>
    <w:p w14:paraId="109220DC" w14:textId="108AEDEE" w:rsidR="005E0F98" w:rsidDel="00EF7A80" w:rsidRDefault="005E0F98" w:rsidP="005E0F98">
      <w:pPr>
        <w:pStyle w:val="Heading4"/>
        <w:rPr>
          <w:del w:id="4592" w:author="Raji Shanmugasundaram - C20616" w:date="2019-06-06T16:57:00Z"/>
        </w:rPr>
      </w:pPr>
      <w:del w:id="4593" w:author="Raji Shanmugasundaram - C20616" w:date="2019-06-06T16:57:00Z">
        <w:r w:rsidDel="00EF7A80">
          <w:delText>Preconditions</w:delText>
        </w:r>
      </w:del>
    </w:p>
    <w:p w14:paraId="109220DD" w14:textId="0A2BDCF6" w:rsidR="005E0F98" w:rsidDel="00EF7A80" w:rsidRDefault="005E0F98" w:rsidP="005E0F98">
      <w:pPr>
        <w:rPr>
          <w:del w:id="4594" w:author="Raji Shanmugasundaram - C20616" w:date="2019-06-06T16:57:00Z"/>
        </w:rPr>
      </w:pPr>
      <w:del w:id="4595" w:author="Raji Shanmugasundaram - C20616" w:date="2019-06-06T16:57:00Z">
        <w:r w:rsidRPr="00AC3A67" w:rsidDel="00EF7A80">
          <w:delText xml:space="preserve">UDP socket should have been opened with TCPIP_UDP_ServerOpen/TCPIP_UDP_ClientOpen. </w:delText>
        </w:r>
      </w:del>
    </w:p>
    <w:p w14:paraId="109220DE" w14:textId="58450955" w:rsidR="005E0F98" w:rsidDel="00EF7A80" w:rsidRDefault="005E0F98" w:rsidP="005E0F98">
      <w:pPr>
        <w:rPr>
          <w:del w:id="4596" w:author="Raji Shanmugasundaram - C20616" w:date="2019-06-06T16:57:00Z"/>
        </w:rPr>
      </w:pPr>
      <w:del w:id="4597" w:author="Raji Shanmugasundaram - C20616" w:date="2019-06-06T16:57:00Z">
        <w:r w:rsidRPr="00AC3A67" w:rsidDel="00EF7A80">
          <w:delText>hUDP - valid socket</w:delText>
        </w:r>
      </w:del>
    </w:p>
    <w:p w14:paraId="109220DF" w14:textId="1027538F" w:rsidR="005E0F98" w:rsidDel="00EF7A80" w:rsidRDefault="005E0F98" w:rsidP="005E0F98">
      <w:pPr>
        <w:pStyle w:val="Heading4"/>
        <w:rPr>
          <w:del w:id="4598" w:author="Raji Shanmugasundaram - C20616" w:date="2019-06-06T16:57:00Z"/>
        </w:rPr>
      </w:pPr>
      <w:del w:id="4599" w:author="Raji Shanmugasundaram - C20616" w:date="2019-06-06T16:57:00Z">
        <w:r w:rsidDel="00EF7A80">
          <w:delText>Parameters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rsidDel="00EF7A80" w14:paraId="109220E2" w14:textId="0BA49778" w:rsidTr="001458B3">
        <w:trPr>
          <w:del w:id="4600" w:author="Raji Shanmugasundaram - C20616" w:date="2019-06-06T16:57:00Z"/>
        </w:trPr>
        <w:tc>
          <w:tcPr>
            <w:tcW w:w="3529" w:type="dxa"/>
            <w:shd w:val="clear" w:color="auto" w:fill="auto"/>
          </w:tcPr>
          <w:p w14:paraId="109220E0" w14:textId="2A56FD5E" w:rsidR="005E0F98" w:rsidRPr="001458B3" w:rsidDel="00EF7A80" w:rsidRDefault="005E0F98" w:rsidP="00B9302F">
            <w:pPr>
              <w:rPr>
                <w:del w:id="4601" w:author="Raji Shanmugasundaram - C20616" w:date="2019-06-06T16:57:00Z"/>
                <w:b/>
              </w:rPr>
            </w:pPr>
            <w:del w:id="4602" w:author="Raji Shanmugasundaram - C20616" w:date="2019-06-06T16:57:00Z">
              <w:r w:rsidRPr="001458B3" w:rsidDel="00EF7A80">
                <w:rPr>
                  <w:b/>
                </w:rPr>
                <w:delText>Parameter</w:delText>
              </w:r>
            </w:del>
          </w:p>
        </w:tc>
        <w:tc>
          <w:tcPr>
            <w:tcW w:w="5512" w:type="dxa"/>
            <w:shd w:val="clear" w:color="auto" w:fill="auto"/>
          </w:tcPr>
          <w:p w14:paraId="109220E1" w14:textId="2BCDA7A1" w:rsidR="005E0F98" w:rsidRPr="001458B3" w:rsidDel="00EF7A80" w:rsidRDefault="005E0F98" w:rsidP="00B9302F">
            <w:pPr>
              <w:rPr>
                <w:del w:id="4603" w:author="Raji Shanmugasundaram - C20616" w:date="2019-06-06T16:57:00Z"/>
                <w:b/>
              </w:rPr>
            </w:pPr>
            <w:del w:id="4604" w:author="Raji Shanmugasundaram - C20616" w:date="2019-06-06T16:57:00Z">
              <w:r w:rsidRPr="001458B3" w:rsidDel="00EF7A80">
                <w:rPr>
                  <w:b/>
                </w:rPr>
                <w:delText>Description</w:delText>
              </w:r>
            </w:del>
          </w:p>
        </w:tc>
      </w:tr>
      <w:tr w:rsidR="005E0F98" w:rsidRPr="001458B3" w:rsidDel="00EF7A80" w14:paraId="109220E5" w14:textId="6F645A13" w:rsidTr="001458B3">
        <w:trPr>
          <w:del w:id="4605" w:author="Raji Shanmugasundaram - C20616" w:date="2019-06-06T16:57:00Z"/>
        </w:trPr>
        <w:tc>
          <w:tcPr>
            <w:tcW w:w="3529" w:type="dxa"/>
            <w:shd w:val="clear" w:color="auto" w:fill="auto"/>
          </w:tcPr>
          <w:p w14:paraId="109220E3" w14:textId="54F2DA0E" w:rsidR="005E0F98" w:rsidRPr="001458B3" w:rsidDel="00EF7A80" w:rsidRDefault="005E0F98" w:rsidP="00B9302F">
            <w:pPr>
              <w:rPr>
                <w:del w:id="4606" w:author="Raji Shanmugasundaram - C20616" w:date="2019-06-06T16:57:00Z"/>
              </w:rPr>
            </w:pPr>
            <w:del w:id="4607" w:author="Raji Shanmugasundaram - C20616" w:date="2019-06-06T16:57:00Z">
              <w:r w:rsidRPr="001458B3" w:rsidDel="00EF7A80">
                <w:delText>hUDP</w:delText>
              </w:r>
            </w:del>
          </w:p>
        </w:tc>
        <w:tc>
          <w:tcPr>
            <w:tcW w:w="5512" w:type="dxa"/>
            <w:shd w:val="clear" w:color="auto" w:fill="auto"/>
          </w:tcPr>
          <w:p w14:paraId="109220E4" w14:textId="4A887103" w:rsidR="005E0F98" w:rsidRPr="001458B3" w:rsidDel="00EF7A80" w:rsidRDefault="005E0F98" w:rsidP="00B9302F">
            <w:pPr>
              <w:rPr>
                <w:del w:id="4608" w:author="Raji Shanmugasundaram - C20616" w:date="2019-06-06T16:57:00Z"/>
              </w:rPr>
            </w:pPr>
            <w:del w:id="4609" w:author="Raji Shanmugasundaram - C20616" w:date="2019-06-06T16:57:00Z">
              <w:r w:rsidRPr="001458B3" w:rsidDel="00EF7A80">
                <w:delText>UDP Socket Handle</w:delText>
              </w:r>
            </w:del>
          </w:p>
        </w:tc>
      </w:tr>
    </w:tbl>
    <w:p w14:paraId="109220E6" w14:textId="7D22B285" w:rsidR="005E0F98" w:rsidDel="00EF7A80" w:rsidRDefault="005E0F98" w:rsidP="005E0F98">
      <w:pPr>
        <w:pStyle w:val="Heading4"/>
        <w:rPr>
          <w:del w:id="4610" w:author="Raji Shanmugasundaram - C20616" w:date="2019-06-06T16:57:00Z"/>
        </w:rPr>
      </w:pPr>
      <w:del w:id="4611" w:author="Raji Shanmugasundaram - C20616" w:date="2019-06-06T16:57:00Z">
        <w:r w:rsidDel="00EF7A80">
          <w:delText>Returns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rsidDel="00EF7A80" w14:paraId="109220E9" w14:textId="29F88159" w:rsidTr="001458B3">
        <w:trPr>
          <w:del w:id="4612" w:author="Raji Shanmugasundaram - C20616" w:date="2019-06-06T16:57:00Z"/>
        </w:trPr>
        <w:tc>
          <w:tcPr>
            <w:tcW w:w="3529" w:type="dxa"/>
            <w:shd w:val="clear" w:color="auto" w:fill="auto"/>
          </w:tcPr>
          <w:p w14:paraId="109220E7" w14:textId="03750AB1" w:rsidR="005E0F98" w:rsidRPr="001458B3" w:rsidDel="00EF7A80" w:rsidRDefault="005E0F98" w:rsidP="00B9302F">
            <w:pPr>
              <w:rPr>
                <w:del w:id="4613" w:author="Raji Shanmugasundaram - C20616" w:date="2019-06-06T16:57:00Z"/>
                <w:b/>
              </w:rPr>
            </w:pPr>
            <w:del w:id="4614" w:author="Raji Shanmugasundaram - C20616" w:date="2019-06-06T16:57:00Z">
              <w:r w:rsidRPr="001458B3" w:rsidDel="00EF7A80">
                <w:rPr>
                  <w:b/>
                </w:rPr>
                <w:delText>Type</w:delText>
              </w:r>
            </w:del>
          </w:p>
        </w:tc>
        <w:tc>
          <w:tcPr>
            <w:tcW w:w="5512" w:type="dxa"/>
            <w:shd w:val="clear" w:color="auto" w:fill="auto"/>
          </w:tcPr>
          <w:p w14:paraId="109220E8" w14:textId="5E136AE3" w:rsidR="005E0F98" w:rsidRPr="001458B3" w:rsidDel="00EF7A80" w:rsidRDefault="005E0F98" w:rsidP="00B9302F">
            <w:pPr>
              <w:rPr>
                <w:del w:id="4615" w:author="Raji Shanmugasundaram - C20616" w:date="2019-06-06T16:57:00Z"/>
                <w:b/>
              </w:rPr>
            </w:pPr>
            <w:del w:id="4616" w:author="Raji Shanmugasundaram - C20616" w:date="2019-06-06T16:57:00Z">
              <w:r w:rsidRPr="001458B3" w:rsidDel="00EF7A80">
                <w:rPr>
                  <w:b/>
                </w:rPr>
                <w:delText>Description</w:delText>
              </w:r>
            </w:del>
          </w:p>
        </w:tc>
      </w:tr>
      <w:tr w:rsidR="005E0F98" w:rsidRPr="001458B3" w:rsidDel="00EF7A80" w14:paraId="109220EC" w14:textId="13CF253A" w:rsidTr="001458B3">
        <w:trPr>
          <w:del w:id="4617" w:author="Raji Shanmugasundaram - C20616" w:date="2019-06-06T16:57:00Z"/>
        </w:trPr>
        <w:tc>
          <w:tcPr>
            <w:tcW w:w="3529" w:type="dxa"/>
            <w:shd w:val="clear" w:color="auto" w:fill="auto"/>
          </w:tcPr>
          <w:p w14:paraId="109220EA" w14:textId="4C1E522A" w:rsidR="005E0F98" w:rsidRPr="001458B3" w:rsidDel="00EF7A80" w:rsidRDefault="00C633B8" w:rsidP="00B9302F">
            <w:pPr>
              <w:rPr>
                <w:del w:id="4618" w:author="Raji Shanmugasundaram - C20616" w:date="2019-06-06T16:57:00Z"/>
              </w:rPr>
            </w:pPr>
            <w:del w:id="4619"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void</w:delText>
              </w:r>
              <w:r w:rsidDel="00EF7A80">
                <w:rPr>
                  <w:rStyle w:val="Hyperlink"/>
                </w:rPr>
                <w:fldChar w:fldCharType="end"/>
              </w:r>
            </w:del>
          </w:p>
        </w:tc>
        <w:tc>
          <w:tcPr>
            <w:tcW w:w="5512" w:type="dxa"/>
            <w:shd w:val="clear" w:color="auto" w:fill="auto"/>
          </w:tcPr>
          <w:p w14:paraId="109220EB" w14:textId="1D319FE0" w:rsidR="005E0F98" w:rsidRPr="001458B3" w:rsidDel="00EF7A80" w:rsidRDefault="005E0F98" w:rsidP="00B9302F">
            <w:pPr>
              <w:rPr>
                <w:del w:id="4620" w:author="Raji Shanmugasundaram - C20616" w:date="2019-06-06T16:57:00Z"/>
              </w:rPr>
            </w:pPr>
            <w:del w:id="4621" w:author="Raji Shanmugasundaram - C20616" w:date="2019-06-06T16:57:00Z">
              <w:r w:rsidRPr="001458B3" w:rsidDel="00EF7A80">
                <w:delText>None</w:delText>
              </w:r>
            </w:del>
          </w:p>
        </w:tc>
      </w:tr>
    </w:tbl>
    <w:p w14:paraId="109220ED" w14:textId="0CD3D52D" w:rsidR="005E0F98" w:rsidDel="00EF7A80" w:rsidRDefault="005E0F98" w:rsidP="005E0F98">
      <w:pPr>
        <w:rPr>
          <w:del w:id="4622" w:author="Raji Shanmugasundaram - C20616" w:date="2019-06-06T16:57:00Z"/>
        </w:rPr>
      </w:pPr>
    </w:p>
    <w:p w14:paraId="109220EE" w14:textId="734DB47B" w:rsidR="005E0F98" w:rsidDel="00EF7A80" w:rsidRDefault="005E0F98" w:rsidP="005E0F98">
      <w:pPr>
        <w:pStyle w:val="Heading3"/>
        <w:rPr>
          <w:del w:id="4623" w:author="Raji Shanmugasundaram - C20616" w:date="2019-06-06T16:57:00Z"/>
        </w:rPr>
      </w:pPr>
      <w:bookmarkStart w:id="4624" w:name="_Toc488278812"/>
      <w:del w:id="4625" w:author="Raji Shanmugasundaram - C20616" w:date="2019-06-06T16:57:00Z">
        <w:r w:rsidDel="00EF7A80">
          <w:delText>TCPIP_UDP_GetIsReady Function</w:delText>
        </w:r>
        <w:bookmarkEnd w:id="4624"/>
      </w:del>
    </w:p>
    <w:p w14:paraId="109220EF" w14:textId="67CF48B9" w:rsidR="005E0F98" w:rsidDel="00EF7A80" w:rsidRDefault="005E0F98" w:rsidP="005E0F98">
      <w:pPr>
        <w:ind w:left="567"/>
        <w:rPr>
          <w:del w:id="4626" w:author="Raji Shanmugasundaram - C20616" w:date="2019-06-06T16:57:00Z"/>
        </w:rPr>
      </w:pPr>
      <w:del w:id="4627" w:author="Raji Shanmugasundaram - C20616" w:date="2019-06-06T16:57:00Z">
        <w:r w:rsidDel="00EF7A80">
          <w:delTex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delText>
        </w:r>
        <w:r w:rsidRPr="00234199" w:rsidDel="00EF7A80">
          <w:rPr>
            <w:rStyle w:val="CodeBlockChar"/>
          </w:rPr>
          <w:delText>TCPIP_UDP_ArrayGet</w:delText>
        </w:r>
        <w:r w:rsidDel="00EF7A80">
          <w:delText>, for example), this call will advance the RX packet to be processed to the next queued packet. If a RX packet is currently processed, the call will return the number of bytes left to be read from this packet.</w:delText>
        </w:r>
      </w:del>
    </w:p>
    <w:p w14:paraId="109220F0" w14:textId="2C477F59" w:rsidR="005E0F98" w:rsidRPr="001458B3" w:rsidDel="00EF7A80" w:rsidRDefault="005E0F98" w:rsidP="005E0F98">
      <w:pPr>
        <w:rPr>
          <w:del w:id="4628" w:author="Raji Shanmugasundaram - C20616" w:date="2019-06-06T16:57:00Z"/>
          <w:rFonts w:ascii="Arial Narrow" w:eastAsia="Times New Roman" w:hAnsi="Arial Narrow"/>
          <w:b/>
          <w:iCs/>
          <w:color w:val="2E74B5"/>
          <w:sz w:val="24"/>
        </w:rPr>
      </w:pPr>
      <w:del w:id="4629" w:author="Raji Shanmugasundaram - C20616" w:date="2019-06-06T16:57:00Z">
        <w:r w:rsidRPr="001458B3" w:rsidDel="00EF7A80">
          <w:rPr>
            <w:rFonts w:ascii="Arial Narrow" w:eastAsia="Times New Roman" w:hAnsi="Arial Narrow"/>
            <w:b/>
            <w:iCs/>
            <w:color w:val="2E74B5"/>
            <w:sz w:val="24"/>
          </w:rPr>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rsidDel="00EF7A80" w14:paraId="109220F4" w14:textId="4BB9859D" w:rsidTr="001458B3">
        <w:trPr>
          <w:del w:id="4630" w:author="Raji Shanmugasundaram - C20616" w:date="2019-06-06T16:57:00Z"/>
        </w:trPr>
        <w:tc>
          <w:tcPr>
            <w:tcW w:w="9997" w:type="dxa"/>
            <w:shd w:val="clear" w:color="auto" w:fill="E7E6E6"/>
          </w:tcPr>
          <w:p w14:paraId="109220F1" w14:textId="0BADDE49" w:rsidR="005E0F98" w:rsidRPr="001458B3" w:rsidDel="00EF7A80" w:rsidRDefault="005E0F98" w:rsidP="00B9302F">
            <w:pPr>
              <w:pStyle w:val="CCode"/>
              <w:rPr>
                <w:del w:id="4631" w:author="Raji Shanmugasundaram - C20616" w:date="2019-06-06T16:57:00Z"/>
              </w:rPr>
            </w:pPr>
            <w:del w:id="4632" w:author="Raji Shanmugasundaram - C20616" w:date="2019-06-06T16:57:00Z">
              <w:r w:rsidRPr="001458B3" w:rsidDel="00EF7A80">
                <w:delText xml:space="preserve">uint16_t </w:delText>
              </w:r>
              <w:r w:rsidRPr="001458B3" w:rsidDel="00EF7A80">
                <w:rPr>
                  <w:rStyle w:val="Strong"/>
                  <w:color w:val="000000"/>
                </w:rPr>
                <w:delText>TCPIP_UDP_GetIsReady</w:delText>
              </w:r>
              <w:r w:rsidRPr="001458B3" w:rsidDel="00EF7A80">
                <w:delText>(</w:delText>
              </w:r>
            </w:del>
          </w:p>
          <w:p w14:paraId="109220F2" w14:textId="324BD50F" w:rsidR="005E0F98" w:rsidRPr="001458B3" w:rsidDel="00EF7A80" w:rsidRDefault="005E0F98" w:rsidP="00B9302F">
            <w:pPr>
              <w:pStyle w:val="CCode"/>
              <w:rPr>
                <w:del w:id="4633" w:author="Raji Shanmugasundaram - C20616" w:date="2019-06-06T16:57:00Z"/>
              </w:rPr>
            </w:pPr>
            <w:del w:id="463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del>
          </w:p>
          <w:p w14:paraId="109220F3" w14:textId="113224C6" w:rsidR="005E0F98" w:rsidRPr="001458B3" w:rsidDel="00EF7A80" w:rsidRDefault="005E0F98" w:rsidP="00B9302F">
            <w:pPr>
              <w:pStyle w:val="CCode"/>
              <w:rPr>
                <w:del w:id="4635" w:author="Raji Shanmugasundaram - C20616" w:date="2019-06-06T16:57:00Z"/>
              </w:rPr>
            </w:pPr>
            <w:del w:id="4636" w:author="Raji Shanmugasundaram - C20616" w:date="2019-06-06T16:57:00Z">
              <w:r w:rsidRPr="001458B3" w:rsidDel="00EF7A80">
                <w:delText>);</w:delText>
              </w:r>
            </w:del>
          </w:p>
        </w:tc>
      </w:tr>
    </w:tbl>
    <w:p w14:paraId="109220F5" w14:textId="041274F7" w:rsidR="005E0F98" w:rsidDel="00EF7A80" w:rsidRDefault="005E0F98" w:rsidP="005E0F98">
      <w:pPr>
        <w:pStyle w:val="Heading4"/>
        <w:rPr>
          <w:del w:id="4637" w:author="Raji Shanmugasundaram - C20616" w:date="2019-06-06T16:57:00Z"/>
        </w:rPr>
      </w:pPr>
      <w:del w:id="4638" w:author="Raji Shanmugasundaram - C20616" w:date="2019-06-06T16:57:00Z">
        <w:r w:rsidDel="00EF7A80">
          <w:delText>Preconditions</w:delText>
        </w:r>
      </w:del>
    </w:p>
    <w:p w14:paraId="109220F6" w14:textId="663EAEC7" w:rsidR="005E0F98" w:rsidDel="00EF7A80" w:rsidRDefault="005E0F98" w:rsidP="005E0F98">
      <w:pPr>
        <w:pStyle w:val="NumberedList"/>
        <w:numPr>
          <w:ilvl w:val="0"/>
          <w:numId w:val="0"/>
        </w:numPr>
        <w:ind w:left="568"/>
        <w:rPr>
          <w:del w:id="4639" w:author="Raji Shanmugasundaram - C20616" w:date="2019-06-06T16:57:00Z"/>
        </w:rPr>
      </w:pPr>
      <w:del w:id="4640" w:author="Raji Shanmugasundaram - C20616" w:date="2019-06-06T16:57:00Z">
        <w:r w:rsidDel="00EF7A80">
          <w:delText xml:space="preserve">UDP socket should have been opened with </w:delText>
        </w:r>
        <w:r w:rsidR="00C633B8" w:rsidDel="00EF7A80">
          <w:fldChar w:fldCharType="begin"/>
        </w:r>
        <w:r w:rsidR="00C633B8" w:rsidDel="00EF7A80">
          <w:delInstrText xml:space="preserve"> HYPERLINK "mk:@MSITStore:D:\\microchip\\harmony\\v1_08\\doc\\help_harmony.chm::/24228.html" </w:delInstrText>
        </w:r>
        <w:r w:rsidR="00C633B8" w:rsidDel="00EF7A80">
          <w:fldChar w:fldCharType="separate"/>
        </w:r>
        <w:r w:rsidRPr="00234199" w:rsidDel="00EF7A80">
          <w:rPr>
            <w:rStyle w:val="CodeBlockChar"/>
          </w:rPr>
          <w:delText>TCPIP_UDP_ServerOpen</w:delText>
        </w:r>
        <w:r w:rsidR="00C633B8" w:rsidDel="00EF7A80">
          <w:rPr>
            <w:rStyle w:val="CodeBlockChar"/>
          </w:rPr>
          <w:fldChar w:fldCharType="end"/>
        </w:r>
        <w:r w:rsidRPr="00234199" w:rsidDel="00EF7A80">
          <w:rPr>
            <w:rStyle w:val="CodeBlockChar"/>
          </w:rPr>
          <w:delText>/</w:delText>
        </w:r>
        <w:r w:rsidR="00362E22" w:rsidDel="00EF7A80">
          <w:fldChar w:fldCharType="begin"/>
        </w:r>
        <w:r w:rsidR="00362E22" w:rsidDel="00EF7A80">
          <w:delInstrText xml:space="preserve"> HYPERLINK "mk:@MSITStore:D:\\microchip\\harmony\\v1_08\\doc\\help_harmony.chm::/24205.html" </w:delInstrText>
        </w:r>
        <w:r w:rsidR="00362E22" w:rsidDel="00EF7A80">
          <w:fldChar w:fldCharType="separate"/>
        </w:r>
        <w:r w:rsidRPr="00234199" w:rsidDel="00EF7A80">
          <w:rPr>
            <w:rStyle w:val="CodeBlockChar"/>
          </w:rPr>
          <w:delText>TCPIP_UDP_ClientOpen</w:delText>
        </w:r>
        <w:r w:rsidR="00362E22" w:rsidDel="00EF7A80">
          <w:rPr>
            <w:rStyle w:val="CodeBlockChar"/>
          </w:rPr>
          <w:fldChar w:fldCharType="end"/>
        </w:r>
        <w:r w:rsidDel="00EF7A80">
          <w:delText xml:space="preserve">. </w:delText>
        </w:r>
      </w:del>
    </w:p>
    <w:p w14:paraId="109220F7" w14:textId="3D66770B" w:rsidR="005E0F98" w:rsidDel="00EF7A80" w:rsidRDefault="005E0F98" w:rsidP="005E0F98">
      <w:pPr>
        <w:pStyle w:val="NumberedList"/>
        <w:numPr>
          <w:ilvl w:val="0"/>
          <w:numId w:val="0"/>
        </w:numPr>
        <w:ind w:left="568"/>
        <w:rPr>
          <w:del w:id="4641" w:author="Raji Shanmugasundaram - C20616" w:date="2019-06-06T16:57:00Z"/>
        </w:rPr>
      </w:pPr>
      <w:del w:id="4642" w:author="Raji Shanmugasundaram - C20616" w:date="2019-06-06T16:57:00Z">
        <w:r w:rsidRPr="00234199" w:rsidDel="00EF7A80">
          <w:rPr>
            <w:rStyle w:val="InlineCodeChar"/>
          </w:rPr>
          <w:delText>hUDP</w:delText>
        </w:r>
        <w:r w:rsidDel="00EF7A80">
          <w:delText xml:space="preserve"> parameter is a valid socket</w:delText>
        </w:r>
      </w:del>
    </w:p>
    <w:p w14:paraId="109220F8" w14:textId="377D393D" w:rsidR="005E0F98" w:rsidDel="00EF7A80" w:rsidRDefault="005E0F98" w:rsidP="005E0F98">
      <w:pPr>
        <w:pStyle w:val="Heading4"/>
        <w:rPr>
          <w:del w:id="4643" w:author="Raji Shanmugasundaram - C20616" w:date="2019-06-06T16:57:00Z"/>
        </w:rPr>
      </w:pPr>
      <w:del w:id="4644" w:author="Raji Shanmugasundaram - C20616" w:date="2019-06-06T16:57:00Z">
        <w:r w:rsidDel="00EF7A80">
          <w:delText>Parameters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rsidDel="00EF7A80" w14:paraId="109220FB" w14:textId="75766F42" w:rsidTr="001458B3">
        <w:trPr>
          <w:del w:id="4645" w:author="Raji Shanmugasundaram - C20616" w:date="2019-06-06T16:57:00Z"/>
        </w:trPr>
        <w:tc>
          <w:tcPr>
            <w:tcW w:w="3529" w:type="dxa"/>
            <w:shd w:val="clear" w:color="auto" w:fill="auto"/>
          </w:tcPr>
          <w:p w14:paraId="109220F9" w14:textId="3FAC499D" w:rsidR="005E0F98" w:rsidRPr="001458B3" w:rsidDel="00EF7A80" w:rsidRDefault="005E0F98" w:rsidP="00B9302F">
            <w:pPr>
              <w:rPr>
                <w:del w:id="4646" w:author="Raji Shanmugasundaram - C20616" w:date="2019-06-06T16:57:00Z"/>
                <w:b/>
              </w:rPr>
            </w:pPr>
            <w:del w:id="4647" w:author="Raji Shanmugasundaram - C20616" w:date="2019-06-06T16:57:00Z">
              <w:r w:rsidRPr="001458B3" w:rsidDel="00EF7A80">
                <w:rPr>
                  <w:b/>
                </w:rPr>
                <w:delText>Parameter</w:delText>
              </w:r>
            </w:del>
          </w:p>
        </w:tc>
        <w:tc>
          <w:tcPr>
            <w:tcW w:w="6089" w:type="dxa"/>
            <w:shd w:val="clear" w:color="auto" w:fill="auto"/>
          </w:tcPr>
          <w:p w14:paraId="109220FA" w14:textId="04F63C5D" w:rsidR="005E0F98" w:rsidRPr="001458B3" w:rsidDel="00EF7A80" w:rsidRDefault="005E0F98" w:rsidP="00B9302F">
            <w:pPr>
              <w:rPr>
                <w:del w:id="4648" w:author="Raji Shanmugasundaram - C20616" w:date="2019-06-06T16:57:00Z"/>
                <w:b/>
              </w:rPr>
            </w:pPr>
            <w:del w:id="4649" w:author="Raji Shanmugasundaram - C20616" w:date="2019-06-06T16:57:00Z">
              <w:r w:rsidRPr="001458B3" w:rsidDel="00EF7A80">
                <w:rPr>
                  <w:b/>
                </w:rPr>
                <w:delText>Description</w:delText>
              </w:r>
            </w:del>
          </w:p>
        </w:tc>
      </w:tr>
      <w:tr w:rsidR="005E0F98" w:rsidRPr="001458B3" w:rsidDel="00EF7A80" w14:paraId="109220FE" w14:textId="3ED8CA70" w:rsidTr="001458B3">
        <w:trPr>
          <w:del w:id="4650" w:author="Raji Shanmugasundaram - C20616" w:date="2019-06-06T16:57:00Z"/>
        </w:trPr>
        <w:tc>
          <w:tcPr>
            <w:tcW w:w="3529" w:type="dxa"/>
            <w:shd w:val="clear" w:color="auto" w:fill="auto"/>
          </w:tcPr>
          <w:p w14:paraId="109220FC" w14:textId="51F35FA1" w:rsidR="005E0F98" w:rsidRPr="001458B3" w:rsidDel="00EF7A80" w:rsidRDefault="005E0F98" w:rsidP="00B9302F">
            <w:pPr>
              <w:rPr>
                <w:del w:id="4651" w:author="Raji Shanmugasundaram - C20616" w:date="2019-06-06T16:57:00Z"/>
              </w:rPr>
            </w:pPr>
            <w:del w:id="4652" w:author="Raji Shanmugasundaram - C20616" w:date="2019-06-06T16:57:00Z">
              <w:r w:rsidRPr="001458B3" w:rsidDel="00EF7A80">
                <w:delText>hUDP</w:delText>
              </w:r>
            </w:del>
          </w:p>
        </w:tc>
        <w:tc>
          <w:tcPr>
            <w:tcW w:w="6089" w:type="dxa"/>
            <w:shd w:val="clear" w:color="auto" w:fill="auto"/>
          </w:tcPr>
          <w:p w14:paraId="109220FD" w14:textId="5B35ED2D" w:rsidR="005E0F98" w:rsidRPr="001458B3" w:rsidDel="00EF7A80" w:rsidRDefault="005E0F98" w:rsidP="00B9302F">
            <w:pPr>
              <w:rPr>
                <w:del w:id="4653" w:author="Raji Shanmugasundaram - C20616" w:date="2019-06-06T16:57:00Z"/>
              </w:rPr>
            </w:pPr>
            <w:del w:id="4654" w:author="Raji Shanmugasundaram - C20616" w:date="2019-06-06T16:57:00Z">
              <w:r w:rsidRPr="001458B3" w:rsidDel="00EF7A80">
                <w:delText>UDP Socket Handle</w:delText>
              </w:r>
            </w:del>
          </w:p>
        </w:tc>
      </w:tr>
    </w:tbl>
    <w:p w14:paraId="109220FF" w14:textId="78014CED" w:rsidR="005E0F98" w:rsidDel="00EF7A80" w:rsidRDefault="005E0F98" w:rsidP="005E0F98">
      <w:pPr>
        <w:pStyle w:val="Heading4"/>
        <w:rPr>
          <w:del w:id="4655" w:author="Raji Shanmugasundaram - C20616" w:date="2019-06-06T16:57:00Z"/>
        </w:rPr>
      </w:pPr>
      <w:del w:id="4656" w:author="Raji Shanmugasundaram - C20616" w:date="2019-06-06T16:57:00Z">
        <w:r w:rsidDel="00EF7A80">
          <w:delText>Returns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rsidDel="00EF7A80" w14:paraId="10922102" w14:textId="2F6D3D74" w:rsidTr="001458B3">
        <w:trPr>
          <w:del w:id="4657" w:author="Raji Shanmugasundaram - C20616" w:date="2019-06-06T16:57:00Z"/>
        </w:trPr>
        <w:tc>
          <w:tcPr>
            <w:tcW w:w="3529" w:type="dxa"/>
            <w:shd w:val="clear" w:color="auto" w:fill="auto"/>
          </w:tcPr>
          <w:p w14:paraId="10922100" w14:textId="0EDEB96A" w:rsidR="005E0F98" w:rsidRPr="001458B3" w:rsidDel="00EF7A80" w:rsidRDefault="005E0F98" w:rsidP="00B9302F">
            <w:pPr>
              <w:rPr>
                <w:del w:id="4658" w:author="Raji Shanmugasundaram - C20616" w:date="2019-06-06T16:57:00Z"/>
                <w:b/>
              </w:rPr>
            </w:pPr>
            <w:del w:id="4659" w:author="Raji Shanmugasundaram - C20616" w:date="2019-06-06T16:57:00Z">
              <w:r w:rsidRPr="001458B3" w:rsidDel="00EF7A80">
                <w:rPr>
                  <w:b/>
                </w:rPr>
                <w:delText>Type</w:delText>
              </w:r>
            </w:del>
          </w:p>
        </w:tc>
        <w:tc>
          <w:tcPr>
            <w:tcW w:w="6101" w:type="dxa"/>
            <w:shd w:val="clear" w:color="auto" w:fill="auto"/>
          </w:tcPr>
          <w:p w14:paraId="10922101" w14:textId="0E06A178" w:rsidR="005E0F98" w:rsidRPr="001458B3" w:rsidDel="00EF7A80" w:rsidRDefault="005E0F98" w:rsidP="00B9302F">
            <w:pPr>
              <w:rPr>
                <w:del w:id="4660" w:author="Raji Shanmugasundaram - C20616" w:date="2019-06-06T16:57:00Z"/>
                <w:b/>
              </w:rPr>
            </w:pPr>
            <w:del w:id="4661" w:author="Raji Shanmugasundaram - C20616" w:date="2019-06-06T16:57:00Z">
              <w:r w:rsidRPr="001458B3" w:rsidDel="00EF7A80">
                <w:rPr>
                  <w:b/>
                </w:rPr>
                <w:delText>Description</w:delText>
              </w:r>
            </w:del>
          </w:p>
        </w:tc>
      </w:tr>
      <w:tr w:rsidR="005E0F98" w:rsidRPr="001458B3" w:rsidDel="00EF7A80" w14:paraId="10922105" w14:textId="74FC4BF7" w:rsidTr="001458B3">
        <w:trPr>
          <w:del w:id="4662" w:author="Raji Shanmugasundaram - C20616" w:date="2019-06-06T16:57:00Z"/>
        </w:trPr>
        <w:tc>
          <w:tcPr>
            <w:tcW w:w="3529" w:type="dxa"/>
            <w:shd w:val="clear" w:color="auto" w:fill="auto"/>
          </w:tcPr>
          <w:p w14:paraId="10922103" w14:textId="5FB3260B" w:rsidR="005E0F98" w:rsidRPr="001458B3" w:rsidDel="00EF7A80" w:rsidRDefault="00C633B8" w:rsidP="00B9302F">
            <w:pPr>
              <w:rPr>
                <w:del w:id="4663" w:author="Raji Shanmugasundaram - C20616" w:date="2019-06-06T16:57:00Z"/>
              </w:rPr>
            </w:pPr>
            <w:del w:id="4664"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uint16_t</w:delText>
              </w:r>
              <w:r w:rsidDel="00EF7A80">
                <w:rPr>
                  <w:rStyle w:val="Hyperlink"/>
                </w:rPr>
                <w:fldChar w:fldCharType="end"/>
              </w:r>
            </w:del>
          </w:p>
        </w:tc>
        <w:tc>
          <w:tcPr>
            <w:tcW w:w="6101" w:type="dxa"/>
            <w:shd w:val="clear" w:color="auto" w:fill="auto"/>
          </w:tcPr>
          <w:p w14:paraId="10922104" w14:textId="5A7FD431" w:rsidR="005E0F98" w:rsidRPr="001458B3" w:rsidDel="00EF7A80" w:rsidRDefault="005E0F98" w:rsidP="00B9302F">
            <w:pPr>
              <w:rPr>
                <w:del w:id="4665" w:author="Raji Shanmugasundaram - C20616" w:date="2019-06-06T16:57:00Z"/>
              </w:rPr>
            </w:pPr>
            <w:del w:id="4666" w:author="Raji Shanmugasundaram - C20616" w:date="2019-06-06T16:57:00Z">
              <w:r w:rsidRPr="001458B3" w:rsidDel="00EF7A80">
                <w:delText>The number of bytes that can be read from the socket.</w:delText>
              </w:r>
            </w:del>
          </w:p>
        </w:tc>
      </w:tr>
    </w:tbl>
    <w:p w14:paraId="10922106" w14:textId="0DFB3FB7" w:rsidR="005E0F98" w:rsidRPr="001458B3" w:rsidDel="00EF7A80" w:rsidRDefault="005E0F98" w:rsidP="005E0F98">
      <w:pPr>
        <w:rPr>
          <w:del w:id="4667" w:author="Raji Shanmugasundaram - C20616" w:date="2019-06-06T16:57:00Z"/>
          <w:rFonts w:ascii="Arial" w:eastAsia="Times New Roman" w:hAnsi="Arial"/>
          <w:color w:val="1F4D78"/>
          <w:sz w:val="24"/>
          <w:szCs w:val="24"/>
        </w:rPr>
      </w:pPr>
    </w:p>
    <w:p w14:paraId="10922107" w14:textId="7AC8020E" w:rsidR="005E0F98" w:rsidDel="00EF7A80" w:rsidRDefault="005E0F98" w:rsidP="005E0F98">
      <w:pPr>
        <w:rPr>
          <w:del w:id="4668" w:author="Raji Shanmugasundaram - C20616" w:date="2019-06-06T16:57:00Z"/>
        </w:rPr>
      </w:pPr>
    </w:p>
    <w:p w14:paraId="10922108" w14:textId="68D2713D" w:rsidR="005E0F98" w:rsidDel="00EF7A80" w:rsidRDefault="005E0F98" w:rsidP="005E0F98">
      <w:pPr>
        <w:pStyle w:val="Heading3"/>
        <w:rPr>
          <w:del w:id="4669" w:author="Raji Shanmugasundaram - C20616" w:date="2019-06-06T16:57:00Z"/>
        </w:rPr>
      </w:pPr>
      <w:bookmarkStart w:id="4670" w:name="_Toc488278813"/>
      <w:del w:id="4671" w:author="Raji Shanmugasundaram - C20616" w:date="2019-06-06T16:57:00Z">
        <w:r w:rsidDel="00EF7A80">
          <w:delText>TCPIP_UDP_ServerOpen Function</w:delText>
        </w:r>
        <w:bookmarkEnd w:id="4670"/>
      </w:del>
    </w:p>
    <w:p w14:paraId="10922109" w14:textId="301AE8E8" w:rsidR="005E0F98" w:rsidDel="00EF7A80" w:rsidRDefault="005E0F98" w:rsidP="005E0F98">
      <w:pPr>
        <w:ind w:left="567"/>
        <w:rPr>
          <w:del w:id="4672" w:author="Raji Shanmugasundaram - C20616" w:date="2019-06-06T16:57:00Z"/>
        </w:rPr>
      </w:pPr>
      <w:del w:id="4673" w:author="Raji Shanmugasundaram - C20616" w:date="2019-06-06T16:57:00Z">
        <w:r w:rsidDel="00EF7A80">
          <w:delText>Provides a unified method for opening UDP server sockets.</w:delText>
        </w:r>
      </w:del>
    </w:p>
    <w:p w14:paraId="1092210A" w14:textId="448DE3B7" w:rsidR="005E0F98" w:rsidRPr="000A1A9A" w:rsidDel="00EF7A80" w:rsidRDefault="005E0F98" w:rsidP="005E0F98">
      <w:pPr>
        <w:pStyle w:val="Heading4"/>
        <w:rPr>
          <w:del w:id="4674" w:author="Raji Shanmugasundaram - C20616" w:date="2019-06-06T16:57:00Z"/>
        </w:rPr>
      </w:pPr>
      <w:del w:id="4675" w:author="Raji Shanmugasundaram - C20616" w:date="2019-06-06T16:57:00Z">
        <w:r w:rsidDel="00EF7A80">
          <w:delText>Function Prototype</w:delText>
        </w:r>
      </w:del>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rsidDel="00EF7A80" w14:paraId="10922110" w14:textId="0A2DED9F" w:rsidTr="001458B3">
        <w:trPr>
          <w:del w:id="4676" w:author="Raji Shanmugasundaram - C20616" w:date="2019-06-06T16:57:00Z"/>
        </w:trPr>
        <w:tc>
          <w:tcPr>
            <w:tcW w:w="10021" w:type="dxa"/>
            <w:shd w:val="clear" w:color="auto" w:fill="E7E6E6"/>
          </w:tcPr>
          <w:p w14:paraId="1092210B" w14:textId="04785953" w:rsidR="005E0F98" w:rsidRPr="001458B3" w:rsidDel="00EF7A80" w:rsidRDefault="00C633B8" w:rsidP="00B9302F">
            <w:pPr>
              <w:pStyle w:val="CCode"/>
              <w:rPr>
                <w:del w:id="4677" w:author="Raji Shanmugasundaram - C20616" w:date="2019-06-06T16:57:00Z"/>
              </w:rPr>
            </w:pPr>
            <w:del w:id="4678"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UDP_SOCKET</w:delText>
              </w:r>
              <w:r w:rsidDel="00EF7A80">
                <w:rPr>
                  <w:rStyle w:val="Hyperlink"/>
                </w:rPr>
                <w:fldChar w:fldCharType="end"/>
              </w:r>
              <w:r w:rsidR="005E0F98" w:rsidRPr="001458B3" w:rsidDel="00EF7A80">
                <w:delText xml:space="preserve"> </w:delText>
              </w:r>
              <w:r w:rsidR="005E0F98" w:rsidRPr="00EC4FE6" w:rsidDel="00EF7A80">
                <w:rPr>
                  <w:rStyle w:val="Strong"/>
                </w:rPr>
                <w:delText>TCPIP_UDP_ServerOpen</w:delText>
              </w:r>
              <w:r w:rsidR="005E0F98" w:rsidRPr="001458B3" w:rsidDel="00EF7A80">
                <w:delText>(</w:delText>
              </w:r>
            </w:del>
          </w:p>
          <w:p w14:paraId="1092210C" w14:textId="2AC1941E" w:rsidR="005E0F98" w:rsidRPr="001458B3" w:rsidDel="00EF7A80" w:rsidRDefault="005E0F98" w:rsidP="00B9302F">
            <w:pPr>
              <w:pStyle w:val="CCode"/>
              <w:rPr>
                <w:del w:id="4679" w:author="Raji Shanmugasundaram - C20616" w:date="2019-06-06T16:57:00Z"/>
              </w:rPr>
            </w:pPr>
            <w:del w:id="468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addType</w:delText>
              </w:r>
              <w:r w:rsidRPr="001458B3" w:rsidDel="00EF7A80">
                <w:delText xml:space="preserve">, </w:delText>
              </w:r>
            </w:del>
          </w:p>
          <w:p w14:paraId="1092210D" w14:textId="27C02067" w:rsidR="005E0F98" w:rsidRPr="001458B3" w:rsidDel="00EF7A80" w:rsidRDefault="005E0F98" w:rsidP="00B9302F">
            <w:pPr>
              <w:pStyle w:val="CCode"/>
              <w:rPr>
                <w:del w:id="4681" w:author="Raji Shanmugasundaram - C20616" w:date="2019-06-06T16:57:00Z"/>
              </w:rPr>
            </w:pPr>
            <w:del w:id="468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localPort</w:delText>
              </w:r>
              <w:r w:rsidRPr="001458B3" w:rsidDel="00EF7A80">
                <w:delText xml:space="preserve">, </w:delText>
              </w:r>
            </w:del>
          </w:p>
          <w:p w14:paraId="1092210E" w14:textId="11DF1FD7" w:rsidR="005E0F98" w:rsidRPr="001458B3" w:rsidDel="00EF7A80" w:rsidRDefault="005E0F98" w:rsidP="00B9302F">
            <w:pPr>
              <w:pStyle w:val="CCode"/>
              <w:rPr>
                <w:del w:id="4683" w:author="Raji Shanmugasundaram - C20616" w:date="2019-06-06T16:57:00Z"/>
              </w:rPr>
            </w:pPr>
            <w:del w:id="468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localAddress</w:delText>
              </w:r>
            </w:del>
          </w:p>
          <w:p w14:paraId="1092210F" w14:textId="0A62C50B" w:rsidR="005E0F98" w:rsidRPr="001458B3" w:rsidDel="00EF7A80" w:rsidRDefault="005E0F98" w:rsidP="00B9302F">
            <w:pPr>
              <w:pStyle w:val="CCode"/>
              <w:rPr>
                <w:del w:id="4685" w:author="Raji Shanmugasundaram - C20616" w:date="2019-06-06T16:57:00Z"/>
              </w:rPr>
            </w:pPr>
            <w:del w:id="4686" w:author="Raji Shanmugasundaram - C20616" w:date="2019-06-06T16:57:00Z">
              <w:r w:rsidRPr="001458B3" w:rsidDel="00EF7A80">
                <w:delText>);</w:delText>
              </w:r>
            </w:del>
          </w:p>
        </w:tc>
      </w:tr>
    </w:tbl>
    <w:p w14:paraId="10922111" w14:textId="1ED15A4A" w:rsidR="005E0F98" w:rsidDel="00EF7A80" w:rsidRDefault="005E0F98" w:rsidP="005E0F98">
      <w:pPr>
        <w:pStyle w:val="Heading4"/>
        <w:rPr>
          <w:del w:id="4687" w:author="Raji Shanmugasundaram - C20616" w:date="2019-06-06T16:57:00Z"/>
        </w:rPr>
      </w:pPr>
      <w:del w:id="4688" w:author="Raji Shanmugasundaram - C20616" w:date="2019-06-06T16:57:00Z">
        <w:r w:rsidDel="00EF7A80">
          <w:delText>Preconditions</w:delText>
        </w:r>
      </w:del>
    </w:p>
    <w:p w14:paraId="10922112" w14:textId="632ABFFB" w:rsidR="005E0F98" w:rsidRPr="00234199" w:rsidDel="00EF7A80" w:rsidRDefault="005E0F98" w:rsidP="005E0F98">
      <w:pPr>
        <w:ind w:left="567"/>
        <w:rPr>
          <w:del w:id="4689" w:author="Raji Shanmugasundaram - C20616" w:date="2019-06-06T16:57:00Z"/>
        </w:rPr>
      </w:pPr>
      <w:del w:id="4690" w:author="Raji Shanmugasundaram - C20616" w:date="2019-06-06T16:57:00Z">
        <w:r w:rsidDel="00EF7A80">
          <w:delText>UDP is initialized.</w:delText>
        </w:r>
      </w:del>
    </w:p>
    <w:p w14:paraId="10922113" w14:textId="6715C48C" w:rsidR="005E0F98" w:rsidDel="00EF7A80" w:rsidRDefault="005E0F98" w:rsidP="005E0F98">
      <w:pPr>
        <w:pStyle w:val="Heading4"/>
        <w:rPr>
          <w:del w:id="4691" w:author="Raji Shanmugasundaram - C20616" w:date="2019-06-06T16:57:00Z"/>
        </w:rPr>
      </w:pPr>
      <w:del w:id="4692" w:author="Raji Shanmugasundaram - C20616" w:date="2019-06-06T16:57:00Z">
        <w:r w:rsidDel="00EF7A80">
          <w:delText>Parameters</w:delText>
        </w:r>
      </w:del>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rsidDel="00EF7A80" w14:paraId="10922116" w14:textId="02F9D08A" w:rsidTr="001458B3">
        <w:trPr>
          <w:del w:id="4693" w:author="Raji Shanmugasundaram - C20616" w:date="2019-06-06T16:57:00Z"/>
        </w:trPr>
        <w:tc>
          <w:tcPr>
            <w:tcW w:w="3529" w:type="dxa"/>
            <w:shd w:val="clear" w:color="auto" w:fill="auto"/>
          </w:tcPr>
          <w:p w14:paraId="10922114" w14:textId="3D12E5E7" w:rsidR="005E0F98" w:rsidRPr="001458B3" w:rsidDel="00EF7A80" w:rsidRDefault="005E0F98" w:rsidP="00B9302F">
            <w:pPr>
              <w:rPr>
                <w:del w:id="4694" w:author="Raji Shanmugasundaram - C20616" w:date="2019-06-06T16:57:00Z"/>
                <w:b/>
              </w:rPr>
            </w:pPr>
            <w:del w:id="4695" w:author="Raji Shanmugasundaram - C20616" w:date="2019-06-06T16:57:00Z">
              <w:r w:rsidRPr="001458B3" w:rsidDel="00EF7A80">
                <w:rPr>
                  <w:b/>
                </w:rPr>
                <w:delText>Parameter</w:delText>
              </w:r>
            </w:del>
          </w:p>
        </w:tc>
        <w:tc>
          <w:tcPr>
            <w:tcW w:w="6485" w:type="dxa"/>
            <w:shd w:val="clear" w:color="auto" w:fill="auto"/>
          </w:tcPr>
          <w:p w14:paraId="10922115" w14:textId="479A3BED" w:rsidR="005E0F98" w:rsidRPr="001458B3" w:rsidDel="00EF7A80" w:rsidRDefault="005E0F98" w:rsidP="00B9302F">
            <w:pPr>
              <w:rPr>
                <w:del w:id="4696" w:author="Raji Shanmugasundaram - C20616" w:date="2019-06-06T16:57:00Z"/>
                <w:b/>
              </w:rPr>
            </w:pPr>
            <w:del w:id="4697" w:author="Raji Shanmugasundaram - C20616" w:date="2019-06-06T16:57:00Z">
              <w:r w:rsidRPr="001458B3" w:rsidDel="00EF7A80">
                <w:rPr>
                  <w:b/>
                </w:rPr>
                <w:delText>Description</w:delText>
              </w:r>
            </w:del>
          </w:p>
        </w:tc>
      </w:tr>
      <w:tr w:rsidR="005E0F98" w:rsidRPr="001458B3" w:rsidDel="00EF7A80" w14:paraId="1092211A" w14:textId="7F03D199" w:rsidTr="001458B3">
        <w:trPr>
          <w:del w:id="4698" w:author="Raji Shanmugasundaram - C20616" w:date="2019-06-06T16:57:00Z"/>
        </w:trPr>
        <w:tc>
          <w:tcPr>
            <w:tcW w:w="3529" w:type="dxa"/>
            <w:shd w:val="clear" w:color="auto" w:fill="auto"/>
          </w:tcPr>
          <w:p w14:paraId="10922117" w14:textId="392EAC1A" w:rsidR="005E0F98" w:rsidRPr="001458B3" w:rsidDel="00EF7A80" w:rsidRDefault="00C633B8" w:rsidP="00B9302F">
            <w:pPr>
              <w:pStyle w:val="CCode"/>
              <w:rPr>
                <w:del w:id="4699" w:author="Raji Shanmugasundaram - C20616" w:date="2019-06-06T16:57:00Z"/>
              </w:rPr>
            </w:pPr>
            <w:del w:id="4700" w:author="Raji Shanmugasundaram - C20616" w:date="2019-06-06T16:57:00Z">
              <w:r w:rsidDel="00EF7A80">
                <w:fldChar w:fldCharType="begin"/>
              </w:r>
              <w:r w:rsidDel="00EF7A80">
                <w:delInstrText xml:space="preserve"> HYPERLINK "mk:@MSITStore:D:\\microchip\\harmony\\v1_08\\doc\\help_harmony.chm::/14165.html" </w:delInstrText>
              </w:r>
              <w:r w:rsidDel="00EF7A80">
                <w:fldChar w:fldCharType="separate"/>
              </w:r>
              <w:r w:rsidR="005E0F98" w:rsidRPr="001458B3" w:rsidDel="00EF7A80">
                <w:rPr>
                  <w:rStyle w:val="Hyperlink"/>
                </w:rPr>
                <w:delText>IP_ADDRESS_TYPE</w:delText>
              </w:r>
              <w:r w:rsidDel="00EF7A80">
                <w:rPr>
                  <w:rStyle w:val="Hyperlink"/>
                </w:rPr>
                <w:fldChar w:fldCharType="end"/>
              </w:r>
              <w:r w:rsidR="005E0F98" w:rsidRPr="001458B3" w:rsidDel="00EF7A80">
                <w:delText xml:space="preserve"> </w:delText>
              </w:r>
              <w:r w:rsidR="005E0F98" w:rsidRPr="001458B3" w:rsidDel="00EF7A80">
                <w:rPr>
                  <w:rStyle w:val="Strong"/>
                  <w:color w:val="000000"/>
                </w:rPr>
                <w:delText>addType</w:delText>
              </w:r>
            </w:del>
          </w:p>
        </w:tc>
        <w:tc>
          <w:tcPr>
            <w:tcW w:w="6485" w:type="dxa"/>
            <w:shd w:val="clear" w:color="auto" w:fill="auto"/>
          </w:tcPr>
          <w:p w14:paraId="10922118" w14:textId="1ACF1534" w:rsidR="005E0F98" w:rsidRPr="001458B3" w:rsidDel="00EF7A80" w:rsidRDefault="005E0F98" w:rsidP="00B9302F">
            <w:pPr>
              <w:rPr>
                <w:del w:id="4701" w:author="Raji Shanmugasundaram - C20616" w:date="2019-06-06T16:57:00Z"/>
              </w:rPr>
            </w:pPr>
            <w:del w:id="4702" w:author="Raji Shanmugasundaram - C20616" w:date="2019-06-06T16:57:00Z">
              <w:r w:rsidRPr="001458B3" w:rsidDel="00EF7A80">
                <w:delText>The type of address being used. </w:delText>
              </w:r>
            </w:del>
          </w:p>
          <w:p w14:paraId="10922119" w14:textId="1F6BA0C8" w:rsidR="005E0F98" w:rsidRPr="001458B3" w:rsidDel="00EF7A80" w:rsidRDefault="005E0F98" w:rsidP="00B9302F">
            <w:pPr>
              <w:rPr>
                <w:del w:id="4703" w:author="Raji Shanmugasundaram - C20616" w:date="2019-06-06T16:57:00Z"/>
              </w:rPr>
            </w:pPr>
            <w:del w:id="4704" w:author="Raji Shanmugasundaram - C20616" w:date="2019-06-06T16:57:00Z">
              <w:r w:rsidRPr="001458B3" w:rsidDel="00EF7A80">
                <w:rPr>
                  <w:rStyle w:val="InlineCodeChar"/>
                </w:rPr>
                <w:delText>IP_ADDRESS_TYPE_IPV4</w:delText>
              </w:r>
              <w:r w:rsidRPr="001458B3" w:rsidDel="00EF7A80">
                <w:delText xml:space="preserve"> or </w:delText>
              </w:r>
              <w:r w:rsidRPr="001458B3" w:rsidDel="00EF7A80">
                <w:rPr>
                  <w:rStyle w:val="InlineCodeChar"/>
                </w:rPr>
                <w:delText>IP_ADDRESS_TYPE_IPV6</w:delText>
              </w:r>
              <w:r w:rsidRPr="001458B3" w:rsidDel="00EF7A80">
                <w:delText>.</w:delText>
              </w:r>
            </w:del>
          </w:p>
        </w:tc>
      </w:tr>
      <w:tr w:rsidR="005E0F98" w:rsidRPr="001458B3" w:rsidDel="00EF7A80" w14:paraId="1092211D" w14:textId="696374C2" w:rsidTr="001458B3">
        <w:trPr>
          <w:del w:id="4705" w:author="Raji Shanmugasundaram - C20616" w:date="2019-06-06T16:57:00Z"/>
        </w:trPr>
        <w:tc>
          <w:tcPr>
            <w:tcW w:w="3529" w:type="dxa"/>
            <w:shd w:val="clear" w:color="auto" w:fill="auto"/>
          </w:tcPr>
          <w:p w14:paraId="1092211B" w14:textId="69E5ECA5" w:rsidR="005E0F98" w:rsidRPr="001458B3" w:rsidDel="00EF7A80" w:rsidRDefault="00C633B8" w:rsidP="00B9302F">
            <w:pPr>
              <w:pStyle w:val="CCode"/>
              <w:rPr>
                <w:del w:id="4706" w:author="Raji Shanmugasundaram - C20616" w:date="2019-06-06T16:57:00Z"/>
              </w:rPr>
            </w:pPr>
            <w:del w:id="4707" w:author="Raji Shanmugasundaram - C20616" w:date="2019-06-06T16:57:00Z">
              <w:r w:rsidDel="00EF7A80">
                <w:fldChar w:fldCharType="begin"/>
              </w:r>
              <w:r w:rsidDel="00EF7A80">
                <w:delInstrText xml:space="preserve"> HYPERLINK "mk:@MSITStore:D:\\microchip\\harmony\\v1_08\\doc\\help_harmony.chm::/24368.html" </w:delInstrText>
              </w:r>
              <w:r w:rsidDel="00EF7A80">
                <w:fldChar w:fldCharType="separate"/>
              </w:r>
              <w:r w:rsidR="005E0F98" w:rsidRPr="001458B3" w:rsidDel="00EF7A80">
                <w:rPr>
                  <w:rStyle w:val="Hyperlink"/>
                </w:rPr>
                <w:delText>UDP_PORT</w:delText>
              </w:r>
              <w:r w:rsidDel="00EF7A80">
                <w:rPr>
                  <w:rStyle w:val="Hyperlink"/>
                </w:rPr>
                <w:fldChar w:fldCharType="end"/>
              </w:r>
              <w:r w:rsidR="005E0F98" w:rsidRPr="001458B3" w:rsidDel="00EF7A80">
                <w:delText xml:space="preserve"> localPort</w:delText>
              </w:r>
            </w:del>
          </w:p>
        </w:tc>
        <w:tc>
          <w:tcPr>
            <w:tcW w:w="6485" w:type="dxa"/>
            <w:shd w:val="clear" w:color="auto" w:fill="auto"/>
          </w:tcPr>
          <w:p w14:paraId="1092211C" w14:textId="07B2974F" w:rsidR="005E0F98" w:rsidRPr="001458B3" w:rsidDel="00EF7A80" w:rsidRDefault="005E0F98" w:rsidP="00B9302F">
            <w:pPr>
              <w:rPr>
                <w:del w:id="4708" w:author="Raji Shanmugasundaram - C20616" w:date="2019-06-06T16:57:00Z"/>
              </w:rPr>
            </w:pPr>
            <w:del w:id="4709" w:author="Raji Shanmugasundaram - C20616" w:date="2019-06-06T16:57:00Z">
              <w:r w:rsidRPr="001458B3" w:rsidDel="00EF7A80">
                <w:delText>UDP port on which to listen for connections </w:delText>
              </w:r>
            </w:del>
          </w:p>
        </w:tc>
      </w:tr>
      <w:tr w:rsidR="005E0F98" w:rsidRPr="001458B3" w:rsidDel="00EF7A80" w14:paraId="10922120" w14:textId="130FDD98" w:rsidTr="001458B3">
        <w:trPr>
          <w:del w:id="4710" w:author="Raji Shanmugasundaram - C20616" w:date="2019-06-06T16:57:00Z"/>
        </w:trPr>
        <w:tc>
          <w:tcPr>
            <w:tcW w:w="3529" w:type="dxa"/>
            <w:shd w:val="clear" w:color="auto" w:fill="auto"/>
          </w:tcPr>
          <w:p w14:paraId="1092211E" w14:textId="7EDDA0FA" w:rsidR="005E0F98" w:rsidRPr="001458B3" w:rsidDel="00EF7A80" w:rsidRDefault="00C633B8" w:rsidP="00B9302F">
            <w:pPr>
              <w:pStyle w:val="CCode"/>
              <w:rPr>
                <w:del w:id="4711" w:author="Raji Shanmugasundaram - C20616" w:date="2019-06-06T16:57:00Z"/>
              </w:rPr>
            </w:pPr>
            <w:del w:id="4712" w:author="Raji Shanmugasundaram - C20616" w:date="2019-06-06T16:57:00Z">
              <w:r w:rsidDel="00EF7A80">
                <w:fldChar w:fldCharType="begin"/>
              </w:r>
              <w:r w:rsidDel="00EF7A80">
                <w:delInstrText xml:space="preserve"> HYPERLINK "mk:@MSITStore:D:\\microchip\\harmony\\v1_08\\doc\\help_harmony.chm::/14171.html" </w:delInstrText>
              </w:r>
              <w:r w:rsidDel="00EF7A80">
                <w:fldChar w:fldCharType="separate"/>
              </w:r>
              <w:r w:rsidR="005E0F98" w:rsidRPr="001458B3" w:rsidDel="00EF7A80">
                <w:rPr>
                  <w:rStyle w:val="Hyperlink"/>
                </w:rPr>
                <w:delText>IP_MULTI_ADDRESS</w:delText>
              </w:r>
              <w:r w:rsidDel="00EF7A80">
                <w:rPr>
                  <w:rStyle w:val="Hyperlink"/>
                </w:rPr>
                <w:fldChar w:fldCharType="end"/>
              </w:r>
              <w:r w:rsidR="005E0F98" w:rsidRPr="001458B3" w:rsidDel="00EF7A80">
                <w:delText>* localAddress</w:delText>
              </w:r>
            </w:del>
          </w:p>
        </w:tc>
        <w:tc>
          <w:tcPr>
            <w:tcW w:w="6485" w:type="dxa"/>
            <w:shd w:val="clear" w:color="auto" w:fill="auto"/>
          </w:tcPr>
          <w:p w14:paraId="1092211F" w14:textId="4A0092E3" w:rsidR="005E0F98" w:rsidRPr="001458B3" w:rsidDel="00EF7A80" w:rsidRDefault="005E0F98" w:rsidP="00B9302F">
            <w:pPr>
              <w:rPr>
                <w:del w:id="4713" w:author="Raji Shanmugasundaram - C20616" w:date="2019-06-06T16:57:00Z"/>
              </w:rPr>
            </w:pPr>
            <w:del w:id="4714" w:author="Raji Shanmugasundaram - C20616" w:date="2019-06-06T16:57:00Z">
              <w:r w:rsidRPr="001458B3" w:rsidDel="00EF7A80">
                <w:delText>Local IP address to use. Can be 0 (NULL) if any incoming interface will do. </w:delText>
              </w:r>
            </w:del>
          </w:p>
        </w:tc>
      </w:tr>
    </w:tbl>
    <w:p w14:paraId="10922121" w14:textId="4AB061C0" w:rsidR="005E0F98" w:rsidDel="00EF7A80" w:rsidRDefault="005E0F98" w:rsidP="005E0F98">
      <w:pPr>
        <w:pStyle w:val="Heading4"/>
        <w:rPr>
          <w:del w:id="4715" w:author="Raji Shanmugasundaram - C20616" w:date="2019-06-06T16:57:00Z"/>
        </w:rPr>
      </w:pPr>
      <w:del w:id="4716" w:author="Raji Shanmugasundaram - C20616" w:date="2019-06-06T16:57:00Z">
        <w:r w:rsidDel="00EF7A80">
          <w:delText>Returns</w:delText>
        </w:r>
      </w:del>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rsidDel="00EF7A80" w14:paraId="10922124" w14:textId="0A2CB5F4" w:rsidTr="001458B3">
        <w:trPr>
          <w:del w:id="4717" w:author="Raji Shanmugasundaram - C20616" w:date="2019-06-06T16:57:00Z"/>
        </w:trPr>
        <w:tc>
          <w:tcPr>
            <w:tcW w:w="3529" w:type="dxa"/>
            <w:shd w:val="clear" w:color="auto" w:fill="auto"/>
          </w:tcPr>
          <w:p w14:paraId="10922122" w14:textId="63B00A9C" w:rsidR="005E0F98" w:rsidRPr="001458B3" w:rsidDel="00EF7A80" w:rsidRDefault="005E0F98" w:rsidP="00B9302F">
            <w:pPr>
              <w:rPr>
                <w:del w:id="4718" w:author="Raji Shanmugasundaram - C20616" w:date="2019-06-06T16:57:00Z"/>
                <w:b/>
              </w:rPr>
            </w:pPr>
            <w:del w:id="4719" w:author="Raji Shanmugasundaram - C20616" w:date="2019-06-06T16:57:00Z">
              <w:r w:rsidRPr="001458B3" w:rsidDel="00EF7A80">
                <w:rPr>
                  <w:b/>
                </w:rPr>
                <w:delText>Type</w:delText>
              </w:r>
            </w:del>
          </w:p>
        </w:tc>
        <w:tc>
          <w:tcPr>
            <w:tcW w:w="6485" w:type="dxa"/>
            <w:shd w:val="clear" w:color="auto" w:fill="auto"/>
          </w:tcPr>
          <w:p w14:paraId="10922123" w14:textId="0D0EC1C7" w:rsidR="005E0F98" w:rsidRPr="001458B3" w:rsidDel="00EF7A80" w:rsidRDefault="005E0F98" w:rsidP="00B9302F">
            <w:pPr>
              <w:rPr>
                <w:del w:id="4720" w:author="Raji Shanmugasundaram - C20616" w:date="2019-06-06T16:57:00Z"/>
                <w:b/>
              </w:rPr>
            </w:pPr>
            <w:del w:id="4721" w:author="Raji Shanmugasundaram - C20616" w:date="2019-06-06T16:57:00Z">
              <w:r w:rsidRPr="001458B3" w:rsidDel="00EF7A80">
                <w:rPr>
                  <w:b/>
                </w:rPr>
                <w:delText>Description</w:delText>
              </w:r>
            </w:del>
          </w:p>
        </w:tc>
      </w:tr>
      <w:tr w:rsidR="005E0F98" w:rsidRPr="001458B3" w:rsidDel="00EF7A80" w14:paraId="10922127" w14:textId="735768CC" w:rsidTr="001458B3">
        <w:trPr>
          <w:del w:id="4722" w:author="Raji Shanmugasundaram - C20616" w:date="2019-06-06T16:57:00Z"/>
        </w:trPr>
        <w:tc>
          <w:tcPr>
            <w:tcW w:w="3529" w:type="dxa"/>
            <w:shd w:val="clear" w:color="auto" w:fill="auto"/>
          </w:tcPr>
          <w:p w14:paraId="10922125" w14:textId="143C6979" w:rsidR="005E0F98" w:rsidRPr="001458B3" w:rsidDel="00EF7A80" w:rsidRDefault="00C633B8" w:rsidP="00B9302F">
            <w:pPr>
              <w:rPr>
                <w:del w:id="4723" w:author="Raji Shanmugasundaram - C20616" w:date="2019-06-06T16:57:00Z"/>
              </w:rPr>
            </w:pPr>
            <w:del w:id="4724"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UDP_SOCKET</w:delText>
              </w:r>
              <w:r w:rsidDel="00EF7A80">
                <w:rPr>
                  <w:rStyle w:val="Hyperlink"/>
                </w:rPr>
                <w:fldChar w:fldCharType="end"/>
              </w:r>
            </w:del>
          </w:p>
        </w:tc>
        <w:tc>
          <w:tcPr>
            <w:tcW w:w="6485" w:type="dxa"/>
            <w:shd w:val="clear" w:color="auto" w:fill="auto"/>
          </w:tcPr>
          <w:p w14:paraId="10922126" w14:textId="4273E650" w:rsidR="005E0F98" w:rsidRPr="001458B3" w:rsidDel="00EF7A80" w:rsidRDefault="005E0F98" w:rsidP="00B9302F">
            <w:pPr>
              <w:rPr>
                <w:del w:id="4725" w:author="Raji Shanmugasundaram - C20616" w:date="2019-06-06T16:57:00Z"/>
              </w:rPr>
            </w:pPr>
            <w:del w:id="4726" w:author="Raji Shanmugasundaram - C20616" w:date="2019-06-06T16:57:00Z">
              <w:r w:rsidRPr="001458B3" w:rsidDel="00EF7A80">
                <w:delText xml:space="preserve">Handle - Save this handle and use it when calling all other UDP APIs. If no sockets of the specified type were available to be opened, the handle will contain a value equal to </w:delText>
              </w:r>
              <w:r w:rsidRPr="001458B3" w:rsidDel="00EF7A80">
                <w:rPr>
                  <w:rStyle w:val="CodeBlockChar"/>
                </w:rPr>
                <w:delText>INVALID_SOCKET</w:delText>
              </w:r>
              <w:r w:rsidRPr="001458B3" w:rsidDel="00EF7A80">
                <w:delText>.</w:delText>
              </w:r>
            </w:del>
          </w:p>
        </w:tc>
      </w:tr>
    </w:tbl>
    <w:p w14:paraId="10922128" w14:textId="7B5C3CDD" w:rsidR="005E0F98" w:rsidRPr="00C568F1" w:rsidDel="00EF7A80" w:rsidRDefault="005E0F98" w:rsidP="005E0F98">
      <w:pPr>
        <w:rPr>
          <w:del w:id="4727" w:author="Raji Shanmugasundaram - C20616" w:date="2019-06-06T16:57:00Z"/>
        </w:rPr>
      </w:pPr>
    </w:p>
    <w:p w14:paraId="10922129" w14:textId="2FBA7B32" w:rsidR="00EA43F5" w:rsidDel="00EF7A80" w:rsidRDefault="00EA43F5" w:rsidP="00EA43F5">
      <w:pPr>
        <w:pStyle w:val="Heading3"/>
        <w:rPr>
          <w:del w:id="4728" w:author="Raji Shanmugasundaram - C20616" w:date="2019-06-06T16:57:00Z"/>
        </w:rPr>
      </w:pPr>
      <w:bookmarkStart w:id="4729" w:name="_Toc488278814"/>
      <w:del w:id="4730" w:author="Raji Shanmugasundaram - C20616" w:date="2019-06-06T16:57:00Z">
        <w:r w:rsidRPr="00BA44AB" w:rsidDel="00EF7A80">
          <w:delText>TCPIP_UDP_SocketInfoGet</w:delText>
        </w:r>
        <w:r w:rsidDel="00EF7A80">
          <w:delText xml:space="preserve"> Function</w:delText>
        </w:r>
        <w:bookmarkEnd w:id="4729"/>
      </w:del>
    </w:p>
    <w:p w14:paraId="1092212A" w14:textId="0EC80797" w:rsidR="00EA43F5" w:rsidDel="00EF7A80" w:rsidRDefault="00EA43F5" w:rsidP="00EA43F5">
      <w:pPr>
        <w:rPr>
          <w:del w:id="4731" w:author="Raji Shanmugasundaram - C20616" w:date="2019-06-06T16:57:00Z"/>
        </w:rPr>
      </w:pPr>
      <w:del w:id="4732" w:author="Raji Shanmugasundaram - C20616" w:date="2019-06-06T16:57:00Z">
        <w:r w:rsidDel="00EF7A80">
          <w:delText xml:space="preserve">This function will fill a user passed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Del="00EF7A80">
          <w:rPr>
            <w:rStyle w:val="Hyperlink"/>
          </w:rPr>
          <w:delText>UDP_SOCKET_INFO</w:delText>
        </w:r>
        <w:r w:rsidR="00C633B8" w:rsidDel="00EF7A80">
          <w:rPr>
            <w:rStyle w:val="Hyperlink"/>
          </w:rPr>
          <w:fldChar w:fldCharType="end"/>
        </w:r>
        <w:r w:rsidDel="00EF7A80">
          <w:delText xml:space="preserve"> structure with status of the selected socket</w:delText>
        </w:r>
      </w:del>
    </w:p>
    <w:p w14:paraId="1092212B" w14:textId="36889296" w:rsidR="00EA43F5" w:rsidDel="00EF7A80" w:rsidRDefault="00EA43F5" w:rsidP="00EA43F5">
      <w:pPr>
        <w:pStyle w:val="Heading4"/>
        <w:rPr>
          <w:del w:id="4733" w:author="Raji Shanmugasundaram - C20616" w:date="2019-06-06T16:57:00Z"/>
        </w:rPr>
      </w:pPr>
      <w:del w:id="4734" w:author="Raji Shanmugasundaram - C20616" w:date="2019-06-06T16:57:00Z">
        <w:r w:rsidDel="00EF7A80">
          <w:delText>Function Prototype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rsidDel="00EF7A80" w14:paraId="10922130" w14:textId="4ADA8C74" w:rsidTr="001458B3">
        <w:trPr>
          <w:del w:id="4735" w:author="Raji Shanmugasundaram - C20616" w:date="2019-06-06T16:57:00Z"/>
        </w:trPr>
        <w:tc>
          <w:tcPr>
            <w:tcW w:w="9985" w:type="dxa"/>
            <w:shd w:val="clear" w:color="auto" w:fill="E7E6E6"/>
          </w:tcPr>
          <w:p w14:paraId="1092212C" w14:textId="2ADFE650" w:rsidR="00EA43F5" w:rsidRPr="001458B3" w:rsidDel="00EF7A80" w:rsidRDefault="00EA43F5" w:rsidP="00CA3AF1">
            <w:pPr>
              <w:pStyle w:val="CCode"/>
              <w:rPr>
                <w:del w:id="4736" w:author="Raji Shanmugasundaram - C20616" w:date="2019-06-06T16:57:00Z"/>
              </w:rPr>
            </w:pPr>
            <w:del w:id="4737"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TCPIP_UDP_SocketInfoGet</w:delText>
              </w:r>
              <w:r w:rsidRPr="001458B3" w:rsidDel="00EF7A80">
                <w:delText>(</w:delText>
              </w:r>
            </w:del>
          </w:p>
          <w:p w14:paraId="1092212D" w14:textId="5DFFC01D" w:rsidR="00EA43F5" w:rsidRPr="001458B3" w:rsidDel="00EF7A80" w:rsidRDefault="00EA43F5" w:rsidP="00CA3AF1">
            <w:pPr>
              <w:pStyle w:val="CCode"/>
              <w:rPr>
                <w:del w:id="4738" w:author="Raji Shanmugasundaram - C20616" w:date="2019-06-06T16:57:00Z"/>
              </w:rPr>
            </w:pPr>
            <w:del w:id="4739"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r w:rsidRPr="001458B3" w:rsidDel="00EF7A80">
                <w:delText xml:space="preserve">, </w:delText>
              </w:r>
            </w:del>
          </w:p>
          <w:p w14:paraId="1092212E" w14:textId="1F16B94E" w:rsidR="00EA43F5" w:rsidRPr="001458B3" w:rsidDel="00EF7A80" w:rsidRDefault="00EA43F5" w:rsidP="00CA3AF1">
            <w:pPr>
              <w:pStyle w:val="CCode"/>
              <w:rPr>
                <w:del w:id="4740" w:author="Raji Shanmugasundaram - C20616" w:date="2019-06-06T16:57:00Z"/>
              </w:rPr>
            </w:pPr>
            <w:del w:id="4741"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RPr="001458B3" w:rsidDel="00EF7A80">
                <w:rPr>
                  <w:rStyle w:val="Hyperlink"/>
                </w:rPr>
                <w:delText>UDP_SOCKET_INFO</w:delText>
              </w:r>
              <w:r w:rsidR="00C633B8" w:rsidDel="00EF7A80">
                <w:rPr>
                  <w:rStyle w:val="Hyperlink"/>
                </w:rPr>
                <w:fldChar w:fldCharType="end"/>
              </w:r>
              <w:r w:rsidRPr="001458B3" w:rsidDel="00EF7A80">
                <w:delText xml:space="preserve">* </w:delText>
              </w:r>
              <w:r w:rsidRPr="001458B3" w:rsidDel="00EF7A80">
                <w:rPr>
                  <w:rStyle w:val="Strong"/>
                  <w:color w:val="000000"/>
                </w:rPr>
                <w:delText>pInfo</w:delText>
              </w:r>
            </w:del>
          </w:p>
          <w:p w14:paraId="1092212F" w14:textId="4CA40181" w:rsidR="00EA43F5" w:rsidRPr="001458B3" w:rsidDel="00EF7A80" w:rsidRDefault="00EA43F5" w:rsidP="00CA3AF1">
            <w:pPr>
              <w:pStyle w:val="CCode"/>
              <w:rPr>
                <w:del w:id="4742" w:author="Raji Shanmugasundaram - C20616" w:date="2019-06-06T16:57:00Z"/>
              </w:rPr>
            </w:pPr>
            <w:del w:id="4743" w:author="Raji Shanmugasundaram - C20616" w:date="2019-06-06T16:57:00Z">
              <w:r w:rsidRPr="001458B3" w:rsidDel="00EF7A80">
                <w:delText>);</w:delText>
              </w:r>
            </w:del>
          </w:p>
        </w:tc>
      </w:tr>
    </w:tbl>
    <w:p w14:paraId="10922131" w14:textId="029C441D" w:rsidR="00EA43F5" w:rsidDel="00EF7A80" w:rsidRDefault="00EA43F5" w:rsidP="00EA43F5">
      <w:pPr>
        <w:pStyle w:val="Heading4"/>
        <w:rPr>
          <w:del w:id="4744" w:author="Raji Shanmugasundaram - C20616" w:date="2019-06-06T16:57:00Z"/>
        </w:rPr>
      </w:pPr>
      <w:del w:id="4745" w:author="Raji Shanmugasundaram - C20616" w:date="2019-06-06T16:57:00Z">
        <w:r w:rsidDel="00EF7A80">
          <w:delText>Preconditions</w:delText>
        </w:r>
      </w:del>
    </w:p>
    <w:p w14:paraId="10922132" w14:textId="7C7A2A01" w:rsidR="00EA43F5" w:rsidDel="00EF7A80" w:rsidRDefault="00EA43F5" w:rsidP="00EA43F5">
      <w:pPr>
        <w:rPr>
          <w:del w:id="4746" w:author="Raji Shanmugasundaram - C20616" w:date="2019-06-06T16:57:00Z"/>
        </w:rPr>
      </w:pPr>
      <w:del w:id="4747" w:author="Raji Shanmugasundaram - C20616" w:date="2019-06-06T16:57:00Z">
        <w:r w:rsidDel="00EF7A80">
          <w:delText xml:space="preserve">UDP socket should have been opened with </w:delText>
        </w:r>
        <w:r w:rsidR="00C633B8" w:rsidDel="00EF7A80">
          <w:fldChar w:fldCharType="begin"/>
        </w:r>
        <w:r w:rsidR="00C633B8" w:rsidDel="00EF7A80">
          <w:delInstrText xml:space="preserve"> HYPERLINK "mk:@MSITStore:D:\\microchip\\harmony\\v1_08\\doc\\help_harmony.chm::/24228.html" </w:delInstrText>
        </w:r>
        <w:r w:rsidR="00C633B8" w:rsidDel="00EF7A80">
          <w:fldChar w:fldCharType="separate"/>
        </w:r>
        <w:r w:rsidDel="00EF7A80">
          <w:rPr>
            <w:rStyle w:val="Hyperlink"/>
          </w:rPr>
          <w:delText>TCPIP_UDP_ServerOpen</w:delText>
        </w:r>
        <w:r w:rsidR="00C633B8" w:rsidDel="00EF7A80">
          <w:rPr>
            <w:rStyle w:val="Hyperlink"/>
          </w:rPr>
          <w:fldChar w:fldCharType="end"/>
        </w:r>
        <w:r w:rsidDel="00EF7A80">
          <w:delText>()/</w:delText>
        </w:r>
        <w:r w:rsidR="00362E22" w:rsidDel="00EF7A80">
          <w:fldChar w:fldCharType="begin"/>
        </w:r>
        <w:r w:rsidR="00362E22" w:rsidDel="00EF7A80">
          <w:delInstrText xml:space="preserve"> HYPERLINK "mk:@MSITStore:D:\\microchip\\harmony\\v1_08\\doc\\help_harmony.chm::/24205.html" </w:delInstrText>
        </w:r>
        <w:r w:rsidR="00362E22" w:rsidDel="00EF7A80">
          <w:fldChar w:fldCharType="separate"/>
        </w:r>
        <w:r w:rsidDel="00EF7A80">
          <w:rPr>
            <w:rStyle w:val="Hyperlink"/>
          </w:rPr>
          <w:delText>TCPIP_UDP_ClientOpen</w:delText>
        </w:r>
        <w:r w:rsidR="00362E22" w:rsidDel="00EF7A80">
          <w:rPr>
            <w:rStyle w:val="Hyperlink"/>
          </w:rPr>
          <w:fldChar w:fldCharType="end"/>
        </w:r>
        <w:r w:rsidDel="00EF7A80">
          <w:delText xml:space="preserve">()(). </w:delText>
        </w:r>
      </w:del>
    </w:p>
    <w:p w14:paraId="10922133" w14:textId="25B6B1A2" w:rsidR="00EA43F5" w:rsidDel="00EF7A80" w:rsidRDefault="00EA43F5" w:rsidP="00EA43F5">
      <w:pPr>
        <w:rPr>
          <w:del w:id="4748" w:author="Raji Shanmugasundaram - C20616" w:date="2019-06-06T16:57:00Z"/>
        </w:rPr>
      </w:pPr>
      <w:del w:id="4749" w:author="Raji Shanmugasundaram - C20616" w:date="2019-06-06T16:57:00Z">
        <w:r w:rsidDel="00EF7A80">
          <w:delText xml:space="preserve">hUDP - valid socket </w:delText>
        </w:r>
      </w:del>
    </w:p>
    <w:p w14:paraId="10922134" w14:textId="639E848B" w:rsidR="00EA43F5" w:rsidRPr="00BA44AB" w:rsidDel="00EF7A80" w:rsidRDefault="00EA43F5" w:rsidP="00EA43F5">
      <w:pPr>
        <w:rPr>
          <w:del w:id="4750" w:author="Raji Shanmugasundaram - C20616" w:date="2019-06-06T16:57:00Z"/>
        </w:rPr>
      </w:pPr>
      <w:del w:id="4751" w:author="Raji Shanmugasundaram - C20616" w:date="2019-06-06T16:57:00Z">
        <w:r w:rsidDel="00EF7A80">
          <w:delText xml:space="preserve">pInfo - valid address of a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Del="00EF7A80">
          <w:rPr>
            <w:rStyle w:val="Hyperlink"/>
          </w:rPr>
          <w:delText>UDP_SOCKET_INFO</w:delText>
        </w:r>
        <w:r w:rsidR="00C633B8" w:rsidDel="00EF7A80">
          <w:rPr>
            <w:rStyle w:val="Hyperlink"/>
          </w:rPr>
          <w:fldChar w:fldCharType="end"/>
        </w:r>
        <w:r w:rsidDel="00EF7A80">
          <w:delText xml:space="preserve"> structure</w:delText>
        </w:r>
      </w:del>
    </w:p>
    <w:p w14:paraId="10922135" w14:textId="33EACE32" w:rsidR="00EA43F5" w:rsidDel="00EF7A80" w:rsidRDefault="00EA43F5" w:rsidP="00EA43F5">
      <w:pPr>
        <w:pStyle w:val="Heading4"/>
        <w:rPr>
          <w:del w:id="4752" w:author="Raji Shanmugasundaram - C20616" w:date="2019-06-06T16:57:00Z"/>
        </w:rPr>
      </w:pPr>
      <w:del w:id="4753" w:author="Raji Shanmugasundaram - C20616" w:date="2019-06-06T16:57:00Z">
        <w:r w:rsidDel="00EF7A80">
          <w:delText>Parameters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rsidDel="00EF7A80" w14:paraId="10922138" w14:textId="620EEE01" w:rsidTr="001458B3">
        <w:trPr>
          <w:del w:id="4754" w:author="Raji Shanmugasundaram - C20616" w:date="2019-06-06T16:57:00Z"/>
        </w:trPr>
        <w:tc>
          <w:tcPr>
            <w:tcW w:w="3529" w:type="dxa"/>
            <w:shd w:val="clear" w:color="auto" w:fill="auto"/>
          </w:tcPr>
          <w:p w14:paraId="10922136" w14:textId="44DBDA94" w:rsidR="00EA43F5" w:rsidRPr="001458B3" w:rsidDel="00EF7A80" w:rsidRDefault="00EA43F5" w:rsidP="00CA3AF1">
            <w:pPr>
              <w:rPr>
                <w:del w:id="4755" w:author="Raji Shanmugasundaram - C20616" w:date="2019-06-06T16:57:00Z"/>
                <w:b/>
              </w:rPr>
            </w:pPr>
            <w:del w:id="4756" w:author="Raji Shanmugasundaram - C20616" w:date="2019-06-06T16:57:00Z">
              <w:r w:rsidRPr="001458B3" w:rsidDel="00EF7A80">
                <w:rPr>
                  <w:b/>
                </w:rPr>
                <w:delText>Parameter</w:delText>
              </w:r>
            </w:del>
          </w:p>
        </w:tc>
        <w:tc>
          <w:tcPr>
            <w:tcW w:w="6449" w:type="dxa"/>
            <w:shd w:val="clear" w:color="auto" w:fill="auto"/>
          </w:tcPr>
          <w:p w14:paraId="10922137" w14:textId="04AFA9BA" w:rsidR="00EA43F5" w:rsidRPr="001458B3" w:rsidDel="00EF7A80" w:rsidRDefault="00EA43F5" w:rsidP="00CA3AF1">
            <w:pPr>
              <w:rPr>
                <w:del w:id="4757" w:author="Raji Shanmugasundaram - C20616" w:date="2019-06-06T16:57:00Z"/>
                <w:b/>
              </w:rPr>
            </w:pPr>
            <w:del w:id="4758" w:author="Raji Shanmugasundaram - C20616" w:date="2019-06-06T16:57:00Z">
              <w:r w:rsidRPr="001458B3" w:rsidDel="00EF7A80">
                <w:rPr>
                  <w:b/>
                </w:rPr>
                <w:delText>Description</w:delText>
              </w:r>
            </w:del>
          </w:p>
        </w:tc>
      </w:tr>
      <w:tr w:rsidR="00EA43F5" w:rsidRPr="001458B3" w:rsidDel="00EF7A80" w14:paraId="1092213B" w14:textId="5BC526D0" w:rsidTr="001458B3">
        <w:trPr>
          <w:del w:id="4759" w:author="Raji Shanmugasundaram - C20616" w:date="2019-06-06T16:57:00Z"/>
        </w:trPr>
        <w:tc>
          <w:tcPr>
            <w:tcW w:w="3529" w:type="dxa"/>
            <w:shd w:val="clear" w:color="auto" w:fill="auto"/>
          </w:tcPr>
          <w:p w14:paraId="10922139" w14:textId="74CEBCF2" w:rsidR="00EA43F5" w:rsidRPr="001458B3" w:rsidDel="00EF7A80" w:rsidRDefault="00EA43F5" w:rsidP="00CA3AF1">
            <w:pPr>
              <w:rPr>
                <w:del w:id="4760" w:author="Raji Shanmugasundaram - C20616" w:date="2019-06-06T16:57:00Z"/>
              </w:rPr>
            </w:pPr>
            <w:del w:id="4761" w:author="Raji Shanmugasundaram - C20616" w:date="2019-06-06T16:57:00Z">
              <w:r w:rsidRPr="001458B3" w:rsidDel="00EF7A80">
                <w:delText>hUDP</w:delText>
              </w:r>
            </w:del>
          </w:p>
        </w:tc>
        <w:tc>
          <w:tcPr>
            <w:tcW w:w="6449" w:type="dxa"/>
            <w:shd w:val="clear" w:color="auto" w:fill="auto"/>
          </w:tcPr>
          <w:p w14:paraId="1092213A" w14:textId="504AAC69" w:rsidR="00EA43F5" w:rsidRPr="001458B3" w:rsidDel="00EF7A80" w:rsidRDefault="00EA43F5" w:rsidP="00CA3AF1">
            <w:pPr>
              <w:rPr>
                <w:del w:id="4762" w:author="Raji Shanmugasundaram - C20616" w:date="2019-06-06T16:57:00Z"/>
              </w:rPr>
            </w:pPr>
            <w:del w:id="4763" w:author="Raji Shanmugasundaram - C20616" w:date="2019-06-06T16:57:00Z">
              <w:r w:rsidRPr="001458B3" w:rsidDel="00EF7A80">
                <w:delText>UDP Socket Handle</w:delText>
              </w:r>
            </w:del>
          </w:p>
        </w:tc>
      </w:tr>
      <w:tr w:rsidR="00EA43F5" w:rsidRPr="001458B3" w:rsidDel="00EF7A80" w14:paraId="1092213E" w14:textId="56D0B0D6" w:rsidTr="001458B3">
        <w:trPr>
          <w:del w:id="4764" w:author="Raji Shanmugasundaram - C20616" w:date="2019-06-06T16:57:00Z"/>
        </w:trPr>
        <w:tc>
          <w:tcPr>
            <w:tcW w:w="3529" w:type="dxa"/>
            <w:shd w:val="clear" w:color="auto" w:fill="auto"/>
          </w:tcPr>
          <w:p w14:paraId="1092213C" w14:textId="7951B556" w:rsidR="00EA43F5" w:rsidRPr="001458B3" w:rsidDel="00EF7A80" w:rsidRDefault="00EA43F5" w:rsidP="00CA3AF1">
            <w:pPr>
              <w:rPr>
                <w:del w:id="4765" w:author="Raji Shanmugasundaram - C20616" w:date="2019-06-06T16:57:00Z"/>
              </w:rPr>
            </w:pPr>
            <w:del w:id="4766" w:author="Raji Shanmugasundaram - C20616" w:date="2019-06-06T16:57:00Z">
              <w:r w:rsidRPr="001458B3" w:rsidDel="00EF7A80">
                <w:delText>pInfo</w:delText>
              </w:r>
            </w:del>
          </w:p>
        </w:tc>
        <w:tc>
          <w:tcPr>
            <w:tcW w:w="6449" w:type="dxa"/>
            <w:shd w:val="clear" w:color="auto" w:fill="auto"/>
          </w:tcPr>
          <w:p w14:paraId="1092213D" w14:textId="6A1F88D1" w:rsidR="00EA43F5" w:rsidRPr="001458B3" w:rsidDel="00EF7A80" w:rsidRDefault="00EA43F5" w:rsidP="00CA3AF1">
            <w:pPr>
              <w:rPr>
                <w:del w:id="4767" w:author="Raji Shanmugasundaram - C20616" w:date="2019-06-06T16:57:00Z"/>
              </w:rPr>
            </w:pPr>
            <w:del w:id="4768" w:author="Raji Shanmugasundaram - C20616" w:date="2019-06-06T16:57:00Z">
              <w:r w:rsidRPr="001458B3" w:rsidDel="00EF7A80">
                <w:delText xml:space="preserve">Pointer to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RPr="001458B3" w:rsidDel="00EF7A80">
                <w:rPr>
                  <w:rStyle w:val="Hyperlink"/>
                </w:rPr>
                <w:delText>UDP_SOCKET_INFO</w:delText>
              </w:r>
              <w:r w:rsidR="00C633B8" w:rsidDel="00EF7A80">
                <w:rPr>
                  <w:rStyle w:val="Hyperlink"/>
                </w:rPr>
                <w:fldChar w:fldCharType="end"/>
              </w:r>
              <w:r w:rsidRPr="001458B3" w:rsidDel="00EF7A80">
                <w:delText xml:space="preserve"> to receive socket information </w:delText>
              </w:r>
            </w:del>
          </w:p>
        </w:tc>
      </w:tr>
    </w:tbl>
    <w:p w14:paraId="1092213F" w14:textId="1F1CE5B3" w:rsidR="005E0F98" w:rsidDel="00EF7A80" w:rsidRDefault="005E0F98" w:rsidP="00EA43F5">
      <w:pPr>
        <w:pStyle w:val="Heading4"/>
        <w:rPr>
          <w:del w:id="4769" w:author="Raji Shanmugasundaram - C20616" w:date="2019-06-06T16:57:00Z"/>
        </w:rPr>
      </w:pPr>
    </w:p>
    <w:p w14:paraId="10922140" w14:textId="75E6CD19" w:rsidR="005E0F98" w:rsidRPr="001458B3" w:rsidDel="00EF7A80" w:rsidRDefault="005E0F98" w:rsidP="005E0F98">
      <w:pPr>
        <w:rPr>
          <w:del w:id="4770" w:author="Raji Shanmugasundaram - C20616" w:date="2019-06-06T16:57:00Z"/>
          <w:rFonts w:ascii="Arial Narrow" w:eastAsia="Times New Roman" w:hAnsi="Arial Narrow"/>
          <w:color w:val="2E74B5"/>
          <w:sz w:val="24"/>
        </w:rPr>
      </w:pPr>
      <w:del w:id="4771" w:author="Raji Shanmugasundaram - C20616" w:date="2019-06-06T16:57:00Z">
        <w:r w:rsidDel="00EF7A80">
          <w:br w:type="page"/>
        </w:r>
      </w:del>
    </w:p>
    <w:p w14:paraId="10922141" w14:textId="572E193B" w:rsidR="00EA43F5" w:rsidDel="00EF7A80" w:rsidRDefault="00EA43F5" w:rsidP="00EA43F5">
      <w:pPr>
        <w:pStyle w:val="Heading4"/>
        <w:rPr>
          <w:del w:id="4772" w:author="Raji Shanmugasundaram - C20616" w:date="2019-06-06T16:57:00Z"/>
        </w:rPr>
      </w:pPr>
      <w:del w:id="4773" w:author="Raji Shanmugasundaram - C20616" w:date="2019-06-06T16:57:00Z">
        <w:r w:rsidDel="00EF7A80">
          <w:delText>Returns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rsidDel="00EF7A80" w14:paraId="10922144" w14:textId="7F0C1B83" w:rsidTr="001458B3">
        <w:trPr>
          <w:del w:id="4774" w:author="Raji Shanmugasundaram - C20616" w:date="2019-06-06T16:57:00Z"/>
        </w:trPr>
        <w:tc>
          <w:tcPr>
            <w:tcW w:w="3529" w:type="dxa"/>
            <w:shd w:val="clear" w:color="auto" w:fill="auto"/>
          </w:tcPr>
          <w:p w14:paraId="10922142" w14:textId="4EAE488A" w:rsidR="00EA43F5" w:rsidRPr="001458B3" w:rsidDel="00EF7A80" w:rsidRDefault="00EA43F5" w:rsidP="00CA3AF1">
            <w:pPr>
              <w:rPr>
                <w:del w:id="4775" w:author="Raji Shanmugasundaram - C20616" w:date="2019-06-06T16:57:00Z"/>
                <w:b/>
              </w:rPr>
            </w:pPr>
            <w:del w:id="4776" w:author="Raji Shanmugasundaram - C20616" w:date="2019-06-06T16:57:00Z">
              <w:r w:rsidRPr="001458B3" w:rsidDel="00EF7A80">
                <w:rPr>
                  <w:b/>
                </w:rPr>
                <w:delText>Type</w:delText>
              </w:r>
            </w:del>
          </w:p>
        </w:tc>
        <w:tc>
          <w:tcPr>
            <w:tcW w:w="6449" w:type="dxa"/>
            <w:shd w:val="clear" w:color="auto" w:fill="auto"/>
          </w:tcPr>
          <w:p w14:paraId="10922143" w14:textId="19E19B36" w:rsidR="00EA43F5" w:rsidRPr="001458B3" w:rsidDel="00EF7A80" w:rsidRDefault="00EA43F5" w:rsidP="00CA3AF1">
            <w:pPr>
              <w:rPr>
                <w:del w:id="4777" w:author="Raji Shanmugasundaram - C20616" w:date="2019-06-06T16:57:00Z"/>
                <w:b/>
              </w:rPr>
            </w:pPr>
            <w:del w:id="4778" w:author="Raji Shanmugasundaram - C20616" w:date="2019-06-06T16:57:00Z">
              <w:r w:rsidRPr="001458B3" w:rsidDel="00EF7A80">
                <w:rPr>
                  <w:b/>
                </w:rPr>
                <w:delText>Description</w:delText>
              </w:r>
            </w:del>
          </w:p>
        </w:tc>
      </w:tr>
      <w:tr w:rsidR="00EA43F5" w:rsidRPr="001458B3" w:rsidDel="00EF7A80" w14:paraId="10922148" w14:textId="63ED2C59" w:rsidTr="001458B3">
        <w:trPr>
          <w:del w:id="4779" w:author="Raji Shanmugasundaram - C20616" w:date="2019-06-06T16:57:00Z"/>
        </w:trPr>
        <w:tc>
          <w:tcPr>
            <w:tcW w:w="3529" w:type="dxa"/>
            <w:shd w:val="clear" w:color="auto" w:fill="auto"/>
          </w:tcPr>
          <w:p w14:paraId="10922145" w14:textId="24BA9DB8" w:rsidR="00EA43F5" w:rsidRPr="001458B3" w:rsidDel="00EF7A80" w:rsidRDefault="00EA43F5" w:rsidP="00CA3AF1">
            <w:pPr>
              <w:rPr>
                <w:del w:id="4780" w:author="Raji Shanmugasundaram - C20616" w:date="2019-06-06T16:57:00Z"/>
              </w:rPr>
            </w:pPr>
            <w:del w:id="4781" w:author="Raji Shanmugasundaram - C20616" w:date="2019-06-06T16:57:00Z">
              <w:r w:rsidRPr="001458B3" w:rsidDel="00EF7A80">
                <w:delText>bool</w:delText>
              </w:r>
            </w:del>
          </w:p>
        </w:tc>
        <w:tc>
          <w:tcPr>
            <w:tcW w:w="6449" w:type="dxa"/>
            <w:shd w:val="clear" w:color="auto" w:fill="auto"/>
          </w:tcPr>
          <w:p w14:paraId="10922146" w14:textId="32EBAA32" w:rsidR="00EA43F5" w:rsidRPr="001458B3" w:rsidDel="00EF7A80" w:rsidRDefault="00EA43F5" w:rsidP="00CA3AF1">
            <w:pPr>
              <w:rPr>
                <w:del w:id="4782" w:author="Raji Shanmugasundaram - C20616" w:date="2019-06-06T16:57:00Z"/>
              </w:rPr>
            </w:pPr>
            <w:del w:id="4783" w:author="Raji Shanmugasundaram - C20616" w:date="2019-06-06T16:57:00Z">
              <w:r w:rsidRPr="001458B3" w:rsidDel="00EF7A80">
                <w:delText>true if call succeeded</w:delText>
              </w:r>
            </w:del>
          </w:p>
          <w:p w14:paraId="10922147" w14:textId="4EFD3BD5" w:rsidR="00EA43F5" w:rsidRPr="001458B3" w:rsidDel="00EF7A80" w:rsidRDefault="00EA43F5" w:rsidP="00CA3AF1">
            <w:pPr>
              <w:rPr>
                <w:del w:id="4784" w:author="Raji Shanmugasundaram - C20616" w:date="2019-06-06T16:57:00Z"/>
              </w:rPr>
            </w:pPr>
            <w:del w:id="4785" w:author="Raji Shanmugasundaram - C20616" w:date="2019-06-06T16:57:00Z">
              <w:r w:rsidRPr="001458B3" w:rsidDel="00EF7A80">
                <w:delText>false if no such socket or invalid pinfo.</w:delText>
              </w:r>
            </w:del>
          </w:p>
        </w:tc>
      </w:tr>
    </w:tbl>
    <w:p w14:paraId="10922149" w14:textId="1CCB4799" w:rsidR="00E52FE3" w:rsidRPr="001458B3" w:rsidDel="00EF7A80" w:rsidRDefault="00E52FE3">
      <w:pPr>
        <w:tabs>
          <w:tab w:val="clear" w:pos="284"/>
          <w:tab w:val="clear" w:pos="567"/>
          <w:tab w:val="clear" w:pos="851"/>
          <w:tab w:val="clear" w:pos="1134"/>
          <w:tab w:val="clear" w:pos="1418"/>
          <w:tab w:val="clear" w:pos="1701"/>
          <w:tab w:val="clear" w:pos="1985"/>
          <w:tab w:val="clear" w:pos="2268"/>
        </w:tabs>
        <w:spacing w:after="160" w:line="259" w:lineRule="auto"/>
        <w:rPr>
          <w:del w:id="4786" w:author="Raji Shanmugasundaram - C20616" w:date="2019-06-06T16:57:00Z"/>
          <w:rFonts w:ascii="Arial" w:eastAsia="Times New Roman" w:hAnsi="Arial"/>
          <w:b/>
          <w:color w:val="1F4D78"/>
          <w:sz w:val="24"/>
          <w:szCs w:val="24"/>
          <w:lang w:eastAsia="en-AU"/>
        </w:rPr>
      </w:pPr>
    </w:p>
    <w:p w14:paraId="1092214A" w14:textId="7B3615F8" w:rsidR="00EA43F5" w:rsidRPr="003575E9" w:rsidDel="00EF7A80" w:rsidRDefault="00EA43F5" w:rsidP="00F17147">
      <w:pPr>
        <w:pStyle w:val="Heading3"/>
        <w:rPr>
          <w:del w:id="4787" w:author="Raji Shanmugasundaram - C20616" w:date="2019-06-06T16:57:00Z"/>
          <w:lang w:eastAsia="en-AU"/>
        </w:rPr>
      </w:pPr>
      <w:bookmarkStart w:id="4788" w:name="_Toc488278815"/>
      <w:del w:id="4789" w:author="Raji Shanmugasundaram - C20616" w:date="2019-06-06T16:57:00Z">
        <w:r w:rsidRPr="003575E9" w:rsidDel="00EF7A80">
          <w:rPr>
            <w:lang w:eastAsia="en-AU"/>
          </w:rPr>
          <w:delText>UDP_SOCKET_INFO Structure</w:delText>
        </w:r>
        <w:bookmarkEnd w:id="4788"/>
      </w:del>
    </w:p>
    <w:p w14:paraId="1092214B" w14:textId="43BBBD69" w:rsidR="00EA43F5" w:rsidDel="00EF7A80" w:rsidRDefault="00EA43F5" w:rsidP="00EA43F5">
      <w:pPr>
        <w:rPr>
          <w:del w:id="4790" w:author="Raji Shanmugasundaram - C20616" w:date="2019-06-06T16:57:00Z"/>
        </w:rPr>
      </w:pPr>
      <w:del w:id="4791" w:author="Raji Shanmugasundaram - C20616" w:date="2019-06-06T16:57:00Z">
        <w:r w:rsidDel="00EF7A80">
          <w:delText>Holds information about a UDP Socket</w:delText>
        </w:r>
      </w:del>
    </w:p>
    <w:p w14:paraId="1092214C" w14:textId="7CDA0FC7" w:rsidR="00EA43F5" w:rsidDel="00EF7A80" w:rsidRDefault="00EA43F5" w:rsidP="00EA43F5">
      <w:pPr>
        <w:pStyle w:val="Heading4"/>
        <w:rPr>
          <w:del w:id="4792" w:author="Raji Shanmugasundaram - C20616" w:date="2019-06-06T16:57:00Z"/>
        </w:rPr>
      </w:pPr>
      <w:del w:id="4793" w:author="Raji Shanmugasundaram - C20616" w:date="2019-06-06T16:57:00Z">
        <w:r w:rsidDel="00EF7A80">
          <w:delText>Structure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rsidDel="00EF7A80" w14:paraId="10922157" w14:textId="64B4D9BC" w:rsidTr="001458B3">
        <w:trPr>
          <w:del w:id="4794" w:author="Raji Shanmugasundaram - C20616" w:date="2019-06-06T16:57:00Z"/>
        </w:trPr>
        <w:tc>
          <w:tcPr>
            <w:tcW w:w="9985" w:type="dxa"/>
            <w:shd w:val="clear" w:color="auto" w:fill="E7E6E6"/>
          </w:tcPr>
          <w:p w14:paraId="1092214D" w14:textId="59D536B3" w:rsidR="00EA43F5" w:rsidRPr="001458B3" w:rsidDel="00EF7A80" w:rsidRDefault="00EA43F5" w:rsidP="00CA3AF1">
            <w:pPr>
              <w:pStyle w:val="CCode"/>
              <w:rPr>
                <w:del w:id="4795" w:author="Raji Shanmugasundaram - C20616" w:date="2019-06-06T16:57:00Z"/>
              </w:rPr>
            </w:pPr>
            <w:del w:id="4796" w:author="Raji Shanmugasundaram - C20616" w:date="2019-06-06T16:57:00Z">
              <w:r w:rsidRPr="001458B3" w:rsidDel="00EF7A80">
                <w:rPr>
                  <w:rStyle w:val="Strong"/>
                  <w:color w:val="000080"/>
                </w:rPr>
                <w:delText>typedef</w:delText>
              </w:r>
              <w:r w:rsidRPr="001458B3" w:rsidDel="00EF7A80">
                <w:delText xml:space="preserve"> </w:delText>
              </w:r>
              <w:r w:rsidRPr="001458B3" w:rsidDel="00EF7A80">
                <w:rPr>
                  <w:rStyle w:val="Strong"/>
                  <w:color w:val="000080"/>
                </w:rPr>
                <w:delText>struct</w:delText>
              </w:r>
              <w:r w:rsidRPr="001458B3" w:rsidDel="00EF7A80">
                <w:delText xml:space="preserve"> {</w:delText>
              </w:r>
            </w:del>
          </w:p>
          <w:p w14:paraId="1092214E" w14:textId="305718A0" w:rsidR="00EA43F5" w:rsidRPr="001458B3" w:rsidDel="00EF7A80" w:rsidRDefault="00EA43F5" w:rsidP="00CA3AF1">
            <w:pPr>
              <w:pStyle w:val="CCode"/>
              <w:rPr>
                <w:del w:id="4797" w:author="Raji Shanmugasundaram - C20616" w:date="2019-06-06T16:57:00Z"/>
              </w:rPr>
            </w:pPr>
            <w:del w:id="479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addressType</w:delText>
              </w:r>
              <w:r w:rsidRPr="001458B3" w:rsidDel="00EF7A80">
                <w:delText>;</w:delText>
              </w:r>
            </w:del>
          </w:p>
          <w:p w14:paraId="1092214F" w14:textId="282F5289" w:rsidR="00EA43F5" w:rsidRPr="001458B3" w:rsidDel="00EF7A80" w:rsidRDefault="00EA43F5" w:rsidP="00CA3AF1">
            <w:pPr>
              <w:pStyle w:val="CCode"/>
              <w:rPr>
                <w:del w:id="4799" w:author="Raji Shanmugasundaram - C20616" w:date="2019-06-06T16:57:00Z"/>
              </w:rPr>
            </w:pPr>
            <w:del w:id="480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remoteIPaddress</w:delText>
              </w:r>
              <w:r w:rsidRPr="001458B3" w:rsidDel="00EF7A80">
                <w:delText>;</w:delText>
              </w:r>
            </w:del>
          </w:p>
          <w:p w14:paraId="10922150" w14:textId="0DDEB1E7" w:rsidR="00EA43F5" w:rsidRPr="001458B3" w:rsidDel="00EF7A80" w:rsidRDefault="00EA43F5" w:rsidP="00CA3AF1">
            <w:pPr>
              <w:pStyle w:val="CCode"/>
              <w:rPr>
                <w:del w:id="4801" w:author="Raji Shanmugasundaram - C20616" w:date="2019-06-06T16:57:00Z"/>
              </w:rPr>
            </w:pPr>
            <w:del w:id="480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localIPaddress</w:delText>
              </w:r>
              <w:r w:rsidRPr="001458B3" w:rsidDel="00EF7A80">
                <w:delText>;</w:delText>
              </w:r>
            </w:del>
          </w:p>
          <w:p w14:paraId="10922151" w14:textId="6DC0FBE5" w:rsidR="00EA43F5" w:rsidRPr="001458B3" w:rsidDel="00EF7A80" w:rsidRDefault="00EA43F5" w:rsidP="00CA3AF1">
            <w:pPr>
              <w:pStyle w:val="CCode"/>
              <w:rPr>
                <w:del w:id="4803" w:author="Raji Shanmugasundaram - C20616" w:date="2019-06-06T16:57:00Z"/>
              </w:rPr>
            </w:pPr>
            <w:del w:id="480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sourceIPaddress</w:delText>
              </w:r>
              <w:r w:rsidRPr="001458B3" w:rsidDel="00EF7A80">
                <w:delText>;</w:delText>
              </w:r>
            </w:del>
          </w:p>
          <w:p w14:paraId="10922152" w14:textId="2C1C999D" w:rsidR="00EA43F5" w:rsidRPr="001458B3" w:rsidDel="00EF7A80" w:rsidRDefault="00EA43F5" w:rsidP="00CA3AF1">
            <w:pPr>
              <w:pStyle w:val="CCode"/>
              <w:rPr>
                <w:del w:id="4805" w:author="Raji Shanmugasundaram - C20616" w:date="2019-06-06T16:57:00Z"/>
              </w:rPr>
            </w:pPr>
            <w:del w:id="480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destIPaddress</w:delText>
              </w:r>
              <w:r w:rsidRPr="001458B3" w:rsidDel="00EF7A80">
                <w:delText>;</w:delText>
              </w:r>
            </w:del>
          </w:p>
          <w:p w14:paraId="10922153" w14:textId="374B1B25" w:rsidR="00EA43F5" w:rsidRPr="001458B3" w:rsidDel="00EF7A80" w:rsidRDefault="00EA43F5" w:rsidP="00CA3AF1">
            <w:pPr>
              <w:pStyle w:val="CCode"/>
              <w:rPr>
                <w:del w:id="4807" w:author="Raji Shanmugasundaram - C20616" w:date="2019-06-06T16:57:00Z"/>
              </w:rPr>
            </w:pPr>
            <w:del w:id="480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remotePort</w:delText>
              </w:r>
              <w:r w:rsidRPr="001458B3" w:rsidDel="00EF7A80">
                <w:delText>;</w:delText>
              </w:r>
            </w:del>
          </w:p>
          <w:p w14:paraId="10922154" w14:textId="221BB712" w:rsidR="00EA43F5" w:rsidRPr="001458B3" w:rsidDel="00EF7A80" w:rsidRDefault="00EA43F5" w:rsidP="00CA3AF1">
            <w:pPr>
              <w:pStyle w:val="CCode"/>
              <w:rPr>
                <w:del w:id="4809" w:author="Raji Shanmugasundaram - C20616" w:date="2019-06-06T16:57:00Z"/>
              </w:rPr>
            </w:pPr>
            <w:del w:id="481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localPort</w:delText>
              </w:r>
              <w:r w:rsidRPr="001458B3" w:rsidDel="00EF7A80">
                <w:delText>;</w:delText>
              </w:r>
            </w:del>
          </w:p>
          <w:p w14:paraId="10922155" w14:textId="1B76CE97" w:rsidR="00EA43F5" w:rsidRPr="001458B3" w:rsidDel="00EF7A80" w:rsidRDefault="00EA43F5" w:rsidP="00CA3AF1">
            <w:pPr>
              <w:pStyle w:val="CCode"/>
              <w:rPr>
                <w:del w:id="4811" w:author="Raji Shanmugasundaram - C20616" w:date="2019-06-06T16:57:00Z"/>
              </w:rPr>
            </w:pPr>
            <w:del w:id="481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"mk:@MSITStore:D:\\microchip\\harmony\\v1_08\\doc\\help_harmony.chm::/23778.html" </w:delInstrText>
              </w:r>
              <w:r w:rsidR="00C633B8" w:rsidDel="00EF7A80">
                <w:fldChar w:fldCharType="separate"/>
              </w:r>
              <w:r w:rsidRPr="001458B3" w:rsidDel="00EF7A80">
                <w:rPr>
                  <w:rStyle w:val="Hyperlink"/>
                </w:rPr>
                <w:delText>TCPIP_NET_HANDLE</w:delText>
              </w:r>
              <w:r w:rsidR="00C633B8" w:rsidDel="00EF7A80">
                <w:rPr>
                  <w:rStyle w:val="Hyperlink"/>
                </w:rPr>
                <w:fldChar w:fldCharType="end"/>
              </w:r>
              <w:r w:rsidRPr="001458B3" w:rsidDel="00EF7A80">
                <w:delText xml:space="preserve"> </w:delText>
              </w:r>
              <w:r w:rsidRPr="001458B3" w:rsidDel="00EF7A80">
                <w:rPr>
                  <w:rStyle w:val="Strong"/>
                  <w:color w:val="000000"/>
                </w:rPr>
                <w:delText>hNet</w:delText>
              </w:r>
              <w:r w:rsidRPr="001458B3" w:rsidDel="00EF7A80">
                <w:delText>;</w:delText>
              </w:r>
            </w:del>
          </w:p>
          <w:p w14:paraId="10922156" w14:textId="2DDBCF84" w:rsidR="00EA43F5" w:rsidRPr="001458B3" w:rsidDel="00EF7A80" w:rsidRDefault="00EA43F5" w:rsidP="00CA3AF1">
            <w:pPr>
              <w:pStyle w:val="CCode"/>
              <w:rPr>
                <w:del w:id="4813" w:author="Raji Shanmugasundaram - C20616" w:date="2019-06-06T16:57:00Z"/>
              </w:rPr>
            </w:pPr>
            <w:del w:id="4814" w:author="Raji Shanmugasundaram - C20616" w:date="2019-06-06T16:57:00Z">
              <w:r w:rsidRPr="001458B3" w:rsidDel="00EF7A80">
                <w:delText>} UDP_SOCKET_INFO;</w:delText>
              </w:r>
            </w:del>
          </w:p>
        </w:tc>
      </w:tr>
    </w:tbl>
    <w:p w14:paraId="10922158" w14:textId="1185CC0C" w:rsidR="00EA43F5" w:rsidDel="00EF7A80" w:rsidRDefault="00EA43F5" w:rsidP="00EA43F5">
      <w:pPr>
        <w:pStyle w:val="Heading4"/>
        <w:rPr>
          <w:del w:id="4815" w:author="Raji Shanmugasundaram - C20616" w:date="2019-06-06T16:57:00Z"/>
        </w:rPr>
      </w:pPr>
      <w:del w:id="4816" w:author="Raji Shanmugasundaram - C20616" w:date="2019-06-06T16:57:00Z">
        <w:r w:rsidDel="00EF7A80">
          <w:delText>Members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rsidDel="00EF7A80" w14:paraId="1092215C" w14:textId="3E1D0949" w:rsidTr="001458B3">
        <w:trPr>
          <w:del w:id="4817" w:author="Raji Shanmugasundaram - C20616" w:date="2019-06-06T16:57:00Z"/>
        </w:trPr>
        <w:tc>
          <w:tcPr>
            <w:tcW w:w="1970" w:type="dxa"/>
            <w:shd w:val="clear" w:color="auto" w:fill="auto"/>
          </w:tcPr>
          <w:p w14:paraId="10922159" w14:textId="55EB3BC8" w:rsidR="00EA43F5" w:rsidRPr="001458B3" w:rsidDel="00EF7A80" w:rsidRDefault="00EA43F5" w:rsidP="00CA3AF1">
            <w:pPr>
              <w:rPr>
                <w:del w:id="4818" w:author="Raji Shanmugasundaram - C20616" w:date="2019-06-06T16:57:00Z"/>
                <w:b/>
              </w:rPr>
            </w:pPr>
            <w:del w:id="4819" w:author="Raji Shanmugasundaram - C20616" w:date="2019-06-06T16:57:00Z">
              <w:r w:rsidRPr="001458B3" w:rsidDel="00EF7A80">
                <w:rPr>
                  <w:b/>
                </w:rPr>
                <w:delText>Type</w:delText>
              </w:r>
            </w:del>
          </w:p>
        </w:tc>
        <w:tc>
          <w:tcPr>
            <w:tcW w:w="1862" w:type="dxa"/>
            <w:shd w:val="clear" w:color="auto" w:fill="auto"/>
          </w:tcPr>
          <w:p w14:paraId="1092215A" w14:textId="7B314A43" w:rsidR="00EA43F5" w:rsidRPr="001458B3" w:rsidDel="00EF7A80" w:rsidRDefault="00EA43F5" w:rsidP="00CA3AF1">
            <w:pPr>
              <w:rPr>
                <w:del w:id="4820" w:author="Raji Shanmugasundaram - C20616" w:date="2019-06-06T16:57:00Z"/>
                <w:b/>
              </w:rPr>
            </w:pPr>
            <w:del w:id="4821" w:author="Raji Shanmugasundaram - C20616" w:date="2019-06-06T16:57:00Z">
              <w:r w:rsidRPr="001458B3" w:rsidDel="00EF7A80">
                <w:rPr>
                  <w:b/>
                </w:rPr>
                <w:delText>Member Name</w:delText>
              </w:r>
            </w:del>
          </w:p>
        </w:tc>
        <w:tc>
          <w:tcPr>
            <w:tcW w:w="6146" w:type="dxa"/>
            <w:shd w:val="clear" w:color="auto" w:fill="auto"/>
          </w:tcPr>
          <w:p w14:paraId="1092215B" w14:textId="676C3AEA" w:rsidR="00EA43F5" w:rsidRPr="001458B3" w:rsidDel="00EF7A80" w:rsidRDefault="00EA43F5" w:rsidP="00CA3AF1">
            <w:pPr>
              <w:rPr>
                <w:del w:id="4822" w:author="Raji Shanmugasundaram - C20616" w:date="2019-06-06T16:57:00Z"/>
                <w:b/>
              </w:rPr>
            </w:pPr>
            <w:del w:id="4823" w:author="Raji Shanmugasundaram - C20616" w:date="2019-06-06T16:57:00Z">
              <w:r w:rsidRPr="001458B3" w:rsidDel="00EF7A80">
                <w:rPr>
                  <w:b/>
                </w:rPr>
                <w:delText>Description</w:delText>
              </w:r>
            </w:del>
          </w:p>
        </w:tc>
      </w:tr>
      <w:tr w:rsidR="00EA43F5" w:rsidRPr="001458B3" w:rsidDel="00EF7A80" w14:paraId="10922160" w14:textId="44A2DAD0" w:rsidTr="001458B3">
        <w:trPr>
          <w:del w:id="4824" w:author="Raji Shanmugasundaram - C20616" w:date="2019-06-06T16:57:00Z"/>
        </w:trPr>
        <w:tc>
          <w:tcPr>
            <w:tcW w:w="1970" w:type="dxa"/>
            <w:shd w:val="clear" w:color="auto" w:fill="auto"/>
          </w:tcPr>
          <w:p w14:paraId="1092215D" w14:textId="65D2F21A" w:rsidR="00EA43F5" w:rsidRPr="001458B3" w:rsidDel="00EF7A80" w:rsidRDefault="00EA43F5" w:rsidP="00CA3AF1">
            <w:pPr>
              <w:pStyle w:val="CCode"/>
              <w:rPr>
                <w:del w:id="4825" w:author="Raji Shanmugasundaram - C20616" w:date="2019-06-06T16:57:00Z"/>
              </w:rPr>
            </w:pPr>
            <w:del w:id="4826" w:author="Raji Shanmugasundaram - C20616" w:date="2019-06-06T16:57:00Z">
              <w:r w:rsidRPr="001458B3" w:rsidDel="00EF7A80">
                <w:delText>IP_ADDRESS_TYPE</w:delText>
              </w:r>
            </w:del>
          </w:p>
        </w:tc>
        <w:tc>
          <w:tcPr>
            <w:tcW w:w="1862" w:type="dxa"/>
            <w:shd w:val="clear" w:color="auto" w:fill="auto"/>
          </w:tcPr>
          <w:p w14:paraId="1092215E" w14:textId="2BA891FC" w:rsidR="00EA43F5" w:rsidRPr="001458B3" w:rsidDel="00EF7A80" w:rsidRDefault="00EA43F5" w:rsidP="00CA3AF1">
            <w:pPr>
              <w:pStyle w:val="CCode"/>
              <w:rPr>
                <w:del w:id="4827" w:author="Raji Shanmugasundaram - C20616" w:date="2019-06-06T16:57:00Z"/>
              </w:rPr>
            </w:pPr>
            <w:del w:id="4828" w:author="Raji Shanmugasundaram - C20616" w:date="2019-06-06T16:57:00Z">
              <w:r w:rsidRPr="001458B3" w:rsidDel="00EF7A80">
                <w:delText>addressType</w:delText>
              </w:r>
            </w:del>
          </w:p>
        </w:tc>
        <w:tc>
          <w:tcPr>
            <w:tcW w:w="6146" w:type="dxa"/>
            <w:shd w:val="clear" w:color="auto" w:fill="auto"/>
          </w:tcPr>
          <w:p w14:paraId="1092215F" w14:textId="6595F347" w:rsidR="00EA43F5" w:rsidRPr="001458B3" w:rsidDel="00EF7A80" w:rsidRDefault="00EA43F5" w:rsidP="00CA3AF1">
            <w:pPr>
              <w:rPr>
                <w:del w:id="4829" w:author="Raji Shanmugasundaram - C20616" w:date="2019-06-06T16:57:00Z"/>
              </w:rPr>
            </w:pPr>
            <w:del w:id="4830" w:author="Raji Shanmugasundaram - C20616" w:date="2019-06-06T16:57:00Z">
              <w:r w:rsidRPr="001458B3" w:rsidDel="00EF7A80">
                <w:delText>address type of the socket </w:delText>
              </w:r>
            </w:del>
          </w:p>
        </w:tc>
      </w:tr>
      <w:tr w:rsidR="00EA43F5" w:rsidRPr="001458B3" w:rsidDel="00EF7A80" w14:paraId="10922164" w14:textId="43183E02" w:rsidTr="001458B3">
        <w:trPr>
          <w:del w:id="4831" w:author="Raji Shanmugasundaram - C20616" w:date="2019-06-06T16:57:00Z"/>
        </w:trPr>
        <w:tc>
          <w:tcPr>
            <w:tcW w:w="1970" w:type="dxa"/>
            <w:shd w:val="clear" w:color="auto" w:fill="auto"/>
          </w:tcPr>
          <w:p w14:paraId="10922161" w14:textId="4514F9B5" w:rsidR="00EA43F5" w:rsidRPr="001458B3" w:rsidDel="00EF7A80" w:rsidRDefault="00EA43F5" w:rsidP="00CA3AF1">
            <w:pPr>
              <w:pStyle w:val="CCode"/>
              <w:rPr>
                <w:del w:id="4832" w:author="Raji Shanmugasundaram - C20616" w:date="2019-06-06T16:57:00Z"/>
              </w:rPr>
            </w:pPr>
            <w:del w:id="4833" w:author="Raji Shanmugasundaram - C20616" w:date="2019-06-06T16:57:00Z">
              <w:r w:rsidRPr="001458B3" w:rsidDel="00EF7A80">
                <w:delText>IP_MULTI_ADDRESS</w:delText>
              </w:r>
            </w:del>
          </w:p>
        </w:tc>
        <w:tc>
          <w:tcPr>
            <w:tcW w:w="1862" w:type="dxa"/>
            <w:shd w:val="clear" w:color="auto" w:fill="auto"/>
          </w:tcPr>
          <w:p w14:paraId="10922162" w14:textId="658D0A2D" w:rsidR="00EA43F5" w:rsidRPr="001458B3" w:rsidDel="00EF7A80" w:rsidRDefault="00EA43F5" w:rsidP="00CA3AF1">
            <w:pPr>
              <w:pStyle w:val="CCode"/>
              <w:rPr>
                <w:del w:id="4834" w:author="Raji Shanmugasundaram - C20616" w:date="2019-06-06T16:57:00Z"/>
              </w:rPr>
            </w:pPr>
            <w:del w:id="4835" w:author="Raji Shanmugasundaram - C20616" w:date="2019-06-06T16:57:00Z">
              <w:r w:rsidRPr="001458B3" w:rsidDel="00EF7A80">
                <w:delText>remoteIPaddress</w:delText>
              </w:r>
            </w:del>
          </w:p>
        </w:tc>
        <w:tc>
          <w:tcPr>
            <w:tcW w:w="6146" w:type="dxa"/>
            <w:shd w:val="clear" w:color="auto" w:fill="auto"/>
          </w:tcPr>
          <w:p w14:paraId="10922163" w14:textId="2FA409C9" w:rsidR="00EA43F5" w:rsidRPr="001458B3" w:rsidDel="00EF7A80" w:rsidRDefault="00EA43F5" w:rsidP="00CA3AF1">
            <w:pPr>
              <w:rPr>
                <w:del w:id="4836" w:author="Raji Shanmugasundaram - C20616" w:date="2019-06-06T16:57:00Z"/>
              </w:rPr>
            </w:pPr>
            <w:del w:id="4837" w:author="Raji Shanmugasundaram - C20616" w:date="2019-06-06T16:57:00Z">
              <w:r w:rsidRPr="001458B3" w:rsidDel="00EF7A80">
                <w:delText>current socket destination address </w:delText>
              </w:r>
            </w:del>
          </w:p>
        </w:tc>
      </w:tr>
      <w:tr w:rsidR="00EA43F5" w:rsidRPr="001458B3" w:rsidDel="00EF7A80" w14:paraId="10922168" w14:textId="6AB11761" w:rsidTr="001458B3">
        <w:trPr>
          <w:del w:id="4838" w:author="Raji Shanmugasundaram - C20616" w:date="2019-06-06T16:57:00Z"/>
        </w:trPr>
        <w:tc>
          <w:tcPr>
            <w:tcW w:w="1970" w:type="dxa"/>
            <w:shd w:val="clear" w:color="auto" w:fill="auto"/>
          </w:tcPr>
          <w:p w14:paraId="10922165" w14:textId="68E6F14D" w:rsidR="00EA43F5" w:rsidRPr="001458B3" w:rsidDel="00EF7A80" w:rsidRDefault="00EA43F5" w:rsidP="00CA3AF1">
            <w:pPr>
              <w:pStyle w:val="CCode"/>
              <w:rPr>
                <w:del w:id="4839" w:author="Raji Shanmugasundaram - C20616" w:date="2019-06-06T16:57:00Z"/>
              </w:rPr>
            </w:pPr>
            <w:del w:id="4840" w:author="Raji Shanmugasundaram - C20616" w:date="2019-06-06T16:57:00Z">
              <w:r w:rsidRPr="001458B3" w:rsidDel="00EF7A80">
                <w:delText>IP_MULTI_ADDRESS</w:delText>
              </w:r>
            </w:del>
          </w:p>
        </w:tc>
        <w:tc>
          <w:tcPr>
            <w:tcW w:w="1862" w:type="dxa"/>
            <w:shd w:val="clear" w:color="auto" w:fill="auto"/>
          </w:tcPr>
          <w:p w14:paraId="10922166" w14:textId="408F4F7D" w:rsidR="00EA43F5" w:rsidRPr="001458B3" w:rsidDel="00EF7A80" w:rsidRDefault="00EA43F5" w:rsidP="00CA3AF1">
            <w:pPr>
              <w:pStyle w:val="CCode"/>
              <w:rPr>
                <w:del w:id="4841" w:author="Raji Shanmugasundaram - C20616" w:date="2019-06-06T16:57:00Z"/>
              </w:rPr>
            </w:pPr>
            <w:del w:id="4842" w:author="Raji Shanmugasundaram - C20616" w:date="2019-06-06T16:57:00Z">
              <w:r w:rsidRPr="001458B3" w:rsidDel="00EF7A80">
                <w:delText>localIPaddress</w:delText>
              </w:r>
            </w:del>
          </w:p>
        </w:tc>
        <w:tc>
          <w:tcPr>
            <w:tcW w:w="6146" w:type="dxa"/>
            <w:shd w:val="clear" w:color="auto" w:fill="auto"/>
          </w:tcPr>
          <w:p w14:paraId="10922167" w14:textId="16237E4D" w:rsidR="00EA43F5" w:rsidRPr="001458B3" w:rsidDel="00EF7A80" w:rsidRDefault="00EA43F5" w:rsidP="00CA3AF1">
            <w:pPr>
              <w:rPr>
                <w:del w:id="4843" w:author="Raji Shanmugasundaram - C20616" w:date="2019-06-06T16:57:00Z"/>
              </w:rPr>
            </w:pPr>
            <w:del w:id="4844" w:author="Raji Shanmugasundaram - C20616" w:date="2019-06-06T16:57:00Z">
              <w:r w:rsidRPr="001458B3" w:rsidDel="00EF7A80">
                <w:delText>current socket source address </w:delText>
              </w:r>
            </w:del>
          </w:p>
        </w:tc>
      </w:tr>
      <w:tr w:rsidR="00EA43F5" w:rsidRPr="001458B3" w:rsidDel="00EF7A80" w14:paraId="1092216C" w14:textId="52C8BDF8" w:rsidTr="001458B3">
        <w:trPr>
          <w:del w:id="4845" w:author="Raji Shanmugasundaram - C20616" w:date="2019-06-06T16:57:00Z"/>
        </w:trPr>
        <w:tc>
          <w:tcPr>
            <w:tcW w:w="1970" w:type="dxa"/>
            <w:shd w:val="clear" w:color="auto" w:fill="auto"/>
          </w:tcPr>
          <w:p w14:paraId="10922169" w14:textId="31533016" w:rsidR="00EA43F5" w:rsidRPr="001458B3" w:rsidDel="00EF7A80" w:rsidRDefault="00EA43F5" w:rsidP="00CA3AF1">
            <w:pPr>
              <w:pStyle w:val="CCode"/>
              <w:rPr>
                <w:del w:id="4846" w:author="Raji Shanmugasundaram - C20616" w:date="2019-06-06T16:57:00Z"/>
              </w:rPr>
            </w:pPr>
            <w:del w:id="4847" w:author="Raji Shanmugasundaram - C20616" w:date="2019-06-06T16:57:00Z">
              <w:r w:rsidRPr="001458B3" w:rsidDel="00EF7A80">
                <w:delText>IP_MULTI_ADDRESS</w:delText>
              </w:r>
            </w:del>
          </w:p>
        </w:tc>
        <w:tc>
          <w:tcPr>
            <w:tcW w:w="1862" w:type="dxa"/>
            <w:shd w:val="clear" w:color="auto" w:fill="auto"/>
          </w:tcPr>
          <w:p w14:paraId="1092216A" w14:textId="463B2CBD" w:rsidR="00EA43F5" w:rsidRPr="001458B3" w:rsidDel="00EF7A80" w:rsidRDefault="00EA43F5" w:rsidP="00CA3AF1">
            <w:pPr>
              <w:pStyle w:val="CCode"/>
              <w:rPr>
                <w:del w:id="4848" w:author="Raji Shanmugasundaram - C20616" w:date="2019-06-06T16:57:00Z"/>
              </w:rPr>
            </w:pPr>
            <w:del w:id="4849" w:author="Raji Shanmugasundaram - C20616" w:date="2019-06-06T16:57:00Z">
              <w:r w:rsidRPr="001458B3" w:rsidDel="00EF7A80">
                <w:delText>sourceIPaddress</w:delText>
              </w:r>
            </w:del>
          </w:p>
        </w:tc>
        <w:tc>
          <w:tcPr>
            <w:tcW w:w="6146" w:type="dxa"/>
            <w:shd w:val="clear" w:color="auto" w:fill="auto"/>
          </w:tcPr>
          <w:p w14:paraId="1092216B" w14:textId="5D4FA062" w:rsidR="00EA43F5" w:rsidRPr="001458B3" w:rsidDel="00EF7A80" w:rsidRDefault="00EA43F5" w:rsidP="00CA3AF1">
            <w:pPr>
              <w:rPr>
                <w:del w:id="4850" w:author="Raji Shanmugasundaram - C20616" w:date="2019-06-06T16:57:00Z"/>
              </w:rPr>
            </w:pPr>
            <w:del w:id="4851" w:author="Raji Shanmugasundaram - C20616" w:date="2019-06-06T16:57:00Z">
              <w:r w:rsidRPr="001458B3" w:rsidDel="00EF7A80">
                <w:delText>source address of the last packet </w:delText>
              </w:r>
            </w:del>
          </w:p>
        </w:tc>
      </w:tr>
      <w:tr w:rsidR="00EA43F5" w:rsidRPr="001458B3" w:rsidDel="00EF7A80" w14:paraId="10922170" w14:textId="4051E401" w:rsidTr="001458B3">
        <w:trPr>
          <w:del w:id="4852" w:author="Raji Shanmugasundaram - C20616" w:date="2019-06-06T16:57:00Z"/>
        </w:trPr>
        <w:tc>
          <w:tcPr>
            <w:tcW w:w="1970" w:type="dxa"/>
            <w:shd w:val="clear" w:color="auto" w:fill="auto"/>
          </w:tcPr>
          <w:p w14:paraId="1092216D" w14:textId="222659A4" w:rsidR="00EA43F5" w:rsidRPr="001458B3" w:rsidDel="00EF7A80" w:rsidRDefault="00EA43F5" w:rsidP="00CA3AF1">
            <w:pPr>
              <w:pStyle w:val="CCode"/>
              <w:rPr>
                <w:del w:id="4853" w:author="Raji Shanmugasundaram - C20616" w:date="2019-06-06T16:57:00Z"/>
              </w:rPr>
            </w:pPr>
            <w:del w:id="4854" w:author="Raji Shanmugasundaram - C20616" w:date="2019-06-06T16:57:00Z">
              <w:r w:rsidRPr="001458B3" w:rsidDel="00EF7A80">
                <w:delText>IP_MULTI_ADDRESS</w:delText>
              </w:r>
            </w:del>
          </w:p>
        </w:tc>
        <w:tc>
          <w:tcPr>
            <w:tcW w:w="1862" w:type="dxa"/>
            <w:shd w:val="clear" w:color="auto" w:fill="auto"/>
          </w:tcPr>
          <w:p w14:paraId="1092216E" w14:textId="091C7DEE" w:rsidR="00EA43F5" w:rsidRPr="001458B3" w:rsidDel="00EF7A80" w:rsidRDefault="00EA43F5" w:rsidP="00CA3AF1">
            <w:pPr>
              <w:pStyle w:val="CCode"/>
              <w:rPr>
                <w:del w:id="4855" w:author="Raji Shanmugasundaram - C20616" w:date="2019-06-06T16:57:00Z"/>
              </w:rPr>
            </w:pPr>
            <w:del w:id="4856" w:author="Raji Shanmugasundaram - C20616" w:date="2019-06-06T16:57:00Z">
              <w:r w:rsidRPr="001458B3" w:rsidDel="00EF7A80">
                <w:delText>destIPaddress</w:delText>
              </w:r>
            </w:del>
          </w:p>
        </w:tc>
        <w:tc>
          <w:tcPr>
            <w:tcW w:w="6146" w:type="dxa"/>
            <w:shd w:val="clear" w:color="auto" w:fill="auto"/>
          </w:tcPr>
          <w:p w14:paraId="1092216F" w14:textId="3F97DEFA" w:rsidR="00EA43F5" w:rsidRPr="001458B3" w:rsidDel="00EF7A80" w:rsidRDefault="00EA43F5" w:rsidP="00CA3AF1">
            <w:pPr>
              <w:rPr>
                <w:del w:id="4857" w:author="Raji Shanmugasundaram - C20616" w:date="2019-06-06T16:57:00Z"/>
              </w:rPr>
            </w:pPr>
            <w:del w:id="4858" w:author="Raji Shanmugasundaram - C20616" w:date="2019-06-06T16:57:00Z">
              <w:r w:rsidRPr="001458B3" w:rsidDel="00EF7A80">
                <w:delText>destination address of the last packet </w:delText>
              </w:r>
            </w:del>
          </w:p>
        </w:tc>
      </w:tr>
      <w:tr w:rsidR="00EA43F5" w:rsidRPr="001458B3" w:rsidDel="00EF7A80" w14:paraId="10922174" w14:textId="15BBD06C" w:rsidTr="001458B3">
        <w:trPr>
          <w:del w:id="4859" w:author="Raji Shanmugasundaram - C20616" w:date="2019-06-06T16:57:00Z"/>
        </w:trPr>
        <w:tc>
          <w:tcPr>
            <w:tcW w:w="1970" w:type="dxa"/>
            <w:shd w:val="clear" w:color="auto" w:fill="auto"/>
          </w:tcPr>
          <w:p w14:paraId="10922171" w14:textId="6BE3FDCA" w:rsidR="00EA43F5" w:rsidRPr="001458B3" w:rsidDel="00EF7A80" w:rsidRDefault="00EA43F5" w:rsidP="00CA3AF1">
            <w:pPr>
              <w:pStyle w:val="CCode"/>
              <w:rPr>
                <w:del w:id="4860" w:author="Raji Shanmugasundaram - C20616" w:date="2019-06-06T16:57:00Z"/>
              </w:rPr>
            </w:pPr>
            <w:del w:id="4861" w:author="Raji Shanmugasundaram - C20616" w:date="2019-06-06T16:57:00Z">
              <w:r w:rsidRPr="001458B3" w:rsidDel="00EF7A80">
                <w:delText>UDP_PORT</w:delText>
              </w:r>
            </w:del>
          </w:p>
        </w:tc>
        <w:tc>
          <w:tcPr>
            <w:tcW w:w="1862" w:type="dxa"/>
            <w:shd w:val="clear" w:color="auto" w:fill="auto"/>
          </w:tcPr>
          <w:p w14:paraId="10922172" w14:textId="3ECB37A1" w:rsidR="00EA43F5" w:rsidRPr="001458B3" w:rsidDel="00EF7A80" w:rsidRDefault="00EA43F5" w:rsidP="00CA3AF1">
            <w:pPr>
              <w:pStyle w:val="CCode"/>
              <w:rPr>
                <w:del w:id="4862" w:author="Raji Shanmugasundaram - C20616" w:date="2019-06-06T16:57:00Z"/>
              </w:rPr>
            </w:pPr>
            <w:del w:id="4863" w:author="Raji Shanmugasundaram - C20616" w:date="2019-06-06T16:57:00Z">
              <w:r w:rsidRPr="001458B3" w:rsidDel="00EF7A80">
                <w:delText>remotePort</w:delText>
              </w:r>
            </w:del>
          </w:p>
        </w:tc>
        <w:tc>
          <w:tcPr>
            <w:tcW w:w="6146" w:type="dxa"/>
            <w:shd w:val="clear" w:color="auto" w:fill="auto"/>
          </w:tcPr>
          <w:p w14:paraId="10922173" w14:textId="5254AE9E" w:rsidR="00EA43F5" w:rsidRPr="001458B3" w:rsidDel="00EF7A80" w:rsidRDefault="00EA43F5" w:rsidP="00CA3AF1">
            <w:pPr>
              <w:rPr>
                <w:del w:id="4864" w:author="Raji Shanmugasundaram - C20616" w:date="2019-06-06T16:57:00Z"/>
              </w:rPr>
            </w:pPr>
            <w:del w:id="4865" w:author="Raji Shanmugasundaram - C20616" w:date="2019-06-06T16:57:00Z">
              <w:r w:rsidRPr="001458B3" w:rsidDel="00EF7A80">
                <w:delText>Port number associated with remote node</w:delText>
              </w:r>
            </w:del>
          </w:p>
        </w:tc>
      </w:tr>
      <w:tr w:rsidR="00EA43F5" w:rsidRPr="001458B3" w:rsidDel="00EF7A80" w14:paraId="10922178" w14:textId="0AE30C09" w:rsidTr="001458B3">
        <w:trPr>
          <w:del w:id="4866" w:author="Raji Shanmugasundaram - C20616" w:date="2019-06-06T16:57:00Z"/>
        </w:trPr>
        <w:tc>
          <w:tcPr>
            <w:tcW w:w="1970" w:type="dxa"/>
            <w:shd w:val="clear" w:color="auto" w:fill="auto"/>
          </w:tcPr>
          <w:p w14:paraId="10922175" w14:textId="1046C9B4" w:rsidR="00EA43F5" w:rsidRPr="001458B3" w:rsidDel="00EF7A80" w:rsidRDefault="00EA43F5" w:rsidP="00CA3AF1">
            <w:pPr>
              <w:pStyle w:val="CCode"/>
              <w:rPr>
                <w:del w:id="4867" w:author="Raji Shanmugasundaram - C20616" w:date="2019-06-06T16:57:00Z"/>
              </w:rPr>
            </w:pPr>
            <w:del w:id="4868" w:author="Raji Shanmugasundaram - C20616" w:date="2019-06-06T16:57:00Z">
              <w:r w:rsidRPr="001458B3" w:rsidDel="00EF7A80">
                <w:delText>UDP_PORT</w:delText>
              </w:r>
            </w:del>
          </w:p>
        </w:tc>
        <w:tc>
          <w:tcPr>
            <w:tcW w:w="1862" w:type="dxa"/>
            <w:shd w:val="clear" w:color="auto" w:fill="auto"/>
          </w:tcPr>
          <w:p w14:paraId="10922176" w14:textId="5DDBDA86" w:rsidR="00EA43F5" w:rsidRPr="001458B3" w:rsidDel="00EF7A80" w:rsidRDefault="00EA43F5" w:rsidP="00CA3AF1">
            <w:pPr>
              <w:pStyle w:val="CCode"/>
              <w:rPr>
                <w:del w:id="4869" w:author="Raji Shanmugasundaram - C20616" w:date="2019-06-06T16:57:00Z"/>
              </w:rPr>
            </w:pPr>
            <w:del w:id="4870" w:author="Raji Shanmugasundaram - C20616" w:date="2019-06-06T16:57:00Z">
              <w:r w:rsidRPr="001458B3" w:rsidDel="00EF7A80">
                <w:delText>localPort</w:delText>
              </w:r>
            </w:del>
          </w:p>
        </w:tc>
        <w:tc>
          <w:tcPr>
            <w:tcW w:w="6146" w:type="dxa"/>
            <w:shd w:val="clear" w:color="auto" w:fill="auto"/>
          </w:tcPr>
          <w:p w14:paraId="10922177" w14:textId="04E972BA" w:rsidR="00EA43F5" w:rsidRPr="001458B3" w:rsidDel="00EF7A80" w:rsidRDefault="00EA43F5" w:rsidP="00CA3AF1">
            <w:pPr>
              <w:rPr>
                <w:del w:id="4871" w:author="Raji Shanmugasundaram - C20616" w:date="2019-06-06T16:57:00Z"/>
              </w:rPr>
            </w:pPr>
            <w:del w:id="4872" w:author="Raji Shanmugasundaram - C20616" w:date="2019-06-06T16:57:00Z">
              <w:r w:rsidRPr="001458B3" w:rsidDel="00EF7A80">
                <w:delText>local port number</w:delText>
              </w:r>
            </w:del>
          </w:p>
        </w:tc>
      </w:tr>
      <w:tr w:rsidR="00EA43F5" w:rsidRPr="001458B3" w:rsidDel="00EF7A80" w14:paraId="1092217C" w14:textId="60E4BC02" w:rsidTr="001458B3">
        <w:trPr>
          <w:del w:id="4873" w:author="Raji Shanmugasundaram - C20616" w:date="2019-06-06T16:57:00Z"/>
        </w:trPr>
        <w:tc>
          <w:tcPr>
            <w:tcW w:w="1970" w:type="dxa"/>
            <w:shd w:val="clear" w:color="auto" w:fill="auto"/>
          </w:tcPr>
          <w:p w14:paraId="10922179" w14:textId="25D5D16E" w:rsidR="00EA43F5" w:rsidRPr="001458B3" w:rsidDel="00EF7A80" w:rsidRDefault="00EA43F5" w:rsidP="00CA3AF1">
            <w:pPr>
              <w:pStyle w:val="CCode"/>
              <w:rPr>
                <w:del w:id="4874" w:author="Raji Shanmugasundaram - C20616" w:date="2019-06-06T16:57:00Z"/>
              </w:rPr>
            </w:pPr>
            <w:del w:id="4875" w:author="Raji Shanmugasundaram - C20616" w:date="2019-06-06T16:57:00Z">
              <w:r w:rsidRPr="001458B3" w:rsidDel="00EF7A80">
                <w:delText>TCPIP_NET_HANDLE</w:delText>
              </w:r>
            </w:del>
          </w:p>
        </w:tc>
        <w:tc>
          <w:tcPr>
            <w:tcW w:w="1862" w:type="dxa"/>
            <w:shd w:val="clear" w:color="auto" w:fill="auto"/>
          </w:tcPr>
          <w:p w14:paraId="1092217A" w14:textId="4C9CFB4B" w:rsidR="00EA43F5" w:rsidRPr="001458B3" w:rsidDel="00EF7A80" w:rsidRDefault="00EA43F5" w:rsidP="00CA3AF1">
            <w:pPr>
              <w:pStyle w:val="CCode"/>
              <w:rPr>
                <w:del w:id="4876" w:author="Raji Shanmugasundaram - C20616" w:date="2019-06-06T16:57:00Z"/>
              </w:rPr>
            </w:pPr>
            <w:del w:id="4877" w:author="Raji Shanmugasundaram - C20616" w:date="2019-06-06T16:57:00Z">
              <w:r w:rsidRPr="001458B3" w:rsidDel="00EF7A80">
                <w:delText>hNet</w:delText>
              </w:r>
            </w:del>
          </w:p>
        </w:tc>
        <w:tc>
          <w:tcPr>
            <w:tcW w:w="6146" w:type="dxa"/>
            <w:shd w:val="clear" w:color="auto" w:fill="auto"/>
          </w:tcPr>
          <w:p w14:paraId="1092217B" w14:textId="59099D4F" w:rsidR="00EA43F5" w:rsidRPr="001458B3" w:rsidDel="00EF7A80" w:rsidRDefault="00EA43F5" w:rsidP="00CA3AF1">
            <w:pPr>
              <w:rPr>
                <w:del w:id="4878" w:author="Raji Shanmugasundaram - C20616" w:date="2019-06-06T16:57:00Z"/>
              </w:rPr>
            </w:pPr>
            <w:del w:id="4879" w:author="Raji Shanmugasundaram - C20616" w:date="2019-06-06T16:57:00Z">
              <w:r w:rsidRPr="001458B3" w:rsidDel="00EF7A80">
                <w:delText>associated interface</w:delText>
              </w:r>
            </w:del>
          </w:p>
        </w:tc>
      </w:tr>
    </w:tbl>
    <w:p w14:paraId="1092217D" w14:textId="420D9089" w:rsidR="00E52FE3" w:rsidDel="00EF7A80" w:rsidRDefault="00E52FE3" w:rsidP="006D218A">
      <w:pPr>
        <w:rPr>
          <w:del w:id="4880" w:author="Raji Shanmugasundaram - C20616" w:date="2019-06-06T16:57:00Z"/>
        </w:rPr>
      </w:pPr>
    </w:p>
    <w:p w14:paraId="1092217E" w14:textId="3D2D01FD" w:rsidR="00C568F1" w:rsidRPr="001458B3" w:rsidDel="00EF7A80" w:rsidRDefault="00C568F1">
      <w:pPr>
        <w:tabs>
          <w:tab w:val="clear" w:pos="284"/>
          <w:tab w:val="clear" w:pos="567"/>
          <w:tab w:val="clear" w:pos="851"/>
          <w:tab w:val="clear" w:pos="1134"/>
          <w:tab w:val="clear" w:pos="1418"/>
          <w:tab w:val="clear" w:pos="1701"/>
          <w:tab w:val="clear" w:pos="1985"/>
          <w:tab w:val="clear" w:pos="2268"/>
        </w:tabs>
        <w:spacing w:after="160" w:line="259" w:lineRule="auto"/>
        <w:rPr>
          <w:del w:id="4881" w:author="Raji Shanmugasundaram - C20616" w:date="2019-06-06T16:57:00Z"/>
          <w:rFonts w:ascii="Arial" w:eastAsia="Times New Roman" w:hAnsi="Arial"/>
          <w:b/>
          <w:color w:val="1F4D78"/>
          <w:sz w:val="24"/>
          <w:szCs w:val="24"/>
        </w:rPr>
      </w:pPr>
      <w:del w:id="4882" w:author="Raji Shanmugasundaram - C20616" w:date="2019-06-06T16:57:00Z">
        <w:r w:rsidDel="00EF7A80">
          <w:br w:type="page"/>
        </w:r>
      </w:del>
    </w:p>
    <w:p w14:paraId="1092217F" w14:textId="27118897" w:rsidR="00A672F6" w:rsidRPr="00CA3AF1" w:rsidDel="00EF7A80" w:rsidRDefault="00D158F1" w:rsidP="00CA3AF1">
      <w:pPr>
        <w:pStyle w:val="Heading1"/>
        <w:rPr>
          <w:del w:id="4883" w:author="Raji Shanmugasundaram - C20616" w:date="2019-06-06T16:57:00Z"/>
        </w:rPr>
      </w:pPr>
      <w:bookmarkStart w:id="4884" w:name="_Ref457321432"/>
      <w:bookmarkStart w:id="4885" w:name="_Toc488278816"/>
      <w:del w:id="4886" w:author="Raji Shanmugasundaram - C20616" w:date="2019-06-06T16:57:00Z">
        <w:r w:rsidRPr="00CA3AF1" w:rsidDel="00EF7A80">
          <w:delText>Network Communications Controller</w:delText>
        </w:r>
        <w:r w:rsidR="00D05142" w:rsidRPr="00CA3AF1" w:rsidDel="00EF7A80">
          <w:delText xml:space="preserve"> Application </w:delText>
        </w:r>
        <w:r w:rsidR="00DB6160" w:rsidDel="00EF7A80">
          <w:br/>
        </w:r>
        <w:r w:rsidR="00D05142" w:rsidRPr="00CA3AF1" w:rsidDel="00EF7A80">
          <w:delText>Code Modification Solutions</w:delText>
        </w:r>
        <w:bookmarkEnd w:id="4884"/>
        <w:bookmarkEnd w:id="4885"/>
      </w:del>
    </w:p>
    <w:tbl>
      <w:tblPr>
        <w:tblStyle w:val="GridTable4-Accent5"/>
        <w:tblW w:w="5000" w:type="pct"/>
        <w:tblLook w:val="04A0" w:firstRow="1" w:lastRow="0" w:firstColumn="1" w:lastColumn="0" w:noHBand="0" w:noVBand="1"/>
      </w:tblPr>
      <w:tblGrid>
        <w:gridCol w:w="971"/>
        <w:gridCol w:w="1481"/>
        <w:gridCol w:w="8080"/>
      </w:tblGrid>
      <w:tr w:rsidR="00A672F6" w:rsidRPr="001458B3" w:rsidDel="00EF7A80" w14:paraId="10922183" w14:textId="6AA83994" w:rsidTr="00594EFF">
        <w:trPr>
          <w:cnfStyle w:val="100000000000" w:firstRow="1" w:lastRow="0" w:firstColumn="0" w:lastColumn="0" w:oddVBand="0" w:evenVBand="0" w:oddHBand="0" w:evenHBand="0" w:firstRowFirstColumn="0" w:firstRowLastColumn="0" w:lastRowFirstColumn="0" w:lastRowLastColumn="0"/>
          <w:del w:id="4887"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0" w14:textId="510232F6" w:rsidR="00A672F6" w:rsidRPr="00594EFF" w:rsidDel="00EF7A80" w:rsidRDefault="00A672F6" w:rsidP="00A672F6">
            <w:pPr>
              <w:pStyle w:val="NoSpacing"/>
              <w:rPr>
                <w:del w:id="4888" w:author="Raji Shanmugasundaram - C20616" w:date="2019-06-06T16:57:00Z"/>
                <w:bCs w:val="0"/>
              </w:rPr>
            </w:pPr>
            <w:del w:id="4889" w:author="Raji Shanmugasundaram - C20616" w:date="2019-06-06T16:57:00Z">
              <w:r w:rsidRPr="00594EFF" w:rsidDel="00EF7A80">
                <w:rPr>
                  <w:bCs w:val="0"/>
                </w:rPr>
                <w:delText>Item</w:delText>
              </w:r>
            </w:del>
          </w:p>
        </w:tc>
        <w:tc>
          <w:tcPr>
            <w:tcW w:w="703" w:type="pct"/>
          </w:tcPr>
          <w:p w14:paraId="10922181" w14:textId="638FEFD5" w:rsidR="00A672F6" w:rsidRPr="00594EFF" w:rsidDel="00EF7A80" w:rsidRDefault="00A01883" w:rsidP="00A01883">
            <w:pPr>
              <w:pStyle w:val="NoSpacing"/>
              <w:cnfStyle w:val="100000000000" w:firstRow="1" w:lastRow="0" w:firstColumn="0" w:lastColumn="0" w:oddVBand="0" w:evenVBand="0" w:oddHBand="0" w:evenHBand="0" w:firstRowFirstColumn="0" w:firstRowLastColumn="0" w:lastRowFirstColumn="0" w:lastRowLastColumn="0"/>
              <w:rPr>
                <w:del w:id="4890" w:author="Raji Shanmugasundaram - C20616" w:date="2019-06-06T16:57:00Z"/>
                <w:bCs w:val="0"/>
              </w:rPr>
            </w:pPr>
            <w:del w:id="4891" w:author="Raji Shanmugasundaram - C20616" w:date="2019-06-06T16:57:00Z">
              <w:r w:rsidRPr="00594EFF" w:rsidDel="00EF7A80">
                <w:rPr>
                  <w:bCs w:val="0"/>
                </w:rPr>
                <w:delText>Source Line</w:delText>
              </w:r>
            </w:del>
          </w:p>
        </w:tc>
        <w:tc>
          <w:tcPr>
            <w:tcW w:w="3836" w:type="pct"/>
          </w:tcPr>
          <w:p w14:paraId="10922182" w14:textId="363A0395" w:rsidR="00A672F6" w:rsidRPr="00594EFF" w:rsidDel="00EF7A80" w:rsidRDefault="00A672F6" w:rsidP="00A672F6">
            <w:pPr>
              <w:pStyle w:val="NoSpacing"/>
              <w:cnfStyle w:val="100000000000" w:firstRow="1" w:lastRow="0" w:firstColumn="0" w:lastColumn="0" w:oddVBand="0" w:evenVBand="0" w:oddHBand="0" w:evenHBand="0" w:firstRowFirstColumn="0" w:firstRowLastColumn="0" w:lastRowFirstColumn="0" w:lastRowLastColumn="0"/>
              <w:rPr>
                <w:del w:id="4892" w:author="Raji Shanmugasundaram - C20616" w:date="2019-06-06T16:57:00Z"/>
                <w:bCs w:val="0"/>
              </w:rPr>
            </w:pPr>
            <w:del w:id="4893" w:author="Raji Shanmugasundaram - C20616" w:date="2019-06-06T16:57:00Z">
              <w:r w:rsidRPr="00594EFF" w:rsidDel="00EF7A80">
                <w:rPr>
                  <w:bCs w:val="0"/>
                </w:rPr>
                <w:delText>Description</w:delText>
              </w:r>
              <w:r w:rsidR="00D05142" w:rsidRPr="00594EFF" w:rsidDel="00EF7A80">
                <w:rPr>
                  <w:bCs w:val="0"/>
                </w:rPr>
                <w:delText xml:space="preserve"> &amp; Solution</w:delText>
              </w:r>
            </w:del>
          </w:p>
        </w:tc>
      </w:tr>
      <w:tr w:rsidR="00355EFA" w:rsidRPr="001458B3" w:rsidDel="00EF7A80" w14:paraId="1092218A" w14:textId="454D68E5" w:rsidTr="00594EFF">
        <w:trPr>
          <w:cnfStyle w:val="000000100000" w:firstRow="0" w:lastRow="0" w:firstColumn="0" w:lastColumn="0" w:oddVBand="0" w:evenVBand="0" w:oddHBand="1" w:evenHBand="0" w:firstRowFirstColumn="0" w:firstRowLastColumn="0" w:lastRowFirstColumn="0" w:lastRowLastColumn="0"/>
          <w:del w:id="4894"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4" w14:textId="2216EC37" w:rsidR="00355EFA" w:rsidRPr="001458B3" w:rsidDel="00EF7A80" w:rsidRDefault="00355EFA" w:rsidP="00355EFA">
            <w:pPr>
              <w:pStyle w:val="NoSpacing"/>
              <w:rPr>
                <w:del w:id="4895" w:author="Raji Shanmugasundaram - C20616" w:date="2019-06-06T16:57:00Z"/>
                <w:b w:val="0"/>
                <w:bCs w:val="0"/>
              </w:rPr>
            </w:pPr>
            <w:del w:id="4896" w:author="Raji Shanmugasundaram - C20616" w:date="2019-06-06T16:57:00Z">
              <w:r w:rsidRPr="001458B3" w:rsidDel="00EF7A80">
                <w:rPr>
                  <w:b w:val="0"/>
                  <w:bCs w:val="0"/>
                </w:rPr>
                <w:delText>1</w:delText>
              </w:r>
            </w:del>
          </w:p>
        </w:tc>
        <w:tc>
          <w:tcPr>
            <w:tcW w:w="703" w:type="pct"/>
          </w:tcPr>
          <w:p w14:paraId="10922185" w14:textId="52F48514"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897" w:author="Raji Shanmugasundaram - C20616" w:date="2019-06-06T16:57:00Z"/>
              </w:rPr>
            </w:pPr>
            <w:del w:id="4898" w:author="Raji Shanmugasundaram - C20616" w:date="2019-06-06T16:57:00Z">
              <w:r w:rsidDel="00EF7A80">
                <w:delText>253</w:delText>
              </w:r>
            </w:del>
          </w:p>
        </w:tc>
        <w:tc>
          <w:tcPr>
            <w:tcW w:w="3836" w:type="pct"/>
          </w:tcPr>
          <w:p w14:paraId="10922186" w14:textId="071EF320"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899" w:author="Raji Shanmugasundaram - C20616" w:date="2019-06-06T16:57:00Z"/>
              </w:rPr>
            </w:pPr>
            <w:del w:id="4900" w:author="Raji Shanmugasundaram - C20616" w:date="2019-06-06T16:57:00Z">
              <w:r w:rsidRPr="001458B3" w:rsidDel="00EF7A80">
                <w:delText>Open a UDP Server Instance, IPv4 address type, Port is defined in the ECS_BROADCAST_PORT constant, Accept connections on ANY interface.</w:delText>
              </w:r>
            </w:del>
          </w:p>
          <w:p w14:paraId="10922187" w14:textId="037D6AF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01" w:author="Raji Shanmugasundaram - C20616" w:date="2019-06-06T16:57:00Z"/>
              </w:rPr>
            </w:pPr>
            <w:del w:id="4902" w:author="Raji Shanmugasundaram - C20616" w:date="2019-06-06T16:57:00Z">
              <w:r w:rsidRPr="001458B3" w:rsidDel="00EF7A80">
                <w:delText>Store returned handle in the ecsUDPBroadcastHandle variable</w:delText>
              </w:r>
            </w:del>
          </w:p>
          <w:p w14:paraId="10922188" w14:textId="7D7D8E9F"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03" w:author="Raji Shanmugasundaram - C20616" w:date="2019-06-06T16:57:00Z"/>
              </w:rPr>
            </w:pPr>
          </w:p>
          <w:p w14:paraId="10922189" w14:textId="0F803A68"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04" w:author="Raji Shanmugasundaram - C20616" w:date="2019-06-06T16:57:00Z"/>
              </w:rPr>
            </w:pPr>
            <w:del w:id="4905" w:author="Raji Shanmugasundaram - C20616" w:date="2019-06-06T16:57:00Z">
              <w:r w:rsidRPr="001458B3" w:rsidDel="00EF7A80">
                <w:rPr>
                  <w:rStyle w:val="CodeBlockChar"/>
                </w:rPr>
                <w:delText>ecsUDPBroadcastHandle = TCPIP_UDP_ServerOpen(IP_ADDRESS_TYPE_IPV4, ECS_BROADCAST_PORT, 0);</w:delText>
              </w:r>
            </w:del>
          </w:p>
        </w:tc>
      </w:tr>
      <w:tr w:rsidR="00355EFA" w:rsidRPr="001458B3" w:rsidDel="00EF7A80" w14:paraId="10922190" w14:textId="1F6A8387" w:rsidTr="00594EFF">
        <w:trPr>
          <w:del w:id="4906"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B" w14:textId="223E35CC" w:rsidR="00355EFA" w:rsidRPr="001458B3" w:rsidDel="00EF7A80" w:rsidRDefault="00355EFA" w:rsidP="00355EFA">
            <w:pPr>
              <w:pStyle w:val="NoSpacing"/>
              <w:rPr>
                <w:del w:id="4907" w:author="Raji Shanmugasundaram - C20616" w:date="2019-06-06T16:57:00Z"/>
                <w:b w:val="0"/>
                <w:bCs w:val="0"/>
              </w:rPr>
            </w:pPr>
            <w:del w:id="4908" w:author="Raji Shanmugasundaram - C20616" w:date="2019-06-06T16:57:00Z">
              <w:r w:rsidRPr="001458B3" w:rsidDel="00EF7A80">
                <w:rPr>
                  <w:b w:val="0"/>
                  <w:bCs w:val="0"/>
                </w:rPr>
                <w:delText>2</w:delText>
              </w:r>
            </w:del>
          </w:p>
        </w:tc>
        <w:tc>
          <w:tcPr>
            <w:tcW w:w="703" w:type="pct"/>
          </w:tcPr>
          <w:p w14:paraId="1092218C" w14:textId="43CC7ABD"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09" w:author="Raji Shanmugasundaram - C20616" w:date="2019-06-06T16:57:00Z"/>
              </w:rPr>
            </w:pPr>
            <w:del w:id="4910" w:author="Raji Shanmugasundaram - C20616" w:date="2019-06-06T16:57:00Z">
              <w:r w:rsidDel="00EF7A80">
                <w:delText>269</w:delText>
              </w:r>
            </w:del>
          </w:p>
        </w:tc>
        <w:tc>
          <w:tcPr>
            <w:tcW w:w="3836" w:type="pct"/>
          </w:tcPr>
          <w:p w14:paraId="1092218D" w14:textId="7896F7D2"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11" w:author="Raji Shanmugasundaram - C20616" w:date="2019-06-06T16:57:00Z"/>
              </w:rPr>
            </w:pPr>
            <w:del w:id="4912" w:author="Raji Shanmugasundaram - C20616" w:date="2019-06-06T16:57:00Z">
              <w:r w:rsidRPr="001458B3" w:rsidDel="00EF7A80">
                <w:delText>Check if any data has been received on the UDP Socket</w:delText>
              </w:r>
            </w:del>
          </w:p>
          <w:p w14:paraId="1092218E" w14:textId="52AE3823"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13" w:author="Raji Shanmugasundaram - C20616" w:date="2019-06-06T16:57:00Z"/>
              </w:rPr>
            </w:pPr>
          </w:p>
          <w:p w14:paraId="1092218F" w14:textId="72B185E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14" w:author="Raji Shanmugasundaram - C20616" w:date="2019-06-06T16:57:00Z"/>
              </w:rPr>
            </w:pPr>
            <w:del w:id="4915" w:author="Raji Shanmugasundaram - C20616" w:date="2019-06-06T16:57:00Z">
              <w:r w:rsidRPr="001458B3" w:rsidDel="00EF7A80">
                <w:rPr>
                  <w:rStyle w:val="CodeBlockChar"/>
                </w:rPr>
                <w:delText>TCPIP_UDP_GetIsReady(ecsUDPBroadcastHandle)</w:delText>
              </w:r>
            </w:del>
          </w:p>
        </w:tc>
      </w:tr>
      <w:tr w:rsidR="00355EFA" w:rsidRPr="001458B3" w:rsidDel="00EF7A80" w14:paraId="10922196" w14:textId="76518A2C" w:rsidTr="00594EFF">
        <w:trPr>
          <w:cnfStyle w:val="000000100000" w:firstRow="0" w:lastRow="0" w:firstColumn="0" w:lastColumn="0" w:oddVBand="0" w:evenVBand="0" w:oddHBand="1" w:evenHBand="0" w:firstRowFirstColumn="0" w:firstRowLastColumn="0" w:lastRowFirstColumn="0" w:lastRowLastColumn="0"/>
          <w:del w:id="4916"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1" w14:textId="6538C02D" w:rsidR="00355EFA" w:rsidRPr="001458B3" w:rsidDel="00EF7A80" w:rsidRDefault="00355EFA" w:rsidP="00355EFA">
            <w:pPr>
              <w:pStyle w:val="NoSpacing"/>
              <w:rPr>
                <w:del w:id="4917" w:author="Raji Shanmugasundaram - C20616" w:date="2019-06-06T16:57:00Z"/>
                <w:b w:val="0"/>
                <w:bCs w:val="0"/>
              </w:rPr>
            </w:pPr>
            <w:del w:id="4918" w:author="Raji Shanmugasundaram - C20616" w:date="2019-06-06T16:57:00Z">
              <w:r w:rsidRPr="001458B3" w:rsidDel="00EF7A80">
                <w:rPr>
                  <w:b w:val="0"/>
                  <w:bCs w:val="0"/>
                </w:rPr>
                <w:delText>3</w:delText>
              </w:r>
            </w:del>
          </w:p>
        </w:tc>
        <w:tc>
          <w:tcPr>
            <w:tcW w:w="703" w:type="pct"/>
          </w:tcPr>
          <w:p w14:paraId="10922192" w14:textId="7933798E"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19" w:author="Raji Shanmugasundaram - C20616" w:date="2019-06-06T16:57:00Z"/>
              </w:rPr>
            </w:pPr>
            <w:del w:id="4920" w:author="Raji Shanmugasundaram - C20616" w:date="2019-06-06T16:57:00Z">
              <w:r w:rsidDel="00EF7A80">
                <w:delText>296</w:delText>
              </w:r>
            </w:del>
          </w:p>
        </w:tc>
        <w:tc>
          <w:tcPr>
            <w:tcW w:w="3836" w:type="pct"/>
          </w:tcPr>
          <w:p w14:paraId="10922193" w14:textId="6DA5962E"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21" w:author="Raji Shanmugasundaram - C20616" w:date="2019-06-06T16:57:00Z"/>
              </w:rPr>
            </w:pPr>
            <w:del w:id="4922" w:author="Raji Shanmugasundaram - C20616" w:date="2019-06-06T16:57:00Z">
              <w:r w:rsidRPr="001458B3" w:rsidDel="00EF7A80">
                <w:delText>Close the UDP Server Instance</w:delText>
              </w:r>
            </w:del>
          </w:p>
          <w:p w14:paraId="10922194" w14:textId="047F6637"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23" w:author="Raji Shanmugasundaram - C20616" w:date="2019-06-06T16:57:00Z"/>
              </w:rPr>
            </w:pPr>
          </w:p>
          <w:p w14:paraId="10922195" w14:textId="70332CFB"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24" w:author="Raji Shanmugasundaram - C20616" w:date="2019-06-06T16:57:00Z"/>
              </w:rPr>
            </w:pPr>
            <w:del w:id="4925" w:author="Raji Shanmugasundaram - C20616" w:date="2019-06-06T16:57:00Z">
              <w:r w:rsidRPr="001458B3" w:rsidDel="00EF7A80">
                <w:rPr>
                  <w:rStyle w:val="CodeBlockChar"/>
                </w:rPr>
                <w:delText>TCPIP_UDP_Close(ecsUDPBroadcastHandle);</w:delText>
              </w:r>
            </w:del>
          </w:p>
        </w:tc>
      </w:tr>
      <w:tr w:rsidR="00355EFA" w:rsidRPr="001458B3" w:rsidDel="00EF7A80" w14:paraId="1092219C" w14:textId="75CA101C" w:rsidTr="00594EFF">
        <w:trPr>
          <w:del w:id="4926"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7" w14:textId="682B1ADF" w:rsidR="00355EFA" w:rsidRPr="001458B3" w:rsidDel="00EF7A80" w:rsidRDefault="00355EFA" w:rsidP="00355EFA">
            <w:pPr>
              <w:pStyle w:val="NoSpacing"/>
              <w:rPr>
                <w:del w:id="4927" w:author="Raji Shanmugasundaram - C20616" w:date="2019-06-06T16:57:00Z"/>
                <w:b w:val="0"/>
                <w:bCs w:val="0"/>
              </w:rPr>
            </w:pPr>
            <w:del w:id="4928" w:author="Raji Shanmugasundaram - C20616" w:date="2019-06-06T16:57:00Z">
              <w:r w:rsidRPr="001458B3" w:rsidDel="00EF7A80">
                <w:rPr>
                  <w:b w:val="0"/>
                  <w:bCs w:val="0"/>
                </w:rPr>
                <w:delText>4</w:delText>
              </w:r>
            </w:del>
          </w:p>
        </w:tc>
        <w:tc>
          <w:tcPr>
            <w:tcW w:w="703" w:type="pct"/>
          </w:tcPr>
          <w:p w14:paraId="10922198" w14:textId="6044FF81"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29" w:author="Raji Shanmugasundaram - C20616" w:date="2019-06-06T16:57:00Z"/>
              </w:rPr>
            </w:pPr>
            <w:del w:id="4930" w:author="Raji Shanmugasundaram - C20616" w:date="2019-06-06T16:57:00Z">
              <w:r w:rsidDel="00EF7A80">
                <w:delText>316</w:delText>
              </w:r>
            </w:del>
          </w:p>
        </w:tc>
        <w:tc>
          <w:tcPr>
            <w:tcW w:w="3836" w:type="pct"/>
          </w:tcPr>
          <w:p w14:paraId="10922199" w14:textId="6DEB8B3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31" w:author="Raji Shanmugasundaram - C20616" w:date="2019-06-06T16:57:00Z"/>
              </w:rPr>
            </w:pPr>
            <w:del w:id="4932" w:author="Raji Shanmugasundaram - C20616" w:date="2019-06-06T16:57:00Z">
              <w:r w:rsidRPr="001458B3" w:rsidDel="00EF7A80">
                <w:delTex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delText>
              </w:r>
            </w:del>
          </w:p>
          <w:p w14:paraId="1092219A" w14:textId="004837F7"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33" w:author="Raji Shanmugasundaram - C20616" w:date="2019-06-06T16:57:00Z"/>
              </w:rPr>
            </w:pPr>
          </w:p>
          <w:p w14:paraId="1092219B" w14:textId="41911471"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34" w:author="Raji Shanmugasundaram - C20616" w:date="2019-06-06T16:57:00Z"/>
              </w:rPr>
            </w:pPr>
            <w:del w:id="4935" w:author="Raji Shanmugasundaram - C20616" w:date="2019-06-06T16:57:00Z">
              <w:r w:rsidRPr="001458B3" w:rsidDel="00EF7A80">
                <w:delText>ecsTCPSocketHandle = TCPIP_TCP_ClientOpen(IP_ADDRESS_TYPE_IPV4, ECS_TCP_PORT, &amp;ecsUDPSocketInfo.sourceIPaddress);</w:delText>
              </w:r>
            </w:del>
          </w:p>
        </w:tc>
      </w:tr>
      <w:tr w:rsidR="00355EFA" w:rsidRPr="001458B3" w:rsidDel="00EF7A80" w14:paraId="109221A2" w14:textId="6F70917E" w:rsidTr="00594EFF">
        <w:trPr>
          <w:cnfStyle w:val="000000100000" w:firstRow="0" w:lastRow="0" w:firstColumn="0" w:lastColumn="0" w:oddVBand="0" w:evenVBand="0" w:oddHBand="1" w:evenHBand="0" w:firstRowFirstColumn="0" w:firstRowLastColumn="0" w:lastRowFirstColumn="0" w:lastRowLastColumn="0"/>
          <w:del w:id="4936"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D" w14:textId="14ECC944" w:rsidR="00355EFA" w:rsidRPr="001458B3" w:rsidDel="00EF7A80" w:rsidRDefault="00355EFA" w:rsidP="00355EFA">
            <w:pPr>
              <w:pStyle w:val="NoSpacing"/>
              <w:rPr>
                <w:del w:id="4937" w:author="Raji Shanmugasundaram - C20616" w:date="2019-06-06T16:57:00Z"/>
                <w:b w:val="0"/>
                <w:bCs w:val="0"/>
              </w:rPr>
            </w:pPr>
            <w:del w:id="4938" w:author="Raji Shanmugasundaram - C20616" w:date="2019-06-06T16:57:00Z">
              <w:r w:rsidRPr="001458B3" w:rsidDel="00EF7A80">
                <w:rPr>
                  <w:b w:val="0"/>
                  <w:bCs w:val="0"/>
                </w:rPr>
                <w:delText>5</w:delText>
              </w:r>
            </w:del>
          </w:p>
        </w:tc>
        <w:tc>
          <w:tcPr>
            <w:tcW w:w="703" w:type="pct"/>
          </w:tcPr>
          <w:p w14:paraId="1092219E" w14:textId="0F43279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39" w:author="Raji Shanmugasundaram - C20616" w:date="2019-06-06T16:57:00Z"/>
              </w:rPr>
            </w:pPr>
            <w:del w:id="4940" w:author="Raji Shanmugasundaram - C20616" w:date="2019-06-06T16:57:00Z">
              <w:r w:rsidDel="00EF7A80">
                <w:delText>333</w:delText>
              </w:r>
            </w:del>
          </w:p>
        </w:tc>
        <w:tc>
          <w:tcPr>
            <w:tcW w:w="3836" w:type="pct"/>
          </w:tcPr>
          <w:p w14:paraId="1092219F" w14:textId="6C98A885"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41" w:author="Raji Shanmugasundaram - C20616" w:date="2019-06-06T16:57:00Z"/>
              </w:rPr>
            </w:pPr>
            <w:del w:id="4942" w:author="Raji Shanmugasundaram - C20616" w:date="2019-06-06T16:57:00Z">
              <w:r w:rsidRPr="001458B3" w:rsidDel="00EF7A80">
                <w:delText>Check if the TCP Client is connected to the Server</w:delText>
              </w:r>
            </w:del>
          </w:p>
          <w:p w14:paraId="109221A0" w14:textId="3785E6B6"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43" w:author="Raji Shanmugasundaram - C20616" w:date="2019-06-06T16:57:00Z"/>
              </w:rPr>
            </w:pPr>
          </w:p>
          <w:p w14:paraId="109221A1" w14:textId="481BD96A" w:rsidR="00355EFA" w:rsidRPr="001458B3" w:rsidDel="00EF7A80"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44" w:author="Raji Shanmugasundaram - C20616" w:date="2019-06-06T16:57:00Z"/>
              </w:rPr>
            </w:pPr>
            <w:del w:id="4945" w:author="Raji Shanmugasundaram - C20616" w:date="2019-06-06T16:57:00Z">
              <w:r w:rsidRPr="001458B3" w:rsidDel="00EF7A80">
                <w:delText>TCPIP_TCP_IsConnected(ecsTCPSocketHandle)</w:delText>
              </w:r>
            </w:del>
          </w:p>
        </w:tc>
      </w:tr>
      <w:tr w:rsidR="00355EFA" w:rsidRPr="001458B3" w:rsidDel="00EF7A80" w14:paraId="109221A8" w14:textId="3DBB00AE" w:rsidTr="00594EFF">
        <w:trPr>
          <w:del w:id="4946"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3" w14:textId="7B793488" w:rsidR="00355EFA" w:rsidRPr="001458B3" w:rsidDel="00EF7A80" w:rsidRDefault="00355EFA" w:rsidP="00355EFA">
            <w:pPr>
              <w:pStyle w:val="NoSpacing"/>
              <w:rPr>
                <w:del w:id="4947" w:author="Raji Shanmugasundaram - C20616" w:date="2019-06-06T16:57:00Z"/>
                <w:b w:val="0"/>
                <w:bCs w:val="0"/>
              </w:rPr>
            </w:pPr>
            <w:del w:id="4948" w:author="Raji Shanmugasundaram - C20616" w:date="2019-06-06T16:57:00Z">
              <w:r w:rsidRPr="001458B3" w:rsidDel="00EF7A80">
                <w:rPr>
                  <w:b w:val="0"/>
                  <w:bCs w:val="0"/>
                </w:rPr>
                <w:delText>6</w:delText>
              </w:r>
            </w:del>
          </w:p>
        </w:tc>
        <w:tc>
          <w:tcPr>
            <w:tcW w:w="703" w:type="pct"/>
          </w:tcPr>
          <w:p w14:paraId="109221A4" w14:textId="2297763F"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49" w:author="Raji Shanmugasundaram - C20616" w:date="2019-06-06T16:57:00Z"/>
              </w:rPr>
            </w:pPr>
            <w:del w:id="4950" w:author="Raji Shanmugasundaram - C20616" w:date="2019-06-06T16:57:00Z">
              <w:r w:rsidDel="00EF7A80">
                <w:delText>365</w:delText>
              </w:r>
            </w:del>
          </w:p>
        </w:tc>
        <w:tc>
          <w:tcPr>
            <w:tcW w:w="3836" w:type="pct"/>
          </w:tcPr>
          <w:p w14:paraId="109221A5" w14:textId="601A1B4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51" w:author="Raji Shanmugasundaram - C20616" w:date="2019-06-06T16:57:00Z"/>
              </w:rPr>
            </w:pPr>
            <w:del w:id="4952" w:author="Raji Shanmugasundaram - C20616" w:date="2019-06-06T16:57:00Z">
              <w:r w:rsidRPr="001458B3" w:rsidDel="00EF7A80">
                <w:delText>Check if the TCP connection has dropped out any time between the current and previous execution of the NETWORKCOMS_MANAGE_TCP_CLIENT state.</w:delText>
              </w:r>
            </w:del>
          </w:p>
          <w:p w14:paraId="109221A6" w14:textId="6494D891"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53" w:author="Raji Shanmugasundaram - C20616" w:date="2019-06-06T16:57:00Z"/>
              </w:rPr>
            </w:pPr>
          </w:p>
          <w:p w14:paraId="109221A7" w14:textId="1F70996F"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54" w:author="Raji Shanmugasundaram - C20616" w:date="2019-06-06T16:57:00Z"/>
              </w:rPr>
            </w:pPr>
            <w:del w:id="4955" w:author="Raji Shanmugasundaram - C20616" w:date="2019-06-06T16:57:00Z">
              <w:r w:rsidRPr="001458B3" w:rsidDel="00EF7A80">
                <w:delText>TCPIP_TCP_WasReset(ecsTCPSocketHandle)</w:delText>
              </w:r>
            </w:del>
          </w:p>
        </w:tc>
      </w:tr>
      <w:tr w:rsidR="00355EFA" w:rsidRPr="001458B3" w:rsidDel="00EF7A80" w14:paraId="109221AE" w14:textId="6FA01C85" w:rsidTr="00594EFF">
        <w:trPr>
          <w:cnfStyle w:val="000000100000" w:firstRow="0" w:lastRow="0" w:firstColumn="0" w:lastColumn="0" w:oddVBand="0" w:evenVBand="0" w:oddHBand="1" w:evenHBand="0" w:firstRowFirstColumn="0" w:firstRowLastColumn="0" w:lastRowFirstColumn="0" w:lastRowLastColumn="0"/>
          <w:del w:id="4956"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9" w14:textId="453408E8" w:rsidR="00355EFA" w:rsidRPr="001458B3" w:rsidDel="00EF7A80" w:rsidRDefault="00355EFA" w:rsidP="00355EFA">
            <w:pPr>
              <w:pStyle w:val="NoSpacing"/>
              <w:rPr>
                <w:del w:id="4957" w:author="Raji Shanmugasundaram - C20616" w:date="2019-06-06T16:57:00Z"/>
                <w:b w:val="0"/>
                <w:bCs w:val="0"/>
              </w:rPr>
            </w:pPr>
            <w:del w:id="4958" w:author="Raji Shanmugasundaram - C20616" w:date="2019-06-06T16:57:00Z">
              <w:r w:rsidRPr="001458B3" w:rsidDel="00EF7A80">
                <w:rPr>
                  <w:b w:val="0"/>
                  <w:bCs w:val="0"/>
                </w:rPr>
                <w:delText>7</w:delText>
              </w:r>
            </w:del>
          </w:p>
        </w:tc>
        <w:tc>
          <w:tcPr>
            <w:tcW w:w="703" w:type="pct"/>
          </w:tcPr>
          <w:p w14:paraId="109221AA" w14:textId="41FC22CF"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59" w:author="Raji Shanmugasundaram - C20616" w:date="2019-06-06T16:57:00Z"/>
              </w:rPr>
            </w:pPr>
            <w:del w:id="4960" w:author="Raji Shanmugasundaram - C20616" w:date="2019-06-06T16:57:00Z">
              <w:r w:rsidDel="00EF7A80">
                <w:delText>417</w:delText>
              </w:r>
            </w:del>
          </w:p>
        </w:tc>
        <w:tc>
          <w:tcPr>
            <w:tcW w:w="3836" w:type="pct"/>
          </w:tcPr>
          <w:p w14:paraId="109221AB" w14:textId="60625AA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61" w:author="Raji Shanmugasundaram - C20616" w:date="2019-06-06T16:57:00Z"/>
              </w:rPr>
            </w:pPr>
            <w:del w:id="4962" w:author="Raji Shanmugasundaram - C20616" w:date="2019-06-06T16:57:00Z">
              <w:r w:rsidRPr="001458B3" w:rsidDel="00EF7A80">
                <w:delText>Get the amount of free space  available in the Transmit Buffer of the TCP Socket</w:delText>
              </w:r>
            </w:del>
          </w:p>
          <w:p w14:paraId="109221AC" w14:textId="383CDFFC"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63" w:author="Raji Shanmugasundaram - C20616" w:date="2019-06-06T16:57:00Z"/>
              </w:rPr>
            </w:pPr>
          </w:p>
          <w:p w14:paraId="109221AD" w14:textId="6D3399CC" w:rsidR="00355EFA" w:rsidRPr="001458B3" w:rsidDel="00EF7A80"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64" w:author="Raji Shanmugasundaram - C20616" w:date="2019-06-06T16:57:00Z"/>
              </w:rPr>
            </w:pPr>
            <w:del w:id="4965" w:author="Raji Shanmugasundaram - C20616" w:date="2019-06-06T16:57:00Z">
              <w:r w:rsidRPr="001458B3" w:rsidDel="00EF7A80">
                <w:delText>TCPIP_TCP_PutIsReady(ecsTCPSocketHandle)</w:delText>
              </w:r>
            </w:del>
          </w:p>
        </w:tc>
      </w:tr>
      <w:tr w:rsidR="00355EFA" w:rsidRPr="001458B3" w:rsidDel="00EF7A80" w14:paraId="109221BB" w14:textId="1DE54228" w:rsidTr="00594EFF">
        <w:trPr>
          <w:del w:id="4966"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F" w14:textId="14B0CA61" w:rsidR="00355EFA" w:rsidRPr="001458B3" w:rsidDel="00EF7A80" w:rsidRDefault="00355EFA" w:rsidP="00355EFA">
            <w:pPr>
              <w:pStyle w:val="NoSpacing"/>
              <w:rPr>
                <w:del w:id="4967" w:author="Raji Shanmugasundaram - C20616" w:date="2019-06-06T16:57:00Z"/>
                <w:b w:val="0"/>
                <w:bCs w:val="0"/>
              </w:rPr>
            </w:pPr>
            <w:del w:id="4968" w:author="Raji Shanmugasundaram - C20616" w:date="2019-06-06T16:57:00Z">
              <w:r w:rsidRPr="001458B3" w:rsidDel="00EF7A80">
                <w:rPr>
                  <w:b w:val="0"/>
                  <w:bCs w:val="0"/>
                </w:rPr>
                <w:delText>8</w:delText>
              </w:r>
            </w:del>
          </w:p>
        </w:tc>
        <w:tc>
          <w:tcPr>
            <w:tcW w:w="703" w:type="pct"/>
          </w:tcPr>
          <w:p w14:paraId="109221B0" w14:textId="7B020BD6"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69" w:author="Raji Shanmugasundaram - C20616" w:date="2019-06-06T16:57:00Z"/>
              </w:rPr>
            </w:pPr>
            <w:del w:id="4970" w:author="Raji Shanmugasundaram - C20616" w:date="2019-06-06T16:57:00Z">
              <w:r w:rsidDel="00EF7A80">
                <w:delText>431</w:delText>
              </w:r>
            </w:del>
          </w:p>
        </w:tc>
        <w:tc>
          <w:tcPr>
            <w:tcW w:w="3836" w:type="pct"/>
          </w:tcPr>
          <w:p w14:paraId="109221B1" w14:textId="664ED4B9"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71" w:author="Raji Shanmugasundaram - C20616" w:date="2019-06-06T16:57:00Z"/>
              </w:rPr>
            </w:pPr>
            <w:del w:id="4972" w:author="Raji Shanmugasundaram - C20616" w:date="2019-06-06T16:57:00Z">
              <w:r w:rsidRPr="001458B3" w:rsidDel="00EF7A80">
                <w:delText>Send the string stored in callReq_JSONPacket array to the TCP Server.</w:delText>
              </w:r>
            </w:del>
          </w:p>
          <w:p w14:paraId="109221B2" w14:textId="7943A56E"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73" w:author="Raji Shanmugasundaram - C20616" w:date="2019-06-06T16:57:00Z"/>
              </w:rPr>
            </w:pPr>
          </w:p>
          <w:p w14:paraId="109221B3" w14:textId="152D6C75"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74" w:author="Raji Shanmugasundaram - C20616" w:date="2019-06-06T16:57:00Z"/>
              </w:rPr>
            </w:pPr>
            <w:del w:id="4975" w:author="Raji Shanmugasundaram - C20616" w:date="2019-06-06T16:57:00Z">
              <w:r w:rsidRPr="001458B3" w:rsidDel="00EF7A80">
                <w:delText>TCPIP_TCP_StringPut(ecsTCPSocketHandle, callReq_JSONPacket);</w:delText>
              </w:r>
            </w:del>
          </w:p>
          <w:p w14:paraId="109221B4" w14:textId="0AA67583"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76" w:author="Raji Shanmugasundaram - C20616" w:date="2019-06-06T16:57:00Z"/>
              </w:rPr>
            </w:pPr>
          </w:p>
          <w:p w14:paraId="109221B5" w14:textId="76A67C70"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77" w:author="Raji Shanmugasundaram - C20616" w:date="2019-06-06T16:57:00Z"/>
              </w:rPr>
            </w:pPr>
            <w:del w:id="4978" w:author="Raji Shanmugasundaram - C20616" w:date="2019-06-06T16:57:00Z">
              <w:r w:rsidRPr="001458B3" w:rsidDel="00EF7A80">
                <w:delText>TCPIP_TCP_ArrayPut can also be used, but the length of the string needs to be specified e.g.</w:delText>
              </w:r>
            </w:del>
          </w:p>
          <w:p w14:paraId="109221B6" w14:textId="1C1C0F7B"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79" w:author="Raji Shanmugasundaram - C20616" w:date="2019-06-06T16:57:00Z"/>
              </w:rPr>
            </w:pPr>
            <w:del w:id="4980" w:author="Raji Shanmugasundaram - C20616" w:date="2019-06-06T16:57:00Z">
              <w:r w:rsidRPr="001458B3" w:rsidDel="00EF7A80">
                <w:delText>TCPIP_TCP_ArrayPut(ecsTCPSocketHandle, callReq_JSONPacket, strlen(callReq_JSONPacket));</w:delText>
              </w:r>
            </w:del>
          </w:p>
          <w:p w14:paraId="109221B7" w14:textId="7B8AABC9"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81" w:author="Raji Shanmugasundaram - C20616" w:date="2019-06-06T16:57:00Z"/>
              </w:rPr>
            </w:pPr>
          </w:p>
          <w:p w14:paraId="109221B8" w14:textId="453BCAA3"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82" w:author="Raji Shanmugasundaram - C20616" w:date="2019-06-06T16:57:00Z"/>
              </w:rPr>
            </w:pPr>
            <w:del w:id="4983" w:author="Raji Shanmugasundaram - C20616" w:date="2019-06-06T16:57:00Z">
              <w:r w:rsidRPr="001458B3" w:rsidDel="00EF7A80">
                <w:delText>Alternatively the size of the array can specified, but only when the array size is equal to the string size.</w:delText>
              </w:r>
            </w:del>
          </w:p>
          <w:p w14:paraId="109221B9" w14:textId="325497E6"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84" w:author="Raji Shanmugasundaram - C20616" w:date="2019-06-06T16:57:00Z"/>
              </w:rPr>
            </w:pPr>
            <w:del w:id="4985" w:author="Raji Shanmugasundaram - C20616" w:date="2019-06-06T16:57:00Z">
              <w:r w:rsidRPr="001458B3" w:rsidDel="00EF7A80">
                <w:delText>TCPIP_TCP_ArrayPut(ecsTCPSocketHandle, callReq_JSONPacket, sizeof(callReq_JSONPacket));</w:delText>
              </w:r>
            </w:del>
          </w:p>
          <w:p w14:paraId="109221BA" w14:textId="72540F8B"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86" w:author="Raji Shanmugasundaram - C20616" w:date="2019-06-06T16:57:00Z"/>
              </w:rPr>
            </w:pPr>
          </w:p>
        </w:tc>
      </w:tr>
    </w:tbl>
    <w:p w14:paraId="109221BC" w14:textId="7F27B957" w:rsidR="005B6B97" w:rsidDel="00EF7A80" w:rsidRDefault="005B6B97" w:rsidP="005B6B97">
      <w:pPr>
        <w:rPr>
          <w:del w:id="4987" w:author="Raji Shanmugasundaram - C20616" w:date="2019-06-06T16:57:00Z"/>
        </w:rPr>
      </w:pPr>
    </w:p>
    <w:p w14:paraId="109221BD" w14:textId="31FE4361" w:rsidR="005B6B97" w:rsidDel="00EF7A80" w:rsidRDefault="005B6B97" w:rsidP="009B7656">
      <w:pPr>
        <w:rPr>
          <w:del w:id="4988" w:author="Raji Shanmugasundaram - C20616" w:date="2019-06-06T16:57:00Z"/>
        </w:rPr>
      </w:pPr>
    </w:p>
    <w:p w14:paraId="109221BE" w14:textId="026BB4FC" w:rsidR="005B76AD" w:rsidDel="00EF7A80" w:rsidRDefault="005B76AD">
      <w:pPr>
        <w:tabs>
          <w:tab w:val="clear" w:pos="284"/>
          <w:tab w:val="clear" w:pos="567"/>
          <w:tab w:val="clear" w:pos="851"/>
          <w:tab w:val="clear" w:pos="1134"/>
          <w:tab w:val="clear" w:pos="1418"/>
          <w:tab w:val="clear" w:pos="1701"/>
          <w:tab w:val="clear" w:pos="1985"/>
          <w:tab w:val="clear" w:pos="2268"/>
        </w:tabs>
        <w:spacing w:line="240" w:lineRule="auto"/>
        <w:rPr>
          <w:del w:id="4989" w:author="Raji Shanmugasundaram - C20616" w:date="2019-06-06T16:57:00Z"/>
          <w:rFonts w:ascii="Arial" w:hAnsi="Arial" w:cs="Arial"/>
          <w:b/>
          <w:sz w:val="56"/>
        </w:rPr>
      </w:pPr>
    </w:p>
    <w:p w14:paraId="109221BF" w14:textId="790AEBBA" w:rsidR="005B76AD" w:rsidDel="00EF7A80" w:rsidRDefault="005B76AD" w:rsidP="009B7656">
      <w:pPr>
        <w:rPr>
          <w:del w:id="4990" w:author="Raji Shanmugasundaram - C20616" w:date="2019-06-06T16:57:00Z"/>
          <w:rFonts w:ascii="Arial" w:hAnsi="Arial" w:cs="Arial"/>
          <w:b/>
          <w:sz w:val="56"/>
        </w:rPr>
        <w:sectPr w:rsidR="005B76AD" w:rsidDel="00EF7A80" w:rsidSect="00D653CC">
          <w:headerReference w:type="even" r:id="rId208"/>
          <w:headerReference w:type="default" r:id="rId209"/>
          <w:footerReference w:type="even" r:id="rId210"/>
          <w:footerReference w:type="default" r:id="rId211"/>
          <w:pgSz w:w="12242" w:h="15842" w:code="1"/>
          <w:pgMar w:top="1021" w:right="680" w:bottom="1021" w:left="680" w:header="454" w:footer="454" w:gutter="340"/>
          <w:cols w:space="708"/>
          <w:docGrid w:linePitch="360"/>
        </w:sectPr>
      </w:pPr>
    </w:p>
    <w:p w14:paraId="109221C0" w14:textId="5F5E883B" w:rsidR="000B57A4" w:rsidRPr="00636D4B" w:rsidDel="00EF7A80"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del w:id="4991" w:author="Raji Shanmugasundaram - C20616" w:date="2019-06-06T16:57:00Z"/>
          <w:rFonts w:ascii="Arial" w:hAnsi="Arial" w:cs="Arial"/>
          <w:b/>
          <w:sz w:val="56"/>
        </w:rPr>
      </w:pPr>
      <w:del w:id="4992" w:author="Raji Shanmugasundaram - C20616" w:date="2019-06-06T16:57:00Z">
        <w:r w:rsidDel="00EF7A80">
          <w:rPr>
            <w:rFonts w:ascii="Arial" w:hAnsi="Arial" w:cs="Arial"/>
            <w:b/>
            <w:sz w:val="56"/>
          </w:rPr>
          <w:delText>M</w:delText>
        </w:r>
        <w:r w:rsidRPr="00636D4B" w:rsidDel="00EF7A80">
          <w:rPr>
            <w:rFonts w:ascii="Arial" w:hAnsi="Arial" w:cs="Arial"/>
            <w:b/>
            <w:sz w:val="56"/>
          </w:rPr>
          <w:delText>PLAB® Harmony TCP/IP Stack</w:delText>
        </w:r>
      </w:del>
    </w:p>
    <w:p w14:paraId="109221C1" w14:textId="6CAFFDA7" w:rsidR="000B57A4" w:rsidRPr="00636D4B" w:rsidDel="00EF7A80" w:rsidRDefault="000B57A4" w:rsidP="000B57A4">
      <w:pPr>
        <w:pStyle w:val="Heading1"/>
        <w:rPr>
          <w:del w:id="4993" w:author="Raji Shanmugasundaram - C20616" w:date="2019-06-06T16:57:00Z"/>
        </w:rPr>
      </w:pPr>
      <w:bookmarkStart w:id="4994" w:name="_Toc488278817"/>
      <w:del w:id="4995" w:author="Raji Shanmugasundaram - C20616" w:date="2019-06-06T16:57:00Z">
        <w:r w:rsidDel="00EF7A80">
          <w:delText>TCP Module</w:delText>
        </w:r>
        <w:r w:rsidRPr="00636D4B" w:rsidDel="00EF7A80">
          <w:delText xml:space="preserve"> </w:delText>
        </w:r>
        <w:r w:rsidDel="00EF7A80">
          <w:delText xml:space="preserve">API </w:delText>
        </w:r>
        <w:r w:rsidRPr="00636D4B" w:rsidDel="00EF7A80">
          <w:delText>Function List</w:delText>
        </w:r>
        <w:bookmarkEnd w:id="4994"/>
      </w:del>
    </w:p>
    <w:p w14:paraId="109221C2" w14:textId="489A0A3C" w:rsidR="000B57A4" w:rsidDel="00EF7A80" w:rsidRDefault="000B57A4" w:rsidP="000B57A4">
      <w:pPr>
        <w:pStyle w:val="Heading2"/>
        <w:rPr>
          <w:del w:id="4996" w:author="Raji Shanmugasundaram - C20616" w:date="2019-06-06T16:57:00Z"/>
        </w:rPr>
      </w:pPr>
      <w:bookmarkStart w:id="4997" w:name="_Toc488278818"/>
      <w:del w:id="4998" w:author="Raji Shanmugasundaram - C20616" w:date="2019-06-06T16:57:00Z">
        <w:r w:rsidRPr="00993E5D" w:rsidDel="00EF7A80">
          <w:delText>Socket Management Functions</w:delText>
        </w:r>
        <w:bookmarkEnd w:id="499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rsidDel="00EF7A80" w14:paraId="109221C5" w14:textId="1B5A3D7F" w:rsidTr="001458B3">
        <w:trPr>
          <w:trHeight w:val="288"/>
          <w:del w:id="4999"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1C3" w14:textId="5EF94367" w:rsidR="000B57A4" w:rsidRPr="001458B3" w:rsidDel="00EF7A80" w:rsidRDefault="000B57A4" w:rsidP="006E027A">
            <w:pPr>
              <w:pStyle w:val="NoSpacing"/>
              <w:rPr>
                <w:del w:id="5000" w:author="Raji Shanmugasundaram - C20616" w:date="2019-06-06T16:57:00Z"/>
                <w:b/>
                <w:bCs/>
                <w:color w:val="FFFFFF"/>
                <w:sz w:val="18"/>
              </w:rPr>
            </w:pPr>
            <w:del w:id="5001" w:author="Raji Shanmugasundaram - C20616" w:date="2019-06-06T16:57:00Z">
              <w:r w:rsidRPr="001458B3" w:rsidDel="00EF7A80">
                <w:rPr>
                  <w:b/>
                  <w:bCs/>
                  <w:color w:val="FFFFFF"/>
                  <w:sz w:val="18"/>
                </w:rPr>
                <w:delText>TCPIP_TCP_ServerOpen</w:delText>
              </w:r>
            </w:del>
          </w:p>
        </w:tc>
        <w:tc>
          <w:tcPr>
            <w:tcW w:w="3580" w:type="pct"/>
            <w:shd w:val="clear" w:color="auto" w:fill="DEEAF6"/>
            <w:noWrap/>
            <w:hideMark/>
          </w:tcPr>
          <w:p w14:paraId="109221C4" w14:textId="416D5B74" w:rsidR="000B57A4" w:rsidRPr="001458B3" w:rsidDel="00EF7A80" w:rsidRDefault="000B57A4" w:rsidP="006E027A">
            <w:pPr>
              <w:pStyle w:val="NoSpacing"/>
              <w:rPr>
                <w:del w:id="5002" w:author="Raji Shanmugasundaram - C20616" w:date="2019-06-06T16:57:00Z"/>
                <w:sz w:val="18"/>
              </w:rPr>
            </w:pPr>
            <w:del w:id="5003" w:author="Raji Shanmugasundaram - C20616" w:date="2019-06-06T16:57:00Z">
              <w:r w:rsidRPr="001458B3" w:rsidDel="00EF7A80">
                <w:rPr>
                  <w:sz w:val="18"/>
                </w:rPr>
                <w:delText>Opens a TCP socket as a server.</w:delText>
              </w:r>
            </w:del>
          </w:p>
        </w:tc>
      </w:tr>
      <w:tr w:rsidR="000B57A4" w:rsidRPr="001458B3" w:rsidDel="00EF7A80" w14:paraId="109221C8" w14:textId="25AC7F29" w:rsidTr="001458B3">
        <w:trPr>
          <w:trHeight w:val="288"/>
          <w:del w:id="5004" w:author="Raji Shanmugasundaram - C20616" w:date="2019-06-06T16:57:00Z"/>
        </w:trPr>
        <w:tc>
          <w:tcPr>
            <w:tcW w:w="1420" w:type="pct"/>
            <w:tcBorders>
              <w:left w:val="single" w:sz="4" w:space="0" w:color="FFFFFF"/>
            </w:tcBorders>
            <w:shd w:val="clear" w:color="auto" w:fill="5B9BD5"/>
            <w:noWrap/>
            <w:hideMark/>
          </w:tcPr>
          <w:p w14:paraId="109221C6" w14:textId="47D746A1" w:rsidR="000B57A4" w:rsidRPr="001458B3" w:rsidDel="00EF7A80" w:rsidRDefault="000B57A4" w:rsidP="006E027A">
            <w:pPr>
              <w:pStyle w:val="NoSpacing"/>
              <w:rPr>
                <w:del w:id="5005" w:author="Raji Shanmugasundaram - C20616" w:date="2019-06-06T16:57:00Z"/>
                <w:b/>
                <w:bCs/>
                <w:color w:val="FFFFFF"/>
                <w:sz w:val="18"/>
              </w:rPr>
            </w:pPr>
            <w:del w:id="5006" w:author="Raji Shanmugasundaram - C20616" w:date="2019-06-06T16:57:00Z">
              <w:r w:rsidRPr="001458B3" w:rsidDel="00EF7A80">
                <w:rPr>
                  <w:b/>
                  <w:bCs/>
                  <w:color w:val="FFFFFF"/>
                  <w:sz w:val="18"/>
                </w:rPr>
                <w:delText>TCPIP_TCP_ClientOpen</w:delText>
              </w:r>
            </w:del>
          </w:p>
        </w:tc>
        <w:tc>
          <w:tcPr>
            <w:tcW w:w="3580" w:type="pct"/>
            <w:shd w:val="clear" w:color="auto" w:fill="DEEAF6"/>
            <w:noWrap/>
            <w:hideMark/>
          </w:tcPr>
          <w:p w14:paraId="109221C7" w14:textId="36FD121C" w:rsidR="000B57A4" w:rsidRPr="001458B3" w:rsidDel="00EF7A80" w:rsidRDefault="000B57A4" w:rsidP="006E027A">
            <w:pPr>
              <w:pStyle w:val="NoSpacing"/>
              <w:rPr>
                <w:del w:id="5007" w:author="Raji Shanmugasundaram - C20616" w:date="2019-06-06T16:57:00Z"/>
                <w:sz w:val="18"/>
              </w:rPr>
            </w:pPr>
            <w:del w:id="5008" w:author="Raji Shanmugasundaram - C20616" w:date="2019-06-06T16:57:00Z">
              <w:r w:rsidRPr="001458B3" w:rsidDel="00EF7A80">
                <w:rPr>
                  <w:sz w:val="18"/>
                </w:rPr>
                <w:delText>Opens a TCP socket as a client.</w:delText>
              </w:r>
            </w:del>
          </w:p>
        </w:tc>
      </w:tr>
      <w:tr w:rsidR="000B57A4" w:rsidRPr="001458B3" w:rsidDel="00EF7A80" w14:paraId="109221CB" w14:textId="31AC9979" w:rsidTr="001458B3">
        <w:trPr>
          <w:trHeight w:val="288"/>
          <w:del w:id="5009" w:author="Raji Shanmugasundaram - C20616" w:date="2019-06-06T16:57:00Z"/>
        </w:trPr>
        <w:tc>
          <w:tcPr>
            <w:tcW w:w="1420" w:type="pct"/>
            <w:tcBorders>
              <w:left w:val="single" w:sz="4" w:space="0" w:color="FFFFFF"/>
            </w:tcBorders>
            <w:shd w:val="clear" w:color="auto" w:fill="5B9BD5"/>
            <w:noWrap/>
            <w:hideMark/>
          </w:tcPr>
          <w:p w14:paraId="109221C9" w14:textId="6E6F6393" w:rsidR="000B57A4" w:rsidRPr="001458B3" w:rsidDel="00EF7A80" w:rsidRDefault="000B57A4" w:rsidP="006E027A">
            <w:pPr>
              <w:pStyle w:val="NoSpacing"/>
              <w:rPr>
                <w:del w:id="5010" w:author="Raji Shanmugasundaram - C20616" w:date="2019-06-06T16:57:00Z"/>
                <w:b/>
                <w:bCs/>
                <w:color w:val="FFFFFF"/>
                <w:sz w:val="18"/>
              </w:rPr>
            </w:pPr>
            <w:del w:id="5011" w:author="Raji Shanmugasundaram - C20616" w:date="2019-06-06T16:57:00Z">
              <w:r w:rsidRPr="001458B3" w:rsidDel="00EF7A80">
                <w:rPr>
                  <w:b/>
                  <w:bCs/>
                  <w:color w:val="FFFFFF"/>
                  <w:sz w:val="18"/>
                </w:rPr>
                <w:delText>TCPIP_TCP_Close</w:delText>
              </w:r>
            </w:del>
          </w:p>
        </w:tc>
        <w:tc>
          <w:tcPr>
            <w:tcW w:w="3580" w:type="pct"/>
            <w:shd w:val="clear" w:color="auto" w:fill="DEEAF6"/>
            <w:noWrap/>
            <w:hideMark/>
          </w:tcPr>
          <w:p w14:paraId="109221CA" w14:textId="7384332F" w:rsidR="000B57A4" w:rsidRPr="001458B3" w:rsidDel="00EF7A80" w:rsidRDefault="000B57A4" w:rsidP="006E027A">
            <w:pPr>
              <w:pStyle w:val="NoSpacing"/>
              <w:rPr>
                <w:del w:id="5012" w:author="Raji Shanmugasundaram - C20616" w:date="2019-06-06T16:57:00Z"/>
                <w:sz w:val="18"/>
              </w:rPr>
            </w:pPr>
            <w:del w:id="5013" w:author="Raji Shanmugasundaram - C20616" w:date="2019-06-06T16:57:00Z">
              <w:r w:rsidRPr="001458B3" w:rsidDel="00EF7A80">
                <w:rPr>
                  <w:sz w:val="18"/>
                </w:rPr>
                <w:delText>Disconnects an open socket and destroys the socket handle, releasing the associated resources.</w:delText>
              </w:r>
            </w:del>
          </w:p>
        </w:tc>
      </w:tr>
      <w:tr w:rsidR="000B57A4" w:rsidRPr="001458B3" w:rsidDel="00EF7A80" w14:paraId="109221CE" w14:textId="51B1AF00" w:rsidTr="001458B3">
        <w:trPr>
          <w:trHeight w:val="288"/>
          <w:del w:id="5014" w:author="Raji Shanmugasundaram - C20616" w:date="2019-06-06T16:57:00Z"/>
        </w:trPr>
        <w:tc>
          <w:tcPr>
            <w:tcW w:w="1420" w:type="pct"/>
            <w:tcBorders>
              <w:left w:val="single" w:sz="4" w:space="0" w:color="FFFFFF"/>
            </w:tcBorders>
            <w:shd w:val="clear" w:color="auto" w:fill="5B9BD5"/>
            <w:noWrap/>
            <w:hideMark/>
          </w:tcPr>
          <w:p w14:paraId="109221CC" w14:textId="303D0C58" w:rsidR="000B57A4" w:rsidRPr="001458B3" w:rsidDel="00EF7A80" w:rsidRDefault="000B57A4" w:rsidP="006E027A">
            <w:pPr>
              <w:pStyle w:val="NoSpacing"/>
              <w:rPr>
                <w:del w:id="5015" w:author="Raji Shanmugasundaram - C20616" w:date="2019-06-06T16:57:00Z"/>
                <w:b/>
                <w:bCs/>
                <w:color w:val="FFFFFF"/>
                <w:sz w:val="18"/>
              </w:rPr>
            </w:pPr>
            <w:del w:id="5016" w:author="Raji Shanmugasundaram - C20616" w:date="2019-06-06T16:57:00Z">
              <w:r w:rsidRPr="001458B3" w:rsidDel="00EF7A80">
                <w:rPr>
                  <w:b/>
                  <w:bCs/>
                  <w:color w:val="FFFFFF"/>
                  <w:sz w:val="18"/>
                </w:rPr>
                <w:delText>TCPIP_TCP_Connect</w:delText>
              </w:r>
            </w:del>
          </w:p>
        </w:tc>
        <w:tc>
          <w:tcPr>
            <w:tcW w:w="3580" w:type="pct"/>
            <w:shd w:val="clear" w:color="auto" w:fill="DEEAF6"/>
            <w:noWrap/>
            <w:hideMark/>
          </w:tcPr>
          <w:p w14:paraId="109221CD" w14:textId="3F9852EA" w:rsidR="000B57A4" w:rsidRPr="001458B3" w:rsidDel="00EF7A80" w:rsidRDefault="000B57A4" w:rsidP="006E027A">
            <w:pPr>
              <w:pStyle w:val="NoSpacing"/>
              <w:rPr>
                <w:del w:id="5017" w:author="Raji Shanmugasundaram - C20616" w:date="2019-06-06T16:57:00Z"/>
                <w:sz w:val="18"/>
              </w:rPr>
            </w:pPr>
            <w:del w:id="5018" w:author="Raji Shanmugasundaram - C20616" w:date="2019-06-06T16:57:00Z">
              <w:r w:rsidRPr="001458B3" w:rsidDel="00EF7A80">
                <w:rPr>
                  <w:sz w:val="18"/>
                </w:rPr>
                <w:delText>Connects a client socket.</w:delText>
              </w:r>
            </w:del>
          </w:p>
        </w:tc>
      </w:tr>
      <w:tr w:rsidR="000B57A4" w:rsidRPr="001458B3" w:rsidDel="00EF7A80" w14:paraId="109221D1" w14:textId="75055B45" w:rsidTr="001458B3">
        <w:trPr>
          <w:trHeight w:val="288"/>
          <w:del w:id="5019" w:author="Raji Shanmugasundaram - C20616" w:date="2019-06-06T16:57:00Z"/>
        </w:trPr>
        <w:tc>
          <w:tcPr>
            <w:tcW w:w="1420" w:type="pct"/>
            <w:tcBorders>
              <w:left w:val="single" w:sz="4" w:space="0" w:color="FFFFFF"/>
            </w:tcBorders>
            <w:shd w:val="clear" w:color="auto" w:fill="5B9BD5"/>
            <w:noWrap/>
            <w:hideMark/>
          </w:tcPr>
          <w:p w14:paraId="109221CF" w14:textId="3E527CC8" w:rsidR="000B57A4" w:rsidRPr="001458B3" w:rsidDel="00EF7A80" w:rsidRDefault="000B57A4" w:rsidP="006E027A">
            <w:pPr>
              <w:pStyle w:val="NoSpacing"/>
              <w:rPr>
                <w:del w:id="5020" w:author="Raji Shanmugasundaram - C20616" w:date="2019-06-06T16:57:00Z"/>
                <w:b/>
                <w:bCs/>
                <w:color w:val="FFFFFF"/>
                <w:sz w:val="18"/>
              </w:rPr>
            </w:pPr>
            <w:del w:id="5021" w:author="Raji Shanmugasundaram - C20616" w:date="2019-06-06T16:57:00Z">
              <w:r w:rsidRPr="001458B3" w:rsidDel="00EF7A80">
                <w:rPr>
                  <w:b/>
                  <w:bCs/>
                  <w:color w:val="FFFFFF"/>
                  <w:sz w:val="18"/>
                </w:rPr>
                <w:delText>TCPIP_TCP_Bind</w:delText>
              </w:r>
            </w:del>
          </w:p>
        </w:tc>
        <w:tc>
          <w:tcPr>
            <w:tcW w:w="3580" w:type="pct"/>
            <w:shd w:val="clear" w:color="auto" w:fill="DEEAF6"/>
            <w:noWrap/>
            <w:hideMark/>
          </w:tcPr>
          <w:p w14:paraId="109221D0" w14:textId="2CCAA414" w:rsidR="000B57A4" w:rsidRPr="001458B3" w:rsidDel="00EF7A80" w:rsidRDefault="000B57A4" w:rsidP="006E027A">
            <w:pPr>
              <w:pStyle w:val="NoSpacing"/>
              <w:rPr>
                <w:del w:id="5022" w:author="Raji Shanmugasundaram - C20616" w:date="2019-06-06T16:57:00Z"/>
                <w:sz w:val="18"/>
              </w:rPr>
            </w:pPr>
            <w:del w:id="5023" w:author="Raji Shanmugasundaram - C20616" w:date="2019-06-06T16:57:00Z">
              <w:r w:rsidRPr="001458B3" w:rsidDel="00EF7A80">
                <w:rPr>
                  <w:sz w:val="18"/>
                </w:rPr>
                <w:delText>Binds a socket to a local address.</w:delText>
              </w:r>
            </w:del>
          </w:p>
        </w:tc>
      </w:tr>
      <w:tr w:rsidR="000B57A4" w:rsidRPr="001458B3" w:rsidDel="00EF7A80" w14:paraId="109221D4" w14:textId="47BFDAFE" w:rsidTr="001458B3">
        <w:trPr>
          <w:trHeight w:val="288"/>
          <w:del w:id="5024" w:author="Raji Shanmugasundaram - C20616" w:date="2019-06-06T16:57:00Z"/>
        </w:trPr>
        <w:tc>
          <w:tcPr>
            <w:tcW w:w="1420" w:type="pct"/>
            <w:tcBorders>
              <w:left w:val="single" w:sz="4" w:space="0" w:color="FFFFFF"/>
            </w:tcBorders>
            <w:shd w:val="clear" w:color="auto" w:fill="5B9BD5"/>
            <w:noWrap/>
            <w:hideMark/>
          </w:tcPr>
          <w:p w14:paraId="109221D2" w14:textId="7CD3E4DE" w:rsidR="000B57A4" w:rsidRPr="001458B3" w:rsidDel="00EF7A80" w:rsidRDefault="000B57A4" w:rsidP="006E027A">
            <w:pPr>
              <w:pStyle w:val="NoSpacing"/>
              <w:rPr>
                <w:del w:id="5025" w:author="Raji Shanmugasundaram - C20616" w:date="2019-06-06T16:57:00Z"/>
                <w:b/>
                <w:bCs/>
                <w:color w:val="FFFFFF"/>
                <w:sz w:val="18"/>
              </w:rPr>
            </w:pPr>
            <w:del w:id="5026" w:author="Raji Shanmugasundaram - C20616" w:date="2019-06-06T16:57:00Z">
              <w:r w:rsidRPr="001458B3" w:rsidDel="00EF7A80">
                <w:rPr>
                  <w:b/>
                  <w:bCs/>
                  <w:color w:val="FFFFFF"/>
                  <w:sz w:val="18"/>
                </w:rPr>
                <w:delText>TCPIP_TCP_RemoteBind</w:delText>
              </w:r>
            </w:del>
          </w:p>
        </w:tc>
        <w:tc>
          <w:tcPr>
            <w:tcW w:w="3580" w:type="pct"/>
            <w:shd w:val="clear" w:color="auto" w:fill="DEEAF6"/>
            <w:noWrap/>
            <w:hideMark/>
          </w:tcPr>
          <w:p w14:paraId="109221D3" w14:textId="63C99757" w:rsidR="000B57A4" w:rsidRPr="001458B3" w:rsidDel="00EF7A80" w:rsidRDefault="000B57A4" w:rsidP="006E027A">
            <w:pPr>
              <w:pStyle w:val="NoSpacing"/>
              <w:rPr>
                <w:del w:id="5027" w:author="Raji Shanmugasundaram - C20616" w:date="2019-06-06T16:57:00Z"/>
                <w:sz w:val="18"/>
              </w:rPr>
            </w:pPr>
            <w:del w:id="5028" w:author="Raji Shanmugasundaram - C20616" w:date="2019-06-06T16:57:00Z">
              <w:r w:rsidRPr="001458B3" w:rsidDel="00EF7A80">
                <w:rPr>
                  <w:sz w:val="18"/>
                </w:rPr>
                <w:delText>Binds a socket to a remote address.</w:delText>
              </w:r>
            </w:del>
          </w:p>
        </w:tc>
      </w:tr>
      <w:tr w:rsidR="000B57A4" w:rsidRPr="001458B3" w:rsidDel="00EF7A80" w14:paraId="109221D7" w14:textId="6F653C4D" w:rsidTr="001458B3">
        <w:trPr>
          <w:trHeight w:val="288"/>
          <w:del w:id="5029" w:author="Raji Shanmugasundaram - C20616" w:date="2019-06-06T16:57:00Z"/>
        </w:trPr>
        <w:tc>
          <w:tcPr>
            <w:tcW w:w="1420" w:type="pct"/>
            <w:tcBorders>
              <w:left w:val="single" w:sz="4" w:space="0" w:color="FFFFFF"/>
            </w:tcBorders>
            <w:shd w:val="clear" w:color="auto" w:fill="5B9BD5"/>
            <w:noWrap/>
            <w:hideMark/>
          </w:tcPr>
          <w:p w14:paraId="109221D5" w14:textId="423E6115" w:rsidR="000B57A4" w:rsidRPr="001458B3" w:rsidDel="00EF7A80" w:rsidRDefault="000B57A4" w:rsidP="006E027A">
            <w:pPr>
              <w:pStyle w:val="NoSpacing"/>
              <w:rPr>
                <w:del w:id="5030" w:author="Raji Shanmugasundaram - C20616" w:date="2019-06-06T16:57:00Z"/>
                <w:b/>
                <w:bCs/>
                <w:color w:val="FFFFFF"/>
                <w:sz w:val="18"/>
              </w:rPr>
            </w:pPr>
            <w:del w:id="5031" w:author="Raji Shanmugasundaram - C20616" w:date="2019-06-06T16:57:00Z">
              <w:r w:rsidRPr="001458B3" w:rsidDel="00EF7A80">
                <w:rPr>
                  <w:b/>
                  <w:bCs/>
                  <w:color w:val="FFFFFF"/>
                  <w:sz w:val="18"/>
                </w:rPr>
                <w:delText>TCPIP_TCP_IsConnected</w:delText>
              </w:r>
            </w:del>
          </w:p>
        </w:tc>
        <w:tc>
          <w:tcPr>
            <w:tcW w:w="3580" w:type="pct"/>
            <w:shd w:val="clear" w:color="auto" w:fill="DEEAF6"/>
            <w:noWrap/>
            <w:hideMark/>
          </w:tcPr>
          <w:p w14:paraId="109221D6" w14:textId="3D688FE6" w:rsidR="000B57A4" w:rsidRPr="001458B3" w:rsidDel="00EF7A80" w:rsidRDefault="000B57A4" w:rsidP="006E027A">
            <w:pPr>
              <w:pStyle w:val="NoSpacing"/>
              <w:rPr>
                <w:del w:id="5032" w:author="Raji Shanmugasundaram - C20616" w:date="2019-06-06T16:57:00Z"/>
                <w:sz w:val="18"/>
              </w:rPr>
            </w:pPr>
            <w:del w:id="5033" w:author="Raji Shanmugasundaram - C20616" w:date="2019-06-06T16:57:00Z">
              <w:r w:rsidRPr="001458B3" w:rsidDel="00EF7A80">
                <w:rPr>
                  <w:sz w:val="18"/>
                </w:rPr>
                <w:delText>Determines if a socket has an established connection.</w:delText>
              </w:r>
            </w:del>
          </w:p>
        </w:tc>
      </w:tr>
      <w:tr w:rsidR="000B57A4" w:rsidRPr="001458B3" w:rsidDel="00EF7A80" w14:paraId="109221DA" w14:textId="030986E3" w:rsidTr="001458B3">
        <w:trPr>
          <w:trHeight w:val="288"/>
          <w:del w:id="5034" w:author="Raji Shanmugasundaram - C20616" w:date="2019-06-06T16:57:00Z"/>
        </w:trPr>
        <w:tc>
          <w:tcPr>
            <w:tcW w:w="1420" w:type="pct"/>
            <w:tcBorders>
              <w:left w:val="single" w:sz="4" w:space="0" w:color="FFFFFF"/>
            </w:tcBorders>
            <w:shd w:val="clear" w:color="auto" w:fill="5B9BD5"/>
            <w:noWrap/>
            <w:hideMark/>
          </w:tcPr>
          <w:p w14:paraId="109221D8" w14:textId="0A7C2523" w:rsidR="000B57A4" w:rsidRPr="001458B3" w:rsidDel="00EF7A80" w:rsidRDefault="000B57A4" w:rsidP="006E027A">
            <w:pPr>
              <w:pStyle w:val="NoSpacing"/>
              <w:rPr>
                <w:del w:id="5035" w:author="Raji Shanmugasundaram - C20616" w:date="2019-06-06T16:57:00Z"/>
                <w:b/>
                <w:bCs/>
                <w:color w:val="FFFFFF"/>
                <w:sz w:val="18"/>
              </w:rPr>
            </w:pPr>
            <w:del w:id="5036" w:author="Raji Shanmugasundaram - C20616" w:date="2019-06-06T16:57:00Z">
              <w:r w:rsidRPr="001458B3" w:rsidDel="00EF7A80">
                <w:rPr>
                  <w:b/>
                  <w:bCs/>
                  <w:color w:val="FFFFFF"/>
                  <w:sz w:val="18"/>
                </w:rPr>
                <w:delText>TCPIP_TCP_WasReset</w:delText>
              </w:r>
            </w:del>
          </w:p>
        </w:tc>
        <w:tc>
          <w:tcPr>
            <w:tcW w:w="3580" w:type="pct"/>
            <w:shd w:val="clear" w:color="auto" w:fill="DEEAF6"/>
            <w:noWrap/>
            <w:hideMark/>
          </w:tcPr>
          <w:p w14:paraId="109221D9" w14:textId="7942642A" w:rsidR="000B57A4" w:rsidRPr="001458B3" w:rsidDel="00EF7A80" w:rsidRDefault="000B57A4" w:rsidP="006E027A">
            <w:pPr>
              <w:pStyle w:val="NoSpacing"/>
              <w:rPr>
                <w:del w:id="5037" w:author="Raji Shanmugasundaram - C20616" w:date="2019-06-06T16:57:00Z"/>
                <w:sz w:val="18"/>
              </w:rPr>
            </w:pPr>
            <w:del w:id="5038" w:author="Raji Shanmugasundaram - C20616" w:date="2019-06-06T16:57:00Z">
              <w:r w:rsidRPr="001458B3" w:rsidDel="00EF7A80">
                <w:rPr>
                  <w:sz w:val="18"/>
                </w:rPr>
                <w:delText>Self-clearing semaphore indicating socket reset.</w:delText>
              </w:r>
            </w:del>
          </w:p>
        </w:tc>
      </w:tr>
      <w:tr w:rsidR="000B57A4" w:rsidRPr="001458B3" w:rsidDel="00EF7A80" w14:paraId="109221DD" w14:textId="189F57BD" w:rsidTr="001458B3">
        <w:trPr>
          <w:trHeight w:val="288"/>
          <w:del w:id="5039" w:author="Raji Shanmugasundaram - C20616" w:date="2019-06-06T16:57:00Z"/>
        </w:trPr>
        <w:tc>
          <w:tcPr>
            <w:tcW w:w="1420" w:type="pct"/>
            <w:tcBorders>
              <w:left w:val="single" w:sz="4" w:space="0" w:color="FFFFFF"/>
            </w:tcBorders>
            <w:shd w:val="clear" w:color="auto" w:fill="5B9BD5"/>
            <w:noWrap/>
            <w:hideMark/>
          </w:tcPr>
          <w:p w14:paraId="109221DB" w14:textId="4FF21242" w:rsidR="000B57A4" w:rsidRPr="001458B3" w:rsidDel="00EF7A80" w:rsidRDefault="000B57A4" w:rsidP="006E027A">
            <w:pPr>
              <w:pStyle w:val="NoSpacing"/>
              <w:rPr>
                <w:del w:id="5040" w:author="Raji Shanmugasundaram - C20616" w:date="2019-06-06T16:57:00Z"/>
                <w:b/>
                <w:bCs/>
                <w:color w:val="FFFFFF"/>
                <w:sz w:val="18"/>
              </w:rPr>
            </w:pPr>
            <w:del w:id="5041" w:author="Raji Shanmugasundaram - C20616" w:date="2019-06-06T16:57:00Z">
              <w:r w:rsidRPr="001458B3" w:rsidDel="00EF7A80">
                <w:rPr>
                  <w:b/>
                  <w:bCs/>
                  <w:color w:val="FFFFFF"/>
                  <w:sz w:val="18"/>
                </w:rPr>
                <w:delText>TCPIP_TCP_Disconnect</w:delText>
              </w:r>
            </w:del>
          </w:p>
        </w:tc>
        <w:tc>
          <w:tcPr>
            <w:tcW w:w="3580" w:type="pct"/>
            <w:shd w:val="clear" w:color="auto" w:fill="DEEAF6"/>
            <w:noWrap/>
            <w:hideMark/>
          </w:tcPr>
          <w:p w14:paraId="109221DC" w14:textId="3CC2CF81" w:rsidR="000B57A4" w:rsidRPr="001458B3" w:rsidDel="00EF7A80" w:rsidRDefault="000B57A4" w:rsidP="006E027A">
            <w:pPr>
              <w:pStyle w:val="NoSpacing"/>
              <w:rPr>
                <w:del w:id="5042" w:author="Raji Shanmugasundaram - C20616" w:date="2019-06-06T16:57:00Z"/>
                <w:sz w:val="18"/>
              </w:rPr>
            </w:pPr>
            <w:del w:id="5043" w:author="Raji Shanmugasundaram - C20616" w:date="2019-06-06T16:57:00Z">
              <w:r w:rsidRPr="001458B3" w:rsidDel="00EF7A80">
                <w:rPr>
                  <w:sz w:val="18"/>
                </w:rPr>
                <w:delText>Disconnects an open socket.</w:delText>
              </w:r>
            </w:del>
          </w:p>
        </w:tc>
      </w:tr>
      <w:tr w:rsidR="000B57A4" w:rsidRPr="001458B3" w:rsidDel="00EF7A80" w14:paraId="109221E0" w14:textId="41C8682C" w:rsidTr="001458B3">
        <w:trPr>
          <w:trHeight w:val="288"/>
          <w:del w:id="5044" w:author="Raji Shanmugasundaram - C20616" w:date="2019-06-06T16:57:00Z"/>
        </w:trPr>
        <w:tc>
          <w:tcPr>
            <w:tcW w:w="1420" w:type="pct"/>
            <w:tcBorders>
              <w:left w:val="single" w:sz="4" w:space="0" w:color="FFFFFF"/>
            </w:tcBorders>
            <w:shd w:val="clear" w:color="auto" w:fill="5B9BD5"/>
            <w:noWrap/>
            <w:hideMark/>
          </w:tcPr>
          <w:p w14:paraId="109221DE" w14:textId="74D123BE" w:rsidR="000B57A4" w:rsidRPr="001458B3" w:rsidDel="00EF7A80" w:rsidRDefault="000B57A4" w:rsidP="006E027A">
            <w:pPr>
              <w:pStyle w:val="NoSpacing"/>
              <w:rPr>
                <w:del w:id="5045" w:author="Raji Shanmugasundaram - C20616" w:date="2019-06-06T16:57:00Z"/>
                <w:b/>
                <w:bCs/>
                <w:color w:val="FFFFFF"/>
                <w:sz w:val="18"/>
              </w:rPr>
            </w:pPr>
            <w:del w:id="5046" w:author="Raji Shanmugasundaram - C20616" w:date="2019-06-06T16:57:00Z">
              <w:r w:rsidRPr="001458B3" w:rsidDel="00EF7A80">
                <w:rPr>
                  <w:b/>
                  <w:bCs/>
                  <w:color w:val="FFFFFF"/>
                  <w:sz w:val="18"/>
                </w:rPr>
                <w:delText>TCPIP_TCP_Abort</w:delText>
              </w:r>
            </w:del>
          </w:p>
        </w:tc>
        <w:tc>
          <w:tcPr>
            <w:tcW w:w="3580" w:type="pct"/>
            <w:shd w:val="clear" w:color="auto" w:fill="DEEAF6"/>
            <w:noWrap/>
            <w:hideMark/>
          </w:tcPr>
          <w:p w14:paraId="109221DF" w14:textId="33E3B5F6" w:rsidR="000B57A4" w:rsidRPr="001458B3" w:rsidDel="00EF7A80" w:rsidRDefault="000B57A4" w:rsidP="006E027A">
            <w:pPr>
              <w:pStyle w:val="NoSpacing"/>
              <w:rPr>
                <w:del w:id="5047" w:author="Raji Shanmugasundaram - C20616" w:date="2019-06-06T16:57:00Z"/>
                <w:sz w:val="18"/>
              </w:rPr>
            </w:pPr>
            <w:del w:id="5048" w:author="Raji Shanmugasundaram - C20616" w:date="2019-06-06T16:57:00Z">
              <w:r w:rsidRPr="001458B3" w:rsidDel="00EF7A80">
                <w:rPr>
                  <w:sz w:val="18"/>
                </w:rPr>
                <w:delText>Aborts a connection.</w:delText>
              </w:r>
            </w:del>
          </w:p>
        </w:tc>
      </w:tr>
      <w:tr w:rsidR="000B57A4" w:rsidRPr="001458B3" w:rsidDel="00EF7A80" w14:paraId="109221E3" w14:textId="4642345E" w:rsidTr="001458B3">
        <w:trPr>
          <w:trHeight w:val="288"/>
          <w:del w:id="5049" w:author="Raji Shanmugasundaram - C20616" w:date="2019-06-06T16:57:00Z"/>
        </w:trPr>
        <w:tc>
          <w:tcPr>
            <w:tcW w:w="1420" w:type="pct"/>
            <w:tcBorders>
              <w:left w:val="single" w:sz="4" w:space="0" w:color="FFFFFF"/>
            </w:tcBorders>
            <w:shd w:val="clear" w:color="auto" w:fill="5B9BD5"/>
            <w:noWrap/>
            <w:hideMark/>
          </w:tcPr>
          <w:p w14:paraId="109221E1" w14:textId="06A88AE4" w:rsidR="000B57A4" w:rsidRPr="001458B3" w:rsidDel="00EF7A80" w:rsidRDefault="000B57A4" w:rsidP="006E027A">
            <w:pPr>
              <w:pStyle w:val="NoSpacing"/>
              <w:rPr>
                <w:del w:id="5050" w:author="Raji Shanmugasundaram - C20616" w:date="2019-06-06T16:57:00Z"/>
                <w:b/>
                <w:bCs/>
                <w:color w:val="FFFFFF"/>
                <w:sz w:val="18"/>
              </w:rPr>
            </w:pPr>
            <w:del w:id="5051" w:author="Raji Shanmugasundaram - C20616" w:date="2019-06-06T16:57:00Z">
              <w:r w:rsidRPr="001458B3" w:rsidDel="00EF7A80">
                <w:rPr>
                  <w:b/>
                  <w:bCs/>
                  <w:color w:val="FFFFFF"/>
                  <w:sz w:val="18"/>
                </w:rPr>
                <w:delText>TCPIP_TCP_OptionsGet</w:delText>
              </w:r>
            </w:del>
          </w:p>
        </w:tc>
        <w:tc>
          <w:tcPr>
            <w:tcW w:w="3580" w:type="pct"/>
            <w:shd w:val="clear" w:color="auto" w:fill="DEEAF6"/>
            <w:noWrap/>
            <w:hideMark/>
          </w:tcPr>
          <w:p w14:paraId="109221E2" w14:textId="1FC43C18" w:rsidR="000B57A4" w:rsidRPr="001458B3" w:rsidDel="00EF7A80" w:rsidRDefault="000B57A4" w:rsidP="006E027A">
            <w:pPr>
              <w:pStyle w:val="NoSpacing"/>
              <w:rPr>
                <w:del w:id="5052" w:author="Raji Shanmugasundaram - C20616" w:date="2019-06-06T16:57:00Z"/>
                <w:sz w:val="18"/>
              </w:rPr>
            </w:pPr>
            <w:del w:id="5053" w:author="Raji Shanmugasundaram - C20616" w:date="2019-06-06T16:57:00Z">
              <w:r w:rsidRPr="001458B3" w:rsidDel="00EF7A80">
                <w:rPr>
                  <w:sz w:val="18"/>
                </w:rPr>
                <w:delText>Allows getting the options for a socket like: current RX/TX buffer size, etc.</w:delText>
              </w:r>
            </w:del>
          </w:p>
        </w:tc>
      </w:tr>
      <w:tr w:rsidR="000B57A4" w:rsidRPr="001458B3" w:rsidDel="00EF7A80" w14:paraId="109221E6" w14:textId="637A69F6" w:rsidTr="001458B3">
        <w:trPr>
          <w:trHeight w:val="288"/>
          <w:del w:id="5054" w:author="Raji Shanmugasundaram - C20616" w:date="2019-06-06T16:57:00Z"/>
        </w:trPr>
        <w:tc>
          <w:tcPr>
            <w:tcW w:w="1420" w:type="pct"/>
            <w:tcBorders>
              <w:left w:val="single" w:sz="4" w:space="0" w:color="FFFFFF"/>
            </w:tcBorders>
            <w:shd w:val="clear" w:color="auto" w:fill="5B9BD5"/>
            <w:noWrap/>
            <w:hideMark/>
          </w:tcPr>
          <w:p w14:paraId="109221E4" w14:textId="4A4FFD05" w:rsidR="000B57A4" w:rsidRPr="001458B3" w:rsidDel="00EF7A80" w:rsidRDefault="000B57A4" w:rsidP="006E027A">
            <w:pPr>
              <w:pStyle w:val="NoSpacing"/>
              <w:rPr>
                <w:del w:id="5055" w:author="Raji Shanmugasundaram - C20616" w:date="2019-06-06T16:57:00Z"/>
                <w:b/>
                <w:bCs/>
                <w:color w:val="FFFFFF"/>
                <w:sz w:val="18"/>
              </w:rPr>
            </w:pPr>
            <w:del w:id="5056" w:author="Raji Shanmugasundaram - C20616" w:date="2019-06-06T16:57:00Z">
              <w:r w:rsidRPr="001458B3" w:rsidDel="00EF7A80">
                <w:rPr>
                  <w:b/>
                  <w:bCs/>
                  <w:color w:val="FFFFFF"/>
                  <w:sz w:val="18"/>
                </w:rPr>
                <w:delText>TCPIP_TCP_OptionsSet</w:delText>
              </w:r>
            </w:del>
          </w:p>
        </w:tc>
        <w:tc>
          <w:tcPr>
            <w:tcW w:w="3580" w:type="pct"/>
            <w:shd w:val="clear" w:color="auto" w:fill="DEEAF6"/>
            <w:noWrap/>
            <w:hideMark/>
          </w:tcPr>
          <w:p w14:paraId="109221E5" w14:textId="6FB08F68" w:rsidR="000B57A4" w:rsidRPr="001458B3" w:rsidDel="00EF7A80" w:rsidRDefault="000B57A4" w:rsidP="006E027A">
            <w:pPr>
              <w:pStyle w:val="NoSpacing"/>
              <w:rPr>
                <w:del w:id="5057" w:author="Raji Shanmugasundaram - C20616" w:date="2019-06-06T16:57:00Z"/>
                <w:sz w:val="18"/>
              </w:rPr>
            </w:pPr>
            <w:del w:id="5058" w:author="Raji Shanmugasundaram - C20616" w:date="2019-06-06T16:57:00Z">
              <w:r w:rsidRPr="001458B3" w:rsidDel="00EF7A80">
                <w:rPr>
                  <w:sz w:val="18"/>
                </w:rPr>
                <w:delText>Allows setting options to a socket like adjust RX/TX buffer size, etc.</w:delText>
              </w:r>
            </w:del>
          </w:p>
        </w:tc>
      </w:tr>
      <w:tr w:rsidR="000B57A4" w:rsidRPr="001458B3" w:rsidDel="00EF7A80" w14:paraId="109221E9" w14:textId="29DAABD1" w:rsidTr="001458B3">
        <w:trPr>
          <w:trHeight w:val="288"/>
          <w:del w:id="5059" w:author="Raji Shanmugasundaram - C20616" w:date="2019-06-06T16:57:00Z"/>
        </w:trPr>
        <w:tc>
          <w:tcPr>
            <w:tcW w:w="1420" w:type="pct"/>
            <w:tcBorders>
              <w:left w:val="single" w:sz="4" w:space="0" w:color="FFFFFF"/>
            </w:tcBorders>
            <w:shd w:val="clear" w:color="auto" w:fill="5B9BD5"/>
            <w:noWrap/>
            <w:hideMark/>
          </w:tcPr>
          <w:p w14:paraId="109221E7" w14:textId="3253C7DF" w:rsidR="000B57A4" w:rsidRPr="001458B3" w:rsidDel="00EF7A80" w:rsidRDefault="000B57A4" w:rsidP="006E027A">
            <w:pPr>
              <w:pStyle w:val="NoSpacing"/>
              <w:rPr>
                <w:del w:id="5060" w:author="Raji Shanmugasundaram - C20616" w:date="2019-06-06T16:57:00Z"/>
                <w:b/>
                <w:bCs/>
                <w:color w:val="FFFFFF"/>
                <w:sz w:val="18"/>
              </w:rPr>
            </w:pPr>
            <w:del w:id="5061" w:author="Raji Shanmugasundaram - C20616" w:date="2019-06-06T16:57:00Z">
              <w:r w:rsidRPr="001458B3" w:rsidDel="00EF7A80">
                <w:rPr>
                  <w:b/>
                  <w:bCs/>
                  <w:color w:val="FFFFFF"/>
                  <w:sz w:val="18"/>
                </w:rPr>
                <w:delText>TCPIP_TCP_SocketInfoGet</w:delText>
              </w:r>
            </w:del>
          </w:p>
        </w:tc>
        <w:tc>
          <w:tcPr>
            <w:tcW w:w="3580" w:type="pct"/>
            <w:shd w:val="clear" w:color="auto" w:fill="DEEAF6"/>
            <w:noWrap/>
            <w:hideMark/>
          </w:tcPr>
          <w:p w14:paraId="109221E8" w14:textId="7AEE7A67" w:rsidR="000B57A4" w:rsidRPr="001458B3" w:rsidDel="00EF7A80" w:rsidRDefault="000B57A4" w:rsidP="006E027A">
            <w:pPr>
              <w:pStyle w:val="NoSpacing"/>
              <w:rPr>
                <w:del w:id="5062" w:author="Raji Shanmugasundaram - C20616" w:date="2019-06-06T16:57:00Z"/>
                <w:sz w:val="18"/>
              </w:rPr>
            </w:pPr>
            <w:del w:id="5063" w:author="Raji Shanmugasundaram - C20616" w:date="2019-06-06T16:57:00Z">
              <w:r w:rsidRPr="001458B3" w:rsidDel="00EF7A80">
                <w:rPr>
                  <w:sz w:val="18"/>
                </w:rPr>
                <w:delText>Obtains information about a currently open socket.</w:delText>
              </w:r>
            </w:del>
          </w:p>
        </w:tc>
      </w:tr>
      <w:tr w:rsidR="000B57A4" w:rsidRPr="001458B3" w:rsidDel="00EF7A80" w14:paraId="109221EC" w14:textId="6285B3D3" w:rsidTr="001458B3">
        <w:trPr>
          <w:trHeight w:val="288"/>
          <w:del w:id="5064" w:author="Raji Shanmugasundaram - C20616" w:date="2019-06-06T16:57:00Z"/>
        </w:trPr>
        <w:tc>
          <w:tcPr>
            <w:tcW w:w="1420" w:type="pct"/>
            <w:tcBorders>
              <w:left w:val="single" w:sz="4" w:space="0" w:color="FFFFFF"/>
            </w:tcBorders>
            <w:shd w:val="clear" w:color="auto" w:fill="5B9BD5"/>
            <w:noWrap/>
            <w:hideMark/>
          </w:tcPr>
          <w:p w14:paraId="109221EA" w14:textId="590510B3" w:rsidR="000B57A4" w:rsidRPr="001458B3" w:rsidDel="00EF7A80" w:rsidRDefault="000B57A4" w:rsidP="006E027A">
            <w:pPr>
              <w:pStyle w:val="NoSpacing"/>
              <w:rPr>
                <w:del w:id="5065" w:author="Raji Shanmugasundaram - C20616" w:date="2019-06-06T16:57:00Z"/>
                <w:b/>
                <w:bCs/>
                <w:color w:val="FFFFFF"/>
                <w:sz w:val="18"/>
              </w:rPr>
            </w:pPr>
            <w:del w:id="5066" w:author="Raji Shanmugasundaram - C20616" w:date="2019-06-06T16:57:00Z">
              <w:r w:rsidRPr="001458B3" w:rsidDel="00EF7A80">
                <w:rPr>
                  <w:b/>
                  <w:bCs/>
                  <w:color w:val="FFFFFF"/>
                  <w:sz w:val="18"/>
                </w:rPr>
                <w:delText>TCPIP_TCP_SocketNetGet</w:delText>
              </w:r>
            </w:del>
          </w:p>
        </w:tc>
        <w:tc>
          <w:tcPr>
            <w:tcW w:w="3580" w:type="pct"/>
            <w:shd w:val="clear" w:color="auto" w:fill="DEEAF6"/>
            <w:noWrap/>
            <w:hideMark/>
          </w:tcPr>
          <w:p w14:paraId="109221EB" w14:textId="6FE5EB6D" w:rsidR="000B57A4" w:rsidRPr="001458B3" w:rsidDel="00EF7A80" w:rsidRDefault="000B57A4" w:rsidP="006E027A">
            <w:pPr>
              <w:pStyle w:val="NoSpacing"/>
              <w:rPr>
                <w:del w:id="5067" w:author="Raji Shanmugasundaram - C20616" w:date="2019-06-06T16:57:00Z"/>
                <w:sz w:val="18"/>
              </w:rPr>
            </w:pPr>
            <w:del w:id="5068" w:author="Raji Shanmugasundaram - C20616" w:date="2019-06-06T16:57:00Z">
              <w:r w:rsidRPr="001458B3" w:rsidDel="00EF7A80">
                <w:rPr>
                  <w:sz w:val="18"/>
                </w:rPr>
                <w:delText>Gets the current network interface of an TCP socket.</w:delText>
              </w:r>
            </w:del>
          </w:p>
        </w:tc>
      </w:tr>
      <w:tr w:rsidR="000B57A4" w:rsidRPr="001458B3" w:rsidDel="00EF7A80" w14:paraId="109221EF" w14:textId="1390FD89" w:rsidTr="001458B3">
        <w:trPr>
          <w:trHeight w:val="288"/>
          <w:del w:id="5069" w:author="Raji Shanmugasundaram - C20616" w:date="2019-06-06T16:57:00Z"/>
        </w:trPr>
        <w:tc>
          <w:tcPr>
            <w:tcW w:w="1420" w:type="pct"/>
            <w:tcBorders>
              <w:left w:val="single" w:sz="4" w:space="0" w:color="FFFFFF"/>
            </w:tcBorders>
            <w:shd w:val="clear" w:color="auto" w:fill="5B9BD5"/>
            <w:noWrap/>
            <w:hideMark/>
          </w:tcPr>
          <w:p w14:paraId="109221ED" w14:textId="33B039FF" w:rsidR="000B57A4" w:rsidRPr="001458B3" w:rsidDel="00EF7A80" w:rsidRDefault="000B57A4" w:rsidP="006E027A">
            <w:pPr>
              <w:pStyle w:val="NoSpacing"/>
              <w:rPr>
                <w:del w:id="5070" w:author="Raji Shanmugasundaram - C20616" w:date="2019-06-06T16:57:00Z"/>
                <w:b/>
                <w:bCs/>
                <w:color w:val="FFFFFF"/>
                <w:sz w:val="18"/>
              </w:rPr>
            </w:pPr>
            <w:del w:id="5071" w:author="Raji Shanmugasundaram - C20616" w:date="2019-06-06T16:57:00Z">
              <w:r w:rsidRPr="001458B3" w:rsidDel="00EF7A80">
                <w:rPr>
                  <w:b/>
                  <w:bCs/>
                  <w:color w:val="FFFFFF"/>
                  <w:sz w:val="18"/>
                </w:rPr>
                <w:delText>TCPIP_TCP_SocketNetSet</w:delText>
              </w:r>
            </w:del>
          </w:p>
        </w:tc>
        <w:tc>
          <w:tcPr>
            <w:tcW w:w="3580" w:type="pct"/>
            <w:shd w:val="clear" w:color="auto" w:fill="DEEAF6"/>
            <w:noWrap/>
            <w:hideMark/>
          </w:tcPr>
          <w:p w14:paraId="109221EE" w14:textId="09080413" w:rsidR="000B57A4" w:rsidRPr="001458B3" w:rsidDel="00EF7A80" w:rsidRDefault="000B57A4" w:rsidP="006E027A">
            <w:pPr>
              <w:pStyle w:val="NoSpacing"/>
              <w:rPr>
                <w:del w:id="5072" w:author="Raji Shanmugasundaram - C20616" w:date="2019-06-06T16:57:00Z"/>
                <w:sz w:val="18"/>
              </w:rPr>
            </w:pPr>
            <w:del w:id="5073" w:author="Raji Shanmugasundaram - C20616" w:date="2019-06-06T16:57:00Z">
              <w:r w:rsidRPr="001458B3" w:rsidDel="00EF7A80">
                <w:rPr>
                  <w:sz w:val="18"/>
                </w:rPr>
                <w:delText>Sets the interface for an TCP socket</w:delText>
              </w:r>
            </w:del>
          </w:p>
        </w:tc>
      </w:tr>
      <w:tr w:rsidR="000B57A4" w:rsidRPr="001458B3" w:rsidDel="00EF7A80" w14:paraId="109221F2" w14:textId="1E9B5BDA" w:rsidTr="001458B3">
        <w:trPr>
          <w:trHeight w:val="288"/>
          <w:del w:id="5074" w:author="Raji Shanmugasundaram - C20616" w:date="2019-06-06T16:57:00Z"/>
        </w:trPr>
        <w:tc>
          <w:tcPr>
            <w:tcW w:w="1420" w:type="pct"/>
            <w:tcBorders>
              <w:left w:val="single" w:sz="4" w:space="0" w:color="FFFFFF"/>
            </w:tcBorders>
            <w:shd w:val="clear" w:color="auto" w:fill="5B9BD5"/>
            <w:noWrap/>
            <w:hideMark/>
          </w:tcPr>
          <w:p w14:paraId="109221F0" w14:textId="0EE0BE31" w:rsidR="000B57A4" w:rsidRPr="001458B3" w:rsidDel="00EF7A80" w:rsidRDefault="000B57A4" w:rsidP="006E027A">
            <w:pPr>
              <w:pStyle w:val="NoSpacing"/>
              <w:rPr>
                <w:del w:id="5075" w:author="Raji Shanmugasundaram - C20616" w:date="2019-06-06T16:57:00Z"/>
                <w:b/>
                <w:bCs/>
                <w:color w:val="FFFFFF"/>
                <w:sz w:val="18"/>
              </w:rPr>
            </w:pPr>
            <w:del w:id="5076" w:author="Raji Shanmugasundaram - C20616" w:date="2019-06-06T16:57:00Z">
              <w:r w:rsidRPr="001458B3" w:rsidDel="00EF7A80">
                <w:rPr>
                  <w:b/>
                  <w:bCs/>
                  <w:color w:val="FFFFFF"/>
                  <w:sz w:val="18"/>
                </w:rPr>
                <w:delText>TCPIP_TCP_SignalHandlerDeregister</w:delText>
              </w:r>
            </w:del>
          </w:p>
        </w:tc>
        <w:tc>
          <w:tcPr>
            <w:tcW w:w="3580" w:type="pct"/>
            <w:shd w:val="clear" w:color="auto" w:fill="DEEAF6"/>
            <w:noWrap/>
            <w:hideMark/>
          </w:tcPr>
          <w:p w14:paraId="109221F1" w14:textId="1AA09C5D" w:rsidR="000B57A4" w:rsidRPr="001458B3" w:rsidDel="00EF7A80" w:rsidRDefault="000B57A4" w:rsidP="006E027A">
            <w:pPr>
              <w:pStyle w:val="NoSpacing"/>
              <w:rPr>
                <w:del w:id="5077" w:author="Raji Shanmugasundaram - C20616" w:date="2019-06-06T16:57:00Z"/>
                <w:sz w:val="18"/>
              </w:rPr>
            </w:pPr>
            <w:del w:id="5078" w:author="Raji Shanmugasundaram - C20616" w:date="2019-06-06T16:57:00Z">
              <w:r w:rsidRPr="001458B3" w:rsidDel="00EF7A80">
                <w:rPr>
                  <w:sz w:val="18"/>
                </w:rPr>
                <w:delText>Deregisters a previously registered TCP socket signal handler.</w:delText>
              </w:r>
            </w:del>
          </w:p>
        </w:tc>
      </w:tr>
      <w:tr w:rsidR="000B57A4" w:rsidRPr="001458B3" w:rsidDel="00EF7A80" w14:paraId="109221F5" w14:textId="30D14FBD" w:rsidTr="001458B3">
        <w:trPr>
          <w:trHeight w:val="288"/>
          <w:del w:id="5079" w:author="Raji Shanmugasundaram - C20616" w:date="2019-06-06T16:57:00Z"/>
        </w:trPr>
        <w:tc>
          <w:tcPr>
            <w:tcW w:w="1420" w:type="pct"/>
            <w:tcBorders>
              <w:left w:val="single" w:sz="4" w:space="0" w:color="FFFFFF"/>
            </w:tcBorders>
            <w:shd w:val="clear" w:color="auto" w:fill="5B9BD5"/>
            <w:noWrap/>
            <w:hideMark/>
          </w:tcPr>
          <w:p w14:paraId="109221F3" w14:textId="577CBD1C" w:rsidR="000B57A4" w:rsidRPr="001458B3" w:rsidDel="00EF7A80" w:rsidRDefault="000B57A4" w:rsidP="006E027A">
            <w:pPr>
              <w:pStyle w:val="NoSpacing"/>
              <w:rPr>
                <w:del w:id="5080" w:author="Raji Shanmugasundaram - C20616" w:date="2019-06-06T16:57:00Z"/>
                <w:b/>
                <w:bCs/>
                <w:color w:val="FFFFFF"/>
                <w:sz w:val="18"/>
              </w:rPr>
            </w:pPr>
            <w:del w:id="5081" w:author="Raji Shanmugasundaram - C20616" w:date="2019-06-06T16:57:00Z">
              <w:r w:rsidRPr="001458B3" w:rsidDel="00EF7A80">
                <w:rPr>
                  <w:b/>
                  <w:bCs/>
                  <w:color w:val="FFFFFF"/>
                  <w:sz w:val="18"/>
                </w:rPr>
                <w:delText>TCPIP_TCP_SignalHandlerRegister</w:delText>
              </w:r>
            </w:del>
          </w:p>
        </w:tc>
        <w:tc>
          <w:tcPr>
            <w:tcW w:w="3580" w:type="pct"/>
            <w:shd w:val="clear" w:color="auto" w:fill="DEEAF6"/>
            <w:noWrap/>
            <w:hideMark/>
          </w:tcPr>
          <w:p w14:paraId="109221F4" w14:textId="26FF7251" w:rsidR="000B57A4" w:rsidRPr="001458B3" w:rsidDel="00EF7A80" w:rsidRDefault="000B57A4" w:rsidP="006E027A">
            <w:pPr>
              <w:pStyle w:val="NoSpacing"/>
              <w:rPr>
                <w:del w:id="5082" w:author="Raji Shanmugasundaram - C20616" w:date="2019-06-06T16:57:00Z"/>
                <w:sz w:val="18"/>
              </w:rPr>
            </w:pPr>
            <w:del w:id="5083" w:author="Raji Shanmugasundaram - C20616" w:date="2019-06-06T16:57:00Z">
              <w:r w:rsidRPr="001458B3" w:rsidDel="00EF7A80">
                <w:rPr>
                  <w:sz w:val="18"/>
                </w:rPr>
                <w:delText>Registers a TCP socket signal handler.</w:delText>
              </w:r>
            </w:del>
          </w:p>
        </w:tc>
      </w:tr>
      <w:tr w:rsidR="000B57A4" w:rsidRPr="001458B3" w:rsidDel="00EF7A80" w14:paraId="109221F8" w14:textId="7DD86E55" w:rsidTr="001458B3">
        <w:trPr>
          <w:trHeight w:val="288"/>
          <w:del w:id="5084"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1F6" w14:textId="60D9F398" w:rsidR="000B57A4" w:rsidRPr="001458B3" w:rsidDel="00EF7A80" w:rsidRDefault="000B57A4" w:rsidP="006E027A">
            <w:pPr>
              <w:pStyle w:val="NoSpacing"/>
              <w:rPr>
                <w:del w:id="5085" w:author="Raji Shanmugasundaram - C20616" w:date="2019-06-06T16:57:00Z"/>
                <w:b/>
                <w:bCs/>
                <w:color w:val="FFFFFF"/>
                <w:sz w:val="18"/>
              </w:rPr>
            </w:pPr>
            <w:del w:id="5086" w:author="Raji Shanmugasundaram - C20616" w:date="2019-06-06T16:57:00Z">
              <w:r w:rsidRPr="001458B3" w:rsidDel="00EF7A80">
                <w:rPr>
                  <w:b/>
                  <w:bCs/>
                  <w:color w:val="FFFFFF"/>
                  <w:sz w:val="18"/>
                </w:rPr>
                <w:delText>TCPIP_TCP_Task</w:delText>
              </w:r>
            </w:del>
          </w:p>
        </w:tc>
        <w:tc>
          <w:tcPr>
            <w:tcW w:w="3580" w:type="pct"/>
            <w:shd w:val="clear" w:color="auto" w:fill="DEEAF6"/>
            <w:noWrap/>
            <w:hideMark/>
          </w:tcPr>
          <w:p w14:paraId="109221F7" w14:textId="050DCF5A" w:rsidR="000B57A4" w:rsidRPr="001458B3" w:rsidDel="00EF7A80" w:rsidRDefault="000B57A4" w:rsidP="006E027A">
            <w:pPr>
              <w:pStyle w:val="NoSpacing"/>
              <w:rPr>
                <w:del w:id="5087" w:author="Raji Shanmugasundaram - C20616" w:date="2019-06-06T16:57:00Z"/>
                <w:sz w:val="18"/>
              </w:rPr>
            </w:pPr>
            <w:del w:id="5088" w:author="Raji Shanmugasundaram - C20616" w:date="2019-06-06T16:57:00Z">
              <w:r w:rsidRPr="001458B3" w:rsidDel="00EF7A80">
                <w:rPr>
                  <w:sz w:val="18"/>
                </w:rPr>
                <w:delText>Standard TCP/IP stack module task function.</w:delText>
              </w:r>
            </w:del>
          </w:p>
        </w:tc>
      </w:tr>
    </w:tbl>
    <w:p w14:paraId="109221F9" w14:textId="674EDDBD" w:rsidR="000B57A4" w:rsidDel="00EF7A80" w:rsidRDefault="000B57A4" w:rsidP="000B57A4">
      <w:pPr>
        <w:pStyle w:val="Heading2"/>
        <w:rPr>
          <w:del w:id="5089" w:author="Raji Shanmugasundaram - C20616" w:date="2019-06-06T16:57:00Z"/>
        </w:rPr>
      </w:pPr>
      <w:bookmarkStart w:id="5090" w:name="_Toc488278819"/>
      <w:del w:id="5091" w:author="Raji Shanmugasundaram - C20616" w:date="2019-06-06T16:57:00Z">
        <w:r w:rsidRPr="00993E5D" w:rsidDel="00EF7A80">
          <w:delText>Transmit Data Functions</w:delText>
        </w:r>
        <w:bookmarkEnd w:id="5090"/>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rsidDel="00EF7A80" w14:paraId="109221FC" w14:textId="711D4407" w:rsidTr="001458B3">
        <w:trPr>
          <w:trHeight w:val="288"/>
          <w:del w:id="5092"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1FA" w14:textId="53ADC7C0" w:rsidR="000B57A4" w:rsidRPr="001458B3" w:rsidDel="00EF7A80" w:rsidRDefault="000B57A4" w:rsidP="006E027A">
            <w:pPr>
              <w:pStyle w:val="NoSpacing"/>
              <w:rPr>
                <w:del w:id="5093" w:author="Raji Shanmugasundaram - C20616" w:date="2019-06-06T16:57:00Z"/>
                <w:b/>
                <w:bCs/>
                <w:color w:val="FFFFFF"/>
                <w:sz w:val="18"/>
              </w:rPr>
            </w:pPr>
            <w:del w:id="5094" w:author="Raji Shanmugasundaram - C20616" w:date="2019-06-06T16:57:00Z">
              <w:r w:rsidRPr="001458B3" w:rsidDel="00EF7A80">
                <w:rPr>
                  <w:b/>
                  <w:bCs/>
                  <w:color w:val="FFFFFF"/>
                  <w:sz w:val="18"/>
                </w:rPr>
                <w:delText>TCPIP_TCP_Put</w:delText>
              </w:r>
            </w:del>
          </w:p>
        </w:tc>
        <w:tc>
          <w:tcPr>
            <w:tcW w:w="3580" w:type="pct"/>
            <w:shd w:val="clear" w:color="auto" w:fill="BDD6EE"/>
            <w:noWrap/>
            <w:hideMark/>
          </w:tcPr>
          <w:p w14:paraId="109221FB" w14:textId="20E7A121" w:rsidR="000B57A4" w:rsidRPr="001458B3" w:rsidDel="00EF7A80" w:rsidRDefault="000B57A4" w:rsidP="006E027A">
            <w:pPr>
              <w:pStyle w:val="NoSpacing"/>
              <w:rPr>
                <w:del w:id="5095" w:author="Raji Shanmugasundaram - C20616" w:date="2019-06-06T16:57:00Z"/>
                <w:sz w:val="18"/>
              </w:rPr>
            </w:pPr>
            <w:del w:id="5096" w:author="Raji Shanmugasundaram - C20616" w:date="2019-06-06T16:57:00Z">
              <w:r w:rsidRPr="001458B3" w:rsidDel="00EF7A80">
                <w:rPr>
                  <w:sz w:val="18"/>
                </w:rPr>
                <w:delText>Writes a single byte to a TCP socket.</w:delText>
              </w:r>
            </w:del>
          </w:p>
        </w:tc>
      </w:tr>
      <w:tr w:rsidR="000B57A4" w:rsidRPr="001458B3" w:rsidDel="00EF7A80" w14:paraId="109221FF" w14:textId="55B1DD88" w:rsidTr="001458B3">
        <w:trPr>
          <w:trHeight w:val="288"/>
          <w:del w:id="5097" w:author="Raji Shanmugasundaram - C20616" w:date="2019-06-06T16:57:00Z"/>
        </w:trPr>
        <w:tc>
          <w:tcPr>
            <w:tcW w:w="1420" w:type="pct"/>
            <w:tcBorders>
              <w:left w:val="single" w:sz="4" w:space="0" w:color="FFFFFF"/>
            </w:tcBorders>
            <w:shd w:val="clear" w:color="auto" w:fill="5B9BD5"/>
            <w:noWrap/>
            <w:hideMark/>
          </w:tcPr>
          <w:p w14:paraId="109221FD" w14:textId="2D28C67A" w:rsidR="000B57A4" w:rsidRPr="001458B3" w:rsidDel="00EF7A80" w:rsidRDefault="000B57A4" w:rsidP="006E027A">
            <w:pPr>
              <w:pStyle w:val="NoSpacing"/>
              <w:rPr>
                <w:del w:id="5098" w:author="Raji Shanmugasundaram - C20616" w:date="2019-06-06T16:57:00Z"/>
                <w:b/>
                <w:bCs/>
                <w:color w:val="FFFFFF"/>
                <w:sz w:val="18"/>
              </w:rPr>
            </w:pPr>
            <w:del w:id="5099" w:author="Raji Shanmugasundaram - C20616" w:date="2019-06-06T16:57:00Z">
              <w:r w:rsidRPr="001458B3" w:rsidDel="00EF7A80">
                <w:rPr>
                  <w:b/>
                  <w:bCs/>
                  <w:color w:val="FFFFFF"/>
                  <w:sz w:val="18"/>
                </w:rPr>
                <w:delText>TCPIP_TCP_PutIsReady</w:delText>
              </w:r>
            </w:del>
          </w:p>
        </w:tc>
        <w:tc>
          <w:tcPr>
            <w:tcW w:w="3580" w:type="pct"/>
            <w:shd w:val="clear" w:color="auto" w:fill="DEEAF6"/>
            <w:noWrap/>
            <w:hideMark/>
          </w:tcPr>
          <w:p w14:paraId="109221FE" w14:textId="111109CE" w:rsidR="000B57A4" w:rsidRPr="001458B3" w:rsidDel="00EF7A80" w:rsidRDefault="000B57A4" w:rsidP="006E027A">
            <w:pPr>
              <w:pStyle w:val="NoSpacing"/>
              <w:rPr>
                <w:del w:id="5100" w:author="Raji Shanmugasundaram - C20616" w:date="2019-06-06T16:57:00Z"/>
                <w:sz w:val="18"/>
              </w:rPr>
            </w:pPr>
            <w:del w:id="5101" w:author="Raji Shanmugasundaram - C20616" w:date="2019-06-06T16:57:00Z">
              <w:r w:rsidRPr="001458B3" w:rsidDel="00EF7A80">
                <w:rPr>
                  <w:sz w:val="18"/>
                </w:rPr>
                <w:delText>Determines how much free space is available in the TCP TX buffer.</w:delText>
              </w:r>
            </w:del>
          </w:p>
        </w:tc>
      </w:tr>
      <w:tr w:rsidR="000B57A4" w:rsidRPr="001458B3" w:rsidDel="00EF7A80" w14:paraId="10922202" w14:textId="6EA6BB4D" w:rsidTr="001458B3">
        <w:trPr>
          <w:trHeight w:val="288"/>
          <w:del w:id="5102" w:author="Raji Shanmugasundaram - C20616" w:date="2019-06-06T16:57:00Z"/>
        </w:trPr>
        <w:tc>
          <w:tcPr>
            <w:tcW w:w="1420" w:type="pct"/>
            <w:tcBorders>
              <w:left w:val="single" w:sz="4" w:space="0" w:color="FFFFFF"/>
            </w:tcBorders>
            <w:shd w:val="clear" w:color="auto" w:fill="5B9BD5"/>
            <w:noWrap/>
            <w:hideMark/>
          </w:tcPr>
          <w:p w14:paraId="10922200" w14:textId="5FF0FF9C" w:rsidR="000B57A4" w:rsidRPr="001458B3" w:rsidDel="00EF7A80" w:rsidRDefault="000B57A4" w:rsidP="006E027A">
            <w:pPr>
              <w:pStyle w:val="NoSpacing"/>
              <w:rPr>
                <w:del w:id="5103" w:author="Raji Shanmugasundaram - C20616" w:date="2019-06-06T16:57:00Z"/>
                <w:b/>
                <w:bCs/>
                <w:color w:val="FFFFFF"/>
                <w:sz w:val="18"/>
              </w:rPr>
            </w:pPr>
            <w:del w:id="5104" w:author="Raji Shanmugasundaram - C20616" w:date="2019-06-06T16:57:00Z">
              <w:r w:rsidRPr="001458B3" w:rsidDel="00EF7A80">
                <w:rPr>
                  <w:b/>
                  <w:bCs/>
                  <w:color w:val="FFFFFF"/>
                  <w:sz w:val="18"/>
                </w:rPr>
                <w:delText>TCPIP_TCP_StringPut</w:delText>
              </w:r>
            </w:del>
          </w:p>
        </w:tc>
        <w:tc>
          <w:tcPr>
            <w:tcW w:w="3580" w:type="pct"/>
            <w:shd w:val="clear" w:color="auto" w:fill="BDD6EE"/>
            <w:noWrap/>
            <w:hideMark/>
          </w:tcPr>
          <w:p w14:paraId="10922201" w14:textId="5C4C1AA3" w:rsidR="000B57A4" w:rsidRPr="001458B3" w:rsidDel="00EF7A80" w:rsidRDefault="000B57A4" w:rsidP="006E027A">
            <w:pPr>
              <w:pStyle w:val="NoSpacing"/>
              <w:rPr>
                <w:del w:id="5105" w:author="Raji Shanmugasundaram - C20616" w:date="2019-06-06T16:57:00Z"/>
                <w:sz w:val="18"/>
              </w:rPr>
            </w:pPr>
            <w:del w:id="5106" w:author="Raji Shanmugasundaram - C20616" w:date="2019-06-06T16:57:00Z">
              <w:r w:rsidRPr="001458B3" w:rsidDel="00EF7A80">
                <w:rPr>
                  <w:sz w:val="18"/>
                </w:rPr>
                <w:delText>Writes a null-terminated string to a TCP socket.</w:delText>
              </w:r>
            </w:del>
          </w:p>
        </w:tc>
      </w:tr>
      <w:tr w:rsidR="000B57A4" w:rsidRPr="001458B3" w:rsidDel="00EF7A80" w14:paraId="10922205" w14:textId="292AFF40" w:rsidTr="001458B3">
        <w:trPr>
          <w:trHeight w:val="288"/>
          <w:del w:id="5107" w:author="Raji Shanmugasundaram - C20616" w:date="2019-06-06T16:57:00Z"/>
        </w:trPr>
        <w:tc>
          <w:tcPr>
            <w:tcW w:w="1420" w:type="pct"/>
            <w:tcBorders>
              <w:left w:val="single" w:sz="4" w:space="0" w:color="FFFFFF"/>
            </w:tcBorders>
            <w:shd w:val="clear" w:color="auto" w:fill="5B9BD5"/>
            <w:noWrap/>
            <w:hideMark/>
          </w:tcPr>
          <w:p w14:paraId="10922203" w14:textId="110D9797" w:rsidR="000B57A4" w:rsidRPr="001458B3" w:rsidDel="00EF7A80" w:rsidRDefault="000B57A4" w:rsidP="006E027A">
            <w:pPr>
              <w:pStyle w:val="NoSpacing"/>
              <w:rPr>
                <w:del w:id="5108" w:author="Raji Shanmugasundaram - C20616" w:date="2019-06-06T16:57:00Z"/>
                <w:b/>
                <w:bCs/>
                <w:color w:val="FFFFFF"/>
                <w:sz w:val="18"/>
              </w:rPr>
            </w:pPr>
            <w:del w:id="5109" w:author="Raji Shanmugasundaram - C20616" w:date="2019-06-06T16:57:00Z">
              <w:r w:rsidRPr="001458B3" w:rsidDel="00EF7A80">
                <w:rPr>
                  <w:b/>
                  <w:bCs/>
                  <w:color w:val="FFFFFF"/>
                  <w:sz w:val="18"/>
                </w:rPr>
                <w:delText>TCPIP_TCP_ArrayPut</w:delText>
              </w:r>
            </w:del>
          </w:p>
        </w:tc>
        <w:tc>
          <w:tcPr>
            <w:tcW w:w="3580" w:type="pct"/>
            <w:shd w:val="clear" w:color="auto" w:fill="DEEAF6"/>
            <w:noWrap/>
            <w:hideMark/>
          </w:tcPr>
          <w:p w14:paraId="10922204" w14:textId="0F1B6629" w:rsidR="000B57A4" w:rsidRPr="001458B3" w:rsidDel="00EF7A80" w:rsidRDefault="000B57A4" w:rsidP="006E027A">
            <w:pPr>
              <w:pStyle w:val="NoSpacing"/>
              <w:rPr>
                <w:del w:id="5110" w:author="Raji Shanmugasundaram - C20616" w:date="2019-06-06T16:57:00Z"/>
                <w:sz w:val="18"/>
              </w:rPr>
            </w:pPr>
            <w:del w:id="5111" w:author="Raji Shanmugasundaram - C20616" w:date="2019-06-06T16:57:00Z">
              <w:r w:rsidRPr="001458B3" w:rsidDel="00EF7A80">
                <w:rPr>
                  <w:sz w:val="18"/>
                </w:rPr>
                <w:delText>Writes an array from a buffer to a TCP socket.</w:delText>
              </w:r>
            </w:del>
          </w:p>
        </w:tc>
      </w:tr>
      <w:tr w:rsidR="000B57A4" w:rsidRPr="001458B3" w:rsidDel="00EF7A80" w14:paraId="10922208" w14:textId="01B82DC9" w:rsidTr="001458B3">
        <w:trPr>
          <w:trHeight w:val="288"/>
          <w:del w:id="5112" w:author="Raji Shanmugasundaram - C20616" w:date="2019-06-06T16:57:00Z"/>
        </w:trPr>
        <w:tc>
          <w:tcPr>
            <w:tcW w:w="1420" w:type="pct"/>
            <w:tcBorders>
              <w:left w:val="single" w:sz="4" w:space="0" w:color="FFFFFF"/>
            </w:tcBorders>
            <w:shd w:val="clear" w:color="auto" w:fill="5B9BD5"/>
            <w:noWrap/>
            <w:hideMark/>
          </w:tcPr>
          <w:p w14:paraId="10922206" w14:textId="13C9E42B" w:rsidR="000B57A4" w:rsidRPr="001458B3" w:rsidDel="00EF7A80" w:rsidRDefault="000B57A4" w:rsidP="006E027A">
            <w:pPr>
              <w:pStyle w:val="NoSpacing"/>
              <w:rPr>
                <w:del w:id="5113" w:author="Raji Shanmugasundaram - C20616" w:date="2019-06-06T16:57:00Z"/>
                <w:b/>
                <w:bCs/>
                <w:color w:val="FFFFFF"/>
                <w:sz w:val="18"/>
              </w:rPr>
            </w:pPr>
            <w:del w:id="5114" w:author="Raji Shanmugasundaram - C20616" w:date="2019-06-06T16:57:00Z">
              <w:r w:rsidRPr="001458B3" w:rsidDel="00EF7A80">
                <w:rPr>
                  <w:b/>
                  <w:bCs/>
                  <w:color w:val="FFFFFF"/>
                  <w:sz w:val="18"/>
                </w:rPr>
                <w:delText>TCPIP_TCP_Flush</w:delText>
              </w:r>
            </w:del>
          </w:p>
        </w:tc>
        <w:tc>
          <w:tcPr>
            <w:tcW w:w="3580" w:type="pct"/>
            <w:shd w:val="clear" w:color="auto" w:fill="BDD6EE"/>
            <w:noWrap/>
            <w:hideMark/>
          </w:tcPr>
          <w:p w14:paraId="10922207" w14:textId="7B04C9A1" w:rsidR="000B57A4" w:rsidRPr="001458B3" w:rsidDel="00EF7A80" w:rsidRDefault="000B57A4" w:rsidP="006E027A">
            <w:pPr>
              <w:pStyle w:val="NoSpacing"/>
              <w:rPr>
                <w:del w:id="5115" w:author="Raji Shanmugasundaram - C20616" w:date="2019-06-06T16:57:00Z"/>
                <w:sz w:val="18"/>
              </w:rPr>
            </w:pPr>
            <w:del w:id="5116" w:author="Raji Shanmugasundaram - C20616" w:date="2019-06-06T16:57:00Z">
              <w:r w:rsidRPr="001458B3" w:rsidDel="00EF7A80">
                <w:rPr>
                  <w:sz w:val="18"/>
                </w:rPr>
                <w:delText>Immediately transmits all pending TX data.</w:delText>
              </w:r>
            </w:del>
          </w:p>
        </w:tc>
      </w:tr>
      <w:tr w:rsidR="000B57A4" w:rsidRPr="001458B3" w:rsidDel="00EF7A80" w14:paraId="1092220B" w14:textId="0A0747F3" w:rsidTr="001458B3">
        <w:trPr>
          <w:trHeight w:val="288"/>
          <w:del w:id="5117" w:author="Raji Shanmugasundaram - C20616" w:date="2019-06-06T16:57:00Z"/>
        </w:trPr>
        <w:tc>
          <w:tcPr>
            <w:tcW w:w="1420" w:type="pct"/>
            <w:tcBorders>
              <w:left w:val="single" w:sz="4" w:space="0" w:color="FFFFFF"/>
            </w:tcBorders>
            <w:shd w:val="clear" w:color="auto" w:fill="5B9BD5"/>
            <w:noWrap/>
            <w:hideMark/>
          </w:tcPr>
          <w:p w14:paraId="10922209" w14:textId="6B9396D9" w:rsidR="000B57A4" w:rsidRPr="001458B3" w:rsidDel="00EF7A80" w:rsidRDefault="000B57A4" w:rsidP="006E027A">
            <w:pPr>
              <w:pStyle w:val="NoSpacing"/>
              <w:rPr>
                <w:del w:id="5118" w:author="Raji Shanmugasundaram - C20616" w:date="2019-06-06T16:57:00Z"/>
                <w:b/>
                <w:bCs/>
                <w:color w:val="FFFFFF"/>
                <w:sz w:val="18"/>
              </w:rPr>
            </w:pPr>
            <w:del w:id="5119" w:author="Raji Shanmugasundaram - C20616" w:date="2019-06-06T16:57:00Z">
              <w:r w:rsidRPr="001458B3" w:rsidDel="00EF7A80">
                <w:rPr>
                  <w:b/>
                  <w:bCs/>
                  <w:color w:val="FFFFFF"/>
                  <w:sz w:val="18"/>
                </w:rPr>
                <w:delText>TCPIP_TCP_FifoTxFullGet</w:delText>
              </w:r>
            </w:del>
          </w:p>
        </w:tc>
        <w:tc>
          <w:tcPr>
            <w:tcW w:w="3580" w:type="pct"/>
            <w:shd w:val="clear" w:color="auto" w:fill="DEEAF6"/>
            <w:noWrap/>
            <w:hideMark/>
          </w:tcPr>
          <w:p w14:paraId="1092220A" w14:textId="4011E83D" w:rsidR="000B57A4" w:rsidRPr="001458B3" w:rsidDel="00EF7A80" w:rsidRDefault="000B57A4" w:rsidP="006E027A">
            <w:pPr>
              <w:pStyle w:val="NoSpacing"/>
              <w:rPr>
                <w:del w:id="5120" w:author="Raji Shanmugasundaram - C20616" w:date="2019-06-06T16:57:00Z"/>
                <w:sz w:val="18"/>
              </w:rPr>
            </w:pPr>
            <w:del w:id="5121" w:author="Raji Shanmugasundaram - C20616" w:date="2019-06-06T16:57:00Z">
              <w:r w:rsidRPr="001458B3" w:rsidDel="00EF7A80">
                <w:rPr>
                  <w:sz w:val="18"/>
                </w:rPr>
                <w:delText>Determines how many bytes are pending in the TCP TX FIFO.</w:delText>
              </w:r>
            </w:del>
          </w:p>
        </w:tc>
      </w:tr>
      <w:tr w:rsidR="000B57A4" w:rsidRPr="001458B3" w:rsidDel="00EF7A80" w14:paraId="1092220E" w14:textId="72CFC4AD" w:rsidTr="001458B3">
        <w:trPr>
          <w:trHeight w:val="288"/>
          <w:del w:id="5122"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20C" w14:textId="015F4409" w:rsidR="000B57A4" w:rsidRPr="001458B3" w:rsidDel="00EF7A80" w:rsidRDefault="000B57A4" w:rsidP="006E027A">
            <w:pPr>
              <w:pStyle w:val="NoSpacing"/>
              <w:rPr>
                <w:del w:id="5123" w:author="Raji Shanmugasundaram - C20616" w:date="2019-06-06T16:57:00Z"/>
                <w:b/>
                <w:bCs/>
                <w:color w:val="FFFFFF"/>
                <w:sz w:val="18"/>
              </w:rPr>
            </w:pPr>
            <w:del w:id="5124" w:author="Raji Shanmugasundaram - C20616" w:date="2019-06-06T16:57:00Z">
              <w:r w:rsidRPr="001458B3" w:rsidDel="00EF7A80">
                <w:rPr>
                  <w:b/>
                  <w:bCs/>
                  <w:color w:val="FFFFFF"/>
                  <w:sz w:val="18"/>
                </w:rPr>
                <w:delText>TCPIP_TCP_FifoTxFreeGet</w:delText>
              </w:r>
            </w:del>
          </w:p>
        </w:tc>
        <w:tc>
          <w:tcPr>
            <w:tcW w:w="3580" w:type="pct"/>
            <w:shd w:val="clear" w:color="auto" w:fill="BDD6EE"/>
            <w:noWrap/>
            <w:hideMark/>
          </w:tcPr>
          <w:p w14:paraId="1092220D" w14:textId="6F3C2E79" w:rsidR="000B57A4" w:rsidRPr="001458B3" w:rsidDel="00EF7A80" w:rsidRDefault="000B57A4" w:rsidP="006E027A">
            <w:pPr>
              <w:pStyle w:val="NoSpacing"/>
              <w:rPr>
                <w:del w:id="5125" w:author="Raji Shanmugasundaram - C20616" w:date="2019-06-06T16:57:00Z"/>
                <w:sz w:val="18"/>
              </w:rPr>
            </w:pPr>
            <w:del w:id="5126" w:author="Raji Shanmugasundaram - C20616" w:date="2019-06-06T16:57:00Z">
              <w:r w:rsidRPr="001458B3" w:rsidDel="00EF7A80">
                <w:rPr>
                  <w:sz w:val="18"/>
                </w:rPr>
                <w:delText>Determines how many bytes are free and could be written in the TCP TX FIFO.</w:delText>
              </w:r>
            </w:del>
          </w:p>
        </w:tc>
      </w:tr>
    </w:tbl>
    <w:p w14:paraId="1092220F" w14:textId="1AB4861A" w:rsidR="000B57A4" w:rsidDel="00EF7A80" w:rsidRDefault="000B57A4" w:rsidP="000B57A4">
      <w:pPr>
        <w:pStyle w:val="Heading2"/>
        <w:rPr>
          <w:del w:id="5127" w:author="Raji Shanmugasundaram - C20616" w:date="2019-06-06T16:57:00Z"/>
        </w:rPr>
      </w:pPr>
      <w:bookmarkStart w:id="5128" w:name="_Toc488278820"/>
      <w:del w:id="5129" w:author="Raji Shanmugasundaram - C20616" w:date="2019-06-06T16:57:00Z">
        <w:r w:rsidRPr="00993E5D" w:rsidDel="00EF7A80">
          <w:delText>Receive Data Transfer Functions</w:delText>
        </w:r>
        <w:bookmarkEnd w:id="5128"/>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rsidDel="00EF7A80" w14:paraId="10922212" w14:textId="051CA6A6" w:rsidTr="001458B3">
        <w:trPr>
          <w:trHeight w:val="288"/>
          <w:del w:id="5130"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210" w14:textId="241E679C" w:rsidR="000B57A4" w:rsidRPr="001458B3" w:rsidDel="00EF7A80" w:rsidRDefault="000B57A4" w:rsidP="006E027A">
            <w:pPr>
              <w:pStyle w:val="NoSpacing"/>
              <w:rPr>
                <w:del w:id="5131" w:author="Raji Shanmugasundaram - C20616" w:date="2019-06-06T16:57:00Z"/>
                <w:b/>
                <w:bCs/>
                <w:color w:val="FFFFFF"/>
                <w:sz w:val="18"/>
              </w:rPr>
            </w:pPr>
            <w:del w:id="5132" w:author="Raji Shanmugasundaram - C20616" w:date="2019-06-06T16:57:00Z">
              <w:r w:rsidRPr="001458B3" w:rsidDel="00EF7A80">
                <w:rPr>
                  <w:b/>
                  <w:bCs/>
                  <w:color w:val="FFFFFF"/>
                  <w:sz w:val="18"/>
                </w:rPr>
                <w:delText>TCPIP_TCP_ArrayFind</w:delText>
              </w:r>
            </w:del>
          </w:p>
        </w:tc>
        <w:tc>
          <w:tcPr>
            <w:tcW w:w="3580" w:type="pct"/>
            <w:shd w:val="clear" w:color="auto" w:fill="BDD6EE"/>
            <w:noWrap/>
            <w:hideMark/>
          </w:tcPr>
          <w:p w14:paraId="10922211" w14:textId="3ECE22DF" w:rsidR="000B57A4" w:rsidRPr="001458B3" w:rsidDel="00EF7A80" w:rsidRDefault="000B57A4" w:rsidP="006E027A">
            <w:pPr>
              <w:pStyle w:val="NoSpacing"/>
              <w:rPr>
                <w:del w:id="5133" w:author="Raji Shanmugasundaram - C20616" w:date="2019-06-06T16:57:00Z"/>
                <w:sz w:val="18"/>
              </w:rPr>
            </w:pPr>
            <w:del w:id="5134" w:author="Raji Shanmugasundaram - C20616" w:date="2019-06-06T16:57:00Z">
              <w:r w:rsidRPr="001458B3" w:rsidDel="00EF7A80">
                <w:rPr>
                  <w:sz w:val="18"/>
                </w:rPr>
                <w:delText>Searches for a string in the TCP RX buffer.</w:delText>
              </w:r>
            </w:del>
          </w:p>
        </w:tc>
      </w:tr>
      <w:tr w:rsidR="000B57A4" w:rsidRPr="001458B3" w:rsidDel="00EF7A80" w14:paraId="10922215" w14:textId="2C5FBB9A" w:rsidTr="001458B3">
        <w:trPr>
          <w:trHeight w:val="288"/>
          <w:del w:id="5135" w:author="Raji Shanmugasundaram - C20616" w:date="2019-06-06T16:57:00Z"/>
        </w:trPr>
        <w:tc>
          <w:tcPr>
            <w:tcW w:w="1420" w:type="pct"/>
            <w:tcBorders>
              <w:left w:val="single" w:sz="4" w:space="0" w:color="FFFFFF"/>
            </w:tcBorders>
            <w:shd w:val="clear" w:color="auto" w:fill="5B9BD5"/>
            <w:noWrap/>
            <w:hideMark/>
          </w:tcPr>
          <w:p w14:paraId="10922213" w14:textId="0DD53CAC" w:rsidR="000B57A4" w:rsidRPr="001458B3" w:rsidDel="00EF7A80" w:rsidRDefault="000B57A4" w:rsidP="006E027A">
            <w:pPr>
              <w:pStyle w:val="NoSpacing"/>
              <w:rPr>
                <w:del w:id="5136" w:author="Raji Shanmugasundaram - C20616" w:date="2019-06-06T16:57:00Z"/>
                <w:b/>
                <w:bCs/>
                <w:color w:val="FFFFFF"/>
                <w:sz w:val="18"/>
              </w:rPr>
            </w:pPr>
            <w:del w:id="5137" w:author="Raji Shanmugasundaram - C20616" w:date="2019-06-06T16:57:00Z">
              <w:r w:rsidRPr="001458B3" w:rsidDel="00EF7A80">
                <w:rPr>
                  <w:b/>
                  <w:bCs/>
                  <w:color w:val="FFFFFF"/>
                  <w:sz w:val="18"/>
                </w:rPr>
                <w:delText>TCPIP_TCP_Find</w:delText>
              </w:r>
            </w:del>
          </w:p>
        </w:tc>
        <w:tc>
          <w:tcPr>
            <w:tcW w:w="3580" w:type="pct"/>
            <w:shd w:val="clear" w:color="auto" w:fill="DEEAF6"/>
            <w:noWrap/>
            <w:hideMark/>
          </w:tcPr>
          <w:p w14:paraId="10922214" w14:textId="593A4B18" w:rsidR="000B57A4" w:rsidRPr="001458B3" w:rsidDel="00EF7A80" w:rsidRDefault="000B57A4" w:rsidP="006E027A">
            <w:pPr>
              <w:pStyle w:val="NoSpacing"/>
              <w:rPr>
                <w:del w:id="5138" w:author="Raji Shanmugasundaram - C20616" w:date="2019-06-06T16:57:00Z"/>
                <w:sz w:val="18"/>
              </w:rPr>
            </w:pPr>
            <w:del w:id="5139" w:author="Raji Shanmugasundaram - C20616" w:date="2019-06-06T16:57:00Z">
              <w:r w:rsidRPr="001458B3" w:rsidDel="00EF7A80">
                <w:rPr>
                  <w:sz w:val="18"/>
                </w:rPr>
                <w:delText>Searches for a byte in the TCP RX buffer.</w:delText>
              </w:r>
            </w:del>
          </w:p>
        </w:tc>
      </w:tr>
      <w:tr w:rsidR="000B57A4" w:rsidRPr="001458B3" w:rsidDel="00EF7A80" w14:paraId="10922218" w14:textId="64E3741C" w:rsidTr="001458B3">
        <w:trPr>
          <w:trHeight w:val="288"/>
          <w:del w:id="5140" w:author="Raji Shanmugasundaram - C20616" w:date="2019-06-06T16:57:00Z"/>
        </w:trPr>
        <w:tc>
          <w:tcPr>
            <w:tcW w:w="1420" w:type="pct"/>
            <w:tcBorders>
              <w:left w:val="single" w:sz="4" w:space="0" w:color="FFFFFF"/>
            </w:tcBorders>
            <w:shd w:val="clear" w:color="auto" w:fill="5B9BD5"/>
            <w:noWrap/>
            <w:hideMark/>
          </w:tcPr>
          <w:p w14:paraId="10922216" w14:textId="5099F680" w:rsidR="000B57A4" w:rsidRPr="001458B3" w:rsidDel="00EF7A80" w:rsidRDefault="000B57A4" w:rsidP="006E027A">
            <w:pPr>
              <w:pStyle w:val="NoSpacing"/>
              <w:rPr>
                <w:del w:id="5141" w:author="Raji Shanmugasundaram - C20616" w:date="2019-06-06T16:57:00Z"/>
                <w:b/>
                <w:bCs/>
                <w:color w:val="FFFFFF"/>
                <w:sz w:val="18"/>
              </w:rPr>
            </w:pPr>
            <w:del w:id="5142" w:author="Raji Shanmugasundaram - C20616" w:date="2019-06-06T16:57:00Z">
              <w:r w:rsidRPr="001458B3" w:rsidDel="00EF7A80">
                <w:rPr>
                  <w:b/>
                  <w:bCs/>
                  <w:color w:val="FFFFFF"/>
                  <w:sz w:val="18"/>
                </w:rPr>
                <w:delText>TCPIP_TCP_Get</w:delText>
              </w:r>
            </w:del>
          </w:p>
        </w:tc>
        <w:tc>
          <w:tcPr>
            <w:tcW w:w="3580" w:type="pct"/>
            <w:shd w:val="clear" w:color="auto" w:fill="BDD6EE"/>
            <w:noWrap/>
            <w:hideMark/>
          </w:tcPr>
          <w:p w14:paraId="10922217" w14:textId="0A57C9C0" w:rsidR="000B57A4" w:rsidRPr="001458B3" w:rsidDel="00EF7A80" w:rsidRDefault="000B57A4" w:rsidP="006E027A">
            <w:pPr>
              <w:pStyle w:val="NoSpacing"/>
              <w:rPr>
                <w:del w:id="5143" w:author="Raji Shanmugasundaram - C20616" w:date="2019-06-06T16:57:00Z"/>
                <w:sz w:val="18"/>
              </w:rPr>
            </w:pPr>
            <w:del w:id="5144" w:author="Raji Shanmugasundaram - C20616" w:date="2019-06-06T16:57:00Z">
              <w:r w:rsidRPr="001458B3" w:rsidDel="00EF7A80">
                <w:rPr>
                  <w:sz w:val="18"/>
                </w:rPr>
                <w:delText>Retrieves a single byte to a TCP socket.</w:delText>
              </w:r>
            </w:del>
          </w:p>
        </w:tc>
      </w:tr>
      <w:tr w:rsidR="000B57A4" w:rsidRPr="001458B3" w:rsidDel="00EF7A80" w14:paraId="1092221B" w14:textId="40CA270F" w:rsidTr="001458B3">
        <w:trPr>
          <w:trHeight w:val="288"/>
          <w:del w:id="5145" w:author="Raji Shanmugasundaram - C20616" w:date="2019-06-06T16:57:00Z"/>
        </w:trPr>
        <w:tc>
          <w:tcPr>
            <w:tcW w:w="1420" w:type="pct"/>
            <w:tcBorders>
              <w:left w:val="single" w:sz="4" w:space="0" w:color="FFFFFF"/>
            </w:tcBorders>
            <w:shd w:val="clear" w:color="auto" w:fill="5B9BD5"/>
            <w:noWrap/>
            <w:hideMark/>
          </w:tcPr>
          <w:p w14:paraId="10922219" w14:textId="28C7A32D" w:rsidR="000B57A4" w:rsidRPr="001458B3" w:rsidDel="00EF7A80" w:rsidRDefault="000B57A4" w:rsidP="006E027A">
            <w:pPr>
              <w:pStyle w:val="NoSpacing"/>
              <w:rPr>
                <w:del w:id="5146" w:author="Raji Shanmugasundaram - C20616" w:date="2019-06-06T16:57:00Z"/>
                <w:b/>
                <w:bCs/>
                <w:color w:val="FFFFFF"/>
                <w:sz w:val="18"/>
              </w:rPr>
            </w:pPr>
            <w:del w:id="5147" w:author="Raji Shanmugasundaram - C20616" w:date="2019-06-06T16:57:00Z">
              <w:r w:rsidRPr="001458B3" w:rsidDel="00EF7A80">
                <w:rPr>
                  <w:b/>
                  <w:bCs/>
                  <w:color w:val="FFFFFF"/>
                  <w:sz w:val="18"/>
                </w:rPr>
                <w:delText>TCPIP_TCP_Peek</w:delText>
              </w:r>
            </w:del>
          </w:p>
        </w:tc>
        <w:tc>
          <w:tcPr>
            <w:tcW w:w="3580" w:type="pct"/>
            <w:shd w:val="clear" w:color="auto" w:fill="DEEAF6"/>
            <w:noWrap/>
            <w:hideMark/>
          </w:tcPr>
          <w:p w14:paraId="1092221A" w14:textId="2C292055" w:rsidR="000B57A4" w:rsidRPr="001458B3" w:rsidDel="00EF7A80" w:rsidRDefault="000B57A4" w:rsidP="006E027A">
            <w:pPr>
              <w:pStyle w:val="NoSpacing"/>
              <w:rPr>
                <w:del w:id="5148" w:author="Raji Shanmugasundaram - C20616" w:date="2019-06-06T16:57:00Z"/>
                <w:sz w:val="18"/>
              </w:rPr>
            </w:pPr>
            <w:del w:id="5149" w:author="Raji Shanmugasundaram - C20616" w:date="2019-06-06T16:57:00Z">
              <w:r w:rsidRPr="001458B3" w:rsidDel="00EF7A80">
                <w:rPr>
                  <w:sz w:val="18"/>
                </w:rPr>
                <w:delText>Peaks at one byte in the TCP RX buffer/FIFO without removing it from the buffer.</w:delText>
              </w:r>
            </w:del>
          </w:p>
        </w:tc>
      </w:tr>
      <w:tr w:rsidR="000B57A4" w:rsidRPr="001458B3" w:rsidDel="00EF7A80" w14:paraId="1092221E" w14:textId="5DAF0002" w:rsidTr="001458B3">
        <w:trPr>
          <w:trHeight w:val="288"/>
          <w:del w:id="5150" w:author="Raji Shanmugasundaram - C20616" w:date="2019-06-06T16:57:00Z"/>
        </w:trPr>
        <w:tc>
          <w:tcPr>
            <w:tcW w:w="1420" w:type="pct"/>
            <w:tcBorders>
              <w:left w:val="single" w:sz="4" w:space="0" w:color="FFFFFF"/>
            </w:tcBorders>
            <w:shd w:val="clear" w:color="auto" w:fill="5B9BD5"/>
            <w:noWrap/>
            <w:hideMark/>
          </w:tcPr>
          <w:p w14:paraId="1092221C" w14:textId="62CAE831" w:rsidR="000B57A4" w:rsidRPr="001458B3" w:rsidDel="00EF7A80" w:rsidRDefault="000B57A4" w:rsidP="006E027A">
            <w:pPr>
              <w:pStyle w:val="NoSpacing"/>
              <w:rPr>
                <w:del w:id="5151" w:author="Raji Shanmugasundaram - C20616" w:date="2019-06-06T16:57:00Z"/>
                <w:b/>
                <w:bCs/>
                <w:color w:val="FFFFFF"/>
                <w:sz w:val="18"/>
              </w:rPr>
            </w:pPr>
            <w:del w:id="5152" w:author="Raji Shanmugasundaram - C20616" w:date="2019-06-06T16:57:00Z">
              <w:r w:rsidRPr="001458B3" w:rsidDel="00EF7A80">
                <w:rPr>
                  <w:b/>
                  <w:bCs/>
                  <w:color w:val="FFFFFF"/>
                  <w:sz w:val="18"/>
                </w:rPr>
                <w:delText>TCPIP_TCP_Discard</w:delText>
              </w:r>
            </w:del>
          </w:p>
        </w:tc>
        <w:tc>
          <w:tcPr>
            <w:tcW w:w="3580" w:type="pct"/>
            <w:shd w:val="clear" w:color="auto" w:fill="BDD6EE"/>
            <w:noWrap/>
            <w:hideMark/>
          </w:tcPr>
          <w:p w14:paraId="1092221D" w14:textId="26531DE7" w:rsidR="000B57A4" w:rsidRPr="001458B3" w:rsidDel="00EF7A80" w:rsidRDefault="000B57A4" w:rsidP="006E027A">
            <w:pPr>
              <w:pStyle w:val="NoSpacing"/>
              <w:rPr>
                <w:del w:id="5153" w:author="Raji Shanmugasundaram - C20616" w:date="2019-06-06T16:57:00Z"/>
                <w:sz w:val="18"/>
              </w:rPr>
            </w:pPr>
            <w:del w:id="5154" w:author="Raji Shanmugasundaram - C20616" w:date="2019-06-06T16:57:00Z">
              <w:r w:rsidRPr="001458B3" w:rsidDel="00EF7A80">
                <w:rPr>
                  <w:sz w:val="18"/>
                </w:rPr>
                <w:delText>Discards any pending data in the RCP RX FIFO.</w:delText>
              </w:r>
            </w:del>
          </w:p>
        </w:tc>
      </w:tr>
      <w:tr w:rsidR="000B57A4" w:rsidRPr="001458B3" w:rsidDel="00EF7A80" w14:paraId="10922221" w14:textId="7D33A3D9" w:rsidTr="001458B3">
        <w:trPr>
          <w:trHeight w:val="288"/>
          <w:del w:id="5155" w:author="Raji Shanmugasundaram - C20616" w:date="2019-06-06T16:57:00Z"/>
        </w:trPr>
        <w:tc>
          <w:tcPr>
            <w:tcW w:w="1420" w:type="pct"/>
            <w:tcBorders>
              <w:left w:val="single" w:sz="4" w:space="0" w:color="FFFFFF"/>
            </w:tcBorders>
            <w:shd w:val="clear" w:color="auto" w:fill="5B9BD5"/>
            <w:noWrap/>
            <w:hideMark/>
          </w:tcPr>
          <w:p w14:paraId="1092221F" w14:textId="7A1AAD5C" w:rsidR="000B57A4" w:rsidRPr="001458B3" w:rsidDel="00EF7A80" w:rsidRDefault="000B57A4" w:rsidP="006E027A">
            <w:pPr>
              <w:pStyle w:val="NoSpacing"/>
              <w:rPr>
                <w:del w:id="5156" w:author="Raji Shanmugasundaram - C20616" w:date="2019-06-06T16:57:00Z"/>
                <w:b/>
                <w:bCs/>
                <w:color w:val="FFFFFF"/>
                <w:sz w:val="18"/>
              </w:rPr>
            </w:pPr>
            <w:del w:id="5157" w:author="Raji Shanmugasundaram - C20616" w:date="2019-06-06T16:57:00Z">
              <w:r w:rsidRPr="001458B3" w:rsidDel="00EF7A80">
                <w:rPr>
                  <w:b/>
                  <w:bCs/>
                  <w:color w:val="FFFFFF"/>
                  <w:sz w:val="18"/>
                </w:rPr>
                <w:delText>TCPIP_TCP_FifoRxFreeGet</w:delText>
              </w:r>
            </w:del>
          </w:p>
        </w:tc>
        <w:tc>
          <w:tcPr>
            <w:tcW w:w="3580" w:type="pct"/>
            <w:shd w:val="clear" w:color="auto" w:fill="DEEAF6"/>
            <w:noWrap/>
            <w:hideMark/>
          </w:tcPr>
          <w:p w14:paraId="10922220" w14:textId="30851998" w:rsidR="000B57A4" w:rsidRPr="001458B3" w:rsidDel="00EF7A80" w:rsidRDefault="000B57A4" w:rsidP="006E027A">
            <w:pPr>
              <w:pStyle w:val="NoSpacing"/>
              <w:rPr>
                <w:del w:id="5158" w:author="Raji Shanmugasundaram - C20616" w:date="2019-06-06T16:57:00Z"/>
                <w:sz w:val="18"/>
              </w:rPr>
            </w:pPr>
            <w:del w:id="5159" w:author="Raji Shanmugasundaram - C20616" w:date="2019-06-06T16:57:00Z">
              <w:r w:rsidRPr="001458B3" w:rsidDel="00EF7A80">
                <w:rPr>
                  <w:sz w:val="18"/>
                </w:rPr>
                <w:delText>Determines how many bytes are free in the RX buffer/FIFO.</w:delText>
              </w:r>
            </w:del>
          </w:p>
        </w:tc>
      </w:tr>
      <w:tr w:rsidR="000B57A4" w:rsidRPr="001458B3" w:rsidDel="00EF7A80" w14:paraId="10922224" w14:textId="2585718C" w:rsidTr="001458B3">
        <w:trPr>
          <w:trHeight w:val="288"/>
          <w:del w:id="5160" w:author="Raji Shanmugasundaram - C20616" w:date="2019-06-06T16:57:00Z"/>
        </w:trPr>
        <w:tc>
          <w:tcPr>
            <w:tcW w:w="1420" w:type="pct"/>
            <w:tcBorders>
              <w:left w:val="single" w:sz="4" w:space="0" w:color="FFFFFF"/>
            </w:tcBorders>
            <w:shd w:val="clear" w:color="auto" w:fill="5B9BD5"/>
            <w:noWrap/>
            <w:hideMark/>
          </w:tcPr>
          <w:p w14:paraId="10922222" w14:textId="44320E4C" w:rsidR="000B57A4" w:rsidRPr="001458B3" w:rsidDel="00EF7A80" w:rsidRDefault="000B57A4" w:rsidP="006E027A">
            <w:pPr>
              <w:pStyle w:val="NoSpacing"/>
              <w:rPr>
                <w:del w:id="5161" w:author="Raji Shanmugasundaram - C20616" w:date="2019-06-06T16:57:00Z"/>
                <w:b/>
                <w:bCs/>
                <w:color w:val="FFFFFF"/>
                <w:sz w:val="18"/>
              </w:rPr>
            </w:pPr>
            <w:del w:id="5162" w:author="Raji Shanmugasundaram - C20616" w:date="2019-06-06T16:57:00Z">
              <w:r w:rsidRPr="001458B3" w:rsidDel="00EF7A80">
                <w:rPr>
                  <w:b/>
                  <w:bCs/>
                  <w:color w:val="FFFFFF"/>
                  <w:sz w:val="18"/>
                </w:rPr>
                <w:delText>TCPIP_TCP_FifoSizeAdjust</w:delText>
              </w:r>
            </w:del>
          </w:p>
        </w:tc>
        <w:tc>
          <w:tcPr>
            <w:tcW w:w="3580" w:type="pct"/>
            <w:shd w:val="clear" w:color="auto" w:fill="BDD6EE"/>
            <w:noWrap/>
            <w:hideMark/>
          </w:tcPr>
          <w:p w14:paraId="10922223" w14:textId="175B52D5" w:rsidR="000B57A4" w:rsidRPr="001458B3" w:rsidDel="00EF7A80" w:rsidRDefault="000B57A4" w:rsidP="006E027A">
            <w:pPr>
              <w:pStyle w:val="NoSpacing"/>
              <w:rPr>
                <w:del w:id="5163" w:author="Raji Shanmugasundaram - C20616" w:date="2019-06-06T16:57:00Z"/>
                <w:sz w:val="18"/>
              </w:rPr>
            </w:pPr>
            <w:del w:id="5164" w:author="Raji Shanmugasundaram - C20616" w:date="2019-06-06T16:57:00Z">
              <w:r w:rsidRPr="001458B3" w:rsidDel="00EF7A80">
                <w:rPr>
                  <w:sz w:val="18"/>
                </w:rPr>
                <w:delText>Adjusts the relative sizes of the RX and TX buffers.</w:delText>
              </w:r>
            </w:del>
          </w:p>
        </w:tc>
      </w:tr>
      <w:tr w:rsidR="000B57A4" w:rsidRPr="001458B3" w:rsidDel="00EF7A80" w14:paraId="10922227" w14:textId="7E3D276B" w:rsidTr="001458B3">
        <w:trPr>
          <w:trHeight w:val="288"/>
          <w:del w:id="5165" w:author="Raji Shanmugasundaram - C20616" w:date="2019-06-06T16:57:00Z"/>
        </w:trPr>
        <w:tc>
          <w:tcPr>
            <w:tcW w:w="1420" w:type="pct"/>
            <w:tcBorders>
              <w:left w:val="single" w:sz="4" w:space="0" w:color="FFFFFF"/>
            </w:tcBorders>
            <w:shd w:val="clear" w:color="auto" w:fill="5B9BD5"/>
            <w:noWrap/>
            <w:hideMark/>
          </w:tcPr>
          <w:p w14:paraId="10922225" w14:textId="444A8B24" w:rsidR="000B57A4" w:rsidRPr="001458B3" w:rsidDel="00EF7A80" w:rsidRDefault="000B57A4" w:rsidP="006E027A">
            <w:pPr>
              <w:pStyle w:val="NoSpacing"/>
              <w:rPr>
                <w:del w:id="5166" w:author="Raji Shanmugasundaram - C20616" w:date="2019-06-06T16:57:00Z"/>
                <w:b/>
                <w:bCs/>
                <w:color w:val="FFFFFF"/>
                <w:sz w:val="18"/>
              </w:rPr>
            </w:pPr>
            <w:del w:id="5167" w:author="Raji Shanmugasundaram - C20616" w:date="2019-06-06T16:57:00Z">
              <w:r w:rsidRPr="001458B3" w:rsidDel="00EF7A80">
                <w:rPr>
                  <w:b/>
                  <w:bCs/>
                  <w:color w:val="FFFFFF"/>
                  <w:sz w:val="18"/>
                </w:rPr>
                <w:delText>TCPIP_TCP_FifoRxFullGet</w:delText>
              </w:r>
            </w:del>
          </w:p>
        </w:tc>
        <w:tc>
          <w:tcPr>
            <w:tcW w:w="3580" w:type="pct"/>
            <w:shd w:val="clear" w:color="auto" w:fill="DEEAF6"/>
            <w:noWrap/>
            <w:hideMark/>
          </w:tcPr>
          <w:p w14:paraId="10922226" w14:textId="410F2CF9" w:rsidR="000B57A4" w:rsidRPr="001458B3" w:rsidDel="00EF7A80" w:rsidRDefault="000B57A4" w:rsidP="006E027A">
            <w:pPr>
              <w:pStyle w:val="NoSpacing"/>
              <w:rPr>
                <w:del w:id="5168" w:author="Raji Shanmugasundaram - C20616" w:date="2019-06-06T16:57:00Z"/>
                <w:sz w:val="18"/>
              </w:rPr>
            </w:pPr>
            <w:del w:id="5169" w:author="Raji Shanmugasundaram - C20616" w:date="2019-06-06T16:57:00Z">
              <w:r w:rsidRPr="001458B3" w:rsidDel="00EF7A80">
                <w:rPr>
                  <w:sz w:val="18"/>
                </w:rPr>
                <w:delText>Determines how many bytes are pending in the RX buffer/FIFO.</w:delText>
              </w:r>
            </w:del>
          </w:p>
        </w:tc>
      </w:tr>
      <w:tr w:rsidR="000B57A4" w:rsidRPr="001458B3" w:rsidDel="00EF7A80" w14:paraId="1092222A" w14:textId="6BE444EE" w:rsidTr="001458B3">
        <w:trPr>
          <w:trHeight w:val="288"/>
          <w:del w:id="5170" w:author="Raji Shanmugasundaram - C20616" w:date="2019-06-06T16:57:00Z"/>
        </w:trPr>
        <w:tc>
          <w:tcPr>
            <w:tcW w:w="1420" w:type="pct"/>
            <w:tcBorders>
              <w:left w:val="single" w:sz="4" w:space="0" w:color="FFFFFF"/>
            </w:tcBorders>
            <w:shd w:val="clear" w:color="auto" w:fill="5B9BD5"/>
            <w:noWrap/>
            <w:hideMark/>
          </w:tcPr>
          <w:p w14:paraId="10922228" w14:textId="4D821723" w:rsidR="000B57A4" w:rsidRPr="001458B3" w:rsidDel="00EF7A80" w:rsidRDefault="000B57A4" w:rsidP="006E027A">
            <w:pPr>
              <w:pStyle w:val="NoSpacing"/>
              <w:rPr>
                <w:del w:id="5171" w:author="Raji Shanmugasundaram - C20616" w:date="2019-06-06T16:57:00Z"/>
                <w:b/>
                <w:bCs/>
                <w:color w:val="FFFFFF"/>
                <w:sz w:val="18"/>
              </w:rPr>
            </w:pPr>
            <w:del w:id="5172" w:author="Raji Shanmugasundaram - C20616" w:date="2019-06-06T16:57:00Z">
              <w:r w:rsidRPr="001458B3" w:rsidDel="00EF7A80">
                <w:rPr>
                  <w:b/>
                  <w:bCs/>
                  <w:color w:val="FFFFFF"/>
                  <w:sz w:val="18"/>
                </w:rPr>
                <w:delText>TCPIP_TCP_GetIsReady</w:delText>
              </w:r>
            </w:del>
          </w:p>
        </w:tc>
        <w:tc>
          <w:tcPr>
            <w:tcW w:w="3580" w:type="pct"/>
            <w:shd w:val="clear" w:color="auto" w:fill="BDD6EE"/>
            <w:noWrap/>
            <w:hideMark/>
          </w:tcPr>
          <w:p w14:paraId="10922229" w14:textId="2CFC7369" w:rsidR="000B57A4" w:rsidRPr="001458B3" w:rsidDel="00EF7A80" w:rsidRDefault="000B57A4" w:rsidP="006E027A">
            <w:pPr>
              <w:pStyle w:val="NoSpacing"/>
              <w:rPr>
                <w:del w:id="5173" w:author="Raji Shanmugasundaram - C20616" w:date="2019-06-06T16:57:00Z"/>
                <w:sz w:val="18"/>
              </w:rPr>
            </w:pPr>
            <w:del w:id="5174" w:author="Raji Shanmugasundaram - C20616" w:date="2019-06-06T16:57:00Z">
              <w:r w:rsidRPr="001458B3" w:rsidDel="00EF7A80">
                <w:rPr>
                  <w:sz w:val="18"/>
                </w:rPr>
                <w:delText>Determines how many bytes can be read from the TCP RX buffer.</w:delText>
              </w:r>
            </w:del>
          </w:p>
        </w:tc>
      </w:tr>
      <w:tr w:rsidR="000B57A4" w:rsidRPr="001458B3" w:rsidDel="00EF7A80" w14:paraId="1092222D" w14:textId="1134C2CC" w:rsidTr="001458B3">
        <w:trPr>
          <w:trHeight w:val="288"/>
          <w:del w:id="5175" w:author="Raji Shanmugasundaram - C20616" w:date="2019-06-06T16:57:00Z"/>
        </w:trPr>
        <w:tc>
          <w:tcPr>
            <w:tcW w:w="1420" w:type="pct"/>
            <w:tcBorders>
              <w:left w:val="single" w:sz="4" w:space="0" w:color="FFFFFF"/>
            </w:tcBorders>
            <w:shd w:val="clear" w:color="auto" w:fill="5B9BD5"/>
            <w:noWrap/>
            <w:hideMark/>
          </w:tcPr>
          <w:p w14:paraId="1092222B" w14:textId="2A80D3E8" w:rsidR="000B57A4" w:rsidRPr="001458B3" w:rsidDel="00EF7A80" w:rsidRDefault="000B57A4" w:rsidP="006E027A">
            <w:pPr>
              <w:pStyle w:val="NoSpacing"/>
              <w:rPr>
                <w:del w:id="5176" w:author="Raji Shanmugasundaram - C20616" w:date="2019-06-06T16:57:00Z"/>
                <w:b/>
                <w:bCs/>
                <w:color w:val="FFFFFF"/>
                <w:sz w:val="18"/>
              </w:rPr>
            </w:pPr>
            <w:del w:id="5177" w:author="Raji Shanmugasundaram - C20616" w:date="2019-06-06T16:57:00Z">
              <w:r w:rsidRPr="001458B3" w:rsidDel="00EF7A80">
                <w:rPr>
                  <w:b/>
                  <w:bCs/>
                  <w:color w:val="FFFFFF"/>
                  <w:sz w:val="18"/>
                </w:rPr>
                <w:delText>TCPIP_TCP_ArrayGet</w:delText>
              </w:r>
            </w:del>
          </w:p>
        </w:tc>
        <w:tc>
          <w:tcPr>
            <w:tcW w:w="3580" w:type="pct"/>
            <w:shd w:val="clear" w:color="auto" w:fill="DEEAF6"/>
            <w:noWrap/>
            <w:hideMark/>
          </w:tcPr>
          <w:p w14:paraId="1092222C" w14:textId="5E698589" w:rsidR="000B57A4" w:rsidRPr="001458B3" w:rsidDel="00EF7A80" w:rsidRDefault="000B57A4" w:rsidP="006E027A">
            <w:pPr>
              <w:pStyle w:val="NoSpacing"/>
              <w:rPr>
                <w:del w:id="5178" w:author="Raji Shanmugasundaram - C20616" w:date="2019-06-06T16:57:00Z"/>
                <w:sz w:val="18"/>
              </w:rPr>
            </w:pPr>
            <w:del w:id="5179" w:author="Raji Shanmugasundaram - C20616" w:date="2019-06-06T16:57:00Z">
              <w:r w:rsidRPr="001458B3" w:rsidDel="00EF7A80">
                <w:rPr>
                  <w:sz w:val="18"/>
                </w:rPr>
                <w:delText>Reads an array of data bytes from a TCP socket's RX buffer/FIFO.</w:delText>
              </w:r>
            </w:del>
          </w:p>
        </w:tc>
      </w:tr>
      <w:tr w:rsidR="000B57A4" w:rsidRPr="001458B3" w:rsidDel="00EF7A80" w14:paraId="10922230" w14:textId="259ADF98" w:rsidTr="001458B3">
        <w:trPr>
          <w:trHeight w:val="288"/>
          <w:del w:id="5180"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22E" w14:textId="19DF4DBE" w:rsidR="000B57A4" w:rsidRPr="001458B3" w:rsidDel="00EF7A80" w:rsidRDefault="000B57A4" w:rsidP="006E027A">
            <w:pPr>
              <w:pStyle w:val="NoSpacing"/>
              <w:rPr>
                <w:del w:id="5181" w:author="Raji Shanmugasundaram - C20616" w:date="2019-06-06T16:57:00Z"/>
                <w:b/>
                <w:bCs/>
                <w:color w:val="FFFFFF"/>
                <w:sz w:val="18"/>
              </w:rPr>
            </w:pPr>
            <w:del w:id="5182" w:author="Raji Shanmugasundaram - C20616" w:date="2019-06-06T16:57:00Z">
              <w:r w:rsidRPr="001458B3" w:rsidDel="00EF7A80">
                <w:rPr>
                  <w:b/>
                  <w:bCs/>
                  <w:color w:val="FFFFFF"/>
                  <w:sz w:val="18"/>
                </w:rPr>
                <w:delText>TCPIP_TCP_ArrayPeek</w:delText>
              </w:r>
            </w:del>
          </w:p>
        </w:tc>
        <w:tc>
          <w:tcPr>
            <w:tcW w:w="3580" w:type="pct"/>
            <w:shd w:val="clear" w:color="auto" w:fill="BDD6EE"/>
            <w:noWrap/>
            <w:hideMark/>
          </w:tcPr>
          <w:p w14:paraId="1092222F" w14:textId="1FA55AD8" w:rsidR="000B57A4" w:rsidRPr="001458B3" w:rsidDel="00EF7A80" w:rsidRDefault="000B57A4" w:rsidP="006E027A">
            <w:pPr>
              <w:pStyle w:val="NoSpacing"/>
              <w:rPr>
                <w:del w:id="5183" w:author="Raji Shanmugasundaram - C20616" w:date="2019-06-06T16:57:00Z"/>
                <w:sz w:val="18"/>
              </w:rPr>
            </w:pPr>
            <w:del w:id="5184" w:author="Raji Shanmugasundaram - C20616" w:date="2019-06-06T16:57:00Z">
              <w:r w:rsidRPr="001458B3" w:rsidDel="00EF7A80">
                <w:rPr>
                  <w:sz w:val="18"/>
                </w:rPr>
                <w:delText>Reads a specified number of data bytes from the TCP RX buffer/FIFO without removing them from the buffer.</w:delText>
              </w:r>
            </w:del>
          </w:p>
        </w:tc>
      </w:tr>
    </w:tbl>
    <w:p w14:paraId="10922231" w14:textId="41809CDD" w:rsidR="005B6B97" w:rsidDel="00EF7A80"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rPr>
          <w:del w:id="5185" w:author="Raji Shanmugasundaram - C20616" w:date="2019-06-06T16:57:00Z"/>
        </w:rPr>
        <w:sectPr w:rsidR="005B6B97" w:rsidDel="00EF7A80" w:rsidSect="00817EE7">
          <w:headerReference w:type="even" r:id="rId212"/>
          <w:headerReference w:type="default" r:id="rId213"/>
          <w:footerReference w:type="even" r:id="rId214"/>
          <w:footerReference w:type="default" r:id="rId215"/>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mc:AlternateContent>
          <mc:Choice Requires="wpc">
            <w:drawing>
              <wp:anchor distT="0" distB="0" distL="114300" distR="114300" simplePos="0" relativeHeight="251692544" behindDoc="0" locked="0" layoutInCell="1" allowOverlap="1" wp14:anchorId="1092244D" wp14:editId="6B168F3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80B764D" id="Canvas 293" o:spid="_x0000_s1026" editas="canvas" style="position:absolute;margin-left:90pt;margin-top:580.65pt;width:432.05pt;height:211.3pt;z-index:251692544;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216" o:title=""/>
                </v:shape>
                <w10:wrap anchorx="page" anchory="page"/>
              </v:group>
            </w:pict>
          </mc:Fallback>
        </mc:AlternateContent>
      </w:r>
    </w:p>
    <w:sectPr w:rsidR="000B57A4" w:rsidSect="005B6B97">
      <w:headerReference w:type="even" r:id="rId217"/>
      <w:headerReference w:type="default" r:id="rId218"/>
      <w:footerReference w:type="even" r:id="rId219"/>
      <w:footerReference w:type="default" r:id="rId220"/>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5" w:author="Mark Atchison - C21558" w:date="2019-05-10T16:09:00Z" w:initials="MA-C">
    <w:p w14:paraId="1F2704AB" w14:textId="4D479AC0" w:rsidR="00D26193" w:rsidRDefault="00D26193">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41BA9D" w14:textId="77777777" w:rsidR="00F457C1" w:rsidRDefault="00F457C1" w:rsidP="00461D90">
      <w:pPr>
        <w:spacing w:line="240" w:lineRule="auto"/>
      </w:pPr>
      <w:r>
        <w:separator/>
      </w:r>
    </w:p>
  </w:endnote>
  <w:endnote w:type="continuationSeparator" w:id="0">
    <w:p w14:paraId="536C152D" w14:textId="77777777" w:rsidR="00F457C1" w:rsidRDefault="00F457C1"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A7F9EAC5-AE0A-4120-ABCC-5EF21E494EDF}"/>
    <w:embedBold r:id="rId2" w:fontKey="{8884DD46-F52C-4067-8BE0-0A16FA76CB44}"/>
    <w:embedItalic r:id="rId3" w:fontKey="{5780A6E0-78D0-44F4-B4DE-D0FA7FC1C4D5}"/>
    <w:embedBoldItalic r:id="rId4" w:fontKey="{31D56127-D370-4EFF-BEF2-9087C7A9BCFA}"/>
  </w:font>
  <w:font w:name="Palatino Linotype">
    <w:panose1 w:val="02040502050505030304"/>
    <w:charset w:val="00"/>
    <w:family w:val="roman"/>
    <w:pitch w:val="variable"/>
    <w:sig w:usb0="E0000287" w:usb1="40000013" w:usb2="00000000" w:usb3="00000000" w:csb0="0000019F" w:csb1="00000000"/>
    <w:embedRegular r:id="rId5" w:fontKey="{E57DFFE1-8BCF-4698-8B64-2047C51D3F74}"/>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297EA055-609B-4EAD-82C9-B7E295192491}"/>
    <w:embedBold r:id="rId7" w:fontKey="{CC5FE738-8A7F-43D6-8F9C-8CA5B9F8A839}"/>
    <w:embedBoldItalic r:id="rId8" w:fontKey="{02286DAB-CB17-4256-A39B-E13F2F6C24C6}"/>
  </w:font>
  <w:font w:name="Calibri Light">
    <w:panose1 w:val="020F0302020204030204"/>
    <w:charset w:val="00"/>
    <w:family w:val="swiss"/>
    <w:pitch w:val="variable"/>
    <w:sig w:usb0="A0002AEF" w:usb1="4000207B" w:usb2="00000000" w:usb3="00000000" w:csb0="000001FF" w:csb1="00000000"/>
    <w:embedRegular r:id="rId9" w:fontKey="{270AEA3F-D99B-404C-9E9F-1ED0BBC3362C}"/>
  </w:font>
  <w:font w:name="Consolas">
    <w:panose1 w:val="020B0609020204030204"/>
    <w:charset w:val="00"/>
    <w:family w:val="modern"/>
    <w:pitch w:val="fixed"/>
    <w:sig w:usb0="E00006FF" w:usb1="0000FCFF" w:usb2="00000001" w:usb3="00000000" w:csb0="0000019F" w:csb1="00000000"/>
    <w:embedRegular r:id="rId10" w:fontKey="{F9DD322D-89E7-48DA-A5CA-554F9C06C842}"/>
    <w:embedBold r:id="rId11" w:fontKey="{E83365A7-934E-4821-96AA-8DD0588FEBBA}"/>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2" w:fontKey="{14E143C8-1220-4F1B-B120-943DBC61BCC2}"/>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3BF450FC-6561-433D-978B-3061D297B8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D26193" w:rsidRPr="000E57FB" w:rsidRDefault="00D26193"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D26193" w:rsidRPr="00817EE7" w:rsidRDefault="00D26193"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D26193" w:rsidRPr="001F328C" w:rsidRDefault="00D26193" w:rsidP="001F328C">
    <w:pPr>
      <w:pStyle w:val="NoSpacing"/>
    </w:pPr>
  </w:p>
  <w:p w14:paraId="10922456" w14:textId="77777777" w:rsidR="00D26193" w:rsidRPr="001F328C" w:rsidRDefault="00D26193"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D26193" w:rsidRPr="00E45C1D" w:rsidRDefault="00D26193"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D26193" w:rsidRPr="00E45C1D" w:rsidRDefault="00D26193"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D26193" w:rsidRPr="00E45C1D" w:rsidRDefault="00D26193"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D26193" w:rsidRPr="00E45C1D" w:rsidRDefault="00D26193"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D26193" w:rsidRPr="00E45C1D" w:rsidRDefault="00D26193"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D26193" w:rsidRPr="00E45C1D" w:rsidRDefault="00D26193"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D26193" w:rsidRPr="00E45C1D" w:rsidRDefault="00D26193"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D3121" w14:textId="77777777" w:rsidR="00F457C1" w:rsidRDefault="00F457C1" w:rsidP="00461D90">
      <w:pPr>
        <w:spacing w:line="240" w:lineRule="auto"/>
      </w:pPr>
      <w:r>
        <w:separator/>
      </w:r>
    </w:p>
  </w:footnote>
  <w:footnote w:type="continuationSeparator" w:id="0">
    <w:p w14:paraId="513C3871" w14:textId="77777777" w:rsidR="00F457C1" w:rsidRDefault="00F457C1"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D26193" w:rsidRDefault="00D26193"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D26193" w:rsidRPr="000E57FB" w:rsidRDefault="00D26193"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D26193" w:rsidRPr="000E57FB" w:rsidRDefault="00D26193"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D26193" w:rsidRPr="000E57FB" w:rsidRDefault="00D26193"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D26193" w:rsidRPr="009D2C13" w:rsidRDefault="00D26193"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D26193" w:rsidRPr="000E57FB" w:rsidRDefault="00D26193"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D26193" w:rsidRPr="000E57FB" w:rsidRDefault="00D26193"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D26193" w:rsidRPr="000E57FB" w:rsidRDefault="00D26193"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D26193" w:rsidRPr="000E57FB" w:rsidRDefault="00D26193"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D26193" w:rsidRPr="000E57FB" w:rsidRDefault="00D26193"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D26193" w:rsidRPr="00D71784" w:rsidRDefault="00D26193"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D26193" w:rsidRPr="000E57FB" w:rsidRDefault="00D26193"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1C2E50D3"/>
    <w:multiLevelType w:val="hybridMultilevel"/>
    <w:tmpl w:val="C4F8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226570"/>
    <w:multiLevelType w:val="hybridMultilevel"/>
    <w:tmpl w:val="6924F2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7130890"/>
    <w:multiLevelType w:val="hybridMultilevel"/>
    <w:tmpl w:val="B9C8A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8"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9"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20"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95809BC"/>
    <w:multiLevelType w:val="hybridMultilevel"/>
    <w:tmpl w:val="4C5A91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4FE24B60"/>
    <w:multiLevelType w:val="hybridMultilevel"/>
    <w:tmpl w:val="D8024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64563DC"/>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3A3E29"/>
    <w:multiLevelType w:val="hybridMultilevel"/>
    <w:tmpl w:val="EEF8693C"/>
    <w:lvl w:ilvl="0" w:tplc="0407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EAF3490"/>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C896D34"/>
    <w:multiLevelType w:val="hybridMultilevel"/>
    <w:tmpl w:val="880E0C5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0" w15:restartNumberingAfterBreak="0">
    <w:nsid w:val="7FCE5313"/>
    <w:multiLevelType w:val="hybridMultilevel"/>
    <w:tmpl w:val="8A766CF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11"/>
  </w:num>
  <w:num w:numId="3">
    <w:abstractNumId w:val="14"/>
  </w:num>
  <w:num w:numId="4">
    <w:abstractNumId w:val="22"/>
  </w:num>
  <w:num w:numId="5">
    <w:abstractNumId w:val="20"/>
  </w:num>
  <w:num w:numId="6">
    <w:abstractNumId w:val="37"/>
  </w:num>
  <w:num w:numId="7">
    <w:abstractNumId w:val="3"/>
  </w:num>
  <w:num w:numId="8">
    <w:abstractNumId w:val="19"/>
  </w:num>
  <w:num w:numId="9">
    <w:abstractNumId w:val="5"/>
  </w:num>
  <w:num w:numId="10">
    <w:abstractNumId w:val="32"/>
  </w:num>
  <w:num w:numId="11">
    <w:abstractNumId w:val="12"/>
  </w:num>
  <w:num w:numId="12">
    <w:abstractNumId w:val="30"/>
  </w:num>
  <w:num w:numId="13">
    <w:abstractNumId w:val="35"/>
  </w:num>
  <w:num w:numId="14">
    <w:abstractNumId w:val="34"/>
  </w:num>
  <w:num w:numId="15">
    <w:abstractNumId w:val="31"/>
  </w:num>
  <w:num w:numId="16">
    <w:abstractNumId w:val="4"/>
  </w:num>
  <w:num w:numId="17">
    <w:abstractNumId w:val="38"/>
  </w:num>
  <w:num w:numId="18">
    <w:abstractNumId w:val="6"/>
  </w:num>
  <w:num w:numId="19">
    <w:abstractNumId w:val="27"/>
  </w:num>
  <w:num w:numId="20">
    <w:abstractNumId w:val="17"/>
  </w:num>
  <w:num w:numId="21">
    <w:abstractNumId w:val="10"/>
  </w:num>
  <w:num w:numId="22">
    <w:abstractNumId w:val="24"/>
  </w:num>
  <w:num w:numId="23">
    <w:abstractNumId w:val="33"/>
  </w:num>
  <w:num w:numId="24">
    <w:abstractNumId w:val="0"/>
  </w:num>
  <w:num w:numId="25">
    <w:abstractNumId w:val="36"/>
  </w:num>
  <w:num w:numId="26">
    <w:abstractNumId w:val="15"/>
  </w:num>
  <w:num w:numId="27">
    <w:abstractNumId w:val="18"/>
  </w:num>
  <w:num w:numId="28">
    <w:abstractNumId w:val="26"/>
  </w:num>
  <w:num w:numId="29">
    <w:abstractNumId w:val="7"/>
  </w:num>
  <w:num w:numId="30">
    <w:abstractNumId w:val="8"/>
  </w:num>
  <w:num w:numId="31">
    <w:abstractNumId w:val="21"/>
  </w:num>
  <w:num w:numId="32">
    <w:abstractNumId w:val="23"/>
  </w:num>
  <w:num w:numId="33">
    <w:abstractNumId w:val="39"/>
  </w:num>
  <w:num w:numId="34">
    <w:abstractNumId w:val="9"/>
  </w:num>
  <w:num w:numId="35">
    <w:abstractNumId w:val="1"/>
  </w:num>
  <w:num w:numId="36">
    <w:abstractNumId w:val="25"/>
  </w:num>
  <w:num w:numId="37">
    <w:abstractNumId w:val="29"/>
  </w:num>
  <w:num w:numId="38">
    <w:abstractNumId w:val="16"/>
  </w:num>
  <w:num w:numId="39">
    <w:abstractNumId w:val="28"/>
  </w:num>
  <w:num w:numId="40">
    <w:abstractNumId w:val="13"/>
  </w:num>
  <w:num w:numId="41">
    <w:abstractNumId w:val="4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ji Shanmugasundaram - C20616">
    <w15:presenceInfo w15:providerId="AD" w15:userId="S::raji.shanmugasundaram@microchip.com::46348af4-1eda-4ffc-a9d4-7ff5394312ea"/>
  </w15:person>
  <w15:person w15:author="Mark Atchison - C21558">
    <w15:presenceInfo w15:providerId="AD" w15:userId="S::mark.atchison@microchip.com::4b77b25e-0a54-45b5-bcf9-6116f56aa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proofState w:spelling="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1077"/>
    <w:rsid w:val="00003241"/>
    <w:rsid w:val="00010741"/>
    <w:rsid w:val="00010DAF"/>
    <w:rsid w:val="0001185C"/>
    <w:rsid w:val="000121EC"/>
    <w:rsid w:val="0001256A"/>
    <w:rsid w:val="000140DD"/>
    <w:rsid w:val="0001449A"/>
    <w:rsid w:val="00016ED9"/>
    <w:rsid w:val="0002075E"/>
    <w:rsid w:val="00022C6D"/>
    <w:rsid w:val="00023338"/>
    <w:rsid w:val="00023ACC"/>
    <w:rsid w:val="00023C1F"/>
    <w:rsid w:val="0002685A"/>
    <w:rsid w:val="00027EDF"/>
    <w:rsid w:val="00027FA6"/>
    <w:rsid w:val="0003131D"/>
    <w:rsid w:val="00032C84"/>
    <w:rsid w:val="00033F4B"/>
    <w:rsid w:val="00035FCF"/>
    <w:rsid w:val="00036504"/>
    <w:rsid w:val="000367B0"/>
    <w:rsid w:val="00036C2A"/>
    <w:rsid w:val="000406AA"/>
    <w:rsid w:val="000414D4"/>
    <w:rsid w:val="00041C72"/>
    <w:rsid w:val="00041CFA"/>
    <w:rsid w:val="00042076"/>
    <w:rsid w:val="00042E47"/>
    <w:rsid w:val="000453AF"/>
    <w:rsid w:val="00045BCA"/>
    <w:rsid w:val="000461A6"/>
    <w:rsid w:val="00053D6F"/>
    <w:rsid w:val="000574E7"/>
    <w:rsid w:val="00061157"/>
    <w:rsid w:val="0006230A"/>
    <w:rsid w:val="00063B27"/>
    <w:rsid w:val="00064123"/>
    <w:rsid w:val="00064A8E"/>
    <w:rsid w:val="00064F39"/>
    <w:rsid w:val="00065631"/>
    <w:rsid w:val="00066238"/>
    <w:rsid w:val="00070443"/>
    <w:rsid w:val="00071D94"/>
    <w:rsid w:val="00072C37"/>
    <w:rsid w:val="00072D9A"/>
    <w:rsid w:val="00073E52"/>
    <w:rsid w:val="00075FA7"/>
    <w:rsid w:val="0007798D"/>
    <w:rsid w:val="00081C18"/>
    <w:rsid w:val="00082456"/>
    <w:rsid w:val="00082B4B"/>
    <w:rsid w:val="00082C6E"/>
    <w:rsid w:val="00082C8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3408"/>
    <w:rsid w:val="000B446F"/>
    <w:rsid w:val="000B57A4"/>
    <w:rsid w:val="000B6BEF"/>
    <w:rsid w:val="000C06E4"/>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852"/>
    <w:rsid w:val="000F0C8C"/>
    <w:rsid w:val="000F53A3"/>
    <w:rsid w:val="00101A90"/>
    <w:rsid w:val="0010417D"/>
    <w:rsid w:val="001051AA"/>
    <w:rsid w:val="00106476"/>
    <w:rsid w:val="00112D2F"/>
    <w:rsid w:val="00113A37"/>
    <w:rsid w:val="00117020"/>
    <w:rsid w:val="00120161"/>
    <w:rsid w:val="001212F8"/>
    <w:rsid w:val="0012176D"/>
    <w:rsid w:val="00121D6B"/>
    <w:rsid w:val="00122501"/>
    <w:rsid w:val="00123425"/>
    <w:rsid w:val="00123A97"/>
    <w:rsid w:val="001259EB"/>
    <w:rsid w:val="00131881"/>
    <w:rsid w:val="00134882"/>
    <w:rsid w:val="0014054B"/>
    <w:rsid w:val="00142A60"/>
    <w:rsid w:val="00142AF4"/>
    <w:rsid w:val="00143D01"/>
    <w:rsid w:val="00143DC8"/>
    <w:rsid w:val="00144C45"/>
    <w:rsid w:val="001458B3"/>
    <w:rsid w:val="001461A0"/>
    <w:rsid w:val="001463DF"/>
    <w:rsid w:val="00146CAF"/>
    <w:rsid w:val="0015155F"/>
    <w:rsid w:val="00151F0E"/>
    <w:rsid w:val="00152CA1"/>
    <w:rsid w:val="001546D6"/>
    <w:rsid w:val="00154838"/>
    <w:rsid w:val="00163F7E"/>
    <w:rsid w:val="00164E0C"/>
    <w:rsid w:val="001659DF"/>
    <w:rsid w:val="00165C1B"/>
    <w:rsid w:val="001672E8"/>
    <w:rsid w:val="0016790A"/>
    <w:rsid w:val="00176661"/>
    <w:rsid w:val="001776CB"/>
    <w:rsid w:val="001847F7"/>
    <w:rsid w:val="00190C67"/>
    <w:rsid w:val="00192F7C"/>
    <w:rsid w:val="0019349E"/>
    <w:rsid w:val="00196406"/>
    <w:rsid w:val="001A01D2"/>
    <w:rsid w:val="001A3455"/>
    <w:rsid w:val="001A634D"/>
    <w:rsid w:val="001A6B51"/>
    <w:rsid w:val="001A6FFC"/>
    <w:rsid w:val="001B002A"/>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10DE"/>
    <w:rsid w:val="00202606"/>
    <w:rsid w:val="0020477B"/>
    <w:rsid w:val="00204EF6"/>
    <w:rsid w:val="002072EA"/>
    <w:rsid w:val="002079E1"/>
    <w:rsid w:val="002107B1"/>
    <w:rsid w:val="002123B0"/>
    <w:rsid w:val="00213F4C"/>
    <w:rsid w:val="00214FDF"/>
    <w:rsid w:val="00215BEC"/>
    <w:rsid w:val="0021634C"/>
    <w:rsid w:val="0022158F"/>
    <w:rsid w:val="0022367C"/>
    <w:rsid w:val="00223B7C"/>
    <w:rsid w:val="00224BB5"/>
    <w:rsid w:val="00226874"/>
    <w:rsid w:val="0023399A"/>
    <w:rsid w:val="00234199"/>
    <w:rsid w:val="00235E07"/>
    <w:rsid w:val="0023665F"/>
    <w:rsid w:val="00236D71"/>
    <w:rsid w:val="002379A6"/>
    <w:rsid w:val="00240D57"/>
    <w:rsid w:val="0024262E"/>
    <w:rsid w:val="00243C9F"/>
    <w:rsid w:val="00246966"/>
    <w:rsid w:val="0025180F"/>
    <w:rsid w:val="00254CF5"/>
    <w:rsid w:val="0025543E"/>
    <w:rsid w:val="00255984"/>
    <w:rsid w:val="00257E0D"/>
    <w:rsid w:val="0026105A"/>
    <w:rsid w:val="00263B51"/>
    <w:rsid w:val="00264B0F"/>
    <w:rsid w:val="00266201"/>
    <w:rsid w:val="00267131"/>
    <w:rsid w:val="00267B5E"/>
    <w:rsid w:val="002718C7"/>
    <w:rsid w:val="0027425B"/>
    <w:rsid w:val="00274D22"/>
    <w:rsid w:val="0027567C"/>
    <w:rsid w:val="002758BB"/>
    <w:rsid w:val="00275C72"/>
    <w:rsid w:val="00275E4E"/>
    <w:rsid w:val="002771FB"/>
    <w:rsid w:val="00280653"/>
    <w:rsid w:val="00281783"/>
    <w:rsid w:val="002870FE"/>
    <w:rsid w:val="0029031C"/>
    <w:rsid w:val="0029039F"/>
    <w:rsid w:val="00290A82"/>
    <w:rsid w:val="002914F9"/>
    <w:rsid w:val="0029256B"/>
    <w:rsid w:val="00296436"/>
    <w:rsid w:val="00296C78"/>
    <w:rsid w:val="002A42A6"/>
    <w:rsid w:val="002A552A"/>
    <w:rsid w:val="002A6B8F"/>
    <w:rsid w:val="002B0DE0"/>
    <w:rsid w:val="002B0EDA"/>
    <w:rsid w:val="002B14B6"/>
    <w:rsid w:val="002B28F5"/>
    <w:rsid w:val="002B4DB0"/>
    <w:rsid w:val="002B538F"/>
    <w:rsid w:val="002B60BC"/>
    <w:rsid w:val="002B6204"/>
    <w:rsid w:val="002B682D"/>
    <w:rsid w:val="002C1B73"/>
    <w:rsid w:val="002C1DAE"/>
    <w:rsid w:val="002C2223"/>
    <w:rsid w:val="002C5A08"/>
    <w:rsid w:val="002D168E"/>
    <w:rsid w:val="002D2E68"/>
    <w:rsid w:val="002D3F5E"/>
    <w:rsid w:val="002D4DBB"/>
    <w:rsid w:val="002E05D7"/>
    <w:rsid w:val="002E1C3F"/>
    <w:rsid w:val="002E4D1E"/>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5963"/>
    <w:rsid w:val="0033030B"/>
    <w:rsid w:val="00331502"/>
    <w:rsid w:val="003319B8"/>
    <w:rsid w:val="00332371"/>
    <w:rsid w:val="003343E6"/>
    <w:rsid w:val="003362F2"/>
    <w:rsid w:val="003376E0"/>
    <w:rsid w:val="003406DA"/>
    <w:rsid w:val="00340C43"/>
    <w:rsid w:val="00341D9A"/>
    <w:rsid w:val="00342677"/>
    <w:rsid w:val="00342D6B"/>
    <w:rsid w:val="00350A5A"/>
    <w:rsid w:val="00351471"/>
    <w:rsid w:val="00353974"/>
    <w:rsid w:val="00355EFA"/>
    <w:rsid w:val="003575E9"/>
    <w:rsid w:val="003577CA"/>
    <w:rsid w:val="003628FE"/>
    <w:rsid w:val="00362E22"/>
    <w:rsid w:val="00364068"/>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93473"/>
    <w:rsid w:val="00395B6B"/>
    <w:rsid w:val="003A14BC"/>
    <w:rsid w:val="003A2820"/>
    <w:rsid w:val="003A3632"/>
    <w:rsid w:val="003A3850"/>
    <w:rsid w:val="003A4EC8"/>
    <w:rsid w:val="003A72FA"/>
    <w:rsid w:val="003B2DAF"/>
    <w:rsid w:val="003B3A27"/>
    <w:rsid w:val="003B3D5C"/>
    <w:rsid w:val="003B3F70"/>
    <w:rsid w:val="003B421F"/>
    <w:rsid w:val="003B48DE"/>
    <w:rsid w:val="003B6561"/>
    <w:rsid w:val="003B661F"/>
    <w:rsid w:val="003C0E75"/>
    <w:rsid w:val="003C143F"/>
    <w:rsid w:val="003C1576"/>
    <w:rsid w:val="003C2FB3"/>
    <w:rsid w:val="003C4041"/>
    <w:rsid w:val="003C5E2E"/>
    <w:rsid w:val="003C73DC"/>
    <w:rsid w:val="003C7A0A"/>
    <w:rsid w:val="003D28BF"/>
    <w:rsid w:val="003D51A1"/>
    <w:rsid w:val="003D6D9F"/>
    <w:rsid w:val="003E078F"/>
    <w:rsid w:val="003E3112"/>
    <w:rsid w:val="003E31F8"/>
    <w:rsid w:val="003E3BAE"/>
    <w:rsid w:val="003E4845"/>
    <w:rsid w:val="003E5FB4"/>
    <w:rsid w:val="003F0D67"/>
    <w:rsid w:val="003F3880"/>
    <w:rsid w:val="003F5BBB"/>
    <w:rsid w:val="00400060"/>
    <w:rsid w:val="004006ED"/>
    <w:rsid w:val="0040195B"/>
    <w:rsid w:val="00402612"/>
    <w:rsid w:val="00405B22"/>
    <w:rsid w:val="0041034E"/>
    <w:rsid w:val="00410BB5"/>
    <w:rsid w:val="00414269"/>
    <w:rsid w:val="00414D66"/>
    <w:rsid w:val="00416E25"/>
    <w:rsid w:val="004212E3"/>
    <w:rsid w:val="004221CA"/>
    <w:rsid w:val="00426D69"/>
    <w:rsid w:val="00427269"/>
    <w:rsid w:val="004367FA"/>
    <w:rsid w:val="00436FAA"/>
    <w:rsid w:val="00443848"/>
    <w:rsid w:val="0044465A"/>
    <w:rsid w:val="00444C17"/>
    <w:rsid w:val="00447282"/>
    <w:rsid w:val="00450C98"/>
    <w:rsid w:val="00453D17"/>
    <w:rsid w:val="00455AE7"/>
    <w:rsid w:val="00455CC3"/>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1907"/>
    <w:rsid w:val="00492B5D"/>
    <w:rsid w:val="00492DE2"/>
    <w:rsid w:val="00494EA7"/>
    <w:rsid w:val="004967DF"/>
    <w:rsid w:val="00496BFE"/>
    <w:rsid w:val="00496EDF"/>
    <w:rsid w:val="004A16A3"/>
    <w:rsid w:val="004A2947"/>
    <w:rsid w:val="004A4C7A"/>
    <w:rsid w:val="004A5174"/>
    <w:rsid w:val="004A64D9"/>
    <w:rsid w:val="004A7690"/>
    <w:rsid w:val="004B096C"/>
    <w:rsid w:val="004B192B"/>
    <w:rsid w:val="004B1E39"/>
    <w:rsid w:val="004B34BC"/>
    <w:rsid w:val="004B3818"/>
    <w:rsid w:val="004B5010"/>
    <w:rsid w:val="004C24A7"/>
    <w:rsid w:val="004C29A4"/>
    <w:rsid w:val="004C3322"/>
    <w:rsid w:val="004C5693"/>
    <w:rsid w:val="004C6F91"/>
    <w:rsid w:val="004D1C3E"/>
    <w:rsid w:val="004D3883"/>
    <w:rsid w:val="004D3A1C"/>
    <w:rsid w:val="004D5BBF"/>
    <w:rsid w:val="004E2A03"/>
    <w:rsid w:val="004E6025"/>
    <w:rsid w:val="004E650D"/>
    <w:rsid w:val="004F11B2"/>
    <w:rsid w:val="004F12F3"/>
    <w:rsid w:val="004F1D30"/>
    <w:rsid w:val="004F1F3E"/>
    <w:rsid w:val="004F2972"/>
    <w:rsid w:val="004F2A7D"/>
    <w:rsid w:val="00501951"/>
    <w:rsid w:val="00502FC9"/>
    <w:rsid w:val="00503644"/>
    <w:rsid w:val="0050502C"/>
    <w:rsid w:val="00513A30"/>
    <w:rsid w:val="0051692C"/>
    <w:rsid w:val="005169A8"/>
    <w:rsid w:val="00521352"/>
    <w:rsid w:val="00524157"/>
    <w:rsid w:val="00524959"/>
    <w:rsid w:val="0052523A"/>
    <w:rsid w:val="00525E32"/>
    <w:rsid w:val="005260D7"/>
    <w:rsid w:val="005263E5"/>
    <w:rsid w:val="0053494B"/>
    <w:rsid w:val="005354D7"/>
    <w:rsid w:val="00535C8B"/>
    <w:rsid w:val="00536893"/>
    <w:rsid w:val="00540A22"/>
    <w:rsid w:val="00544D92"/>
    <w:rsid w:val="00545470"/>
    <w:rsid w:val="00545D6F"/>
    <w:rsid w:val="00553338"/>
    <w:rsid w:val="005570C1"/>
    <w:rsid w:val="0055736E"/>
    <w:rsid w:val="005577A5"/>
    <w:rsid w:val="00561027"/>
    <w:rsid w:val="00566C5C"/>
    <w:rsid w:val="00567296"/>
    <w:rsid w:val="00567937"/>
    <w:rsid w:val="00567FB2"/>
    <w:rsid w:val="0057213B"/>
    <w:rsid w:val="00573A58"/>
    <w:rsid w:val="00574706"/>
    <w:rsid w:val="00580A2E"/>
    <w:rsid w:val="00582371"/>
    <w:rsid w:val="00584538"/>
    <w:rsid w:val="00584FEA"/>
    <w:rsid w:val="00585A4D"/>
    <w:rsid w:val="005867E4"/>
    <w:rsid w:val="00586AD1"/>
    <w:rsid w:val="00586F4F"/>
    <w:rsid w:val="00590742"/>
    <w:rsid w:val="005909D9"/>
    <w:rsid w:val="00594EFF"/>
    <w:rsid w:val="00595516"/>
    <w:rsid w:val="00595A8D"/>
    <w:rsid w:val="00595F55"/>
    <w:rsid w:val="00596229"/>
    <w:rsid w:val="005A16E2"/>
    <w:rsid w:val="005B1642"/>
    <w:rsid w:val="005B3261"/>
    <w:rsid w:val="005B3E15"/>
    <w:rsid w:val="005B3FFC"/>
    <w:rsid w:val="005B6B97"/>
    <w:rsid w:val="005B6C43"/>
    <w:rsid w:val="005B76AD"/>
    <w:rsid w:val="005C10B2"/>
    <w:rsid w:val="005C3B78"/>
    <w:rsid w:val="005C5FCE"/>
    <w:rsid w:val="005C7169"/>
    <w:rsid w:val="005C7E22"/>
    <w:rsid w:val="005D2282"/>
    <w:rsid w:val="005D27D3"/>
    <w:rsid w:val="005D2D1A"/>
    <w:rsid w:val="005E0F98"/>
    <w:rsid w:val="005E4620"/>
    <w:rsid w:val="005E697E"/>
    <w:rsid w:val="005F3979"/>
    <w:rsid w:val="005F3A70"/>
    <w:rsid w:val="00602860"/>
    <w:rsid w:val="00602D1A"/>
    <w:rsid w:val="00607216"/>
    <w:rsid w:val="006100C6"/>
    <w:rsid w:val="00610779"/>
    <w:rsid w:val="00610E34"/>
    <w:rsid w:val="00612D62"/>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3E81"/>
    <w:rsid w:val="00644C56"/>
    <w:rsid w:val="00652C75"/>
    <w:rsid w:val="0065465E"/>
    <w:rsid w:val="00656046"/>
    <w:rsid w:val="00656603"/>
    <w:rsid w:val="00656E44"/>
    <w:rsid w:val="00657BB7"/>
    <w:rsid w:val="00665A28"/>
    <w:rsid w:val="00666045"/>
    <w:rsid w:val="006667E8"/>
    <w:rsid w:val="00671C07"/>
    <w:rsid w:val="0067249F"/>
    <w:rsid w:val="00672C1C"/>
    <w:rsid w:val="00675098"/>
    <w:rsid w:val="00681F6F"/>
    <w:rsid w:val="00684A38"/>
    <w:rsid w:val="00685CBB"/>
    <w:rsid w:val="00685FDB"/>
    <w:rsid w:val="00686E40"/>
    <w:rsid w:val="006945D8"/>
    <w:rsid w:val="00696469"/>
    <w:rsid w:val="006975B1"/>
    <w:rsid w:val="006A0627"/>
    <w:rsid w:val="006A38F3"/>
    <w:rsid w:val="006A3ED5"/>
    <w:rsid w:val="006A66B6"/>
    <w:rsid w:val="006B4EAF"/>
    <w:rsid w:val="006B7F08"/>
    <w:rsid w:val="006C0978"/>
    <w:rsid w:val="006C360A"/>
    <w:rsid w:val="006C41BD"/>
    <w:rsid w:val="006C4EE4"/>
    <w:rsid w:val="006C79C0"/>
    <w:rsid w:val="006C7F48"/>
    <w:rsid w:val="006D192A"/>
    <w:rsid w:val="006D218A"/>
    <w:rsid w:val="006D3BA1"/>
    <w:rsid w:val="006D40B9"/>
    <w:rsid w:val="006D58F2"/>
    <w:rsid w:val="006D6BFF"/>
    <w:rsid w:val="006D7CDC"/>
    <w:rsid w:val="006E027A"/>
    <w:rsid w:val="006E23D8"/>
    <w:rsid w:val="006E2D12"/>
    <w:rsid w:val="006F23D6"/>
    <w:rsid w:val="006F343D"/>
    <w:rsid w:val="006F3833"/>
    <w:rsid w:val="00700AFA"/>
    <w:rsid w:val="0070384F"/>
    <w:rsid w:val="00706064"/>
    <w:rsid w:val="007072AF"/>
    <w:rsid w:val="0070742F"/>
    <w:rsid w:val="00713D36"/>
    <w:rsid w:val="007176BE"/>
    <w:rsid w:val="0071774B"/>
    <w:rsid w:val="007205C5"/>
    <w:rsid w:val="00727C0B"/>
    <w:rsid w:val="00731A89"/>
    <w:rsid w:val="00733C92"/>
    <w:rsid w:val="00733E8A"/>
    <w:rsid w:val="00734B76"/>
    <w:rsid w:val="00734FFD"/>
    <w:rsid w:val="007402D5"/>
    <w:rsid w:val="00750A9E"/>
    <w:rsid w:val="00750EF7"/>
    <w:rsid w:val="00752B43"/>
    <w:rsid w:val="007530EC"/>
    <w:rsid w:val="00754AC2"/>
    <w:rsid w:val="007562C5"/>
    <w:rsid w:val="0075717B"/>
    <w:rsid w:val="007578C5"/>
    <w:rsid w:val="0076162C"/>
    <w:rsid w:val="00761D17"/>
    <w:rsid w:val="00763F66"/>
    <w:rsid w:val="00764A62"/>
    <w:rsid w:val="007660C6"/>
    <w:rsid w:val="0077342C"/>
    <w:rsid w:val="00774F50"/>
    <w:rsid w:val="007807CF"/>
    <w:rsid w:val="007834FF"/>
    <w:rsid w:val="007847F0"/>
    <w:rsid w:val="00786BD3"/>
    <w:rsid w:val="007902CA"/>
    <w:rsid w:val="00791334"/>
    <w:rsid w:val="00791E25"/>
    <w:rsid w:val="007921DD"/>
    <w:rsid w:val="00792E46"/>
    <w:rsid w:val="00795089"/>
    <w:rsid w:val="00795D05"/>
    <w:rsid w:val="007A28F6"/>
    <w:rsid w:val="007A4730"/>
    <w:rsid w:val="007A4E8B"/>
    <w:rsid w:val="007A703D"/>
    <w:rsid w:val="007B2D49"/>
    <w:rsid w:val="007B4F3B"/>
    <w:rsid w:val="007B5A4E"/>
    <w:rsid w:val="007B7821"/>
    <w:rsid w:val="007C3FC6"/>
    <w:rsid w:val="007C52D0"/>
    <w:rsid w:val="007C5C4C"/>
    <w:rsid w:val="007C6F0F"/>
    <w:rsid w:val="007C7A53"/>
    <w:rsid w:val="007D1FC1"/>
    <w:rsid w:val="007D3C63"/>
    <w:rsid w:val="007D69E2"/>
    <w:rsid w:val="007D6F4E"/>
    <w:rsid w:val="007D7E81"/>
    <w:rsid w:val="007E0194"/>
    <w:rsid w:val="007E057D"/>
    <w:rsid w:val="007E2925"/>
    <w:rsid w:val="007F506B"/>
    <w:rsid w:val="00802BF9"/>
    <w:rsid w:val="0080623B"/>
    <w:rsid w:val="00810E32"/>
    <w:rsid w:val="00817EE7"/>
    <w:rsid w:val="00821420"/>
    <w:rsid w:val="00831588"/>
    <w:rsid w:val="00837B7D"/>
    <w:rsid w:val="00845B9E"/>
    <w:rsid w:val="0084731A"/>
    <w:rsid w:val="008507CC"/>
    <w:rsid w:val="00850A38"/>
    <w:rsid w:val="00851A4C"/>
    <w:rsid w:val="00851E61"/>
    <w:rsid w:val="0085220D"/>
    <w:rsid w:val="00852328"/>
    <w:rsid w:val="008528D5"/>
    <w:rsid w:val="008539EC"/>
    <w:rsid w:val="00854121"/>
    <w:rsid w:val="008547AC"/>
    <w:rsid w:val="00854FF8"/>
    <w:rsid w:val="00863A54"/>
    <w:rsid w:val="00865331"/>
    <w:rsid w:val="00871D3B"/>
    <w:rsid w:val="00871E8F"/>
    <w:rsid w:val="00872184"/>
    <w:rsid w:val="00873937"/>
    <w:rsid w:val="0087669E"/>
    <w:rsid w:val="008767D0"/>
    <w:rsid w:val="00876DF5"/>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256E"/>
    <w:rsid w:val="008C5C90"/>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79D4"/>
    <w:rsid w:val="00947CDB"/>
    <w:rsid w:val="009530A1"/>
    <w:rsid w:val="00953ECA"/>
    <w:rsid w:val="0095462C"/>
    <w:rsid w:val="00955E5C"/>
    <w:rsid w:val="00956622"/>
    <w:rsid w:val="009573CD"/>
    <w:rsid w:val="009622F9"/>
    <w:rsid w:val="00964CE6"/>
    <w:rsid w:val="00970E1D"/>
    <w:rsid w:val="00972BD1"/>
    <w:rsid w:val="009747E8"/>
    <w:rsid w:val="009763A6"/>
    <w:rsid w:val="009767A4"/>
    <w:rsid w:val="0098010B"/>
    <w:rsid w:val="00983E1B"/>
    <w:rsid w:val="00987D1D"/>
    <w:rsid w:val="00990976"/>
    <w:rsid w:val="00993204"/>
    <w:rsid w:val="00993E5D"/>
    <w:rsid w:val="009955CA"/>
    <w:rsid w:val="0099577E"/>
    <w:rsid w:val="00997A76"/>
    <w:rsid w:val="009A259E"/>
    <w:rsid w:val="009A2EAB"/>
    <w:rsid w:val="009A54C4"/>
    <w:rsid w:val="009A78F9"/>
    <w:rsid w:val="009B233A"/>
    <w:rsid w:val="009B386D"/>
    <w:rsid w:val="009B4144"/>
    <w:rsid w:val="009B7656"/>
    <w:rsid w:val="009B7F40"/>
    <w:rsid w:val="009C013C"/>
    <w:rsid w:val="009C09E1"/>
    <w:rsid w:val="009C18CD"/>
    <w:rsid w:val="009C25A4"/>
    <w:rsid w:val="009C26EF"/>
    <w:rsid w:val="009C2E94"/>
    <w:rsid w:val="009C7992"/>
    <w:rsid w:val="009D1332"/>
    <w:rsid w:val="009D2C13"/>
    <w:rsid w:val="009D2E57"/>
    <w:rsid w:val="009D3BBD"/>
    <w:rsid w:val="009D6EED"/>
    <w:rsid w:val="009E1B5F"/>
    <w:rsid w:val="009E636C"/>
    <w:rsid w:val="009F02BD"/>
    <w:rsid w:val="009F0FFA"/>
    <w:rsid w:val="009F201A"/>
    <w:rsid w:val="009F2233"/>
    <w:rsid w:val="009F3D6F"/>
    <w:rsid w:val="00A01883"/>
    <w:rsid w:val="00A04EE2"/>
    <w:rsid w:val="00A04F44"/>
    <w:rsid w:val="00A13FAF"/>
    <w:rsid w:val="00A1424B"/>
    <w:rsid w:val="00A146DE"/>
    <w:rsid w:val="00A15DA0"/>
    <w:rsid w:val="00A20359"/>
    <w:rsid w:val="00A21F39"/>
    <w:rsid w:val="00A2236E"/>
    <w:rsid w:val="00A26334"/>
    <w:rsid w:val="00A2786F"/>
    <w:rsid w:val="00A30667"/>
    <w:rsid w:val="00A311AB"/>
    <w:rsid w:val="00A31EE9"/>
    <w:rsid w:val="00A32AE3"/>
    <w:rsid w:val="00A3490A"/>
    <w:rsid w:val="00A35444"/>
    <w:rsid w:val="00A359BC"/>
    <w:rsid w:val="00A3617D"/>
    <w:rsid w:val="00A37FDC"/>
    <w:rsid w:val="00A41E48"/>
    <w:rsid w:val="00A43005"/>
    <w:rsid w:val="00A45C1D"/>
    <w:rsid w:val="00A4717D"/>
    <w:rsid w:val="00A504A3"/>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1FBC"/>
    <w:rsid w:val="00A72644"/>
    <w:rsid w:val="00A73A9E"/>
    <w:rsid w:val="00A74B4C"/>
    <w:rsid w:val="00A805BB"/>
    <w:rsid w:val="00A811FA"/>
    <w:rsid w:val="00A817B0"/>
    <w:rsid w:val="00A838EA"/>
    <w:rsid w:val="00A90572"/>
    <w:rsid w:val="00A90D44"/>
    <w:rsid w:val="00A91EB6"/>
    <w:rsid w:val="00A93570"/>
    <w:rsid w:val="00A9357B"/>
    <w:rsid w:val="00A937EF"/>
    <w:rsid w:val="00A95A11"/>
    <w:rsid w:val="00A96231"/>
    <w:rsid w:val="00A97FAA"/>
    <w:rsid w:val="00AA213C"/>
    <w:rsid w:val="00AA3128"/>
    <w:rsid w:val="00AA323F"/>
    <w:rsid w:val="00AA4179"/>
    <w:rsid w:val="00AA5805"/>
    <w:rsid w:val="00AA63E7"/>
    <w:rsid w:val="00AA720B"/>
    <w:rsid w:val="00AA779A"/>
    <w:rsid w:val="00AA7ACF"/>
    <w:rsid w:val="00AA7DB1"/>
    <w:rsid w:val="00AB3715"/>
    <w:rsid w:val="00AB670E"/>
    <w:rsid w:val="00AC0533"/>
    <w:rsid w:val="00AC2BC7"/>
    <w:rsid w:val="00AC2FE2"/>
    <w:rsid w:val="00AC37E8"/>
    <w:rsid w:val="00AC3A67"/>
    <w:rsid w:val="00AC497B"/>
    <w:rsid w:val="00AC6119"/>
    <w:rsid w:val="00AC6945"/>
    <w:rsid w:val="00AC6E41"/>
    <w:rsid w:val="00AC7F9E"/>
    <w:rsid w:val="00AD28EC"/>
    <w:rsid w:val="00AD4B61"/>
    <w:rsid w:val="00AD5CCE"/>
    <w:rsid w:val="00AD6A2B"/>
    <w:rsid w:val="00AD7FDC"/>
    <w:rsid w:val="00AE2DCA"/>
    <w:rsid w:val="00AE37F2"/>
    <w:rsid w:val="00AE70E5"/>
    <w:rsid w:val="00AE78EC"/>
    <w:rsid w:val="00AF07CB"/>
    <w:rsid w:val="00AF1E4B"/>
    <w:rsid w:val="00AF73BE"/>
    <w:rsid w:val="00AF7540"/>
    <w:rsid w:val="00B008E4"/>
    <w:rsid w:val="00B01933"/>
    <w:rsid w:val="00B04ECB"/>
    <w:rsid w:val="00B05C05"/>
    <w:rsid w:val="00B10063"/>
    <w:rsid w:val="00B102C3"/>
    <w:rsid w:val="00B11143"/>
    <w:rsid w:val="00B12E2A"/>
    <w:rsid w:val="00B153E7"/>
    <w:rsid w:val="00B15628"/>
    <w:rsid w:val="00B2244F"/>
    <w:rsid w:val="00B22C35"/>
    <w:rsid w:val="00B264A4"/>
    <w:rsid w:val="00B311C8"/>
    <w:rsid w:val="00B46EA1"/>
    <w:rsid w:val="00B47E26"/>
    <w:rsid w:val="00B514B9"/>
    <w:rsid w:val="00B55088"/>
    <w:rsid w:val="00B5546B"/>
    <w:rsid w:val="00B61DDE"/>
    <w:rsid w:val="00B64768"/>
    <w:rsid w:val="00B64AD3"/>
    <w:rsid w:val="00B676D7"/>
    <w:rsid w:val="00B709AF"/>
    <w:rsid w:val="00B70C20"/>
    <w:rsid w:val="00B710D0"/>
    <w:rsid w:val="00B73040"/>
    <w:rsid w:val="00B759CA"/>
    <w:rsid w:val="00B87449"/>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D1061"/>
    <w:rsid w:val="00BD15E4"/>
    <w:rsid w:val="00BD4D9C"/>
    <w:rsid w:val="00BD50A6"/>
    <w:rsid w:val="00BE07C9"/>
    <w:rsid w:val="00BE1472"/>
    <w:rsid w:val="00BE3BE8"/>
    <w:rsid w:val="00BE4EBC"/>
    <w:rsid w:val="00BE5575"/>
    <w:rsid w:val="00BE62CF"/>
    <w:rsid w:val="00BE636E"/>
    <w:rsid w:val="00BF0183"/>
    <w:rsid w:val="00BF0D0E"/>
    <w:rsid w:val="00BF3960"/>
    <w:rsid w:val="00BF3A20"/>
    <w:rsid w:val="00BF3ED4"/>
    <w:rsid w:val="00C005E1"/>
    <w:rsid w:val="00C02A44"/>
    <w:rsid w:val="00C10D12"/>
    <w:rsid w:val="00C117B2"/>
    <w:rsid w:val="00C12AF3"/>
    <w:rsid w:val="00C173E2"/>
    <w:rsid w:val="00C20548"/>
    <w:rsid w:val="00C22F1D"/>
    <w:rsid w:val="00C30DCD"/>
    <w:rsid w:val="00C3277C"/>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11DE"/>
    <w:rsid w:val="00C62A81"/>
    <w:rsid w:val="00C633B8"/>
    <w:rsid w:val="00C64780"/>
    <w:rsid w:val="00C65C8E"/>
    <w:rsid w:val="00C65E3D"/>
    <w:rsid w:val="00C65E58"/>
    <w:rsid w:val="00C66BC9"/>
    <w:rsid w:val="00C760A4"/>
    <w:rsid w:val="00C82D68"/>
    <w:rsid w:val="00C8417F"/>
    <w:rsid w:val="00C858E8"/>
    <w:rsid w:val="00C90433"/>
    <w:rsid w:val="00C91BB8"/>
    <w:rsid w:val="00C9247F"/>
    <w:rsid w:val="00C958BF"/>
    <w:rsid w:val="00C963EB"/>
    <w:rsid w:val="00C96714"/>
    <w:rsid w:val="00CA3AF1"/>
    <w:rsid w:val="00CA47CA"/>
    <w:rsid w:val="00CB279E"/>
    <w:rsid w:val="00CB4616"/>
    <w:rsid w:val="00CB729B"/>
    <w:rsid w:val="00CC4888"/>
    <w:rsid w:val="00CC506B"/>
    <w:rsid w:val="00CC6490"/>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20D8F"/>
    <w:rsid w:val="00D233E9"/>
    <w:rsid w:val="00D26193"/>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657E0"/>
    <w:rsid w:val="00D71784"/>
    <w:rsid w:val="00D72A5A"/>
    <w:rsid w:val="00D72E6F"/>
    <w:rsid w:val="00D72F76"/>
    <w:rsid w:val="00D74E8E"/>
    <w:rsid w:val="00D80D8D"/>
    <w:rsid w:val="00D831B2"/>
    <w:rsid w:val="00D918DD"/>
    <w:rsid w:val="00D939D5"/>
    <w:rsid w:val="00D940F9"/>
    <w:rsid w:val="00D94743"/>
    <w:rsid w:val="00D95D2C"/>
    <w:rsid w:val="00D97BAB"/>
    <w:rsid w:val="00DA088D"/>
    <w:rsid w:val="00DA15F9"/>
    <w:rsid w:val="00DA229C"/>
    <w:rsid w:val="00DA22AA"/>
    <w:rsid w:val="00DA7209"/>
    <w:rsid w:val="00DA777B"/>
    <w:rsid w:val="00DA7CFF"/>
    <w:rsid w:val="00DB078F"/>
    <w:rsid w:val="00DB1B4E"/>
    <w:rsid w:val="00DB22A7"/>
    <w:rsid w:val="00DB324B"/>
    <w:rsid w:val="00DB3B8F"/>
    <w:rsid w:val="00DB5FC2"/>
    <w:rsid w:val="00DB6160"/>
    <w:rsid w:val="00DB70F8"/>
    <w:rsid w:val="00DC027A"/>
    <w:rsid w:val="00DC2875"/>
    <w:rsid w:val="00DC2A3D"/>
    <w:rsid w:val="00DC748E"/>
    <w:rsid w:val="00DD274B"/>
    <w:rsid w:val="00DD3835"/>
    <w:rsid w:val="00DD40CC"/>
    <w:rsid w:val="00DD5132"/>
    <w:rsid w:val="00DD5B37"/>
    <w:rsid w:val="00DD6053"/>
    <w:rsid w:val="00DD62CB"/>
    <w:rsid w:val="00DE1631"/>
    <w:rsid w:val="00DE1C92"/>
    <w:rsid w:val="00DE3640"/>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48AF"/>
    <w:rsid w:val="00E079EE"/>
    <w:rsid w:val="00E127AD"/>
    <w:rsid w:val="00E12FB5"/>
    <w:rsid w:val="00E160B6"/>
    <w:rsid w:val="00E212A2"/>
    <w:rsid w:val="00E23763"/>
    <w:rsid w:val="00E23B8F"/>
    <w:rsid w:val="00E24D06"/>
    <w:rsid w:val="00E24E89"/>
    <w:rsid w:val="00E25E06"/>
    <w:rsid w:val="00E26970"/>
    <w:rsid w:val="00E30075"/>
    <w:rsid w:val="00E30190"/>
    <w:rsid w:val="00E3554B"/>
    <w:rsid w:val="00E45C1D"/>
    <w:rsid w:val="00E4766B"/>
    <w:rsid w:val="00E50105"/>
    <w:rsid w:val="00E50AB2"/>
    <w:rsid w:val="00E515FA"/>
    <w:rsid w:val="00E518FF"/>
    <w:rsid w:val="00E52FE3"/>
    <w:rsid w:val="00E53173"/>
    <w:rsid w:val="00E553C9"/>
    <w:rsid w:val="00E55D95"/>
    <w:rsid w:val="00E5641A"/>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0832"/>
    <w:rsid w:val="00EB0B02"/>
    <w:rsid w:val="00EB2804"/>
    <w:rsid w:val="00EB2A47"/>
    <w:rsid w:val="00EC07D4"/>
    <w:rsid w:val="00EC0FDB"/>
    <w:rsid w:val="00EC38D9"/>
    <w:rsid w:val="00EC3F98"/>
    <w:rsid w:val="00EC4028"/>
    <w:rsid w:val="00EC4FE6"/>
    <w:rsid w:val="00EC60FC"/>
    <w:rsid w:val="00EC6FA3"/>
    <w:rsid w:val="00EC7234"/>
    <w:rsid w:val="00EC7889"/>
    <w:rsid w:val="00ED2A59"/>
    <w:rsid w:val="00ED375C"/>
    <w:rsid w:val="00ED4686"/>
    <w:rsid w:val="00ED5227"/>
    <w:rsid w:val="00EE0848"/>
    <w:rsid w:val="00EE18DB"/>
    <w:rsid w:val="00EE591A"/>
    <w:rsid w:val="00EE5B00"/>
    <w:rsid w:val="00EE61A7"/>
    <w:rsid w:val="00EF0DC0"/>
    <w:rsid w:val="00EF2954"/>
    <w:rsid w:val="00EF454D"/>
    <w:rsid w:val="00EF4A0E"/>
    <w:rsid w:val="00EF4EC0"/>
    <w:rsid w:val="00EF7813"/>
    <w:rsid w:val="00EF7A80"/>
    <w:rsid w:val="00F00FAC"/>
    <w:rsid w:val="00F02398"/>
    <w:rsid w:val="00F02480"/>
    <w:rsid w:val="00F025C4"/>
    <w:rsid w:val="00F04F7B"/>
    <w:rsid w:val="00F051B9"/>
    <w:rsid w:val="00F17147"/>
    <w:rsid w:val="00F20DE6"/>
    <w:rsid w:val="00F243D7"/>
    <w:rsid w:val="00F24F10"/>
    <w:rsid w:val="00F264EC"/>
    <w:rsid w:val="00F3041C"/>
    <w:rsid w:val="00F31BC8"/>
    <w:rsid w:val="00F31E4C"/>
    <w:rsid w:val="00F35F0F"/>
    <w:rsid w:val="00F3661D"/>
    <w:rsid w:val="00F37524"/>
    <w:rsid w:val="00F4112C"/>
    <w:rsid w:val="00F41A44"/>
    <w:rsid w:val="00F41EB2"/>
    <w:rsid w:val="00F43E3A"/>
    <w:rsid w:val="00F457C1"/>
    <w:rsid w:val="00F50FEE"/>
    <w:rsid w:val="00F51157"/>
    <w:rsid w:val="00F526F6"/>
    <w:rsid w:val="00F53285"/>
    <w:rsid w:val="00F53B48"/>
    <w:rsid w:val="00F54192"/>
    <w:rsid w:val="00F54B2B"/>
    <w:rsid w:val="00F553DE"/>
    <w:rsid w:val="00F60717"/>
    <w:rsid w:val="00F721CA"/>
    <w:rsid w:val="00F72F16"/>
    <w:rsid w:val="00F75A92"/>
    <w:rsid w:val="00F80633"/>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 w:type="paragraph" w:styleId="IntenseQuote">
    <w:name w:val="Intense Quote"/>
    <w:basedOn w:val="Normal"/>
    <w:next w:val="Normal"/>
    <w:link w:val="IntenseQuoteChar"/>
    <w:uiPriority w:val="30"/>
    <w:qFormat/>
    <w:rsid w:val="004F297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F2972"/>
    <w:rPr>
      <w:i/>
      <w:iCs/>
      <w:color w:val="5B9BD5" w:themeColor="accent1"/>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17846575">
      <w:bodyDiv w:val="1"/>
      <w:marLeft w:val="0"/>
      <w:marRight w:val="0"/>
      <w:marTop w:val="0"/>
      <w:marBottom w:val="0"/>
      <w:divBdr>
        <w:top w:val="none" w:sz="0" w:space="0" w:color="auto"/>
        <w:left w:val="none" w:sz="0" w:space="0" w:color="auto"/>
        <w:bottom w:val="none" w:sz="0" w:space="0" w:color="auto"/>
        <w:right w:val="none" w:sz="0" w:space="0" w:color="auto"/>
      </w:divBdr>
    </w:div>
    <w:div w:id="15198792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989286">
      <w:bodyDiv w:val="1"/>
      <w:marLeft w:val="0"/>
      <w:marRight w:val="0"/>
      <w:marTop w:val="0"/>
      <w:marBottom w:val="0"/>
      <w:divBdr>
        <w:top w:val="none" w:sz="0" w:space="0" w:color="auto"/>
        <w:left w:val="none" w:sz="0" w:space="0" w:color="auto"/>
        <w:bottom w:val="none" w:sz="0" w:space="0" w:color="auto"/>
        <w:right w:val="none" w:sz="0" w:space="0" w:color="auto"/>
      </w:divBdr>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4.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emf"/><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86.png"/><Relationship Id="rId11" Type="http://schemas.openxmlformats.org/officeDocument/2006/relationships/endnotes" Target="endnotes.xml"/><Relationship Id="rId32" Type="http://schemas.microsoft.com/office/2016/09/relationships/commentsIds" Target="commentsIds.xm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customXml" Target="../customXml/item4.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87.emf"/><Relationship Id="rId211" Type="http://schemas.openxmlformats.org/officeDocument/2006/relationships/footer" Target="footer6.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01" Type="http://schemas.openxmlformats.org/officeDocument/2006/relationships/image" Target="media/image180.png"/><Relationship Id="rId222" Type="http://schemas.microsoft.com/office/2011/relationships/people" Target="people.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header" Target="header8.xml"/><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jpe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header" Target="header7.xml"/><Relationship Id="rId218" Type="http://schemas.openxmlformats.org/officeDocument/2006/relationships/header" Target="header9.xml"/><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header" Target="header4.xm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comments" Target="comments.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footer" Target="footer9.xml"/><Relationship Id="rId3" Type="http://schemas.openxmlformats.org/officeDocument/2006/relationships/customXml" Target="../customXml/item2.xml"/><Relationship Id="rId214" Type="http://schemas.openxmlformats.org/officeDocument/2006/relationships/footer" Target="footer7.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header" Target="header5.xml"/><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footer" Target="footer10.xml"/><Relationship Id="rId15" Type="http://schemas.openxmlformats.org/officeDocument/2006/relationships/image" Target="media/image1.emf"/><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notes" Target="footnotes.xml"/><Relationship Id="rId31" Type="http://schemas.microsoft.com/office/2011/relationships/commentsExtended" Target="commentsExtended.xm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jpe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59.png"/><Relationship Id="rId210" Type="http://schemas.openxmlformats.org/officeDocument/2006/relationships/footer" Target="footer5.xml"/><Relationship Id="rId215" Type="http://schemas.openxmlformats.org/officeDocument/2006/relationships/footer" Target="footer8.xml"/><Relationship Id="rId26" Type="http://schemas.openxmlformats.org/officeDocument/2006/relationships/image" Target="media/image8.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BF04A47C-7C27-44CA-B122-551A0A38F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3307</TotalTime>
  <Pages>25</Pages>
  <Words>13495</Words>
  <Characters>76925</Characters>
  <Application>Microsoft Office Word</Application>
  <DocSecurity>0</DocSecurity>
  <Lines>641</Lines>
  <Paragraphs>180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90240</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100</cp:revision>
  <cp:lastPrinted>2017-07-19T15:50:00Z</cp:lastPrinted>
  <dcterms:created xsi:type="dcterms:W3CDTF">2017-07-19T15:49:00Z</dcterms:created>
  <dcterms:modified xsi:type="dcterms:W3CDTF">2019-06-07T22:09:00Z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