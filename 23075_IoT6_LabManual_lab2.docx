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362E22" w:rsidRPr="00925B34" w:rsidRDefault="00362E2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62E22" w:rsidRDefault="00362E22" w:rsidP="00700AFA">
                              <w:pPr>
                                <w:jc w:val="right"/>
                                <w:rPr>
                                  <w:rFonts w:ascii="Arial" w:hAnsi="Arial" w:cs="Arial"/>
                                  <w:b/>
                                  <w:sz w:val="44"/>
                                </w:rPr>
                              </w:pPr>
                            </w:p>
                            <w:p w14:paraId="1092246C" w14:textId="77777777" w:rsidR="00362E22" w:rsidRDefault="00362E22" w:rsidP="00700AFA">
                              <w:pPr>
                                <w:jc w:val="right"/>
                                <w:rPr>
                                  <w:rFonts w:ascii="Arial" w:hAnsi="Arial" w:cs="Arial"/>
                                  <w:b/>
                                  <w:sz w:val="44"/>
                                </w:rPr>
                              </w:pPr>
                            </w:p>
                            <w:p w14:paraId="1092246D" w14:textId="62EA0EB7" w:rsidR="00362E22" w:rsidRPr="00DC027A" w:rsidRDefault="00362E22" w:rsidP="00700AFA">
                              <w:pPr>
                                <w:jc w:val="right"/>
                                <w:rPr>
                                  <w:rFonts w:ascii="Raleway" w:hAnsi="Raleway" w:cs="Arial"/>
                                  <w:b/>
                                  <w:sz w:val="56"/>
                                </w:rPr>
                              </w:pPr>
                              <w:r>
                                <w:rPr>
                                  <w:rFonts w:ascii="Raleway" w:hAnsi="Raleway" w:cs="Arial"/>
                                  <w:b/>
                                  <w:sz w:val="56"/>
                                </w:rPr>
                                <w:t>23075 IoT6</w:t>
                              </w:r>
                            </w:p>
                            <w:p w14:paraId="1092246E" w14:textId="77777777" w:rsidR="00362E22" w:rsidRPr="0026105A" w:rsidRDefault="00362E22" w:rsidP="00700AFA">
                              <w:pPr>
                                <w:jc w:val="right"/>
                                <w:rPr>
                                  <w:rFonts w:ascii="Raleway" w:hAnsi="Raleway" w:cs="Arial"/>
                                  <w:b/>
                                  <w:sz w:val="44"/>
                                </w:rPr>
                              </w:pPr>
                            </w:p>
                            <w:p w14:paraId="2B4E7E84" w14:textId="77777777" w:rsidR="00362E22" w:rsidRPr="00E553C9" w:rsidRDefault="00362E2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62E22" w:rsidRPr="00D64769" w:rsidRDefault="00362E22" w:rsidP="00700AFA">
                              <w:pPr>
                                <w:jc w:val="right"/>
                                <w:rPr>
                                  <w:rFonts w:ascii="Raleway" w:hAnsi="Raleway" w:cs="Arial"/>
                                  <w:b/>
                                  <w:sz w:val="44"/>
                                  <w:lang w:val="en-US"/>
                                </w:rPr>
                              </w:pPr>
                            </w:p>
                            <w:p w14:paraId="10922472" w14:textId="77777777" w:rsidR="00362E22" w:rsidRPr="0026105A" w:rsidRDefault="00362E22" w:rsidP="00700AFA">
                              <w:pPr>
                                <w:jc w:val="right"/>
                                <w:rPr>
                                  <w:rFonts w:ascii="Raleway" w:hAnsi="Raleway" w:cs="Arial"/>
                                  <w:b/>
                                  <w:sz w:val="44"/>
                                </w:rPr>
                              </w:pPr>
                              <w:r w:rsidRPr="0026105A">
                                <w:rPr>
                                  <w:rFonts w:ascii="Raleway" w:hAnsi="Raleway" w:cs="Arial"/>
                                  <w:b/>
                                  <w:sz w:val="44"/>
                                </w:rPr>
                                <w:t>Hands-On</w:t>
                              </w:r>
                            </w:p>
                            <w:p w14:paraId="10922473" w14:textId="77777777" w:rsidR="00362E22" w:rsidRPr="0026105A" w:rsidRDefault="00362E2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62E22" w:rsidRDefault="00362E2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62E22" w:rsidRPr="00DC027A" w:rsidRDefault="00362E22" w:rsidP="00700AFA">
                              <w:pPr>
                                <w:jc w:val="right"/>
                                <w:rPr>
                                  <w:rFonts w:ascii="Raleway Medium" w:hAnsi="Raleway Medium" w:cs="Arial"/>
                                  <w:b/>
                                  <w:i/>
                                  <w:sz w:val="28"/>
                                  <w:szCs w:val="72"/>
                                </w:rPr>
                              </w:pPr>
                            </w:p>
                            <w:p w14:paraId="10922476" w14:textId="77777777" w:rsidR="00362E22" w:rsidRPr="00DC027A" w:rsidRDefault="00362E2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362E22" w:rsidRPr="00925B34" w:rsidRDefault="00362E2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62E22" w:rsidRDefault="00362E22" w:rsidP="00700AFA">
                        <w:pPr>
                          <w:jc w:val="right"/>
                          <w:rPr>
                            <w:rFonts w:ascii="Arial" w:hAnsi="Arial" w:cs="Arial"/>
                            <w:b/>
                            <w:sz w:val="44"/>
                          </w:rPr>
                        </w:pPr>
                      </w:p>
                      <w:p w14:paraId="1092246C" w14:textId="77777777" w:rsidR="00362E22" w:rsidRDefault="00362E22" w:rsidP="00700AFA">
                        <w:pPr>
                          <w:jc w:val="right"/>
                          <w:rPr>
                            <w:rFonts w:ascii="Arial" w:hAnsi="Arial" w:cs="Arial"/>
                            <w:b/>
                            <w:sz w:val="44"/>
                          </w:rPr>
                        </w:pPr>
                      </w:p>
                      <w:p w14:paraId="1092246D" w14:textId="62EA0EB7" w:rsidR="00362E22" w:rsidRPr="00DC027A" w:rsidRDefault="00362E22" w:rsidP="00700AFA">
                        <w:pPr>
                          <w:jc w:val="right"/>
                          <w:rPr>
                            <w:rFonts w:ascii="Raleway" w:hAnsi="Raleway" w:cs="Arial"/>
                            <w:b/>
                            <w:sz w:val="56"/>
                          </w:rPr>
                        </w:pPr>
                        <w:r>
                          <w:rPr>
                            <w:rFonts w:ascii="Raleway" w:hAnsi="Raleway" w:cs="Arial"/>
                            <w:b/>
                            <w:sz w:val="56"/>
                          </w:rPr>
                          <w:t>23075 IoT6</w:t>
                        </w:r>
                      </w:p>
                      <w:p w14:paraId="1092246E" w14:textId="77777777" w:rsidR="00362E22" w:rsidRPr="0026105A" w:rsidRDefault="00362E22" w:rsidP="00700AFA">
                        <w:pPr>
                          <w:jc w:val="right"/>
                          <w:rPr>
                            <w:rFonts w:ascii="Raleway" w:hAnsi="Raleway" w:cs="Arial"/>
                            <w:b/>
                            <w:sz w:val="44"/>
                          </w:rPr>
                        </w:pPr>
                      </w:p>
                      <w:p w14:paraId="2B4E7E84" w14:textId="77777777" w:rsidR="00362E22" w:rsidRPr="00E553C9" w:rsidRDefault="00362E2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62E22" w:rsidRPr="00D64769" w:rsidRDefault="00362E22" w:rsidP="00700AFA">
                        <w:pPr>
                          <w:jc w:val="right"/>
                          <w:rPr>
                            <w:rFonts w:ascii="Raleway" w:hAnsi="Raleway" w:cs="Arial"/>
                            <w:b/>
                            <w:sz w:val="44"/>
                            <w:lang w:val="en-US"/>
                          </w:rPr>
                        </w:pPr>
                      </w:p>
                      <w:p w14:paraId="10922472" w14:textId="77777777" w:rsidR="00362E22" w:rsidRPr="0026105A" w:rsidRDefault="00362E22" w:rsidP="00700AFA">
                        <w:pPr>
                          <w:jc w:val="right"/>
                          <w:rPr>
                            <w:rFonts w:ascii="Raleway" w:hAnsi="Raleway" w:cs="Arial"/>
                            <w:b/>
                            <w:sz w:val="44"/>
                          </w:rPr>
                        </w:pPr>
                        <w:r w:rsidRPr="0026105A">
                          <w:rPr>
                            <w:rFonts w:ascii="Raleway" w:hAnsi="Raleway" w:cs="Arial"/>
                            <w:b/>
                            <w:sz w:val="44"/>
                          </w:rPr>
                          <w:t>Hands-On</w:t>
                        </w:r>
                      </w:p>
                      <w:p w14:paraId="10922473" w14:textId="77777777" w:rsidR="00362E22" w:rsidRPr="0026105A" w:rsidRDefault="00362E2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62E22" w:rsidRDefault="00362E2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62E22" w:rsidRPr="00DC027A" w:rsidRDefault="00362E22" w:rsidP="00700AFA">
                        <w:pPr>
                          <w:jc w:val="right"/>
                          <w:rPr>
                            <w:rFonts w:ascii="Raleway Medium" w:hAnsi="Raleway Medium" w:cs="Arial"/>
                            <w:b/>
                            <w:i/>
                            <w:sz w:val="28"/>
                            <w:szCs w:val="72"/>
                          </w:rPr>
                        </w:pPr>
                      </w:p>
                      <w:p w14:paraId="10922476" w14:textId="77777777" w:rsidR="00362E22" w:rsidRPr="00DC027A" w:rsidRDefault="00362E2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Heading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TCPIP_UDP_ServerOpen</w:t>
            </w:r>
            <w:proofErr w:type="spellEnd"/>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TCPIP_UDP_ClientOpen</w:t>
            </w:r>
            <w:proofErr w:type="spellEnd"/>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TCPIP_UDP_IsOpened</w:t>
            </w:r>
            <w:proofErr w:type="spellEnd"/>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TCPIP_UDP_IsConnected</w:t>
            </w:r>
            <w:proofErr w:type="spellEnd"/>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TCPIP_UDP_Bind</w:t>
            </w:r>
            <w:proofErr w:type="spellEnd"/>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TCPIP_UDP_RemoteBind</w:t>
            </w:r>
            <w:proofErr w:type="spellEnd"/>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TCPIP_UDP_Close</w:t>
            </w:r>
            <w:proofErr w:type="spellEnd"/>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TCPIP_UDP_OptionsGet</w:t>
            </w:r>
            <w:proofErr w:type="spellEnd"/>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TCPIP_UDP_OptionsSet</w:t>
            </w:r>
            <w:proofErr w:type="spellEnd"/>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TCPIP_UDP_SocketInfoGet</w:t>
            </w:r>
            <w:proofErr w:type="spellEnd"/>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TCPIP_UDP_SocketNetGet</w:t>
            </w:r>
            <w:proofErr w:type="spellEnd"/>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TCPIP_UDP_SocketNetSet</w:t>
            </w:r>
            <w:proofErr w:type="spellEnd"/>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TCPIP_UDP_TxOffsetSet</w:t>
            </w:r>
            <w:proofErr w:type="spellEnd"/>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TCPIP_UDP_SourceIPAddressSet</w:t>
            </w:r>
            <w:proofErr w:type="spellEnd"/>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TCPIP_UDP_DestinationIPAddressSet</w:t>
            </w:r>
            <w:proofErr w:type="spellEnd"/>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TCPIP_UDP_DestinationPortSet</w:t>
            </w:r>
            <w:proofErr w:type="spellEnd"/>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TCPIP_UDP_Disconnect</w:t>
            </w:r>
            <w:proofErr w:type="spellEnd"/>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TCPIP_UDP_SignalHandlerDeregister</w:t>
            </w:r>
            <w:proofErr w:type="spellEnd"/>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TCPIP_UDP_SignalHandlerRegister</w:t>
            </w:r>
            <w:proofErr w:type="spellEnd"/>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TCPIP_UDP_Task</w:t>
            </w:r>
            <w:proofErr w:type="spellEnd"/>
            <w:r w:rsidRPr="001458B3">
              <w:rPr>
                <w:b/>
                <w:bCs/>
                <w:color w:val="FFFFFF"/>
                <w:sz w:val="18"/>
                <w:szCs w:val="18"/>
              </w:rPr>
              <w:t xml:space="preserve">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TCPIP_UDP_PutIsReady</w:t>
            </w:r>
            <w:proofErr w:type="spellEnd"/>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TCPIP_UDP_TxPutIsReady</w:t>
            </w:r>
            <w:proofErr w:type="spellEnd"/>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TCPIP_UDP_ArrayPut</w:t>
            </w:r>
            <w:proofErr w:type="spellEnd"/>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TCPIP_UDP_StringPut</w:t>
            </w:r>
            <w:proofErr w:type="spellEnd"/>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w:t>
            </w:r>
            <w:proofErr w:type="spellEnd"/>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TCPIP_UDP_TxCountGet</w:t>
            </w:r>
            <w:proofErr w:type="spellEnd"/>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TCPIP_UDP_Flush</w:t>
            </w:r>
            <w:proofErr w:type="spellEnd"/>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TCPIP_UDP_GetIsReady</w:t>
            </w:r>
            <w:proofErr w:type="spellEnd"/>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TCPIP_UDP_ArrayGet</w:t>
            </w:r>
            <w:proofErr w:type="spellEnd"/>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w:t>
            </w:r>
            <w:proofErr w:type="spellEnd"/>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TCPIP_UDP_RxOffsetSet</w:t>
            </w:r>
            <w:proofErr w:type="spellEnd"/>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TCPIP_UDP_Discard</w:t>
            </w:r>
            <w:proofErr w:type="spellEnd"/>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TOC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TOC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TOC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TOC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TOC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TOC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TOC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TOC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TOC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TOC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TOC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TOC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TOC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TOC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TOC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TOC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4" w:name="_Toc488278750"/>
      <w:r>
        <w:rPr>
          <w:lang w:eastAsia="en-AU"/>
        </w:rPr>
        <w:lastRenderedPageBreak/>
        <w:t>Introduction</w:t>
      </w:r>
      <w:bookmarkEnd w:id="4"/>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w:t>
      </w:r>
      <w:proofErr w:type="gramStart"/>
      <w:r w:rsidR="000E57FB">
        <w:rPr>
          <w:lang w:eastAsia="en-AU"/>
        </w:rPr>
        <w:t>MASTER</w:t>
      </w:r>
      <w:r>
        <w:rPr>
          <w:lang w:eastAsia="en-AU"/>
        </w:rPr>
        <w:t>s</w:t>
      </w:r>
      <w:proofErr w:type="gramEnd"/>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 xml:space="preserve">a network application which will utilise a TCP Client and UDP Server in a </w:t>
      </w:r>
      <w:proofErr w:type="gramStart"/>
      <w:r>
        <w:rPr>
          <w:lang w:eastAsia="en-AU"/>
        </w:rPr>
        <w:t>real world</w:t>
      </w:r>
      <w:proofErr w:type="gramEnd"/>
      <w:r>
        <w:rPr>
          <w:lang w:eastAsia="en-AU"/>
        </w:rPr>
        <w:t xml:space="preserve"> application. Both Labs have specific hardware and software requirements.</w:t>
      </w:r>
    </w:p>
    <w:p w14:paraId="10921C0B" w14:textId="77777777" w:rsidR="00C12AF3" w:rsidRDefault="00C12AF3" w:rsidP="00C12AF3">
      <w:pPr>
        <w:pStyle w:val="Heading1"/>
        <w:rPr>
          <w:lang w:eastAsia="en-AU"/>
        </w:rPr>
      </w:pPr>
      <w:bookmarkStart w:id="5" w:name="_Toc488278751"/>
      <w:r>
        <w:rPr>
          <w:lang w:eastAsia="en-AU"/>
        </w:rPr>
        <w:t>Hardware Requirements</w:t>
      </w:r>
      <w:bookmarkEnd w:id="5"/>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Paragraph"/>
        <w:numPr>
          <w:ilvl w:val="0"/>
          <w:numId w:val="15"/>
        </w:numPr>
        <w:rPr>
          <w:lang w:eastAsia="en-AU"/>
        </w:rPr>
      </w:pPr>
      <w:del w:id="6" w:author="Mark Atchison - C21558" w:date="2019-05-06T16:51:00Z">
        <w:r w:rsidRPr="00DE4201" w:rsidDel="00064A8E">
          <w:rPr>
            <w:b/>
            <w:lang w:eastAsia="en-AU"/>
          </w:rPr>
          <w:delText>PIC32MZ Embedded Connectivity with FPU(EF) Starter Kit</w:delText>
        </w:r>
      </w:del>
      <w:ins w:id="7" w:author="Mark Atchison - C21558" w:date="2019-05-06T16:51:00Z">
        <w:r w:rsidR="00064A8E">
          <w:rPr>
            <w:b/>
            <w:lang w:eastAsia="en-AU"/>
          </w:rPr>
          <w:t xml:space="preserve">SAM E70 </w:t>
        </w:r>
        <w:proofErr w:type="spellStart"/>
        <w:r w:rsidR="00064A8E">
          <w:rPr>
            <w:b/>
            <w:lang w:eastAsia="en-AU"/>
          </w:rPr>
          <w:t>Xpained</w:t>
        </w:r>
        <w:proofErr w:type="spellEnd"/>
        <w:r w:rsidR="00064A8E">
          <w:rPr>
            <w:b/>
            <w:lang w:eastAsia="en-AU"/>
          </w:rPr>
          <w:t xml:space="preserve"> Ultra</w:t>
        </w:r>
      </w:ins>
      <w:r w:rsidRPr="00DE4201">
        <w:rPr>
          <w:b/>
          <w:lang w:eastAsia="en-AU"/>
        </w:rPr>
        <w:t xml:space="preserve"> </w:t>
      </w:r>
      <w:r w:rsidRPr="00DE4201">
        <w:rPr>
          <w:lang w:eastAsia="en-AU"/>
        </w:rPr>
        <w:t xml:space="preserve">(Microchip Part Number: </w:t>
      </w:r>
      <w:del w:id="8" w:author="Mark Atchison - C21558" w:date="2019-05-06T16:51:00Z">
        <w:r w:rsidRPr="00DE4201" w:rsidDel="00064A8E">
          <w:rPr>
            <w:lang w:eastAsia="en-AU"/>
          </w:rPr>
          <w:delText>DM320007</w:delText>
        </w:r>
      </w:del>
      <w:ins w:id="9" w:author="Mark Atchison - C21558" w:date="2019-05-06T16:51:00Z">
        <w:r w:rsidR="00064A8E" w:rsidRPr="00DE4201">
          <w:rPr>
            <w:lang w:eastAsia="en-AU"/>
          </w:rPr>
          <w:t>DM320</w:t>
        </w:r>
        <w:r w:rsidR="00064A8E">
          <w:rPr>
            <w:lang w:eastAsia="en-AU"/>
          </w:rPr>
          <w:t>113</w:t>
        </w:r>
      </w:ins>
      <w:r w:rsidRPr="00DE4201">
        <w:rPr>
          <w:lang w:eastAsia="en-AU"/>
        </w:rPr>
        <w:t>)</w:t>
      </w:r>
    </w:p>
    <w:p w14:paraId="10921C0E" w14:textId="0AD3D4B1" w:rsidR="006B4EAF" w:rsidRPr="00DE4201" w:rsidRDefault="004B1E39" w:rsidP="00275C72">
      <w:pPr>
        <w:pStyle w:val="ListParagraph"/>
        <w:numPr>
          <w:ilvl w:val="1"/>
          <w:numId w:val="15"/>
        </w:numPr>
        <w:rPr>
          <w:lang w:eastAsia="en-AU"/>
        </w:rPr>
      </w:pPr>
      <w:del w:id="10" w:author="Mark Atchison - C21558"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11" w:author="Mark Atchison - C21558" w:date="2019-05-06T16:52:00Z">
        <w:r w:rsidR="00064A8E">
          <w:fldChar w:fldCharType="begin"/>
        </w:r>
        <w:r w:rsidR="00064A8E">
          <w:instrText xml:space="preserve"> HYPERLINK "http://www.microchip.com/DevelopmentTools/ProductDetails.aspx?PartNO=dm320007" </w:instrText>
        </w:r>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Paragraph"/>
        <w:numPr>
          <w:ilvl w:val="0"/>
          <w:numId w:val="15"/>
        </w:numPr>
        <w:rPr>
          <w:ins w:id="12" w:author="Mark Atchison - C21558" w:date="2019-05-06T16:53:00Z"/>
          <w:lang w:eastAsia="en-AU"/>
          <w:rPrChange w:id="13" w:author="Mark Atchison - C21558" w:date="2019-05-06T16:53:00Z">
            <w:rPr>
              <w:ins w:id="14" w:author="Mark Atchison - C21558" w:date="2019-05-06T16:53:00Z"/>
              <w:b/>
              <w:lang w:eastAsia="en-AU"/>
            </w:rPr>
          </w:rPrChange>
        </w:rPr>
      </w:pPr>
      <w:ins w:id="15" w:author="Mark Atchison - C21558" w:date="2019-05-06T16:53:00Z">
        <w:r>
          <w:rPr>
            <w:lang w:eastAsia="en-AU"/>
          </w:rPr>
          <w:t xml:space="preserve">OLED1 </w:t>
        </w:r>
        <w:proofErr w:type="spellStart"/>
        <w:r>
          <w:rPr>
            <w:lang w:eastAsia="en-AU"/>
          </w:rPr>
          <w:t>Xplained</w:t>
        </w:r>
        <w:proofErr w:type="spellEnd"/>
        <w:r>
          <w:rPr>
            <w:lang w:eastAsia="en-AU"/>
          </w:rPr>
          <w:t xml:space="preserve"> Pro extension kit (Microchip Part Number: ATOLED1-XPRO)</w:t>
        </w:r>
      </w:ins>
    </w:p>
    <w:p w14:paraId="10921C0F" w14:textId="56D41FA4"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16" w:author="Mark Atchison - C21558"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Paragraph"/>
        <w:numPr>
          <w:ilvl w:val="0"/>
          <w:numId w:val="15"/>
        </w:numPr>
        <w:rPr>
          <w:del w:id="17" w:author="Mark Atchison - C21558" w:date="2019-05-06T16:52:00Z"/>
          <w:lang w:eastAsia="en-AU"/>
        </w:rPr>
      </w:pPr>
      <w:del w:id="18" w:author="Mark Atchison - C21558"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del w:id="19" w:author="Mark Atchison - C21558"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Paragraph"/>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77777777" w:rsidR="00821420" w:rsidRPr="00821420" w:rsidRDefault="00362E22" w:rsidP="00821420">
      <w:pPr>
        <w:pStyle w:val="ListParagraph"/>
        <w:numPr>
          <w:ilvl w:val="1"/>
          <w:numId w:val="15"/>
        </w:numPr>
        <w:rPr>
          <w:lang w:eastAsia="en-AU"/>
        </w:rPr>
      </w:pPr>
      <w:hyperlink r:id="rId22" w:history="1">
        <w:r w:rsidR="00821420" w:rsidRPr="00821420">
          <w:rPr>
            <w:rStyle w:val="Hyperlink"/>
            <w:lang w:eastAsia="en-AU"/>
          </w:rPr>
          <w:t>http://www.microchip.com/DevelopmentTools/ProductDetails.aspx?PartNO=dm320005-2</w:t>
        </w:r>
      </w:hyperlink>
    </w:p>
    <w:p w14:paraId="10921C15" w14:textId="77777777" w:rsidR="00821420" w:rsidRDefault="00821420" w:rsidP="00275C72">
      <w:pPr>
        <w:pStyle w:val="ListParagraph"/>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77777777" w:rsidR="00821420" w:rsidRPr="00821420" w:rsidRDefault="00362E22" w:rsidP="00821420">
      <w:pPr>
        <w:pStyle w:val="ListParagraph"/>
        <w:numPr>
          <w:ilvl w:val="1"/>
          <w:numId w:val="15"/>
        </w:numPr>
        <w:rPr>
          <w:lang w:eastAsia="en-AU"/>
        </w:rPr>
      </w:pPr>
      <w:hyperlink r:id="rId23" w:history="1">
        <w:r w:rsidR="00821420" w:rsidRPr="00B5533B">
          <w:rPr>
            <w:rStyle w:val="Hyperlink"/>
            <w:lang w:eastAsia="en-AU"/>
          </w:rPr>
          <w:t>http://www.microchip.com/DevelopmentTools/ProductDetails.aspx?PartNO=dv164035</w:t>
        </w:r>
      </w:hyperlink>
    </w:p>
    <w:p w14:paraId="10921C17" w14:textId="77777777" w:rsidR="00DE4201" w:rsidRDefault="00DE4201" w:rsidP="00DE4201">
      <w:pPr>
        <w:pStyle w:val="ListParagraph"/>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Paragraph"/>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Paragraph"/>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Heading1"/>
        <w:rPr>
          <w:lang w:eastAsia="en-AU"/>
        </w:rPr>
      </w:pPr>
      <w:bookmarkStart w:id="20" w:name="_Toc488278752"/>
      <w:r>
        <w:rPr>
          <w:lang w:eastAsia="en-AU"/>
        </w:rPr>
        <w:t>Software Requirements</w:t>
      </w:r>
      <w:bookmarkEnd w:id="2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21" w:author="Mark Atchison - C21558"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22" w:author="Mark Atchison - C21558" w:date="2019-05-06T16:46:00Z">
        <w:r w:rsidR="00A97FAA">
          <w:rPr>
            <w:b/>
            <w:lang w:eastAsia="en-AU"/>
          </w:rPr>
          <w:t>v5.20.04</w:t>
        </w:r>
      </w:ins>
    </w:p>
    <w:p w14:paraId="10921C1D" w14:textId="77777777" w:rsidR="00C12AF3" w:rsidRDefault="00362E22" w:rsidP="00275C72">
      <w:pPr>
        <w:pStyle w:val="ListParagraph"/>
        <w:numPr>
          <w:ilvl w:val="1"/>
          <w:numId w:val="12"/>
        </w:numPr>
        <w:rPr>
          <w:lang w:eastAsia="en-AU"/>
        </w:rPr>
      </w:pPr>
      <w:hyperlink r:id="rId24" w:history="1">
        <w:r w:rsidR="00C12AF3" w:rsidRPr="00E56DE0">
          <w:rPr>
            <w:rStyle w:val="Hyperlink"/>
            <w:lang w:eastAsia="en-AU"/>
          </w:rPr>
          <w:t>http://www.microchip.com/mplab</w:t>
        </w:r>
      </w:hyperlink>
      <w:r w:rsidR="00C12AF3">
        <w:rPr>
          <w:lang w:eastAsia="en-AU"/>
        </w:rPr>
        <w:tab/>
      </w:r>
    </w:p>
    <w:p w14:paraId="10921C1E" w14:textId="7788AFEE"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del w:id="23" w:author="Mark Atchison - C21558" w:date="2019-05-10T15:23:00Z">
        <w:r w:rsidRPr="006B4EAF" w:rsidDel="000A4467">
          <w:rPr>
            <w:b/>
            <w:lang w:eastAsia="en-AU"/>
          </w:rPr>
          <w:delText>v1.4</w:delText>
        </w:r>
        <w:r w:rsidR="00821420" w:rsidDel="000A4467">
          <w:rPr>
            <w:b/>
            <w:lang w:eastAsia="en-AU"/>
          </w:rPr>
          <w:delText>3</w:delText>
        </w:r>
      </w:del>
      <w:ins w:id="24" w:author="Mark Atchison - C21558" w:date="2019-05-10T15:23:00Z">
        <w:r w:rsidR="000A4467">
          <w:rPr>
            <w:b/>
            <w:lang w:eastAsia="en-AU"/>
          </w:rPr>
          <w:t>v2.20</w:t>
        </w:r>
      </w:ins>
    </w:p>
    <w:p w14:paraId="10921C1F" w14:textId="77777777" w:rsidR="00C12AF3" w:rsidRDefault="00362E22" w:rsidP="00275C72">
      <w:pPr>
        <w:pStyle w:val="ListParagraph"/>
        <w:numPr>
          <w:ilvl w:val="1"/>
          <w:numId w:val="12"/>
        </w:numPr>
        <w:rPr>
          <w:lang w:eastAsia="en-AU"/>
        </w:rPr>
      </w:pPr>
      <w:hyperlink r:id="rId25" w:history="1">
        <w:r w:rsidR="00C12AF3" w:rsidRPr="00E56DE0">
          <w:rPr>
            <w:rStyle w:val="Hyperlink"/>
            <w:lang w:eastAsia="en-AU"/>
          </w:rPr>
          <w:t>http://www.microchip.com/mplab/compilers</w:t>
        </w:r>
      </w:hyperlink>
      <w:r w:rsidR="00C12AF3">
        <w:rPr>
          <w:lang w:eastAsia="en-AU"/>
        </w:rPr>
        <w:tab/>
      </w:r>
    </w:p>
    <w:p w14:paraId="10921C20" w14:textId="77777777" w:rsidR="00C12AF3" w:rsidRPr="006B4EAF" w:rsidRDefault="00821420" w:rsidP="00275C72">
      <w:pPr>
        <w:pStyle w:val="ListParagraph"/>
        <w:numPr>
          <w:ilvl w:val="0"/>
          <w:numId w:val="12"/>
        </w:numPr>
        <w:rPr>
          <w:b/>
          <w:lang w:eastAsia="en-AU"/>
        </w:rPr>
      </w:pPr>
      <w:r>
        <w:rPr>
          <w:b/>
          <w:lang w:eastAsia="en-AU"/>
        </w:rPr>
        <w:t>Microchip MPLAB Harmony v2.03B</w:t>
      </w:r>
    </w:p>
    <w:p w14:paraId="10921C21" w14:textId="77777777" w:rsidR="00C12AF3" w:rsidRDefault="00362E22" w:rsidP="00275C72">
      <w:pPr>
        <w:pStyle w:val="ListParagraph"/>
        <w:numPr>
          <w:ilvl w:val="1"/>
          <w:numId w:val="12"/>
        </w:numPr>
        <w:rPr>
          <w:lang w:eastAsia="en-AU"/>
        </w:rPr>
      </w:pPr>
      <w:hyperlink r:id="rId26" w:history="1">
        <w:r w:rsidR="00C12AF3" w:rsidRPr="00E56DE0">
          <w:rPr>
            <w:rStyle w:val="Hyperlink"/>
            <w:lang w:eastAsia="en-AU"/>
          </w:rPr>
          <w:t>http://www.microchip.com/mplab/mplab-harmony</w:t>
        </w:r>
      </w:hyperlink>
      <w:r w:rsidR="00C12AF3">
        <w:rPr>
          <w:lang w:eastAsia="en-AU"/>
        </w:rPr>
        <w:tab/>
      </w:r>
    </w:p>
    <w:p w14:paraId="10921C22" w14:textId="77777777"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Paragraph"/>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w:t>
      </w:r>
      <w:proofErr w:type="spellStart"/>
      <w:r w:rsidR="006B4EAF" w:rsidRPr="00DD5B37">
        <w:rPr>
          <w:i/>
        </w:rPr>
        <w:t>mplab</w:t>
      </w:r>
      <w:proofErr w:type="spellEnd"/>
      <w:r w:rsidR="006B4EAF" w:rsidRPr="00DD5B37">
        <w:rPr>
          <w:i/>
        </w:rPr>
        <w:t>-modules-</w:t>
      </w:r>
      <w:proofErr w:type="spellStart"/>
      <w:r w:rsidR="006B4EAF" w:rsidRPr="00DD5B37">
        <w:rPr>
          <w:i/>
        </w:rPr>
        <w:t>mhc.nbm</w:t>
      </w:r>
      <w:proofErr w:type="spellEnd"/>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w:t>
      </w:r>
      <w:proofErr w:type="spellStart"/>
      <w:r w:rsidR="006B4EAF" w:rsidRPr="00151F0E">
        <w:rPr>
          <w:rStyle w:val="FilePath"/>
        </w:rPr>
        <w:t>mhc</w:t>
      </w:r>
      <w:proofErr w:type="spellEnd"/>
      <w:r w:rsidR="006B4EAF" w:rsidRPr="00151F0E">
        <w:t xml:space="preserve"> folder</w:t>
      </w:r>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77777777" w:rsidR="00073E52" w:rsidRDefault="00362E22" w:rsidP="00073E52">
      <w:pPr>
        <w:pStyle w:val="ListParagraph"/>
        <w:numPr>
          <w:ilvl w:val="1"/>
          <w:numId w:val="12"/>
        </w:numPr>
        <w:rPr>
          <w:lang w:eastAsia="en-AU"/>
        </w:rPr>
      </w:pPr>
      <w:hyperlink r:id="rId27" w:history="1">
        <w:r w:rsidR="00073E52" w:rsidRPr="0010390B">
          <w:rPr>
            <w:rStyle w:val="Hyperlink"/>
            <w:lang w:eastAsia="en-AU"/>
          </w:rPr>
          <w:t>https://ttssh2.osdn.jp/index.html.en</w:t>
        </w:r>
      </w:hyperlink>
    </w:p>
    <w:p w14:paraId="10921C26" w14:textId="77777777" w:rsidR="00C12AF3" w:rsidRPr="00456C54" w:rsidRDefault="00C12AF3" w:rsidP="00456C54">
      <w:pPr>
        <w:pStyle w:val="ListParagraph"/>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77777777" w:rsidR="00C12AF3" w:rsidRPr="00590742" w:rsidRDefault="00362E22" w:rsidP="00275C72">
      <w:pPr>
        <w:pStyle w:val="ListParagraph"/>
        <w:numPr>
          <w:ilvl w:val="1"/>
          <w:numId w:val="12"/>
        </w:numPr>
        <w:rPr>
          <w:rStyle w:val="Hyperlink"/>
          <w:color w:val="auto"/>
          <w:u w:val="none"/>
          <w:lang w:eastAsia="en-AU"/>
        </w:rPr>
      </w:pPr>
      <w:hyperlink r:id="rId28" w:history="1">
        <w:r w:rsidR="00C12AF3" w:rsidRPr="00E56DE0">
          <w:rPr>
            <w:rStyle w:val="Hyperlink"/>
            <w:lang w:eastAsia="en-AU"/>
          </w:rPr>
          <w:t>https://packetsender.com</w:t>
        </w:r>
      </w:hyperlink>
    </w:p>
    <w:p w14:paraId="10921C28" w14:textId="77777777" w:rsidR="00C12AF3" w:rsidRPr="006B4EAF" w:rsidRDefault="00C12AF3" w:rsidP="00275C72">
      <w:pPr>
        <w:pStyle w:val="ListParagraph"/>
        <w:numPr>
          <w:ilvl w:val="0"/>
          <w:numId w:val="12"/>
        </w:numPr>
        <w:rPr>
          <w:b/>
          <w:lang w:eastAsia="en-AU"/>
        </w:rPr>
      </w:pPr>
      <w:r w:rsidRPr="006B4EAF">
        <w:rPr>
          <w:b/>
          <w:lang w:eastAsia="en-AU"/>
        </w:rPr>
        <w:t>JSMN JSON Parser (lab 2 only)</w:t>
      </w:r>
    </w:p>
    <w:p w14:paraId="10921C29" w14:textId="77777777" w:rsidR="00C12AF3" w:rsidRDefault="00362E22" w:rsidP="00275C72">
      <w:pPr>
        <w:pStyle w:val="ListParagraph"/>
        <w:numPr>
          <w:ilvl w:val="1"/>
          <w:numId w:val="12"/>
        </w:numPr>
        <w:rPr>
          <w:lang w:eastAsia="en-AU"/>
        </w:rPr>
      </w:pPr>
      <w:hyperlink r:id="rId29" w:history="1">
        <w:r w:rsidR="006B4EAF" w:rsidRPr="00E56DE0">
          <w:rPr>
            <w:rStyle w:val="Hyperlink"/>
          </w:rPr>
          <w:t>http://www.zserge.com/</w:t>
        </w:r>
        <w:r w:rsidR="006B4EAF" w:rsidRPr="006B4EAF">
          <w:rPr>
            <w:rStyle w:val="Hyperlink"/>
            <w:bCs/>
          </w:rPr>
          <w:t>jsmn</w:t>
        </w:r>
        <w:r w:rsidR="006B4EAF" w:rsidRPr="006B4EAF">
          <w:rPr>
            <w:rStyle w:val="Hyperlink"/>
          </w:rPr>
          <w:t>.html</w:t>
        </w:r>
      </w:hyperlink>
    </w:p>
    <w:p w14:paraId="10921C2A" w14:textId="77777777" w:rsidR="005169A8" w:rsidRDefault="005169A8" w:rsidP="005169A8">
      <w:pPr>
        <w:pStyle w:val="Title"/>
        <w:rPr>
          <w:lang w:eastAsia="en-AU"/>
        </w:rPr>
      </w:pPr>
      <w:bookmarkStart w:id="25" w:name="_Toc488278753"/>
      <w:bookmarkEnd w:id="25"/>
    </w:p>
    <w:p w14:paraId="10921C2B" w14:textId="77777777" w:rsidR="00A70D8F" w:rsidRDefault="00A70D8F" w:rsidP="00121D6B">
      <w:pPr>
        <w:pStyle w:val="Heading1"/>
        <w:rPr>
          <w:lang w:eastAsia="en-AU"/>
        </w:rPr>
      </w:pPr>
      <w:bookmarkStart w:id="26" w:name="_Toc488278754"/>
      <w:r>
        <w:rPr>
          <w:lang w:eastAsia="en-AU"/>
        </w:rPr>
        <w:t>Introduction</w:t>
      </w:r>
      <w:bookmarkEnd w:id="26"/>
    </w:p>
    <w:p w14:paraId="10921C2C" w14:textId="70CE4DCA" w:rsidR="00A70D8F" w:rsidRDefault="00A70D8F" w:rsidP="001F328C">
      <w:pPr>
        <w:jc w:val="both"/>
        <w:rPr>
          <w:lang w:eastAsia="en-AU"/>
        </w:rPr>
      </w:pPr>
      <w:r>
        <w:rPr>
          <w:lang w:eastAsia="en-AU"/>
        </w:rPr>
        <w:t xml:space="preserve">Lab 1 will show you how to create a new </w:t>
      </w:r>
      <w:r w:rsidR="00B971A6">
        <w:rPr>
          <w:lang w:eastAsia="en-AU"/>
        </w:rPr>
        <w:t>TCP/IP</w:t>
      </w:r>
      <w:r>
        <w:rPr>
          <w:lang w:eastAsia="en-AU"/>
        </w:rPr>
        <w:t xml:space="preserve"> MPLAB Harmony Project from scratch using the MPLAB Harmony Configuration (MHC) Tool. The project will incorporate basic TCP/IP functionality to allow the </w:t>
      </w:r>
      <w:del w:id="27" w:author="Mark Atchison - C21558" w:date="2019-05-06T16:48:00Z">
        <w:r w:rsidDel="00064A8E">
          <w:rPr>
            <w:lang w:eastAsia="en-AU"/>
          </w:rPr>
          <w:delText>PIC32MZ</w:delText>
        </w:r>
        <w:r w:rsidR="002A42A6" w:rsidDel="00064A8E">
          <w:rPr>
            <w:lang w:eastAsia="en-AU"/>
          </w:rPr>
          <w:delText xml:space="preserve"> </w:delText>
        </w:r>
        <w:r w:rsidDel="00064A8E">
          <w:rPr>
            <w:lang w:eastAsia="en-AU"/>
          </w:rPr>
          <w:delText>EF Starter kit</w:delText>
        </w:r>
      </w:del>
      <w:ins w:id="28"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w:t>
      </w:r>
      <w:proofErr w:type="gramStart"/>
      <w:r>
        <w:rPr>
          <w:lang w:eastAsia="en-AU"/>
        </w:rPr>
        <w:t>a number of</w:t>
      </w:r>
      <w:proofErr w:type="gramEnd"/>
      <w:r>
        <w:rPr>
          <w:lang w:eastAsia="en-AU"/>
        </w:rPr>
        <w:t xml:space="preserve"> techniques to validate that the PIC is connected to a network and determine its IP Address. The concepts that will </w:t>
      </w:r>
      <w:r w:rsidR="00121D6B">
        <w:rPr>
          <w:lang w:eastAsia="en-AU"/>
        </w:rPr>
        <w:t>be covered in this lab include:</w:t>
      </w:r>
    </w:p>
    <w:p w14:paraId="10921C2D" w14:textId="4B3C8016" w:rsidR="00A70D8F" w:rsidRDefault="00A70D8F" w:rsidP="00275C72">
      <w:pPr>
        <w:pStyle w:val="ListParagraph"/>
        <w:numPr>
          <w:ilvl w:val="0"/>
          <w:numId w:val="11"/>
        </w:numPr>
        <w:jc w:val="both"/>
        <w:rPr>
          <w:lang w:eastAsia="en-AU"/>
        </w:rPr>
      </w:pPr>
      <w:r>
        <w:rPr>
          <w:lang w:eastAsia="en-AU"/>
        </w:rPr>
        <w:t xml:space="preserve">Creating a new </w:t>
      </w:r>
      <w:del w:id="29" w:author="Mark Atchison - C21558" w:date="2019-05-10T15:28:00Z">
        <w:r w:rsidDel="00A56E17">
          <w:rPr>
            <w:lang w:eastAsia="en-AU"/>
          </w:rPr>
          <w:delText>PIC32</w:delText>
        </w:r>
      </w:del>
      <w:ins w:id="30" w:author="Mark Atchison - C21558" w:date="2019-05-10T15:28:00Z">
        <w:r w:rsidR="00A56E17">
          <w:rPr>
            <w:lang w:eastAsia="en-AU"/>
          </w:rPr>
          <w:t>SAM E70</w:t>
        </w:r>
      </w:ins>
      <w:r>
        <w:rPr>
          <w:lang w:eastAsia="en-AU"/>
        </w:rPr>
        <w:t xml:space="preserve"> MPLAB</w:t>
      </w:r>
      <w:r w:rsidR="00970E1D">
        <w:rPr>
          <w:lang w:eastAsia="en-AU"/>
        </w:rPr>
        <w:t xml:space="preserve"> </w:t>
      </w:r>
      <w:r>
        <w:rPr>
          <w:lang w:eastAsia="en-AU"/>
        </w:rPr>
        <w:t>X Project</w:t>
      </w:r>
    </w:p>
    <w:p w14:paraId="10921C2E" w14:textId="77777777" w:rsidR="00A70D8F" w:rsidRDefault="00A70D8F" w:rsidP="00275C72">
      <w:pPr>
        <w:pStyle w:val="ListParagraph"/>
        <w:numPr>
          <w:ilvl w:val="0"/>
          <w:numId w:val="11"/>
        </w:numPr>
        <w:rPr>
          <w:lang w:eastAsia="en-AU"/>
        </w:rPr>
      </w:pPr>
      <w:r>
        <w:rPr>
          <w:lang w:eastAsia="en-AU"/>
        </w:rPr>
        <w:t>Configuring the MPLAB Harmony path, project name and target device</w:t>
      </w:r>
    </w:p>
    <w:p w14:paraId="10921C2F" w14:textId="77777777" w:rsidR="00A70D8F" w:rsidRDefault="00A70D8F" w:rsidP="00275C72">
      <w:pPr>
        <w:pStyle w:val="ListParagraph"/>
        <w:numPr>
          <w:ilvl w:val="0"/>
          <w:numId w:val="11"/>
        </w:numPr>
        <w:rPr>
          <w:lang w:eastAsia="en-AU"/>
        </w:rPr>
      </w:pPr>
      <w:r>
        <w:rPr>
          <w:lang w:eastAsia="en-AU"/>
        </w:rPr>
        <w:t xml:space="preserve">Selecting a Board Support Package (BSP) </w:t>
      </w:r>
    </w:p>
    <w:p w14:paraId="10921C30" w14:textId="77777777" w:rsidR="00A70D8F" w:rsidRDefault="00A70D8F" w:rsidP="00275C72">
      <w:pPr>
        <w:pStyle w:val="ListParagraph"/>
        <w:numPr>
          <w:ilvl w:val="0"/>
          <w:numId w:val="11"/>
        </w:numPr>
        <w:rPr>
          <w:lang w:eastAsia="en-AU"/>
        </w:rPr>
      </w:pPr>
      <w:r>
        <w:rPr>
          <w:lang w:eastAsia="en-AU"/>
        </w:rPr>
        <w:t>Enabling the TCP/IP Stack</w:t>
      </w:r>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7777777"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(I</w:t>
      </w:r>
      <w:r>
        <w:rPr>
          <w:lang w:eastAsia="en-AU"/>
        </w:rPr>
        <w:t>nterface Type</w:t>
      </w:r>
      <w:r w:rsidR="00FC014A">
        <w:rPr>
          <w:lang w:eastAsia="en-AU"/>
        </w:rPr>
        <w:t xml:space="preserve">, </w:t>
      </w:r>
      <w:r>
        <w:rPr>
          <w:lang w:eastAsia="en-AU"/>
        </w:rPr>
        <w:t>Host Name</w:t>
      </w:r>
      <w:r w:rsidR="00FC014A">
        <w:rPr>
          <w:lang w:eastAsia="en-AU"/>
        </w:rPr>
        <w:t>)</w:t>
      </w:r>
    </w:p>
    <w:p w14:paraId="10921C33" w14:textId="77777777" w:rsidR="00A70D8F" w:rsidRDefault="00B971A6" w:rsidP="00FC014A">
      <w:pPr>
        <w:pStyle w:val="ListParagraph"/>
        <w:numPr>
          <w:ilvl w:val="1"/>
          <w:numId w:val="11"/>
        </w:numPr>
        <w:rPr>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10921C34" w14:textId="77777777" w:rsidR="00121D6B" w:rsidRDefault="00A70D8F" w:rsidP="00275C72">
      <w:pPr>
        <w:pStyle w:val="ListParagraph"/>
        <w:numPr>
          <w:ilvl w:val="0"/>
          <w:numId w:val="11"/>
        </w:numPr>
        <w:rPr>
          <w:lang w:eastAsia="en-AU"/>
        </w:rPr>
      </w:pPr>
      <w:r>
        <w:rPr>
          <w:lang w:eastAsia="en-AU"/>
        </w:rPr>
        <w:t>Configuring Network Interface Drivers</w:t>
      </w:r>
      <w:r w:rsidR="006336DD">
        <w:rPr>
          <w:lang w:eastAsia="en-AU"/>
        </w:rPr>
        <w:t>:</w:t>
      </w:r>
    </w:p>
    <w:p w14:paraId="10921C35" w14:textId="77777777" w:rsidR="00A70D8F" w:rsidRDefault="00A70D8F" w:rsidP="00275C72">
      <w:pPr>
        <w:pStyle w:val="ListParagraph"/>
        <w:numPr>
          <w:ilvl w:val="1"/>
          <w:numId w:val="11"/>
        </w:numPr>
        <w:rPr>
          <w:lang w:eastAsia="en-AU"/>
        </w:rPr>
      </w:pPr>
      <w:r>
        <w:rPr>
          <w:lang w:eastAsia="en-AU"/>
        </w:rPr>
        <w:t>Enabling t</w:t>
      </w:r>
      <w:r w:rsidR="00121D6B">
        <w:rPr>
          <w:lang w:eastAsia="en-AU"/>
        </w:rPr>
        <w:t>he Internal Ethernet MAC Driver</w:t>
      </w:r>
    </w:p>
    <w:p w14:paraId="10921C36" w14:textId="77777777" w:rsidR="00A70D8F" w:rsidRDefault="00121D6B" w:rsidP="00275C72">
      <w:pPr>
        <w:pStyle w:val="ListParagraph"/>
        <w:numPr>
          <w:ilvl w:val="1"/>
          <w:numId w:val="11"/>
        </w:numPr>
        <w:rPr>
          <w:lang w:eastAsia="en-AU"/>
        </w:rPr>
      </w:pPr>
      <w:r>
        <w:rPr>
          <w:lang w:eastAsia="en-AU"/>
        </w:rPr>
        <w:t>Selection of External PHY Type</w:t>
      </w:r>
    </w:p>
    <w:p w14:paraId="10921C37" w14:textId="77777777" w:rsidR="00A70D8F" w:rsidRDefault="00A70D8F" w:rsidP="00275C72">
      <w:pPr>
        <w:pStyle w:val="ListParagraph"/>
        <w:numPr>
          <w:ilvl w:val="1"/>
          <w:numId w:val="11"/>
        </w:numPr>
        <w:rPr>
          <w:lang w:eastAsia="en-AU"/>
        </w:rPr>
      </w:pPr>
      <w:r w:rsidRPr="00331502">
        <w:rPr>
          <w:lang w:eastAsia="en-AU"/>
        </w:rPr>
        <w:t>Configuration of MAC and PHY Options</w:t>
      </w:r>
    </w:p>
    <w:p w14:paraId="10921C38" w14:textId="77777777" w:rsidR="00036504" w:rsidRDefault="00036504" w:rsidP="00036504">
      <w:pPr>
        <w:pStyle w:val="ListParagraph"/>
        <w:numPr>
          <w:ilvl w:val="0"/>
          <w:numId w:val="11"/>
        </w:numPr>
        <w:rPr>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10921C39" w14:textId="77777777" w:rsidR="00036504" w:rsidRPr="00331502" w:rsidRDefault="00036504" w:rsidP="00036504">
      <w:pPr>
        <w:pStyle w:val="ListParagraph"/>
        <w:numPr>
          <w:ilvl w:val="0"/>
          <w:numId w:val="11"/>
        </w:numPr>
        <w:rPr>
          <w:lang w:eastAsia="en-AU"/>
        </w:rPr>
      </w:pPr>
      <w:r>
        <w:rPr>
          <w:lang w:eastAsia="en-AU"/>
        </w:rPr>
        <w:t xml:space="preserve">Configuring </w:t>
      </w:r>
      <w:r w:rsidR="006336DD">
        <w:rPr>
          <w:lang w:eastAsia="en-AU"/>
        </w:rPr>
        <w:t xml:space="preserve">the </w:t>
      </w:r>
      <w:r>
        <w:rPr>
          <w:lang w:eastAsia="en-AU"/>
        </w:rPr>
        <w:t>USB</w:t>
      </w:r>
      <w:r w:rsidR="006336DD">
        <w:rPr>
          <w:lang w:eastAsia="en-AU"/>
        </w:rPr>
        <w:t xml:space="preserve"> Device Driver</w:t>
      </w:r>
      <w:r>
        <w:rPr>
          <w:lang w:eastAsia="en-AU"/>
        </w:rPr>
        <w:t xml:space="preserve"> for a CDC Interface</w:t>
      </w:r>
    </w:p>
    <w:p w14:paraId="10921C3A" w14:textId="77777777" w:rsidR="00A70D8F" w:rsidRDefault="00A70D8F" w:rsidP="00275C72">
      <w:pPr>
        <w:pStyle w:val="ListParagraph"/>
        <w:numPr>
          <w:ilvl w:val="0"/>
          <w:numId w:val="11"/>
        </w:numPr>
        <w:rPr>
          <w:lang w:eastAsia="en-AU"/>
        </w:rPr>
      </w:pPr>
      <w:r>
        <w:rPr>
          <w:lang w:eastAsia="en-AU"/>
        </w:rPr>
        <w:t>Application Configuration</w:t>
      </w:r>
      <w:r w:rsidR="00121D6B">
        <w:rPr>
          <w:lang w:eastAsia="en-AU"/>
        </w:rPr>
        <w:t xml:space="preserve">: </w:t>
      </w:r>
      <w:r>
        <w:rPr>
          <w:lang w:eastAsia="en-AU"/>
        </w:rPr>
        <w:t>Changing the default application name</w:t>
      </w:r>
    </w:p>
    <w:p w14:paraId="10921C3B" w14:textId="77777777" w:rsidR="00A70D8F" w:rsidRDefault="00A70D8F" w:rsidP="00275C72">
      <w:pPr>
        <w:pStyle w:val="ListParagraph"/>
        <w:numPr>
          <w:ilvl w:val="0"/>
          <w:numId w:val="11"/>
        </w:numPr>
        <w:rPr>
          <w:lang w:eastAsia="en-AU"/>
        </w:rPr>
      </w:pPr>
      <w:r>
        <w:rPr>
          <w:lang w:eastAsia="en-AU"/>
        </w:rPr>
        <w:t>Implementing a simple LED flasher using the System T</w:t>
      </w:r>
      <w:r w:rsidR="00B971A6">
        <w:rPr>
          <w:lang w:eastAsia="en-AU"/>
        </w:rPr>
        <w:t>imer Service as the timing base</w:t>
      </w:r>
    </w:p>
    <w:p w14:paraId="10921C3C" w14:textId="77777777" w:rsidR="00121D6B" w:rsidRDefault="00A70D8F" w:rsidP="00B971A6">
      <w:pPr>
        <w:pStyle w:val="ListParagraph"/>
        <w:numPr>
          <w:ilvl w:val="1"/>
          <w:numId w:val="11"/>
        </w:numPr>
        <w:rPr>
          <w:lang w:eastAsia="en-AU"/>
        </w:rPr>
      </w:pPr>
      <w:r>
        <w:rPr>
          <w:lang w:eastAsia="en-AU"/>
        </w:rPr>
        <w:t>Adding a System Timer Service Handle variable in the application data structure</w:t>
      </w:r>
    </w:p>
    <w:p w14:paraId="10921C3D" w14:textId="77777777" w:rsidR="00121D6B" w:rsidRDefault="00A70D8F" w:rsidP="00B971A6">
      <w:pPr>
        <w:pStyle w:val="ListParagraph"/>
        <w:numPr>
          <w:ilvl w:val="1"/>
          <w:numId w:val="11"/>
        </w:numPr>
        <w:rPr>
          <w:lang w:eastAsia="en-AU"/>
        </w:rPr>
      </w:pPr>
      <w:r>
        <w:rPr>
          <w:lang w:eastAsia="en-AU"/>
        </w:rPr>
        <w:t>Checking if the System Timer Service is ready for use</w:t>
      </w:r>
    </w:p>
    <w:p w14:paraId="10921C3E" w14:textId="77777777" w:rsidR="00121D6B" w:rsidRDefault="00906549" w:rsidP="00B971A6">
      <w:pPr>
        <w:pStyle w:val="ListParagraph"/>
        <w:numPr>
          <w:ilvl w:val="1"/>
          <w:numId w:val="11"/>
        </w:numPr>
        <w:rPr>
          <w:lang w:eastAsia="en-AU"/>
        </w:rPr>
      </w:pPr>
      <w:r>
        <w:rPr>
          <w:lang w:eastAsia="en-AU"/>
        </w:rPr>
        <w:t>Setting up a non-</w:t>
      </w:r>
      <w:r w:rsidR="00A70D8F">
        <w:rPr>
          <w:lang w:eastAsia="en-AU"/>
        </w:rPr>
        <w:t>blocking 500ms Delay</w:t>
      </w:r>
    </w:p>
    <w:p w14:paraId="10921C3F" w14:textId="77777777" w:rsidR="00121D6B" w:rsidRDefault="00A70D8F" w:rsidP="00B971A6">
      <w:pPr>
        <w:pStyle w:val="ListParagraph"/>
        <w:numPr>
          <w:ilvl w:val="1"/>
          <w:numId w:val="11"/>
        </w:numPr>
        <w:rPr>
          <w:lang w:eastAsia="en-AU"/>
        </w:rPr>
      </w:pPr>
      <w:r>
        <w:rPr>
          <w:lang w:eastAsia="en-AU"/>
        </w:rPr>
        <w:t xml:space="preserve">Polling the System Timer Service to determine if the </w:t>
      </w:r>
      <w:r w:rsidR="00FC014A">
        <w:rPr>
          <w:lang w:eastAsia="en-AU"/>
        </w:rPr>
        <w:t xml:space="preserve">delay period </w:t>
      </w:r>
      <w:r>
        <w:rPr>
          <w:lang w:eastAsia="en-AU"/>
        </w:rPr>
        <w:t>has elapsed</w:t>
      </w:r>
    </w:p>
    <w:p w14:paraId="10921C40" w14:textId="77777777" w:rsidR="00A70D8F" w:rsidRDefault="00A70D8F" w:rsidP="00B971A6">
      <w:pPr>
        <w:pStyle w:val="ListParagraph"/>
        <w:numPr>
          <w:ilvl w:val="1"/>
          <w:numId w:val="11"/>
        </w:numPr>
        <w:rPr>
          <w:lang w:eastAsia="en-AU"/>
        </w:rPr>
      </w:pPr>
      <w:r>
        <w:rPr>
          <w:lang w:eastAsia="en-AU"/>
        </w:rPr>
        <w:t>Rearming the 500ms Delay</w:t>
      </w:r>
    </w:p>
    <w:p w14:paraId="10921C41" w14:textId="358B3AD7" w:rsidR="00121D6B" w:rsidRDefault="00A70D8F" w:rsidP="00275C72">
      <w:pPr>
        <w:pStyle w:val="ListParagraph"/>
        <w:numPr>
          <w:ilvl w:val="0"/>
          <w:numId w:val="11"/>
        </w:numPr>
        <w:rPr>
          <w:lang w:eastAsia="en-AU"/>
        </w:rPr>
      </w:pPr>
      <w:r>
        <w:rPr>
          <w:lang w:eastAsia="en-AU"/>
        </w:rPr>
        <w:t>Toggling the IO Pin that drives LED</w:t>
      </w:r>
      <w:r w:rsidR="00B971A6">
        <w:rPr>
          <w:lang w:eastAsia="en-AU"/>
        </w:rPr>
        <w:t>3</w:t>
      </w:r>
      <w:r>
        <w:rPr>
          <w:lang w:eastAsia="en-AU"/>
        </w:rPr>
        <w:t xml:space="preserve"> on the </w:t>
      </w:r>
      <w:del w:id="31" w:author="Mark Atchison - C21558" w:date="2019-05-06T16:47:00Z">
        <w:r w:rsidDel="00064A8E">
          <w:rPr>
            <w:lang w:eastAsia="en-AU"/>
          </w:rPr>
          <w:delText xml:space="preserve">PIC32MZ </w:delText>
        </w:r>
        <w:r w:rsidR="00B971A6" w:rsidDel="00064A8E">
          <w:rPr>
            <w:lang w:eastAsia="en-AU"/>
          </w:rPr>
          <w:delText xml:space="preserve">EF </w:delText>
        </w:r>
        <w:r w:rsidDel="00064A8E">
          <w:rPr>
            <w:lang w:eastAsia="en-AU"/>
          </w:rPr>
          <w:delText>Starter Kit</w:delText>
        </w:r>
      </w:del>
      <w:ins w:id="32"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3" w:author="Mark Atchison - C21558"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p>
    <w:p w14:paraId="10921C42" w14:textId="395D18B5"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del w:id="34" w:author="Mark Atchison - C21558" w:date="2019-05-06T16:47:00Z">
        <w:r w:rsidR="006336DD" w:rsidDel="00064A8E">
          <w:rPr>
            <w:lang w:eastAsia="en-AU"/>
          </w:rPr>
          <w:delText>PIC32MZ EF Starter Kit</w:delText>
        </w:r>
      </w:del>
      <w:ins w:id="35"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6" w:author="Mark Atchison - C21558"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Heading1"/>
        <w:rPr>
          <w:lang w:eastAsia="en-AU"/>
        </w:rPr>
      </w:pPr>
      <w:bookmarkStart w:id="37" w:name="_Toc488278755"/>
      <w:r>
        <w:rPr>
          <w:lang w:eastAsia="en-AU"/>
        </w:rPr>
        <w:lastRenderedPageBreak/>
        <w:t>Lab Procedure</w:t>
      </w:r>
      <w:bookmarkEnd w:id="37"/>
    </w:p>
    <w:p w14:paraId="10921C46" w14:textId="77777777" w:rsidR="005169A8" w:rsidRPr="005169A8" w:rsidRDefault="005169A8" w:rsidP="00DD62CB">
      <w:pPr>
        <w:pStyle w:val="Heading2"/>
        <w:rPr>
          <w:lang w:eastAsia="en-AU"/>
        </w:rPr>
      </w:pPr>
      <w:bookmarkStart w:id="38"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38"/>
    </w:p>
    <w:p w14:paraId="10921C47" w14:textId="1A1B372F" w:rsidR="002718C7" w:rsidRDefault="0038709F" w:rsidP="00C858E8">
      <w:pPr>
        <w:pStyle w:val="NumberedList"/>
      </w:pPr>
      <w:r>
        <w:t xml:space="preserve">Start MPLAB X IDE by double clicking on the MPLAB X IDE </w:t>
      </w:r>
      <w:del w:id="39" w:author="Mark Atchison - C21558" w:date="2019-05-06T16:57:00Z">
        <w:r w:rsidDel="00064A8E">
          <w:delText>v3.</w:delText>
        </w:r>
        <w:r w:rsidR="00DE4201" w:rsidDel="00064A8E">
          <w:delText>6</w:delText>
        </w:r>
        <w:r w:rsidDel="00064A8E">
          <w:delText>0</w:delText>
        </w:r>
      </w:del>
      <w:ins w:id="40" w:author="Mark Atchison - C21558" w:date="2019-05-06T16:57:00Z">
        <w:r w:rsidR="00064A8E">
          <w:t>vv5.20.04</w:t>
        </w:r>
      </w:ins>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44DF5AB0" w:rsidR="0038709F" w:rsidRPr="001458B3" w:rsidRDefault="00CF13A7" w:rsidP="00B64AD3">
            <w:pPr>
              <w:pStyle w:val="NumberedList"/>
              <w:numPr>
                <w:ilvl w:val="0"/>
                <w:numId w:val="0"/>
              </w:numPr>
            </w:pPr>
            <w:del w:id="41" w:author="Mark Atchison - C21558" w:date="2019-05-06T16:55:00Z">
              <w:r w:rsidDel="00064A8E">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0">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2" w:author="Mark Atchison - C21558" w:date="2019-05-06T16:56:00Z">
              <w:r w:rsidR="00064A8E">
                <w:rPr>
                  <w:noProof/>
                </w:rPr>
                <w:t xml:space="preserve"> </w:t>
              </w:r>
              <w:r w:rsidR="00064A8E">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9204" cy="823031"/>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77777777" w:rsidR="00B971A6" w:rsidRDefault="0020477B" w:rsidP="001458B3">
            <w:pPr>
              <w:pStyle w:val="NumberedList"/>
              <w:numPr>
                <w:ilvl w:val="0"/>
                <w:numId w:val="0"/>
              </w:numPr>
              <w:jc w:val="center"/>
              <w:rPr>
                <w:ins w:id="43" w:author="Mark Atchison - C21558" w:date="2019-05-06T16:58:00Z"/>
              </w:rPr>
            </w:pPr>
            <w:del w:id="44" w:author="Mark Atchison - C21558" w:date="2019-05-06T16:58:00Z">
              <w:r w:rsidDel="00064A8E">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5BAA6074" w:rsidR="00064A8E" w:rsidRPr="001458B3" w:rsidRDefault="00064A8E" w:rsidP="001458B3">
            <w:pPr>
              <w:pStyle w:val="NumberedList"/>
              <w:numPr>
                <w:ilvl w:val="0"/>
                <w:numId w:val="0"/>
              </w:numPr>
              <w:jc w:val="center"/>
            </w:pPr>
            <w:ins w:id="45" w:author="Mark Atchison - C21558" w:date="2019-05-06T16:58:00Z">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170" cy="4153535"/>
                            </a:xfrm>
                            <a:prstGeom prst="rect">
                              <a:avLst/>
                            </a:prstGeom>
                          </pic:spPr>
                        </pic:pic>
                      </a:graphicData>
                    </a:graphic>
                  </wp:inline>
                </w:drawing>
              </w:r>
            </w:ins>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7777777" w:rsidR="0002075E" w:rsidRDefault="0002075E" w:rsidP="00DD62CB">
      <w:pPr>
        <w:pStyle w:val="Heading2"/>
      </w:pPr>
      <w:bookmarkStart w:id="46" w:name="_Toc488278757"/>
      <w:r>
        <w:lastRenderedPageBreak/>
        <w:t>Project Setup</w:t>
      </w:r>
      <w:bookmarkEnd w:id="46"/>
    </w:p>
    <w:p w14:paraId="10921C4F" w14:textId="77777777" w:rsidR="002718C7" w:rsidRDefault="001F6F04" w:rsidP="008D44FA">
      <w:pPr>
        <w:pStyle w:val="NumberedList"/>
      </w:pPr>
      <w:r>
        <w:t>O</w:t>
      </w:r>
      <w:r w:rsidR="00AD7FDC">
        <w:t xml:space="preserve">pen the New Project Wizard by choosing </w:t>
      </w:r>
      <w:r w:rsidR="002718C7" w:rsidRPr="00A811FA">
        <w:rPr>
          <w:rStyle w:val="MenuPath"/>
        </w:rPr>
        <w:t>File</w:t>
      </w:r>
      <w:r w:rsidR="0038709F" w:rsidRPr="00A811FA">
        <w:rPr>
          <w:rStyle w:val="MenuPath"/>
        </w:rPr>
        <w:sym w:font="Wingdings 3" w:char="F086"/>
      </w:r>
      <w:r w:rsidR="002718C7" w:rsidRPr="00A811FA">
        <w:rPr>
          <w:rStyle w:val="MenuPath"/>
        </w:rPr>
        <w:t>New Project</w:t>
      </w:r>
      <w:r w:rsidR="00A811FA">
        <w:rPr>
          <w:rStyle w:val="MenuPath"/>
        </w:rPr>
        <w:t>…</w:t>
      </w:r>
      <w:r w:rsidR="00AD7FDC" w:rsidRPr="00AD7FDC">
        <w:t xml:space="preserve"> from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51" w14:textId="77777777" w:rsidTr="001458B3">
        <w:tc>
          <w:tcPr>
            <w:tcW w:w="9016" w:type="dxa"/>
            <w:shd w:val="clear" w:color="auto" w:fill="auto"/>
            <w:vAlign w:val="center"/>
          </w:tcPr>
          <w:p w14:paraId="0F07C61C" w14:textId="77777777" w:rsidR="00B759CA" w:rsidRDefault="005B3261" w:rsidP="00FA394D">
            <w:pPr>
              <w:pStyle w:val="NoSpacing"/>
              <w:rPr>
                <w:ins w:id="47" w:author="Mark Atchison - C21558" w:date="2019-05-10T15:55:00Z"/>
              </w:rPr>
            </w:pPr>
            <w:r>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id="48" w:author="Mark Atchison - C21558" w:date="2019-05-10T15:55:00Z">
              <w:r w:rsidRPr="000A5197" w:rsidDel="002E774D">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987E3BA" w:rsidR="002E774D" w:rsidRPr="001458B3" w:rsidRDefault="002E774D" w:rsidP="00FA394D">
            <w:pPr>
              <w:pStyle w:val="NoSpacing"/>
            </w:pPr>
            <w:ins w:id="49" w:author="Mark Atchison - C21558" w:date="2019-05-10T15:55:00Z">
              <w:r>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9602" cy="769687"/>
                            </a:xfrm>
                            <a:prstGeom prst="rect">
                              <a:avLst/>
                            </a:prstGeom>
                          </pic:spPr>
                        </pic:pic>
                      </a:graphicData>
                    </a:graphic>
                  </wp:inline>
                </w:drawing>
              </w:r>
            </w:ins>
          </w:p>
        </w:tc>
      </w:tr>
    </w:tbl>
    <w:p w14:paraId="10921C52" w14:textId="77777777" w:rsidR="002718C7" w:rsidRDefault="00AD7FDC" w:rsidP="00EC7889">
      <w:pPr>
        <w:pStyle w:val="NumberedList"/>
        <w:numPr>
          <w:ilvl w:val="0"/>
          <w:numId w:val="0"/>
        </w:numPr>
      </w:pPr>
      <w:r>
        <w:t xml:space="preserve">There are two </w:t>
      </w:r>
      <w:r w:rsidR="00E9277C">
        <w:t>s</w:t>
      </w:r>
      <w:r>
        <w:t>teps to create a new</w:t>
      </w:r>
      <w:r w:rsidR="00A91EB6">
        <w:t xml:space="preserve"> MPLAB Harmony</w:t>
      </w:r>
      <w:r>
        <w:t xml:space="preserve"> project. In the </w:t>
      </w:r>
      <w:r w:rsidRPr="00AD7FDC">
        <w:rPr>
          <w:rStyle w:val="WindowOrDialogName"/>
        </w:rPr>
        <w:t>Choose Project</w:t>
      </w:r>
      <w:r>
        <w:t xml:space="preserve"> step</w:t>
      </w:r>
      <w:r w:rsidR="00E9277C">
        <w:t>,</w:t>
      </w:r>
      <w:r>
        <w:t xml:space="preserve"> </w:t>
      </w:r>
      <w:r w:rsidR="002718C7">
        <w:t>set the following options:</w:t>
      </w:r>
    </w:p>
    <w:p w14:paraId="10921C53" w14:textId="77777777" w:rsidR="0038709F" w:rsidRDefault="0038709F" w:rsidP="0038709F">
      <w:pPr>
        <w:pStyle w:val="NumberedList"/>
      </w:pPr>
      <w:r>
        <w:t xml:space="preserve">Under </w:t>
      </w:r>
      <w:r w:rsidR="00A811FA">
        <w:rPr>
          <w:rStyle w:val="FieldName"/>
        </w:rPr>
        <w:t>Ca</w:t>
      </w:r>
      <w:r w:rsidRPr="00A811FA">
        <w:rPr>
          <w:rStyle w:val="FieldName"/>
        </w:rPr>
        <w:t>tegories</w:t>
      </w:r>
      <w:r>
        <w:t xml:space="preserve"> select </w:t>
      </w:r>
      <w:r w:rsidRPr="003B48DE">
        <w:rPr>
          <w:rStyle w:val="EnteredValue"/>
        </w:rPr>
        <w:t>Microchip Embedded</w:t>
      </w:r>
      <w:r>
        <w:t>.</w:t>
      </w:r>
    </w:p>
    <w:p w14:paraId="10921C54" w14:textId="47F0EF29" w:rsidR="0038709F" w:rsidRDefault="0038709F" w:rsidP="0038709F">
      <w:pPr>
        <w:pStyle w:val="NumberedList"/>
      </w:pPr>
      <w:r>
        <w:t xml:space="preserve">Under </w:t>
      </w:r>
      <w:r w:rsidR="00A811FA">
        <w:rPr>
          <w:rStyle w:val="FieldName"/>
        </w:rPr>
        <w:t>P</w:t>
      </w:r>
      <w:r w:rsidRPr="00A811FA">
        <w:rPr>
          <w:rStyle w:val="FieldName"/>
        </w:rPr>
        <w:t>rojects</w:t>
      </w:r>
      <w:r>
        <w:t xml:space="preserve"> select </w:t>
      </w:r>
      <w:r w:rsidRPr="003B48DE">
        <w:rPr>
          <w:rStyle w:val="EnteredValue"/>
        </w:rPr>
        <w:t xml:space="preserve">32-bit </w:t>
      </w:r>
      <w:r w:rsidR="00AA4179">
        <w:rPr>
          <w:rStyle w:val="EnteredValue"/>
        </w:rPr>
        <w:t xml:space="preserve">MPLAB </w:t>
      </w:r>
      <w:r w:rsidRPr="003B48DE">
        <w:rPr>
          <w:rStyle w:val="EnteredValue"/>
        </w:rPr>
        <w:t xml:space="preserve">Harmony </w:t>
      </w:r>
      <w:ins w:id="50" w:author="Mark Atchison - C21558" w:date="2019-05-10T15:56:00Z">
        <w:r w:rsidR="002E774D">
          <w:rPr>
            <w:rStyle w:val="EnteredValue"/>
          </w:rPr>
          <w:t xml:space="preserve">3 </w:t>
        </w:r>
      </w:ins>
      <w:r w:rsidRPr="003B48DE">
        <w:rPr>
          <w:rStyle w:val="EnteredValue"/>
        </w:rPr>
        <w:t>Project</w:t>
      </w:r>
      <w:r>
        <w:t>.</w:t>
      </w:r>
      <w:r w:rsidR="007B4F3B" w:rsidRPr="007B4F3B">
        <w:rPr>
          <w:noProof/>
        </w:rPr>
        <w:t xml:space="preserve"> </w:t>
      </w:r>
    </w:p>
    <w:p w14:paraId="10921C55" w14:textId="024F610B" w:rsidR="0038709F" w:rsidRDefault="0038709F" w:rsidP="0038709F">
      <w:pPr>
        <w:pStyle w:val="NumberedList"/>
      </w:pPr>
      <w:r>
        <w:t xml:space="preserve">Click on </w:t>
      </w:r>
      <w:r w:rsidRPr="00EC7889">
        <w:rPr>
          <w:rStyle w:val="DialogButton"/>
        </w:rPr>
        <w:t>Next&gt;</w:t>
      </w:r>
      <w:r>
        <w:t xml:space="preserve">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14:paraId="10921C57" w14:textId="77777777" w:rsidTr="001458B3">
        <w:tc>
          <w:tcPr>
            <w:tcW w:w="9016" w:type="dxa"/>
            <w:shd w:val="clear" w:color="auto" w:fill="auto"/>
            <w:vAlign w:val="center"/>
          </w:tcPr>
          <w:p w14:paraId="0BFFC0AB" w14:textId="3CE9C2DC" w:rsidR="00EC7889" w:rsidRDefault="005B3261" w:rsidP="00FA394D">
            <w:pPr>
              <w:pStyle w:val="NoSpacing"/>
              <w:rPr>
                <w:ins w:id="51" w:author="Mark Atchison - C21558" w:date="2019-05-10T16:03:00Z"/>
                <w:lang w:eastAsia="en-AU"/>
              </w:rPr>
            </w:pPr>
            <w:del w:id="52" w:author="Mark Atchison - C21558" w:date="2019-05-06T17:03:00Z">
              <w:r w:rsidRPr="000A5197" w:rsidDel="00064A8E">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629E2AFE" w:rsidR="002F7DAA" w:rsidRDefault="002F7DAA" w:rsidP="00FA394D">
            <w:pPr>
              <w:pStyle w:val="NoSpacing"/>
              <w:rPr>
                <w:ins w:id="53" w:author="Mark Atchison - C21558" w:date="2019-05-06T17:03:00Z"/>
                <w:lang w:eastAsia="en-AU"/>
              </w:rPr>
            </w:pPr>
            <w:ins w:id="54" w:author="Mark Atchison - C21558" w:date="2019-05-10T16:03:00Z">
              <w:r>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567555"/>
                            </a:xfrm>
                            <a:prstGeom prst="rect">
                              <a:avLst/>
                            </a:prstGeom>
                          </pic:spPr>
                        </pic:pic>
                      </a:graphicData>
                    </a:graphic>
                  </wp:inline>
                </w:drawing>
              </w:r>
            </w:ins>
          </w:p>
          <w:p w14:paraId="10921C56" w14:textId="62728A6F" w:rsidR="00064A8E" w:rsidRPr="001458B3" w:rsidRDefault="00064A8E" w:rsidP="00FA394D">
            <w:pPr>
              <w:pStyle w:val="NoSpacing"/>
              <w:rPr>
                <w:lang w:eastAsia="en-AU"/>
              </w:rPr>
            </w:pPr>
          </w:p>
        </w:tc>
      </w:tr>
    </w:tbl>
    <w:p w14:paraId="10921C58" w14:textId="6EE54218" w:rsidR="002718C7"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t xml:space="preserve">For the </w:t>
      </w:r>
      <w:r w:rsidR="002718C7" w:rsidRPr="00AD7FDC">
        <w:rPr>
          <w:rStyle w:val="WindowOrDialogName"/>
        </w:rPr>
        <w:t>Name and Location</w:t>
      </w:r>
      <w:r w:rsidR="002718C7" w:rsidRPr="00AA4179">
        <w:t xml:space="preserve"> step</w:t>
      </w:r>
      <w:r w:rsidR="00E9277C" w:rsidRPr="00E9277C">
        <w:t>,</w:t>
      </w:r>
      <w:r w:rsidR="002718C7">
        <w:t xml:space="preserve"> set the following options:</w:t>
      </w:r>
    </w:p>
    <w:p w14:paraId="10921C59" w14:textId="44A21363" w:rsidR="0029256B" w:rsidRDefault="00AD7FDC" w:rsidP="0029256B">
      <w:pPr>
        <w:pStyle w:val="NumberedList"/>
      </w:pPr>
      <w:commentRangeStart w:id="55"/>
      <w:r>
        <w:t>Verify</w:t>
      </w:r>
      <w:commentRangeEnd w:id="55"/>
      <w:r w:rsidR="00041CFA">
        <w:rPr>
          <w:rStyle w:val="CommentReference"/>
          <w:rFonts w:eastAsia="Calibri"/>
          <w:lang w:eastAsia="en-US"/>
        </w:rPr>
        <w:commentReference w:id="55"/>
      </w:r>
      <w:r>
        <w:t xml:space="preserve"> that</w:t>
      </w:r>
      <w:r w:rsidR="0029256B">
        <w:t xml:space="preserve"> the </w:t>
      </w:r>
      <w:r w:rsidR="0029256B" w:rsidRPr="005354D7">
        <w:rPr>
          <w:rStyle w:val="FieldName"/>
        </w:rPr>
        <w:t>Harmony Path</w:t>
      </w:r>
      <w:r w:rsidR="0029256B">
        <w:t xml:space="preserve"> is </w:t>
      </w:r>
      <w:del w:id="56" w:author="Mark Atchison - C21558" w:date="2019-05-10T16:32:00Z">
        <w:r w:rsidR="00F31BC8" w:rsidRPr="0098010B" w:rsidDel="00FC0D50">
          <w:rPr>
            <w:rStyle w:val="EnteredValue"/>
          </w:rPr>
          <w:delText>C</w:delText>
        </w:r>
        <w:r w:rsidR="0029256B" w:rsidRPr="0098010B" w:rsidDel="00FC0D50">
          <w:rPr>
            <w:rStyle w:val="EnteredValue"/>
          </w:rPr>
          <w:delText>:\microchip\harmony\v</w:delText>
        </w:r>
        <w:r w:rsidR="00DE4201" w:rsidDel="00FC0D50">
          <w:rPr>
            <w:rStyle w:val="EnteredValue"/>
          </w:rPr>
          <w:delText>2</w:delText>
        </w:r>
        <w:r w:rsidR="0029256B" w:rsidRPr="0098010B" w:rsidDel="00FC0D50">
          <w:rPr>
            <w:rStyle w:val="EnteredValue"/>
          </w:rPr>
          <w:delText>_0</w:delText>
        </w:r>
        <w:r w:rsidR="00DE4201" w:rsidDel="00FC0D50">
          <w:rPr>
            <w:rStyle w:val="EnteredValue"/>
          </w:rPr>
          <w:delText>3b</w:delText>
        </w:r>
      </w:del>
      <w:ins w:id="57" w:author="Mark Atchison - C21558" w:date="2019-05-10T16:06:00Z">
        <w:del w:id="58" w:author="Mark Atchison - C21558" w:date="2019-05-10T16:32:00Z">
          <w:r w:rsidR="002F7DAA" w:rsidDel="00FC0D50">
            <w:rPr>
              <w:rStyle w:val="EnteredValue"/>
            </w:rPr>
            <w:delText>Users\MASTERs\HarmonyFramework</w:delText>
          </w:r>
        </w:del>
      </w:ins>
      <w:del w:id="59" w:author="Mark Atchison - C21558" w:date="2019-05-10T16:32:00Z">
        <w:r w:rsidR="0029256B" w:rsidDel="00FC0D50">
          <w:delText xml:space="preserve"> </w:delText>
        </w:r>
      </w:del>
      <w:ins w:id="60" w:author="Mark Atchison - C21558" w:date="2019-05-10T16:32:00Z">
        <w:r w:rsidR="00FC0D50">
          <w:rPr>
            <w:rStyle w:val="EnteredValue"/>
          </w:rPr>
          <w:t>C: \Microchip\harmony\v3</w:t>
        </w:r>
      </w:ins>
      <w:r w:rsidR="0029256B">
        <w:t xml:space="preserve">where </w:t>
      </w:r>
      <w:r w:rsidR="0029256B" w:rsidRPr="0098010B">
        <w:rPr>
          <w:rStyle w:val="EnteredValue"/>
        </w:rPr>
        <w:t>c</w:t>
      </w:r>
      <w:r w:rsidR="0029256B">
        <w:t xml:space="preserve"> is the logical hard drive where MPLAB Harmony </w:t>
      </w:r>
      <w:r w:rsidR="006336DD">
        <w:t>has been</w:t>
      </w:r>
      <w:r w:rsidR="0029256B">
        <w:t xml:space="preserve"> installed.</w:t>
      </w:r>
    </w:p>
    <w:p w14:paraId="10921C5A" w14:textId="77101E33" w:rsidR="0029256B" w:rsidRDefault="0029256B" w:rsidP="0029256B">
      <w:pPr>
        <w:pStyle w:val="NumberedList"/>
      </w:pPr>
      <w:r>
        <w:t xml:space="preserve">Set the </w:t>
      </w:r>
      <w:r w:rsidR="0098010B">
        <w:rPr>
          <w:rStyle w:val="FieldName"/>
        </w:rPr>
        <w:t>P</w:t>
      </w:r>
      <w:r w:rsidRPr="0098010B">
        <w:rPr>
          <w:rStyle w:val="FieldName"/>
        </w:rPr>
        <w:t>roject Location</w:t>
      </w:r>
      <w:r>
        <w:t xml:space="preserve"> to </w:t>
      </w:r>
      <w:r w:rsidR="00F31BC8" w:rsidRPr="00275E4E">
        <w:rPr>
          <w:rStyle w:val="TypedInValue"/>
        </w:rPr>
        <w:t>C</w:t>
      </w:r>
      <w:r w:rsidRPr="00275E4E">
        <w:rPr>
          <w:rStyle w:val="TypedInValue"/>
        </w:rPr>
        <w:t>:\MASTER</w:t>
      </w:r>
      <w:r w:rsidR="008909EC" w:rsidRPr="00275E4E">
        <w:rPr>
          <w:rStyle w:val="TypedInValue"/>
        </w:rPr>
        <w:t>s</w:t>
      </w:r>
      <w:r w:rsidRPr="00275E4E">
        <w:rPr>
          <w:rStyle w:val="TypedInValue"/>
        </w:rPr>
        <w:t>\</w:t>
      </w:r>
      <w:del w:id="61" w:author="Mark Atchison - C21558" w:date="2019-05-06T16:59:00Z">
        <w:r w:rsidRPr="00275E4E" w:rsidDel="00064A8E">
          <w:rPr>
            <w:rStyle w:val="TypedInValue"/>
          </w:rPr>
          <w:delText>2</w:delText>
        </w:r>
        <w:r w:rsidR="00DE4201" w:rsidDel="00064A8E">
          <w:rPr>
            <w:rStyle w:val="TypedInValue"/>
          </w:rPr>
          <w:delText>1</w:delText>
        </w:r>
        <w:r w:rsidRPr="00275E4E" w:rsidDel="00064A8E">
          <w:rPr>
            <w:rStyle w:val="TypedInValue"/>
          </w:rPr>
          <w:delText>0</w:delText>
        </w:r>
        <w:r w:rsidR="00DE4201" w:rsidDel="00064A8E">
          <w:rPr>
            <w:rStyle w:val="TypedInValue"/>
          </w:rPr>
          <w:delText>7</w:delText>
        </w:r>
        <w:r w:rsidRPr="00275E4E" w:rsidDel="00064A8E">
          <w:rPr>
            <w:rStyle w:val="TypedInValue"/>
          </w:rPr>
          <w:delText>0</w:delText>
        </w:r>
      </w:del>
      <w:ins w:id="62" w:author="Mark Atchison - C21558" w:date="2019-05-06T16:59:00Z">
        <w:r w:rsidR="00064A8E">
          <w:rPr>
            <w:rStyle w:val="TypedInValue"/>
          </w:rPr>
          <w:t>23075</w:t>
        </w:r>
      </w:ins>
    </w:p>
    <w:p w14:paraId="10921C5B" w14:textId="77777777" w:rsidR="0029256B" w:rsidRDefault="0029256B" w:rsidP="0029256B">
      <w:pPr>
        <w:pStyle w:val="NumberedList"/>
      </w:pPr>
      <w:r>
        <w:lastRenderedPageBreak/>
        <w:t xml:space="preserve">Enter </w:t>
      </w:r>
      <w:r w:rsidR="00F43E3A">
        <w:rPr>
          <w:rStyle w:val="TypedInValue"/>
        </w:rPr>
        <w:t>net1l</w:t>
      </w:r>
      <w:r w:rsidRPr="001A3455">
        <w:rPr>
          <w:rStyle w:val="TypedInValue"/>
        </w:rPr>
        <w:t>ab1</w:t>
      </w:r>
      <w:r>
        <w:t xml:space="preserve"> for the </w:t>
      </w:r>
      <w:r w:rsidR="0098010B" w:rsidRPr="0098010B">
        <w:rPr>
          <w:rStyle w:val="FieldName"/>
        </w:rPr>
        <w:t>P</w:t>
      </w:r>
      <w:r w:rsidRPr="0098010B">
        <w:rPr>
          <w:rStyle w:val="FieldName"/>
        </w:rPr>
        <w:t>roject Name</w:t>
      </w:r>
      <w:r>
        <w:t>.</w:t>
      </w:r>
    </w:p>
    <w:p w14:paraId="10921C5C" w14:textId="77777777" w:rsidR="00381477" w:rsidRDefault="00381477" w:rsidP="0029256B">
      <w:pPr>
        <w:pStyle w:val="NumberedList"/>
      </w:pPr>
      <w:r>
        <w:t xml:space="preserve">Set the </w:t>
      </w:r>
      <w:r w:rsidRPr="00381477">
        <w:rPr>
          <w:rStyle w:val="FieldName"/>
        </w:rPr>
        <w:t>Device Family</w:t>
      </w:r>
      <w:r>
        <w:t xml:space="preserve"> to </w:t>
      </w:r>
      <w:r w:rsidRPr="00381477">
        <w:rPr>
          <w:rStyle w:val="EnteredValue"/>
        </w:rPr>
        <w:t>PIC32MZ</w:t>
      </w:r>
    </w:p>
    <w:p w14:paraId="10921C5D" w14:textId="77777777" w:rsidR="0029256B" w:rsidRDefault="006D6BFF" w:rsidP="0029256B">
      <w:pPr>
        <w:pStyle w:val="NumberedList"/>
      </w:pPr>
      <w:r>
        <w:t>S</w:t>
      </w:r>
      <w:r w:rsidR="0029256B">
        <w:t xml:space="preserve">et the </w:t>
      </w:r>
      <w:r w:rsidR="0029256B" w:rsidRPr="005354D7">
        <w:rPr>
          <w:rStyle w:val="FieldName"/>
        </w:rPr>
        <w:t>Target Device</w:t>
      </w:r>
      <w:r w:rsidR="0029256B">
        <w:t xml:space="preserve"> to:</w:t>
      </w:r>
    </w:p>
    <w:p w14:paraId="10921C5E" w14:textId="1A4AD809" w:rsidR="0029256B" w:rsidRDefault="0029256B" w:rsidP="00E9277C">
      <w:pPr>
        <w:pStyle w:val="ListParagraph"/>
        <w:numPr>
          <w:ilvl w:val="0"/>
          <w:numId w:val="20"/>
        </w:numPr>
        <w:rPr>
          <w:lang w:eastAsia="en-AU"/>
        </w:rPr>
      </w:pPr>
      <w:del w:id="63" w:author="Mark Atchison - C21558" w:date="2019-05-10T15:30:00Z">
        <w:r w:rsidRPr="00C8417F" w:rsidDel="00A56E17">
          <w:rPr>
            <w:rStyle w:val="EnteredValue"/>
          </w:rPr>
          <w:delText>PIC32MZ2048EF</w:delText>
        </w:r>
        <w:r w:rsidRPr="00AA4179" w:rsidDel="00A56E17">
          <w:rPr>
            <w:rStyle w:val="EnteredValue"/>
            <w:u w:val="single"/>
          </w:rPr>
          <w:delText>H</w:delText>
        </w:r>
        <w:r w:rsidRPr="00C8417F" w:rsidDel="00A56E17">
          <w:rPr>
            <w:rStyle w:val="EnteredValue"/>
          </w:rPr>
          <w:delText>144</w:delText>
        </w:r>
        <w:r w:rsidR="00AD7FDC" w:rsidDel="00A56E17">
          <w:rPr>
            <w:rStyle w:val="EnteredValue"/>
          </w:rPr>
          <w:delText xml:space="preserve"> </w:delText>
        </w:r>
        <w:r w:rsidR="002C1B73" w:rsidDel="00A56E17">
          <w:rPr>
            <w:lang w:eastAsia="en-AU"/>
          </w:rPr>
          <w:delText>(without Crypto Engine, DM320007)</w:delText>
        </w:r>
      </w:del>
      <w:ins w:id="64" w:author="Mark Atchison - C21558" w:date="2019-05-10T15:30:00Z">
        <w:r w:rsidR="00A56E17">
          <w:rPr>
            <w:rStyle w:val="EnteredValue"/>
          </w:rPr>
          <w:t>AT</w:t>
        </w:r>
      </w:ins>
      <w:ins w:id="65" w:author="Mark Atchison - C21558" w:date="2019-05-10T15:31:00Z">
        <w:r w:rsidR="00A56E17">
          <w:rPr>
            <w:rStyle w:val="EnteredValue"/>
          </w:rPr>
          <w:t>SMAE70Q21B</w:t>
        </w:r>
      </w:ins>
    </w:p>
    <w:p w14:paraId="10921C5F" w14:textId="77777777" w:rsidR="00381477" w:rsidRDefault="00381477" w:rsidP="0029256B">
      <w:pPr>
        <w:pStyle w:val="NumberedList"/>
      </w:pPr>
      <w:r>
        <w:t xml:space="preserve">Leave the </w:t>
      </w:r>
      <w:r w:rsidRPr="00381477">
        <w:rPr>
          <w:rStyle w:val="FieldName"/>
        </w:rPr>
        <w:t>Target Board</w:t>
      </w:r>
      <w:r>
        <w:t xml:space="preserve"> blank.</w:t>
      </w:r>
    </w:p>
    <w:p w14:paraId="10921C60" w14:textId="77777777" w:rsidR="0029256B" w:rsidRDefault="0029256B" w:rsidP="0029256B">
      <w:pPr>
        <w:pStyle w:val="NumberedList"/>
      </w:pPr>
      <w:r>
        <w:t xml:space="preserve">Click on </w:t>
      </w:r>
      <w:r w:rsidRPr="00EC7889">
        <w:rPr>
          <w:rStyle w:val="DialogButton"/>
        </w:rPr>
        <w:t>Finish</w:t>
      </w:r>
      <w:r>
        <w:t xml:space="preserve"> to co</w:t>
      </w:r>
      <w:r w:rsidR="00E9277C">
        <w:t>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14:paraId="10921C62" w14:textId="77777777" w:rsidTr="001458B3">
        <w:tc>
          <w:tcPr>
            <w:tcW w:w="9016" w:type="dxa"/>
            <w:shd w:val="clear" w:color="auto" w:fill="auto"/>
            <w:vAlign w:val="center"/>
          </w:tcPr>
          <w:p w14:paraId="10921C61" w14:textId="77777777" w:rsidR="00EC7889" w:rsidRPr="001458B3" w:rsidRDefault="00381477" w:rsidP="001458B3">
            <w:pPr>
              <w:jc w:val="center"/>
            </w:pPr>
            <w:r>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p>
        </w:tc>
      </w:tr>
    </w:tbl>
    <w:p w14:paraId="10921C63" w14:textId="77777777" w:rsidR="00E9277C" w:rsidRDefault="006336DD" w:rsidP="009530A1">
      <w:pPr>
        <w:ind w:left="567"/>
      </w:pPr>
      <w:r>
        <w:t>At this point, t</w:t>
      </w:r>
      <w:r w:rsidR="00E9277C">
        <w:t>he Microchip Harmony Configuration (MHC) Tool will automatically open.</w:t>
      </w:r>
      <w:r w:rsidR="00937C55" w:rsidRPr="00937C55">
        <w:rPr>
          <w:noProof/>
          <w:lang w:eastAsia="en-AU"/>
        </w:rPr>
        <w:t xml:space="preserve"> </w:t>
      </w:r>
      <w:r w:rsidR="00937C55">
        <w:rPr>
          <w:noProof/>
          <w:lang w:eastAsia="en-AU"/>
        </w:rPr>
        <w:t>The project configuration options will be performed in the MPLAB Harmony &amp; Application Configuration tree which is located within the MPLAB® Harmony Configurator tab.</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14:paraId="10921C65" w14:textId="77777777" w:rsidTr="001458B3">
        <w:tc>
          <w:tcPr>
            <w:tcW w:w="9026" w:type="dxa"/>
            <w:shd w:val="clear" w:color="auto" w:fill="auto"/>
            <w:vAlign w:val="center"/>
          </w:tcPr>
          <w:p w14:paraId="10921C64" w14:textId="77777777" w:rsidR="00AA4179" w:rsidRPr="001458B3" w:rsidRDefault="00937C55" w:rsidP="001458B3">
            <w:pPr>
              <w:jc w:val="center"/>
            </w:pPr>
            <w:r>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p>
        </w:tc>
      </w:tr>
    </w:tbl>
    <w:p w14:paraId="10921C66" w14:textId="77777777" w:rsidR="00A32AE3" w:rsidRDefault="005169A8" w:rsidP="00DD62CB">
      <w:pPr>
        <w:pStyle w:val="Heading2"/>
        <w:rPr>
          <w:lang w:eastAsia="en-AU"/>
        </w:rPr>
      </w:pPr>
      <w:bookmarkStart w:id="66" w:name="_Toc488278758"/>
      <w:r>
        <w:rPr>
          <w:lang w:eastAsia="en-AU"/>
        </w:rPr>
        <w:lastRenderedPageBreak/>
        <w:t xml:space="preserve">MHC: </w:t>
      </w:r>
      <w:r w:rsidR="00A32AE3">
        <w:rPr>
          <w:lang w:eastAsia="en-AU"/>
        </w:rPr>
        <w:t>BSP Selection</w:t>
      </w:r>
      <w:bookmarkEnd w:id="66"/>
    </w:p>
    <w:p w14:paraId="10921C67" w14:textId="43899FFC" w:rsidR="00A32AE3" w:rsidRDefault="00A32AE3" w:rsidP="00A32AE3">
      <w:r>
        <w:t xml:space="preserve">The first step in the </w:t>
      </w:r>
      <w:r w:rsidR="00E9277C">
        <w:t xml:space="preserve">MHC setup </w:t>
      </w:r>
      <w:r>
        <w:t xml:space="preserve">process is to enable a Board Support Package for your targeted hardware platform. The </w:t>
      </w:r>
      <w:r w:rsidR="00E9277C">
        <w:t>B</w:t>
      </w:r>
      <w:r>
        <w:t xml:space="preserve">oard </w:t>
      </w:r>
      <w:r w:rsidR="00E9277C">
        <w:t>S</w:t>
      </w:r>
      <w:r>
        <w:t xml:space="preserve">upport </w:t>
      </w:r>
      <w:r w:rsidR="00E9277C">
        <w:t>P</w:t>
      </w:r>
      <w:r>
        <w:t>ackage</w:t>
      </w:r>
      <w:r w:rsidR="00E9277C">
        <w:t xml:space="preserve"> (BSP)</w:t>
      </w:r>
      <w:r>
        <w:t xml:space="preserve"> will </w:t>
      </w:r>
      <w:r w:rsidR="00E9277C">
        <w:t xml:space="preserve">assign </w:t>
      </w:r>
      <w:r>
        <w:t>the configuration bits, clock settings, and I/O pins for external peripheral</w:t>
      </w:r>
      <w:r w:rsidR="00E9277C">
        <w:t>s</w:t>
      </w:r>
      <w:r>
        <w:t xml:space="preserve"> that are defined in the BSP. For example</w:t>
      </w:r>
      <w:r w:rsidR="00E50105">
        <w:t>,</w:t>
      </w:r>
      <w:r>
        <w:t xml:space="preserve"> on the </w:t>
      </w:r>
      <w:del w:id="67" w:author="Mark Atchison - C21558" w:date="2019-05-06T16:47:00Z">
        <w:r w:rsidDel="00064A8E">
          <w:delText>PIC32MZ</w:delText>
        </w:r>
        <w:r w:rsidR="00E9277C" w:rsidDel="00064A8E">
          <w:delText xml:space="preserve"> </w:delText>
        </w:r>
        <w:r w:rsidDel="00064A8E">
          <w:delText>EF Starter Kit</w:delText>
        </w:r>
      </w:del>
      <w:ins w:id="68"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w:t>
        </w:r>
      </w:ins>
      <w:ins w:id="69" w:author="Mark Atchison - C21558" w:date="2019-05-06T16:47:00Z">
        <w:r w:rsidR="00064A8E">
          <w:t>SAM</w:t>
        </w:r>
        <w:proofErr w:type="spellEnd"/>
        <w:r w:rsidR="00064A8E">
          <w:t xml:space="preserve"> E70 </w:t>
        </w:r>
        <w:proofErr w:type="spellStart"/>
        <w:r w:rsidR="00064A8E">
          <w:t>Xplained</w:t>
        </w:r>
        <w:proofErr w:type="spellEnd"/>
        <w:r w:rsidR="00064A8E">
          <w:t xml:space="preserve"> Ultra</w:t>
        </w:r>
      </w:ins>
      <w:r>
        <w:t>, the BSP wi</w:t>
      </w:r>
      <w:r w:rsidR="009530A1">
        <w:t xml:space="preserve">ll setup the I/O pins for the </w:t>
      </w:r>
      <w:r>
        <w:t>Push Buttons (Digital Inputs with Pull</w:t>
      </w:r>
      <w:r w:rsidR="00A359BC">
        <w:t>-</w:t>
      </w:r>
      <w:r w:rsidR="00E50105">
        <w:t>ups)</w:t>
      </w:r>
      <w:r w:rsidR="009530A1">
        <w:t xml:space="preserve"> and </w:t>
      </w:r>
      <w:r>
        <w:t>LEDS (Digital Outputs with the initial state of Logic Low).</w:t>
      </w:r>
    </w:p>
    <w:p w14:paraId="10921C68" w14:textId="77777777" w:rsidR="00BA0738" w:rsidRDefault="00BA0738" w:rsidP="00A32AE3"/>
    <w:p w14:paraId="10921C69" w14:textId="77777777" w:rsidR="00545470" w:rsidRDefault="002718C7" w:rsidP="00D31E6E">
      <w:pPr>
        <w:pStyle w:val="NumberedList"/>
      </w:pPr>
      <w:r>
        <w:t xml:space="preserve">Expand the </w:t>
      </w:r>
      <w:r w:rsidRPr="00C8417F">
        <w:rPr>
          <w:rStyle w:val="MHCTree"/>
        </w:rPr>
        <w:t>BSP Configuration</w:t>
      </w:r>
      <w:r>
        <w:t xml:space="preserve"> tree by </w:t>
      </w:r>
      <w:r w:rsidR="006336DD">
        <w:t xml:space="preserve">left </w:t>
      </w:r>
      <w:r>
        <w:t>clicking on the plus-sign</w:t>
      </w:r>
      <w:r w:rsidR="00C8417F">
        <w:t xml:space="preserve"> </w:t>
      </w:r>
      <w:r w:rsidR="005B3261" w:rsidRPr="000A5197">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t xml:space="preserve"> </w:t>
      </w:r>
      <w:r>
        <w:t>button</w:t>
      </w:r>
      <w:r w:rsidR="00545470">
        <w:t>.</w:t>
      </w:r>
    </w:p>
    <w:p w14:paraId="10921C6A" w14:textId="77777777" w:rsidR="002718C7" w:rsidRDefault="00545470" w:rsidP="00D31E6E">
      <w:pPr>
        <w:pStyle w:val="NumberedList"/>
      </w:pPr>
      <w:r>
        <w:t>C</w:t>
      </w:r>
      <w:r w:rsidR="00987D1D">
        <w:t xml:space="preserve">heck the </w:t>
      </w:r>
      <w:r w:rsidR="00987D1D" w:rsidRPr="005354D7">
        <w:rPr>
          <w:rStyle w:val="MHCOption"/>
        </w:rPr>
        <w:t>Use BSP?</w:t>
      </w:r>
      <w:r w:rsidR="00987D1D">
        <w:t xml:space="preserve"> Option. When the option is </w:t>
      </w:r>
      <w:r w:rsidR="002718C7">
        <w:t>checked you will see a tick</w:t>
      </w:r>
      <w:r w:rsidR="00C8417F">
        <w:t xml:space="preserve"> </w:t>
      </w:r>
      <w:r w:rsidR="005B3261" w:rsidRPr="000A5197">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t xml:space="preserve"> inside the check box.</w:t>
      </w:r>
    </w:p>
    <w:p w14:paraId="10921C6B" w14:textId="77777777" w:rsidR="00545470" w:rsidRDefault="00BB4A9A" w:rsidP="00BB4A9A">
      <w:pPr>
        <w:pStyle w:val="NumberedList"/>
      </w:pPr>
      <w:bookmarkStart w:id="70" w:name="_Ref456177392"/>
      <w:r>
        <w:t xml:space="preserve">Expand the </w:t>
      </w:r>
      <w:r w:rsidRPr="00B759CA">
        <w:rPr>
          <w:rStyle w:val="MHCTree"/>
        </w:rPr>
        <w:t>Select BSP To Use for PIC32MZ2048EFH144 Device</w:t>
      </w:r>
      <w:r>
        <w:t xml:space="preserve"> tree</w:t>
      </w:r>
      <w:r w:rsidR="00545470">
        <w:t>.</w:t>
      </w:r>
    </w:p>
    <w:p w14:paraId="10921C6C" w14:textId="11CB6449" w:rsidR="00BB4A9A" w:rsidRDefault="00545470" w:rsidP="00BB4A9A">
      <w:pPr>
        <w:pStyle w:val="NumberedList"/>
      </w:pPr>
      <w:r>
        <w:t>C</w:t>
      </w:r>
      <w:r w:rsidR="00BB4A9A">
        <w:t xml:space="preserve">heck the </w:t>
      </w:r>
      <w:del w:id="71" w:author="Mark Atchison - C21558" w:date="2019-05-06T16:48:00Z">
        <w:r w:rsidR="00BB4A9A" w:rsidRPr="005354D7" w:rsidDel="00064A8E">
          <w:rPr>
            <w:rStyle w:val="MHCOption"/>
          </w:rPr>
          <w:delText>PIC32MZ EF Starter Kit</w:delText>
        </w:r>
      </w:del>
      <w:ins w:id="72" w:author="Mark Atchison - C21558" w:date="2019-05-06T16:48:00Z">
        <w:r w:rsidR="00064A8E">
          <w:rPr>
            <w:rStyle w:val="MHCOption"/>
          </w:rPr>
          <w:t xml:space="preserve">SAM E70 </w:t>
        </w:r>
        <w:proofErr w:type="spellStart"/>
        <w:r w:rsidR="00064A8E">
          <w:rPr>
            <w:rStyle w:val="MHCOption"/>
          </w:rPr>
          <w:t>Xplained</w:t>
        </w:r>
        <w:proofErr w:type="spellEnd"/>
        <w:r w:rsidR="00064A8E">
          <w:rPr>
            <w:rStyle w:val="MHCOption"/>
          </w:rPr>
          <w:t xml:space="preserve"> </w:t>
        </w:r>
        <w:proofErr w:type="spellStart"/>
        <w:r w:rsidR="00064A8E">
          <w:rPr>
            <w:rStyle w:val="MHCOption"/>
          </w:rPr>
          <w:t>UltraSAM</w:t>
        </w:r>
        <w:proofErr w:type="spellEnd"/>
        <w:r w:rsidR="00064A8E">
          <w:rPr>
            <w:rStyle w:val="MHCOption"/>
          </w:rPr>
          <w:t xml:space="preserve"> E70 </w:t>
        </w:r>
        <w:proofErr w:type="spellStart"/>
        <w:r w:rsidR="00064A8E">
          <w:rPr>
            <w:rStyle w:val="MHCOption"/>
          </w:rPr>
          <w:t>Xplained</w:t>
        </w:r>
        <w:proofErr w:type="spellEnd"/>
        <w:r w:rsidR="00064A8E">
          <w:rPr>
            <w:rStyle w:val="MHCOption"/>
          </w:rPr>
          <w:t xml:space="preserve"> Ultra</w:t>
        </w:r>
      </w:ins>
      <w:r w:rsidR="00BB4A9A">
        <w:t xml:space="preserve"> option.</w:t>
      </w:r>
      <w:bookmarkEnd w:id="70"/>
      <w:r w:rsidR="009530A1" w:rsidRPr="009530A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6E" w14:textId="77777777" w:rsidTr="001458B3">
        <w:tc>
          <w:tcPr>
            <w:tcW w:w="9016" w:type="dxa"/>
            <w:shd w:val="clear" w:color="auto" w:fill="auto"/>
            <w:vAlign w:val="center"/>
          </w:tcPr>
          <w:p w14:paraId="10921C6D" w14:textId="77777777" w:rsidR="00B759CA" w:rsidRPr="001458B3" w:rsidRDefault="006D6BFF" w:rsidP="006C41BD">
            <w:r>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p>
        </w:tc>
      </w:tr>
    </w:tbl>
    <w:p w14:paraId="10921C6F" w14:textId="77777777" w:rsidR="000A5B6B" w:rsidRDefault="000A5B6B" w:rsidP="009F02BD">
      <w:pPr>
        <w:jc w:val="both"/>
        <w:rPr>
          <w:lang w:eastAsia="en-AU"/>
        </w:rPr>
      </w:pPr>
    </w:p>
    <w:p w14:paraId="10921C70" w14:textId="42D300E9" w:rsidR="00B759CA" w:rsidRDefault="00380C26" w:rsidP="000A5B6B">
      <w:pPr>
        <w:ind w:left="567"/>
        <w:jc w:val="both"/>
        <w:rPr>
          <w:lang w:eastAsia="en-AU"/>
        </w:rPr>
      </w:pPr>
      <w:r>
        <w:rPr>
          <w:lang w:eastAsia="en-AU"/>
        </w:rPr>
        <w:t xml:space="preserve">The </w:t>
      </w:r>
      <w:r w:rsidR="00B759CA">
        <w:rPr>
          <w:lang w:eastAsia="en-AU"/>
        </w:rPr>
        <w:t xml:space="preserve">Harmony BSP you have just selected already contains basic configuration bit and clock settings for the </w:t>
      </w:r>
      <w:del w:id="73" w:author="Mark Atchison - C21558" w:date="2019-05-06T16:48:00Z">
        <w:r w:rsidR="00B759CA" w:rsidDel="00064A8E">
          <w:rPr>
            <w:lang w:eastAsia="en-AU"/>
          </w:rPr>
          <w:delText>PIC32MZ</w:delText>
        </w:r>
        <w:r w:rsidR="007B4F3B" w:rsidDel="00064A8E">
          <w:rPr>
            <w:lang w:eastAsia="en-AU"/>
          </w:rPr>
          <w:delText xml:space="preserve"> </w:delText>
        </w:r>
        <w:r w:rsidR="00090E10" w:rsidDel="00064A8E">
          <w:rPr>
            <w:lang w:eastAsia="en-AU"/>
          </w:rPr>
          <w:delText>EF</w:delText>
        </w:r>
        <w:r w:rsidR="007B4F3B" w:rsidDel="00064A8E">
          <w:rPr>
            <w:lang w:eastAsia="en-AU"/>
          </w:rPr>
          <w:delText xml:space="preserve"> Starter Kit</w:delText>
        </w:r>
      </w:del>
      <w:ins w:id="74"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6308AB">
        <w:rPr>
          <w:lang w:eastAsia="en-AU"/>
        </w:rPr>
        <w:t>. Therefore</w:t>
      </w:r>
      <w:r w:rsidR="006336DD">
        <w:rPr>
          <w:lang w:eastAsia="en-AU"/>
        </w:rPr>
        <w:t>,</w:t>
      </w:r>
      <w:r w:rsidR="007B4F3B">
        <w:rPr>
          <w:lang w:eastAsia="en-AU"/>
        </w:rPr>
        <w:t xml:space="preserve"> </w:t>
      </w:r>
      <w:r w:rsidR="00B759CA">
        <w:rPr>
          <w:lang w:eastAsia="en-AU"/>
        </w:rPr>
        <w:t xml:space="preserve">it is not necessary to change any options under </w:t>
      </w:r>
      <w:r w:rsidR="006308AB">
        <w:rPr>
          <w:lang w:eastAsia="en-AU"/>
        </w:rPr>
        <w:t xml:space="preserve">the </w:t>
      </w:r>
      <w:r w:rsidR="00B759CA" w:rsidRPr="006308AB">
        <w:rPr>
          <w:rStyle w:val="MHCTree"/>
        </w:rPr>
        <w:t>Device &amp; Project Configuration</w:t>
      </w:r>
      <w:r w:rsidR="006308AB">
        <w:rPr>
          <w:lang w:eastAsia="en-AU"/>
        </w:rPr>
        <w:t xml:space="preserve"> tree</w:t>
      </w:r>
      <w:r w:rsidR="00B759CA">
        <w:rPr>
          <w:lang w:eastAsia="en-AU"/>
        </w:rPr>
        <w:t xml:space="preserve"> for this Lab.</w:t>
      </w:r>
    </w:p>
    <w:p w14:paraId="10921C71" w14:textId="77777777" w:rsidR="006A66B6" w:rsidRDefault="006A66B6" w:rsidP="000A5B6B">
      <w:pPr>
        <w:ind w:left="567"/>
        <w:jc w:val="both"/>
        <w:rPr>
          <w:lang w:eastAsia="en-AU"/>
        </w:rPr>
      </w:pPr>
    </w:p>
    <w:p w14:paraId="10921C72" w14:textId="77777777" w:rsidR="007A4730" w:rsidRDefault="007A4730">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73" w14:textId="77777777" w:rsidR="006D6BFF" w:rsidRDefault="005169A8" w:rsidP="00DD62CB">
      <w:pPr>
        <w:pStyle w:val="Heading2"/>
      </w:pPr>
      <w:bookmarkStart w:id="75" w:name="_Toc488278759"/>
      <w:r>
        <w:lastRenderedPageBreak/>
        <w:t>MHC</w:t>
      </w:r>
      <w:r w:rsidR="0077342C">
        <w:t>: Ethernet I/O Pin Configuration</w:t>
      </w:r>
      <w:bookmarkEnd w:id="75"/>
    </w:p>
    <w:p w14:paraId="10921C74" w14:textId="26654591" w:rsidR="00C50B4C" w:rsidRDefault="00A1424B" w:rsidP="00A1424B">
      <w:r>
        <w:t xml:space="preserve">The PIC32MZEF Starter Kit has a PHY Daughter Board with a Microchip LAN8740 Ethernet Physical Layer Transceiver. The </w:t>
      </w:r>
      <w:r w:rsidR="00C557AB">
        <w:t>J6 connector</w:t>
      </w:r>
      <w:r w:rsidR="007A4730">
        <w:t>s</w:t>
      </w:r>
      <w:r w:rsidR="00C557AB">
        <w:t xml:space="preserve"> </w:t>
      </w:r>
      <w:r w:rsidR="00C50B4C">
        <w:t>on the S</w:t>
      </w:r>
      <w:r w:rsidR="00C557AB">
        <w:t xml:space="preserve">tarter </w:t>
      </w:r>
      <w:r w:rsidR="00C50B4C">
        <w:t>K</w:t>
      </w:r>
      <w:r w:rsidR="00C557AB">
        <w:t xml:space="preserve">it is used for the </w:t>
      </w:r>
      <w:r w:rsidR="00C50B4C">
        <w:t xml:space="preserve">interfacing the PHY Daughter Board. </w:t>
      </w:r>
      <w:r w:rsidR="00937C55">
        <w:t>Lines on t</w:t>
      </w:r>
      <w:r w:rsidR="00C50B4C">
        <w:t>h</w:t>
      </w:r>
      <w:r w:rsidR="007A4730">
        <w:t>e</w:t>
      </w:r>
      <w:r w:rsidR="00C50B4C">
        <w:t xml:space="preserve"> </w:t>
      </w:r>
      <w:r w:rsidR="00937C55">
        <w:t xml:space="preserve">J6 connector </w:t>
      </w:r>
      <w:r w:rsidR="007A4730">
        <w:t>are</w:t>
      </w:r>
      <w:r>
        <w:t xml:space="preserve"> hardwired to specific </w:t>
      </w:r>
      <w:r w:rsidR="00C557AB">
        <w:t xml:space="preserve">I/O pins on the PIC32MZEF2048EFH144 </w:t>
      </w:r>
      <w:r w:rsidR="007A4730">
        <w:t>that</w:t>
      </w:r>
      <w:r w:rsidR="00C557AB">
        <w:t xml:space="preserve"> have Ethernet functions.</w:t>
      </w:r>
    </w:p>
    <w:p w14:paraId="10921C75" w14:textId="77777777" w:rsidR="00C50B4C" w:rsidRDefault="00C50B4C" w:rsidP="00A1424B"/>
    <w:p w14:paraId="10921C76" w14:textId="33D6D3EB" w:rsidR="0077342C" w:rsidRDefault="00C50B4C" w:rsidP="00A1424B">
      <w:r>
        <w:t>The PIC32 has two sets of Ethernet I/O pins that can be used for interfacing to a PHY, they are called Default and Alternative.</w:t>
      </w:r>
      <w:r w:rsidR="0077342C">
        <w:t xml:space="preserve"> </w:t>
      </w:r>
      <w:r>
        <w:t>The PIC32 supports two types of MAC to PHY inter</w:t>
      </w:r>
      <w:r w:rsidR="00937C55">
        <w:t>faces:</w:t>
      </w:r>
      <w:r>
        <w:t xml:space="preserve"> Media Independent Interface (MII), which requires 18 I/O lines, and the Reduced Media Independent Interface (RMII)</w:t>
      </w:r>
      <w:r w:rsidR="0077342C">
        <w:t>,</w:t>
      </w:r>
      <w:r>
        <w:t xml:space="preserve"> which only requires </w:t>
      </w:r>
      <w:r w:rsidR="0077342C">
        <w:t>10 I/O lines.</w:t>
      </w:r>
      <w:r w:rsidR="00937C55">
        <w:t xml:space="preserve"> The </w:t>
      </w:r>
      <w:del w:id="76" w:author="Mark Atchison - C21558" w:date="2019-05-06T16:48:00Z">
        <w:r w:rsidR="00937C55" w:rsidDel="00064A8E">
          <w:delText>PIC32MZ EF Starter Kit</w:delText>
        </w:r>
      </w:del>
      <w:ins w:id="77"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37C55">
        <w:t xml:space="preserve"> uses the Default Ethernet I/O pins with RMII.</w:t>
      </w:r>
    </w:p>
    <w:p w14:paraId="10921C77" w14:textId="77777777" w:rsidR="0077342C" w:rsidRDefault="0077342C" w:rsidP="00A1424B"/>
    <w:p w14:paraId="10921C78" w14:textId="77777777" w:rsidR="00A1424B" w:rsidRDefault="00C557AB" w:rsidP="00A1424B">
      <w:proofErr w:type="gramStart"/>
      <w:r>
        <w:t>A number of</w:t>
      </w:r>
      <w:proofErr w:type="gramEnd"/>
      <w:r>
        <w:t xml:space="preserve"> </w:t>
      </w:r>
      <w:r w:rsidR="0077342C">
        <w:t>the Ethernet I/O lines on the PIC32</w:t>
      </w:r>
      <w:r w:rsidR="00937C55">
        <w:t>MZEF part</w:t>
      </w:r>
      <w:r w:rsidR="0077342C">
        <w:t xml:space="preserve"> are shared</w:t>
      </w:r>
      <w:r>
        <w:t xml:space="preserve"> with</w:t>
      </w:r>
      <w:r w:rsidR="0077342C">
        <w:t xml:space="preserve"> an</w:t>
      </w:r>
      <w:r>
        <w:t xml:space="preserve"> </w:t>
      </w:r>
      <w:r w:rsidR="0077342C">
        <w:t>Analogue Input</w:t>
      </w:r>
      <w:r w:rsidR="0089476F">
        <w:t xml:space="preserve">, and therefore it is necessary to configure these pins to Digital mode </w:t>
      </w:r>
      <w:r w:rsidR="0077342C">
        <w:t xml:space="preserve">using </w:t>
      </w:r>
      <w:r>
        <w:t xml:space="preserve">the </w:t>
      </w:r>
      <w:r w:rsidR="0077342C">
        <w:t>MHC</w:t>
      </w:r>
      <w:r>
        <w:t xml:space="preserve"> Pin Manage</w:t>
      </w:r>
      <w:r w:rsidR="0089476F">
        <w:t>r.</w:t>
      </w:r>
      <w:r w:rsidR="00E24D06">
        <w:t xml:space="preserve"> The table shown below lists all Ethernet I/O pins which are used on the Starter Kit.</w:t>
      </w:r>
    </w:p>
    <w:p w14:paraId="10921C79" w14:textId="77777777" w:rsidR="001546D6" w:rsidRDefault="001546D6" w:rsidP="00A1424B"/>
    <w:tbl>
      <w:tblPr>
        <w:tblStyle w:val="GridTable4-Accent5"/>
        <w:tblW w:w="0" w:type="auto"/>
        <w:jc w:val="center"/>
        <w:tblLook w:val="04A0" w:firstRow="1" w:lastRow="0" w:firstColumn="1" w:lastColumn="0" w:noHBand="0" w:noVBand="1"/>
      </w:tblPr>
      <w:tblGrid>
        <w:gridCol w:w="1819"/>
        <w:gridCol w:w="1951"/>
        <w:gridCol w:w="2204"/>
        <w:gridCol w:w="1728"/>
      </w:tblGrid>
      <w:tr w:rsidR="001546D6" w14:paraId="10921C7E" w14:textId="77777777" w:rsidTr="00154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A" w14:textId="77777777" w:rsidR="001546D6" w:rsidRDefault="001546D6" w:rsidP="00EC4028">
            <w:r>
              <w:t>PIC32 Pin Number</w:t>
            </w:r>
          </w:p>
        </w:tc>
        <w:tc>
          <w:tcPr>
            <w:tcW w:w="1951" w:type="dxa"/>
          </w:tcPr>
          <w:p w14:paraId="10921C7B"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PIC32 I/O Pin Name</w:t>
            </w:r>
          </w:p>
        </w:tc>
        <w:tc>
          <w:tcPr>
            <w:tcW w:w="2204" w:type="dxa"/>
          </w:tcPr>
          <w:p w14:paraId="10921C7C" w14:textId="77777777" w:rsidR="001546D6" w:rsidRDefault="001546D6" w:rsidP="00EC402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10921C7D"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Shared Analogue</w:t>
            </w:r>
          </w:p>
        </w:tc>
      </w:tr>
      <w:tr w:rsidR="001546D6" w14:paraId="10921C83"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7777777" w:rsidR="001546D6" w:rsidRDefault="001546D6" w:rsidP="00EC4028">
            <w:pPr>
              <w:rPr>
                <w:rFonts w:cs="Calibri"/>
                <w:color w:val="000000"/>
                <w:szCs w:val="20"/>
              </w:rPr>
            </w:pPr>
            <w:r>
              <w:rPr>
                <w:rFonts w:cs="Calibri"/>
                <w:color w:val="000000"/>
                <w:szCs w:val="20"/>
              </w:rPr>
              <w:t>7</w:t>
            </w:r>
          </w:p>
        </w:tc>
        <w:tc>
          <w:tcPr>
            <w:tcW w:w="1951" w:type="dxa"/>
          </w:tcPr>
          <w:p w14:paraId="10921C80"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RJ8/ETXD0</w:t>
            </w:r>
          </w:p>
        </w:tc>
        <w:tc>
          <w:tcPr>
            <w:tcW w:w="2204" w:type="dxa"/>
          </w:tcPr>
          <w:p w14:paraId="10921C81"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Transmit 0</w:t>
            </w:r>
          </w:p>
        </w:tc>
        <w:tc>
          <w:tcPr>
            <w:tcW w:w="1728" w:type="dxa"/>
          </w:tcPr>
          <w:p w14:paraId="10921C82"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8"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4" w14:textId="77777777" w:rsidR="001546D6" w:rsidRDefault="001546D6" w:rsidP="00EC4028">
            <w:pPr>
              <w:rPr>
                <w:rFonts w:cs="Calibri"/>
                <w:color w:val="000000"/>
                <w:szCs w:val="20"/>
              </w:rPr>
            </w:pPr>
            <w:r>
              <w:rPr>
                <w:rFonts w:cs="Calibri"/>
                <w:color w:val="000000"/>
                <w:szCs w:val="20"/>
              </w:rPr>
              <w:t>8</w:t>
            </w:r>
          </w:p>
        </w:tc>
        <w:tc>
          <w:tcPr>
            <w:tcW w:w="1951" w:type="dxa"/>
          </w:tcPr>
          <w:p w14:paraId="10921C85"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RJ9/ETXD1</w:t>
            </w:r>
          </w:p>
        </w:tc>
        <w:tc>
          <w:tcPr>
            <w:tcW w:w="2204" w:type="dxa"/>
          </w:tcPr>
          <w:p w14:paraId="10921C86"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Data Transmit 1</w:t>
            </w:r>
          </w:p>
        </w:tc>
        <w:tc>
          <w:tcPr>
            <w:tcW w:w="1728" w:type="dxa"/>
          </w:tcPr>
          <w:p w14:paraId="10921C87"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D"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9" w14:textId="77777777" w:rsidR="001546D6" w:rsidRDefault="001546D6" w:rsidP="00EC4028">
            <w:pPr>
              <w:rPr>
                <w:rFonts w:cs="Calibri"/>
                <w:color w:val="000000"/>
                <w:szCs w:val="20"/>
              </w:rPr>
            </w:pPr>
            <w:r>
              <w:rPr>
                <w:rFonts w:cs="Calibri"/>
                <w:color w:val="000000"/>
                <w:szCs w:val="20"/>
              </w:rPr>
              <w:t>27</w:t>
            </w:r>
          </w:p>
        </w:tc>
        <w:tc>
          <w:tcPr>
            <w:tcW w:w="1951" w:type="dxa"/>
          </w:tcPr>
          <w:p w14:paraId="10921C8A"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RJ11/EREF_CLK</w:t>
            </w:r>
          </w:p>
        </w:tc>
        <w:tc>
          <w:tcPr>
            <w:tcW w:w="2204" w:type="dxa"/>
          </w:tcPr>
          <w:p w14:paraId="10921C8B"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RMII Reference Clock</w:t>
            </w:r>
          </w:p>
        </w:tc>
        <w:tc>
          <w:tcPr>
            <w:tcW w:w="1728" w:type="dxa"/>
          </w:tcPr>
          <w:p w14:paraId="10921C8C"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2"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7777777" w:rsidR="001546D6" w:rsidRDefault="001546D6" w:rsidP="00EC4028">
            <w:pPr>
              <w:rPr>
                <w:rFonts w:cs="Calibri"/>
                <w:color w:val="000000"/>
                <w:szCs w:val="20"/>
              </w:rPr>
            </w:pPr>
            <w:r>
              <w:rPr>
                <w:rFonts w:cs="Calibri"/>
                <w:color w:val="000000"/>
                <w:szCs w:val="20"/>
              </w:rPr>
              <w:t>65</w:t>
            </w:r>
          </w:p>
        </w:tc>
        <w:tc>
          <w:tcPr>
            <w:tcW w:w="1951" w:type="dxa"/>
          </w:tcPr>
          <w:p w14:paraId="10921C8F"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RH4/ERXERR</w:t>
            </w:r>
          </w:p>
        </w:tc>
        <w:tc>
          <w:tcPr>
            <w:tcW w:w="2204" w:type="dxa"/>
          </w:tcPr>
          <w:p w14:paraId="10921C90"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Receive Error</w:t>
            </w:r>
          </w:p>
        </w:tc>
        <w:tc>
          <w:tcPr>
            <w:tcW w:w="1728" w:type="dxa"/>
          </w:tcPr>
          <w:p w14:paraId="10921C91"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7"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7777777" w:rsidR="001546D6" w:rsidRDefault="001546D6" w:rsidP="00EC4028">
            <w:pPr>
              <w:rPr>
                <w:rFonts w:cs="Calibri"/>
                <w:color w:val="000000"/>
                <w:szCs w:val="20"/>
              </w:rPr>
            </w:pPr>
            <w:r>
              <w:rPr>
                <w:rFonts w:cs="Calibri"/>
                <w:color w:val="000000"/>
                <w:szCs w:val="20"/>
              </w:rPr>
              <w:t>66</w:t>
            </w:r>
          </w:p>
        </w:tc>
        <w:tc>
          <w:tcPr>
            <w:tcW w:w="1951" w:type="dxa"/>
          </w:tcPr>
          <w:p w14:paraId="10921C94"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RH5/ERXD1</w:t>
            </w:r>
          </w:p>
        </w:tc>
        <w:tc>
          <w:tcPr>
            <w:tcW w:w="2204" w:type="dxa"/>
          </w:tcPr>
          <w:p w14:paraId="10921C95"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Receive 1</w:t>
            </w:r>
          </w:p>
        </w:tc>
        <w:tc>
          <w:tcPr>
            <w:tcW w:w="1728" w:type="dxa"/>
          </w:tcPr>
          <w:p w14:paraId="10921C96"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C"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8" w14:textId="77777777" w:rsidR="001546D6" w:rsidRPr="001546D6" w:rsidRDefault="001546D6" w:rsidP="00EC4028">
            <w:pPr>
              <w:rPr>
                <w:rFonts w:cs="Calibri"/>
                <w:szCs w:val="20"/>
              </w:rPr>
            </w:pPr>
            <w:r w:rsidRPr="001546D6">
              <w:rPr>
                <w:rFonts w:cs="Calibri"/>
                <w:szCs w:val="20"/>
              </w:rPr>
              <w:t>81</w:t>
            </w:r>
          </w:p>
        </w:tc>
        <w:tc>
          <w:tcPr>
            <w:tcW w:w="1951" w:type="dxa"/>
          </w:tcPr>
          <w:p w14:paraId="10921C9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RH8/ERXD0</w:t>
            </w:r>
          </w:p>
        </w:tc>
        <w:tc>
          <w:tcPr>
            <w:tcW w:w="2204" w:type="dxa"/>
          </w:tcPr>
          <w:p w14:paraId="10921C9A"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Data Receive 0</w:t>
            </w:r>
          </w:p>
        </w:tc>
        <w:tc>
          <w:tcPr>
            <w:tcW w:w="1728" w:type="dxa"/>
          </w:tcPr>
          <w:p w14:paraId="10921C9B"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1"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7777777" w:rsidR="001546D6" w:rsidRPr="001546D6" w:rsidRDefault="001546D6" w:rsidP="00EC4028">
            <w:pPr>
              <w:rPr>
                <w:rFonts w:cs="Calibri"/>
                <w:szCs w:val="20"/>
              </w:rPr>
            </w:pPr>
            <w:r w:rsidRPr="001546D6">
              <w:rPr>
                <w:rFonts w:cs="Calibri"/>
                <w:szCs w:val="20"/>
              </w:rPr>
              <w:t>84</w:t>
            </w:r>
          </w:p>
        </w:tc>
        <w:tc>
          <w:tcPr>
            <w:tcW w:w="1951" w:type="dxa"/>
          </w:tcPr>
          <w:p w14:paraId="10921C9E"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RH11</w:t>
            </w:r>
          </w:p>
        </w:tc>
        <w:tc>
          <w:tcPr>
            <w:tcW w:w="2204" w:type="dxa"/>
          </w:tcPr>
          <w:p w14:paraId="10921C9F"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PHY Hardware Reset</w:t>
            </w:r>
          </w:p>
        </w:tc>
        <w:tc>
          <w:tcPr>
            <w:tcW w:w="1728" w:type="dxa"/>
          </w:tcPr>
          <w:p w14:paraId="10921CA0"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A6"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2" w14:textId="77777777" w:rsidR="001546D6" w:rsidRPr="001546D6" w:rsidRDefault="001546D6" w:rsidP="00EC4028">
            <w:pPr>
              <w:rPr>
                <w:rFonts w:cs="Calibri"/>
                <w:szCs w:val="20"/>
              </w:rPr>
            </w:pPr>
            <w:r w:rsidRPr="001546D6">
              <w:rPr>
                <w:rFonts w:cs="Calibri"/>
                <w:szCs w:val="20"/>
              </w:rPr>
              <w:t>99</w:t>
            </w:r>
          </w:p>
        </w:tc>
        <w:tc>
          <w:tcPr>
            <w:tcW w:w="1951" w:type="dxa"/>
          </w:tcPr>
          <w:p w14:paraId="10921CA3"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RD11/EMDC</w:t>
            </w:r>
          </w:p>
        </w:tc>
        <w:tc>
          <w:tcPr>
            <w:tcW w:w="2204" w:type="dxa"/>
          </w:tcPr>
          <w:p w14:paraId="10921CA4"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MII Management Clock</w:t>
            </w:r>
          </w:p>
        </w:tc>
        <w:tc>
          <w:tcPr>
            <w:tcW w:w="1728" w:type="dxa"/>
          </w:tcPr>
          <w:p w14:paraId="10921CA5"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B"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7" w14:textId="77777777" w:rsidR="001546D6" w:rsidRPr="001546D6" w:rsidRDefault="001546D6" w:rsidP="00EC4028">
            <w:pPr>
              <w:rPr>
                <w:rFonts w:cs="Calibri"/>
                <w:szCs w:val="20"/>
              </w:rPr>
            </w:pPr>
            <w:r w:rsidRPr="001546D6">
              <w:rPr>
                <w:rFonts w:cs="Calibri"/>
                <w:szCs w:val="20"/>
              </w:rPr>
              <w:t>101</w:t>
            </w:r>
          </w:p>
        </w:tc>
        <w:tc>
          <w:tcPr>
            <w:tcW w:w="1951" w:type="dxa"/>
          </w:tcPr>
          <w:p w14:paraId="10921CA8"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RH13/ECRS</w:t>
            </w:r>
          </w:p>
        </w:tc>
        <w:tc>
          <w:tcPr>
            <w:tcW w:w="2204" w:type="dxa"/>
          </w:tcPr>
          <w:p w14:paraId="10921CA9"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RMII Carrier Sense</w:t>
            </w:r>
          </w:p>
        </w:tc>
        <w:tc>
          <w:tcPr>
            <w:tcW w:w="1728" w:type="dxa"/>
          </w:tcPr>
          <w:p w14:paraId="10921CAA"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0"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7777777" w:rsidR="001546D6" w:rsidRPr="001546D6" w:rsidRDefault="001546D6" w:rsidP="00EC4028">
            <w:pPr>
              <w:rPr>
                <w:rFonts w:cs="Calibri"/>
                <w:szCs w:val="20"/>
              </w:rPr>
            </w:pPr>
            <w:r w:rsidRPr="001546D6">
              <w:rPr>
                <w:rFonts w:cs="Calibri"/>
                <w:szCs w:val="20"/>
              </w:rPr>
              <w:t>105</w:t>
            </w:r>
          </w:p>
        </w:tc>
        <w:tc>
          <w:tcPr>
            <w:tcW w:w="1951" w:type="dxa"/>
          </w:tcPr>
          <w:p w14:paraId="10921CAD"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RC13</w:t>
            </w:r>
          </w:p>
        </w:tc>
        <w:tc>
          <w:tcPr>
            <w:tcW w:w="2204" w:type="dxa"/>
          </w:tcPr>
          <w:p w14:paraId="10921CAE"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PHY Interrupt</w:t>
            </w:r>
          </w:p>
        </w:tc>
        <w:tc>
          <w:tcPr>
            <w:tcW w:w="1728" w:type="dxa"/>
          </w:tcPr>
          <w:p w14:paraId="10921CAF"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B5"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7777777" w:rsidR="001546D6" w:rsidRPr="00F20DE6" w:rsidRDefault="001546D6" w:rsidP="00EC4028">
            <w:pPr>
              <w:rPr>
                <w:rFonts w:cs="Calibri"/>
                <w:szCs w:val="20"/>
              </w:rPr>
            </w:pPr>
            <w:r w:rsidRPr="00F20DE6">
              <w:rPr>
                <w:rFonts w:cs="Calibri"/>
                <w:szCs w:val="20"/>
              </w:rPr>
              <w:t>115</w:t>
            </w:r>
          </w:p>
        </w:tc>
        <w:tc>
          <w:tcPr>
            <w:tcW w:w="1951" w:type="dxa"/>
          </w:tcPr>
          <w:p w14:paraId="10921CB2"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RJ1/EMDIO</w:t>
            </w:r>
          </w:p>
        </w:tc>
        <w:tc>
          <w:tcPr>
            <w:tcW w:w="2204" w:type="dxa"/>
          </w:tcPr>
          <w:p w14:paraId="10921CB3"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MII Management IO</w:t>
            </w:r>
          </w:p>
        </w:tc>
        <w:tc>
          <w:tcPr>
            <w:tcW w:w="1728" w:type="dxa"/>
          </w:tcPr>
          <w:p w14:paraId="10921CB4"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A"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7777777" w:rsidR="001546D6" w:rsidRPr="00F20DE6" w:rsidRDefault="001546D6" w:rsidP="00EC4028">
            <w:pPr>
              <w:rPr>
                <w:rFonts w:cs="Calibri"/>
                <w:bCs w:val="0"/>
                <w:szCs w:val="20"/>
              </w:rPr>
            </w:pPr>
            <w:r w:rsidRPr="00F20DE6">
              <w:rPr>
                <w:rFonts w:cs="Calibri"/>
                <w:bCs w:val="0"/>
                <w:szCs w:val="20"/>
              </w:rPr>
              <w:t>120</w:t>
            </w:r>
          </w:p>
        </w:tc>
        <w:tc>
          <w:tcPr>
            <w:tcW w:w="1951" w:type="dxa"/>
          </w:tcPr>
          <w:p w14:paraId="10921CB7"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RD6/ETXEN</w:t>
            </w:r>
          </w:p>
        </w:tc>
        <w:tc>
          <w:tcPr>
            <w:tcW w:w="2204" w:type="dxa"/>
          </w:tcPr>
          <w:p w14:paraId="10921CB8"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Transmit Enable</w:t>
            </w:r>
          </w:p>
        </w:tc>
        <w:tc>
          <w:tcPr>
            <w:tcW w:w="1728" w:type="dxa"/>
          </w:tcPr>
          <w:p w14:paraId="10921CB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N</w:t>
            </w:r>
          </w:p>
        </w:tc>
      </w:tr>
    </w:tbl>
    <w:p w14:paraId="10921CBB" w14:textId="77777777" w:rsidR="00594EFF" w:rsidRDefault="00594EFF" w:rsidP="00A1424B"/>
    <w:p w14:paraId="10921CBC" w14:textId="77777777" w:rsidR="00594EFF" w:rsidRDefault="00DB70F8" w:rsidP="00594EFF">
      <w:pPr>
        <w:pStyle w:val="NumberedList"/>
      </w:pPr>
      <w:r>
        <w:t xml:space="preserve">Click on the </w:t>
      </w:r>
      <w:r w:rsidRPr="00DB70F8">
        <w:rPr>
          <w:rStyle w:val="FieldName"/>
        </w:rPr>
        <w:t>Pin Settings</w:t>
      </w:r>
      <w:r>
        <w:t xml:space="preserve"> tab in the </w:t>
      </w:r>
      <w:r w:rsidRPr="00DB70F8">
        <w:rPr>
          <w:rStyle w:val="FieldName"/>
        </w:rPr>
        <w:t>MPLAB Harmony Configurator</w:t>
      </w:r>
      <w:r>
        <w:t>.</w:t>
      </w:r>
    </w:p>
    <w:tbl>
      <w:tblPr>
        <w:tblStyle w:val="GraphicBox"/>
        <w:tblW w:w="0" w:type="auto"/>
        <w:tblLook w:val="04A0" w:firstRow="1" w:lastRow="0" w:firstColumn="1" w:lastColumn="0" w:noHBand="0" w:noVBand="1"/>
      </w:tblPr>
      <w:tblGrid>
        <w:gridCol w:w="9975"/>
      </w:tblGrid>
      <w:tr w:rsidR="00DB70F8" w14:paraId="10921CBE" w14:textId="77777777" w:rsidTr="00DB70F8">
        <w:tc>
          <w:tcPr>
            <w:tcW w:w="10542" w:type="dxa"/>
          </w:tcPr>
          <w:p w14:paraId="10921CBD" w14:textId="77777777" w:rsidR="00DB70F8" w:rsidRDefault="00DB70F8" w:rsidP="00DB70F8">
            <w:pPr>
              <w:pStyle w:val="NumberedList"/>
              <w:numPr>
                <w:ilvl w:val="0"/>
                <w:numId w:val="0"/>
              </w:numPr>
              <w:jc w:val="left"/>
            </w:pPr>
            <w:r>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6">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p>
        </w:tc>
      </w:tr>
    </w:tbl>
    <w:p w14:paraId="10921CBF" w14:textId="77777777" w:rsidR="00DB70F8" w:rsidRDefault="00DB70F8" w:rsidP="00DB70F8">
      <w:pPr>
        <w:pStyle w:val="NumberedList"/>
        <w:numPr>
          <w:ilvl w:val="0"/>
          <w:numId w:val="0"/>
        </w:numPr>
        <w:ind w:left="567"/>
      </w:pPr>
    </w:p>
    <w:p w14:paraId="10921CC0"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CC1" w14:textId="77777777" w:rsidR="00DB70F8" w:rsidRDefault="000140DD" w:rsidP="00DB70F8">
      <w:pPr>
        <w:pStyle w:val="NumberedList"/>
      </w:pPr>
      <w:r>
        <w:lastRenderedPageBreak/>
        <w:t>Locate Pin Number 7 (</w:t>
      </w:r>
      <w:r w:rsidR="00DB70F8">
        <w:t>Pin ID RJ8) in the Pin Settings Table.</w:t>
      </w:r>
    </w:p>
    <w:tbl>
      <w:tblPr>
        <w:tblStyle w:val="GraphicBox"/>
        <w:tblW w:w="0" w:type="auto"/>
        <w:tblLook w:val="04A0" w:firstRow="1" w:lastRow="0" w:firstColumn="1" w:lastColumn="0" w:noHBand="0" w:noVBand="1"/>
      </w:tblPr>
      <w:tblGrid>
        <w:gridCol w:w="9975"/>
      </w:tblGrid>
      <w:tr w:rsidR="00DB70F8" w14:paraId="10921CC3" w14:textId="77777777" w:rsidTr="00DB70F8">
        <w:tc>
          <w:tcPr>
            <w:tcW w:w="10542" w:type="dxa"/>
          </w:tcPr>
          <w:p w14:paraId="10921CC2" w14:textId="77777777" w:rsidR="00DB70F8" w:rsidRDefault="001546D6" w:rsidP="001546D6">
            <w:pPr>
              <w:pStyle w:val="NumberedList"/>
              <w:numPr>
                <w:ilvl w:val="0"/>
                <w:numId w:val="0"/>
              </w:numPr>
              <w:jc w:val="left"/>
            </w:pPr>
            <w:r>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7">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p>
        </w:tc>
      </w:tr>
    </w:tbl>
    <w:p w14:paraId="10921CC4" w14:textId="77777777" w:rsidR="00DB70F8" w:rsidRDefault="000140DD" w:rsidP="00DB70F8">
      <w:pPr>
        <w:pStyle w:val="NumberedList"/>
      </w:pPr>
      <w:bookmarkStart w:id="78" w:name="_Ref483435935"/>
      <w:r>
        <w:t>C</w:t>
      </w:r>
      <w:r w:rsidR="00DB70F8">
        <w:t>lick on the Analog</w:t>
      </w:r>
      <w:r>
        <w:t xml:space="preserve"> Mode</w:t>
      </w:r>
      <w:r w:rsidR="00DB70F8">
        <w:t xml:space="preserve"> button to switch the </w:t>
      </w:r>
      <w:r w:rsidR="00EC4028">
        <w:t>M</w:t>
      </w:r>
      <w:r w:rsidR="00DB70F8">
        <w:t>ode to Digital.</w:t>
      </w:r>
      <w:bookmarkEnd w:id="78"/>
    </w:p>
    <w:tbl>
      <w:tblPr>
        <w:tblStyle w:val="GraphicBox"/>
        <w:tblW w:w="0" w:type="auto"/>
        <w:tblLook w:val="04A0" w:firstRow="1" w:lastRow="0" w:firstColumn="1" w:lastColumn="0" w:noHBand="0" w:noVBand="1"/>
      </w:tblPr>
      <w:tblGrid>
        <w:gridCol w:w="2267"/>
        <w:gridCol w:w="934"/>
        <w:gridCol w:w="6774"/>
      </w:tblGrid>
      <w:tr w:rsidR="00E24D06" w14:paraId="10921CC8" w14:textId="77777777" w:rsidTr="00E24D06">
        <w:tc>
          <w:tcPr>
            <w:tcW w:w="2267" w:type="dxa"/>
          </w:tcPr>
          <w:p w14:paraId="10921CC5" w14:textId="77777777" w:rsidR="00E24D06" w:rsidRDefault="00E24D06" w:rsidP="00E24D06">
            <w:pPr>
              <w:pStyle w:val="NumberedList"/>
              <w:numPr>
                <w:ilvl w:val="0"/>
                <w:numId w:val="0"/>
              </w:numPr>
              <w:jc w:val="left"/>
            </w:pPr>
            <w:r>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c>
          <w:tcPr>
            <w:tcW w:w="934" w:type="dxa"/>
          </w:tcPr>
          <w:p w14:paraId="10921CC6" w14:textId="77777777" w:rsidR="00E24D06" w:rsidRDefault="00E24D06" w:rsidP="00E24D06">
            <w:pPr>
              <w:pStyle w:val="NumberedList"/>
              <w:numPr>
                <w:ilvl w:val="0"/>
                <w:numId w:val="0"/>
              </w:numPr>
              <w:rPr>
                <w:noProof/>
              </w:rPr>
            </w:pPr>
            <w:r>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p>
        </w:tc>
        <w:tc>
          <w:tcPr>
            <w:tcW w:w="6774" w:type="dxa"/>
          </w:tcPr>
          <w:p w14:paraId="10921CC7" w14:textId="77777777" w:rsidR="00E24D06" w:rsidRDefault="00E24D06" w:rsidP="00E24D06">
            <w:pPr>
              <w:pStyle w:val="NumberedList"/>
              <w:numPr>
                <w:ilvl w:val="0"/>
                <w:numId w:val="0"/>
              </w:numPr>
              <w:jc w:val="left"/>
            </w:pPr>
            <w:r>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9">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r>
    </w:tbl>
    <w:p w14:paraId="10921CC9" w14:textId="77777777" w:rsidR="00DB70F8" w:rsidRDefault="00E24D06" w:rsidP="00E24D06">
      <w:pPr>
        <w:pStyle w:val="NumberedList"/>
      </w:pPr>
      <w:r>
        <w:t xml:space="preserve">Repeat step </w:t>
      </w:r>
      <w:r>
        <w:fldChar w:fldCharType="begin"/>
      </w:r>
      <w:r>
        <w:instrText xml:space="preserve"> REF _Ref483435935 \r \h </w:instrText>
      </w:r>
      <w:r>
        <w:fldChar w:fldCharType="separate"/>
      </w:r>
      <w:r w:rsidR="00FC4C57">
        <w:t>1.19</w:t>
      </w:r>
      <w:r>
        <w:fldChar w:fldCharType="end"/>
      </w:r>
      <w:r>
        <w:t xml:space="preserve"> for all Ethernet I/</w:t>
      </w:r>
      <w:r w:rsidR="001847F7">
        <w:t xml:space="preserve">O pins that have shared Analog, that is </w:t>
      </w:r>
      <w:r w:rsidR="00EC4028">
        <w:t>Pin Num</w:t>
      </w:r>
      <w:r w:rsidR="001847F7">
        <w:t>b</w:t>
      </w:r>
      <w:r w:rsidR="00EC4028">
        <w:t>ers 8, 27, 65 and 66</w:t>
      </w:r>
      <w:r>
        <w:t>.</w:t>
      </w:r>
    </w:p>
    <w:p w14:paraId="10921CCA" w14:textId="77777777" w:rsidR="00355EFA" w:rsidRDefault="00355EFA" w:rsidP="00355EFA">
      <w:pPr>
        <w:pStyle w:val="NumberedList"/>
        <w:numPr>
          <w:ilvl w:val="0"/>
          <w:numId w:val="0"/>
        </w:numPr>
        <w:ind w:left="567"/>
      </w:pPr>
    </w:p>
    <w:tbl>
      <w:tblPr>
        <w:tblStyle w:val="Information"/>
        <w:tblW w:w="0" w:type="auto"/>
        <w:tblLook w:val="04A0" w:firstRow="1" w:lastRow="0" w:firstColumn="1" w:lastColumn="0" w:noHBand="0" w:noVBand="1"/>
      </w:tblPr>
      <w:tblGrid>
        <w:gridCol w:w="9945"/>
      </w:tblGrid>
      <w:tr w:rsidR="00E24D06" w14:paraId="10921CCC" w14:textId="77777777" w:rsidTr="0033030B">
        <w:tc>
          <w:tcPr>
            <w:tcW w:w="9975" w:type="dxa"/>
          </w:tcPr>
          <w:p w14:paraId="10921CCB" w14:textId="77777777" w:rsidR="00E24D06" w:rsidRPr="0033030B" w:rsidRDefault="00EC4028" w:rsidP="00C50938">
            <w:pPr>
              <w:rPr>
                <w:b/>
              </w:rPr>
            </w:pPr>
            <w:r w:rsidRPr="0033030B">
              <w:rPr>
                <w:b/>
                <w:sz w:val="24"/>
              </w:rPr>
              <w:t>Double check that P</w:t>
            </w:r>
            <w:r w:rsidR="00E24D06" w:rsidRPr="0033030B">
              <w:rPr>
                <w:b/>
                <w:sz w:val="24"/>
              </w:rPr>
              <w:t>ins 7, 8, 27, 65 and 66 have been set to Digital Mode in the Pin Settings Table.</w:t>
            </w:r>
          </w:p>
        </w:tc>
      </w:tr>
    </w:tbl>
    <w:p w14:paraId="10921CCD" w14:textId="77777777" w:rsidR="00C50938" w:rsidRPr="00C50938" w:rsidRDefault="00C50938" w:rsidP="00C50938"/>
    <w:p w14:paraId="10921CCE"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CF" w14:textId="77777777" w:rsidR="00A32AE3" w:rsidRDefault="006D6BFF" w:rsidP="00DD62CB">
      <w:pPr>
        <w:pStyle w:val="Heading2"/>
      </w:pPr>
      <w:bookmarkStart w:id="79" w:name="_Toc488278760"/>
      <w:r>
        <w:lastRenderedPageBreak/>
        <w:t>MHC</w:t>
      </w:r>
      <w:r w:rsidR="005169A8">
        <w:t xml:space="preserve">: </w:t>
      </w:r>
      <w:r w:rsidR="00B971A6">
        <w:t>TCP/IP</w:t>
      </w:r>
      <w:r w:rsidR="00A32AE3">
        <w:t xml:space="preserve"> Stack Configuration</w:t>
      </w:r>
      <w:bookmarkEnd w:id="79"/>
    </w:p>
    <w:p w14:paraId="10921CD0" w14:textId="77777777" w:rsidR="00481359" w:rsidRDefault="009479D4" w:rsidP="00481359">
      <w:r>
        <w:t>The following steps will enable</w:t>
      </w:r>
      <w:r w:rsidR="00E50105">
        <w:t xml:space="preserve"> and configure</w:t>
      </w:r>
      <w:r>
        <w:t xml:space="preserve"> the TCP/IP stack. When the TCP/IP Stack is enabled </w:t>
      </w:r>
      <w:r w:rsidR="006336DD">
        <w:t>via</w:t>
      </w:r>
      <w:r>
        <w:t xml:space="preserve"> MHC, </w:t>
      </w:r>
      <w:r w:rsidR="00481359">
        <w:t xml:space="preserve">the following </w:t>
      </w:r>
      <w:r w:rsidR="00E50105">
        <w:t>set of options will automatically be enabled:</w:t>
      </w:r>
    </w:p>
    <w:p w14:paraId="10921CD1" w14:textId="77777777" w:rsidR="009479D4" w:rsidRDefault="009479D4" w:rsidP="00481359">
      <w:pPr>
        <w:pStyle w:val="ListParagraph"/>
        <w:numPr>
          <w:ilvl w:val="0"/>
          <w:numId w:val="25"/>
        </w:numPr>
      </w:pPr>
      <w:r>
        <w:t>IPv4</w:t>
      </w:r>
    </w:p>
    <w:p w14:paraId="10921CD2" w14:textId="77777777" w:rsidR="009479D4" w:rsidRDefault="009479D4" w:rsidP="009479D4">
      <w:pPr>
        <w:pStyle w:val="ListParagraph"/>
        <w:numPr>
          <w:ilvl w:val="0"/>
          <w:numId w:val="10"/>
        </w:numPr>
      </w:pPr>
      <w:r>
        <w:t>TCP and UDP</w:t>
      </w:r>
    </w:p>
    <w:p w14:paraId="10921CD3" w14:textId="77777777" w:rsidR="009479D4" w:rsidRDefault="009479D4" w:rsidP="009479D4">
      <w:pPr>
        <w:pStyle w:val="ListParagraph"/>
        <w:numPr>
          <w:ilvl w:val="0"/>
          <w:numId w:val="10"/>
        </w:numPr>
      </w:pPr>
      <w:r>
        <w:t>DHCP Client</w:t>
      </w:r>
    </w:p>
    <w:p w14:paraId="10921CD4" w14:textId="77777777" w:rsidR="009479D4" w:rsidRDefault="009479D4" w:rsidP="009479D4">
      <w:pPr>
        <w:pStyle w:val="ListParagraph"/>
        <w:numPr>
          <w:ilvl w:val="0"/>
          <w:numId w:val="10"/>
        </w:numPr>
      </w:pPr>
      <w:r>
        <w:t>DNS Client</w:t>
      </w:r>
    </w:p>
    <w:p w14:paraId="10921CD5" w14:textId="77777777" w:rsidR="009479D4" w:rsidRDefault="009479D4" w:rsidP="009479D4">
      <w:pPr>
        <w:pStyle w:val="ListParagraph"/>
        <w:numPr>
          <w:ilvl w:val="0"/>
          <w:numId w:val="10"/>
        </w:numPr>
      </w:pPr>
      <w:r>
        <w:t>NetBIOS Name Server</w:t>
      </w:r>
    </w:p>
    <w:p w14:paraId="10921CD6" w14:textId="77777777" w:rsidR="000A5B6B" w:rsidRDefault="009479D4" w:rsidP="009530A1">
      <w:pPr>
        <w:pStyle w:val="ListParagraph"/>
        <w:numPr>
          <w:ilvl w:val="0"/>
          <w:numId w:val="10"/>
        </w:numPr>
      </w:pPr>
      <w:r>
        <w:t>Announce Discovery Tool</w:t>
      </w:r>
    </w:p>
    <w:p w14:paraId="10921CD7" w14:textId="77777777" w:rsidR="009530A1" w:rsidRDefault="009530A1" w:rsidP="009530A1">
      <w:pPr>
        <w:pStyle w:val="ListParagraph"/>
      </w:pPr>
    </w:p>
    <w:p w14:paraId="10921CD8" w14:textId="77777777" w:rsidR="002718C7" w:rsidRDefault="002718C7" w:rsidP="00987D1D">
      <w:pPr>
        <w:pStyle w:val="NumberedList"/>
      </w:pPr>
      <w:r>
        <w:t>Expand the</w:t>
      </w:r>
      <w:r w:rsidR="00E9277C">
        <w:t xml:space="preserve"> following tree path:</w:t>
      </w:r>
      <w:r>
        <w:t xml:space="preserve"> </w:t>
      </w:r>
      <w:r w:rsidRPr="00B759CA">
        <w:rPr>
          <w:rStyle w:val="MHCTree"/>
        </w:rPr>
        <w:t>Harmony Framework Configuration</w:t>
      </w:r>
      <w:r w:rsidR="00E9277C">
        <w:rPr>
          <w:rStyle w:val="MHCTree"/>
        </w:rPr>
        <w:sym w:font="Wingdings 3" w:char="F086"/>
      </w:r>
      <w:r w:rsidRPr="00B759CA">
        <w:rPr>
          <w:rStyle w:val="MHCTree"/>
        </w:rPr>
        <w:t>TCPIP Stack</w:t>
      </w:r>
      <w:r>
        <w:t>.</w:t>
      </w:r>
    </w:p>
    <w:p w14:paraId="10921CD9" w14:textId="77777777" w:rsidR="00987D1D" w:rsidRDefault="002718C7" w:rsidP="00082B4B">
      <w:pPr>
        <w:pStyle w:val="NumberedList"/>
      </w:pPr>
      <w:bookmarkStart w:id="80" w:name="_Ref457424261"/>
      <w:r>
        <w:t>Chec</w:t>
      </w:r>
      <w:r w:rsidR="00987D1D">
        <w:t xml:space="preserve">k the </w:t>
      </w:r>
      <w:r w:rsidR="00987D1D" w:rsidRPr="003B48DE">
        <w:rPr>
          <w:rStyle w:val="MHCOption"/>
        </w:rPr>
        <w:t>Use TCP\IP Stack?</w:t>
      </w:r>
      <w:r w:rsidR="00987D1D">
        <w:t xml:space="preserve"> </w:t>
      </w:r>
      <w:r w:rsidR="00E9277C">
        <w:t>o</w:t>
      </w:r>
      <w:r w:rsidR="00987D1D">
        <w:t>ption.</w:t>
      </w:r>
      <w:bookmarkEnd w:id="80"/>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DB" w14:textId="77777777" w:rsidTr="001458B3">
        <w:tc>
          <w:tcPr>
            <w:tcW w:w="9016" w:type="dxa"/>
            <w:shd w:val="clear" w:color="auto" w:fill="auto"/>
            <w:vAlign w:val="center"/>
          </w:tcPr>
          <w:p w14:paraId="10921CDA" w14:textId="77777777" w:rsidR="00F31BC8" w:rsidRPr="001458B3" w:rsidRDefault="005B3261" w:rsidP="001458B3">
            <w:pPr>
              <w:pStyle w:val="NumberedList"/>
              <w:numPr>
                <w:ilvl w:val="0"/>
                <w:numId w:val="0"/>
              </w:numPr>
            </w:pPr>
            <w:r>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p>
        </w:tc>
      </w:tr>
    </w:tbl>
    <w:p w14:paraId="10921CDC" w14:textId="77777777" w:rsidR="000A5B6B" w:rsidRDefault="000A5B6B" w:rsidP="000A5B6B"/>
    <w:p w14:paraId="10921CDD" w14:textId="77777777" w:rsidR="009479D4" w:rsidRDefault="005169A8" w:rsidP="00DD62CB">
      <w:pPr>
        <w:pStyle w:val="Heading2"/>
      </w:pPr>
      <w:bookmarkStart w:id="81" w:name="_Toc488278761"/>
      <w:r>
        <w:lastRenderedPageBreak/>
        <w:t xml:space="preserve">MHC: </w:t>
      </w:r>
      <w:r w:rsidR="009479D4">
        <w:t>Network Interface Configuration</w:t>
      </w:r>
      <w:bookmarkEnd w:id="81"/>
    </w:p>
    <w:p w14:paraId="10921CDE" w14:textId="538CC014" w:rsidR="009479D4" w:rsidRDefault="008E5683" w:rsidP="009479D4">
      <w:r>
        <w:t xml:space="preserve">In this section, you will configure the TCP/IP stack to use </w:t>
      </w:r>
      <w:r w:rsidR="009479D4">
        <w:t xml:space="preserve">one network interface. </w:t>
      </w:r>
      <w:r w:rsidR="00E50105">
        <w:t>The Harmony TCP/IP Stack supports d</w:t>
      </w:r>
      <w:r w:rsidR="00481359">
        <w:t xml:space="preserve">ifferent </w:t>
      </w:r>
      <w:r w:rsidR="00E50105">
        <w:t xml:space="preserve">network </w:t>
      </w:r>
      <w:r w:rsidR="009479D4">
        <w:t>interface types, including Internal Ethernet MAC + External PH</w:t>
      </w:r>
      <w:r w:rsidR="00A2236E">
        <w:t>Y, External Ethernet Controller</w:t>
      </w:r>
      <w:r w:rsidR="009479D4">
        <w:t xml:space="preserve"> and Wi-Fi. </w:t>
      </w:r>
      <w:r w:rsidR="006C7F48">
        <w:t>T</w:t>
      </w:r>
      <w:r w:rsidR="009F02BD">
        <w:t xml:space="preserve">he </w:t>
      </w:r>
      <w:del w:id="82" w:author="Mark Atchison - C21558" w:date="2019-05-06T16:48:00Z">
        <w:r w:rsidR="009F02BD" w:rsidDel="00064A8E">
          <w:delText>PIC32MZ EF Starter Kit</w:delText>
        </w:r>
      </w:del>
      <w:ins w:id="83"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F02BD">
        <w:t xml:space="preserve"> uses a PIC32 </w:t>
      </w:r>
      <w:r w:rsidR="006C7F48">
        <w:t xml:space="preserve">device with Internal Ethernet MAC, and </w:t>
      </w:r>
      <w:r>
        <w:t xml:space="preserve">you see how to select and configure </w:t>
      </w:r>
      <w:r w:rsidR="00E50105">
        <w:t xml:space="preserve">this network </w:t>
      </w:r>
      <w:r w:rsidR="00481359">
        <w:t>interface</w:t>
      </w:r>
      <w:r>
        <w:t>.</w:t>
      </w:r>
    </w:p>
    <w:p w14:paraId="10921CDF" w14:textId="77777777" w:rsidR="006C7F48" w:rsidRPr="009479D4" w:rsidRDefault="006C7F48" w:rsidP="009479D4"/>
    <w:p w14:paraId="10921CE0" w14:textId="77777777" w:rsidR="002718C7" w:rsidRPr="00090E10" w:rsidRDefault="002718C7" w:rsidP="00090E10">
      <w:pPr>
        <w:pStyle w:val="NumberedList"/>
      </w:pPr>
      <w:r w:rsidRPr="00090E10">
        <w:t xml:space="preserve">Expand the </w:t>
      </w:r>
      <w:r w:rsidRPr="00090E10">
        <w:rPr>
          <w:rStyle w:val="MHCTree"/>
        </w:rPr>
        <w:t>Network Configuration 0</w:t>
      </w:r>
      <w:r w:rsidRPr="00090E10">
        <w:t xml:space="preserve"> tree</w:t>
      </w:r>
      <w:r w:rsidR="00090E10">
        <w:t>.</w:t>
      </w:r>
    </w:p>
    <w:p w14:paraId="10921CE1" w14:textId="77777777" w:rsidR="00987D1D" w:rsidRDefault="002718C7" w:rsidP="002718C7">
      <w:pPr>
        <w:pStyle w:val="NumberedList"/>
      </w:pPr>
      <w:bookmarkStart w:id="84" w:name="_Ref456135808"/>
      <w:r>
        <w:t xml:space="preserve">To use the Internal </w:t>
      </w:r>
      <w:r w:rsidR="00BE62CF">
        <w:t xml:space="preserve">Ethernet </w:t>
      </w:r>
      <w:r>
        <w:t>MAC</w:t>
      </w:r>
      <w:r w:rsidR="00E9277C">
        <w:t xml:space="preserve"> interface</w:t>
      </w:r>
      <w:r>
        <w:t xml:space="preserve"> on the PIC3</w:t>
      </w:r>
      <w:r w:rsidR="00987D1D">
        <w:t>2MZ</w:t>
      </w:r>
      <w:r w:rsidR="00E9277C">
        <w:t xml:space="preserve"> EF</w:t>
      </w:r>
      <w:r w:rsidR="00987D1D">
        <w:t xml:space="preserve"> device, change the </w:t>
      </w:r>
      <w:r w:rsidR="00987D1D" w:rsidRPr="00E9277C">
        <w:rPr>
          <w:rStyle w:val="MHCOption"/>
        </w:rPr>
        <w:t>Interface</w:t>
      </w:r>
      <w:r w:rsidR="00987D1D">
        <w:t xml:space="preserve"> </w:t>
      </w:r>
      <w:r>
        <w:t xml:space="preserve">option to </w:t>
      </w:r>
      <w:r w:rsidRPr="00275E4E">
        <w:rPr>
          <w:rStyle w:val="MHCSelectBox"/>
        </w:rPr>
        <w:t>PIC32INT</w:t>
      </w:r>
      <w:r>
        <w:t>.</w:t>
      </w:r>
      <w:bookmarkEnd w:id="84"/>
    </w:p>
    <w:p w14:paraId="10921CE2" w14:textId="77777777" w:rsidR="00987D1D" w:rsidRDefault="002718C7" w:rsidP="00C858E8">
      <w:pPr>
        <w:pStyle w:val="NumberedList"/>
      </w:pPr>
      <w:bookmarkStart w:id="85" w:name="_Ref455777839"/>
      <w:bookmarkStart w:id="86" w:name="_Ref457047567"/>
      <w:r>
        <w:t xml:space="preserve">Set the </w:t>
      </w:r>
      <w:r w:rsidRPr="003B48DE">
        <w:rPr>
          <w:rStyle w:val="MHCOption"/>
        </w:rPr>
        <w:t>Host Name</w:t>
      </w:r>
      <w:r>
        <w:t xml:space="preserve"> to the combination of</w:t>
      </w:r>
      <w:r w:rsidR="00A53E51">
        <w:t xml:space="preserve"> </w:t>
      </w:r>
      <w:r>
        <w:t>your First N</w:t>
      </w:r>
      <w:r w:rsidR="001847F7">
        <w:t xml:space="preserve">ame and the year you were born. </w:t>
      </w:r>
      <w:r w:rsidR="00481359">
        <w:t>T</w:t>
      </w:r>
      <w:r w:rsidR="00987D1D">
        <w:t xml:space="preserve">his </w:t>
      </w:r>
      <w:r w:rsidR="00E50105">
        <w:t xml:space="preserve">naming </w:t>
      </w:r>
      <w:r w:rsidR="00987D1D">
        <w:t>format</w:t>
      </w:r>
      <w:r w:rsidR="00481359">
        <w:t xml:space="preserve"> is used </w:t>
      </w:r>
      <w:r w:rsidR="00987D1D">
        <w:t xml:space="preserve">to ensure every </w:t>
      </w:r>
      <w:r>
        <w:t xml:space="preserve">attendee </w:t>
      </w:r>
      <w:r w:rsidR="00BB4A9A">
        <w:t xml:space="preserve">in the class </w:t>
      </w:r>
      <w:r>
        <w:t xml:space="preserve">has a unique </w:t>
      </w:r>
      <w:r w:rsidR="00481359">
        <w:t xml:space="preserve">host </w:t>
      </w:r>
      <w:r w:rsidR="00BB4A9A">
        <w:t>n</w:t>
      </w:r>
      <w:r>
        <w:t>ame</w:t>
      </w:r>
      <w:bookmarkEnd w:id="85"/>
      <w:r w:rsidR="00BB4A9A">
        <w:t xml:space="preserve"> to prevent any conflicts on the classroom network.</w:t>
      </w:r>
      <w:bookmarkEnd w:id="86"/>
    </w:p>
    <w:p w14:paraId="10921CE3" w14:textId="77777777" w:rsidR="00BE62CF" w:rsidRDefault="00E9277C" w:rsidP="00B759CA">
      <w:pPr>
        <w:pStyle w:val="NumberedList"/>
      </w:pPr>
      <w:r>
        <w:t>The PIC32MZ EF d</w:t>
      </w:r>
      <w:r w:rsidR="00BE62CF">
        <w:t xml:space="preserve">evice contains a factory programmed MAC address. The </w:t>
      </w:r>
      <w:r w:rsidR="00B971A6">
        <w:t>TCP/IP</w:t>
      </w:r>
      <w:r w:rsidR="00BE62CF">
        <w:t xml:space="preserve"> Stack will automatically use </w:t>
      </w:r>
      <w:r w:rsidR="00481359">
        <w:t>this</w:t>
      </w:r>
      <w:r w:rsidR="00BE62CF">
        <w:t xml:space="preserve"> MAC address when the</w:t>
      </w:r>
      <w:r w:rsidR="00481359">
        <w:t xml:space="preserve"> </w:t>
      </w:r>
      <w:r w:rsidR="00BE62CF" w:rsidRPr="00BE62CF">
        <w:rPr>
          <w:rStyle w:val="MHCOption"/>
        </w:rPr>
        <w:t>Mac Address</w:t>
      </w:r>
      <w:r w:rsidR="00BE62CF">
        <w:t xml:space="preserve"> field is left blank.</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14:paraId="10921CE5" w14:textId="77777777" w:rsidTr="001458B3">
        <w:tc>
          <w:tcPr>
            <w:tcW w:w="9993" w:type="dxa"/>
            <w:shd w:val="clear" w:color="auto" w:fill="auto"/>
            <w:vAlign w:val="center"/>
          </w:tcPr>
          <w:p w14:paraId="10921CE4" w14:textId="77777777" w:rsidR="00F31BC8" w:rsidRPr="001458B3" w:rsidRDefault="005B3261" w:rsidP="006C41BD">
            <w:r>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p>
        </w:tc>
      </w:tr>
    </w:tbl>
    <w:p w14:paraId="10921CE6" w14:textId="77777777" w:rsidR="001458B3" w:rsidRPr="001458B3" w:rsidRDefault="001458B3" w:rsidP="001458B3">
      <w:pPr>
        <w:rPr>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14:paraId="10921CE8" w14:textId="77777777" w:rsidTr="001458B3">
        <w:tc>
          <w:tcPr>
            <w:tcW w:w="9966" w:type="dxa"/>
            <w:shd w:val="clear" w:color="auto" w:fill="auto"/>
          </w:tcPr>
          <w:p w14:paraId="10921CE7" w14:textId="77777777" w:rsidR="00BB4A9A" w:rsidRPr="001458B3" w:rsidRDefault="00BB4A9A" w:rsidP="008E5683">
            <w:pPr>
              <w:jc w:val="both"/>
            </w:pPr>
            <w:r w:rsidRPr="001458B3">
              <w:t xml:space="preserve">For this lab, </w:t>
            </w:r>
            <w:r w:rsidR="00E9277C" w:rsidRPr="001458B3">
              <w:t xml:space="preserve">all </w:t>
            </w:r>
            <w:r w:rsidRPr="001458B3">
              <w:t xml:space="preserve">other options listed under Network Configuration 0 do not require </w:t>
            </w:r>
            <w:r w:rsidR="00E9277C" w:rsidRPr="001458B3">
              <w:t>any change</w:t>
            </w:r>
            <w:r w:rsidRPr="001458B3">
              <w:t>. Since the PIC32MZ</w:t>
            </w:r>
            <w:r w:rsidR="00E9277C" w:rsidRPr="001458B3">
              <w:t xml:space="preserve"> EF</w:t>
            </w:r>
            <w:r w:rsidRPr="001458B3">
              <w:t xml:space="preserve"> Stater kit will be connecting to an Ethe</w:t>
            </w:r>
            <w:r w:rsidR="00E9277C" w:rsidRPr="001458B3">
              <w:t>rnet network with a DHCP Server,</w:t>
            </w:r>
            <w:r w:rsidRPr="001458B3">
              <w:t xml:space="preserve"> the IP Address, Network Mask, Default Gateway, and </w:t>
            </w:r>
            <w:r w:rsidR="00CE4BC3" w:rsidRPr="001458B3">
              <w:t xml:space="preserve">Primary/Secondary </w:t>
            </w:r>
            <w:r w:rsidRPr="001458B3">
              <w:t xml:space="preserve">DNS settings </w:t>
            </w:r>
            <w:r w:rsidR="008E5683">
              <w:t xml:space="preserve">are </w:t>
            </w:r>
            <w:r w:rsidRPr="001458B3">
              <w:t>automatically obtained from the DHCP Server. The Network Configuration Start-up Flags contain the correct default settings to enable the DHCP Client and DNS Client on the network interface</w:t>
            </w:r>
            <w:r w:rsidR="00CE4BC3" w:rsidRPr="001458B3">
              <w:t xml:space="preserve"> when then PIC powers </w:t>
            </w:r>
            <w:r w:rsidR="003C7A0A" w:rsidRPr="001458B3">
              <w:t>up</w:t>
            </w:r>
            <w:r w:rsidRPr="001458B3">
              <w:t>.</w:t>
            </w:r>
          </w:p>
        </w:tc>
      </w:tr>
    </w:tbl>
    <w:p w14:paraId="10921CE9" w14:textId="77777777" w:rsidR="000A5B6B" w:rsidRDefault="000A5B6B" w:rsidP="000A5B6B">
      <w:pPr>
        <w:rPr>
          <w:lang w:eastAsia="en-AU"/>
        </w:rPr>
      </w:pPr>
    </w:p>
    <w:p w14:paraId="10921CEA"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CEB" w14:textId="77777777" w:rsidR="009479D4" w:rsidRDefault="005169A8" w:rsidP="00DD62CB">
      <w:pPr>
        <w:pStyle w:val="Heading2"/>
        <w:rPr>
          <w:lang w:eastAsia="en-AU"/>
        </w:rPr>
      </w:pPr>
      <w:bookmarkStart w:id="87" w:name="_Toc488278762"/>
      <w:r>
        <w:rPr>
          <w:lang w:eastAsia="en-AU"/>
        </w:rPr>
        <w:lastRenderedPageBreak/>
        <w:t xml:space="preserve">MHC: </w:t>
      </w:r>
      <w:r w:rsidR="009479D4">
        <w:rPr>
          <w:lang w:eastAsia="en-AU"/>
        </w:rPr>
        <w:t>ICMP Configuration</w:t>
      </w:r>
      <w:bookmarkEnd w:id="87"/>
    </w:p>
    <w:p w14:paraId="10921CEC" w14:textId="77777777" w:rsidR="002718C7" w:rsidRDefault="002718C7" w:rsidP="002718C7">
      <w:pPr>
        <w:rPr>
          <w:lang w:eastAsia="en-AU"/>
        </w:rPr>
      </w:pPr>
      <w:r w:rsidRPr="00B759CA">
        <w:rPr>
          <w:lang w:eastAsia="en-AU"/>
        </w:rPr>
        <w:t>For this la</w:t>
      </w:r>
      <w:r w:rsidR="00A71406">
        <w:rPr>
          <w:lang w:eastAsia="en-AU"/>
        </w:rPr>
        <w:t xml:space="preserve">b, </w:t>
      </w:r>
      <w:r w:rsidRPr="00B759CA">
        <w:rPr>
          <w:lang w:eastAsia="en-AU"/>
        </w:rPr>
        <w:t>you will be testing network connectivity using the Windows Ping tool.</w:t>
      </w:r>
      <w:r w:rsidR="00AF07CB">
        <w:rPr>
          <w:lang w:eastAsia="en-AU"/>
        </w:rPr>
        <w:t xml:space="preserve"> T</w:t>
      </w:r>
      <w:r w:rsidRPr="00B759CA">
        <w:rPr>
          <w:lang w:eastAsia="en-AU"/>
        </w:rPr>
        <w:t>he IC</w:t>
      </w:r>
      <w:r w:rsidR="006C7F48">
        <w:rPr>
          <w:lang w:eastAsia="en-AU"/>
        </w:rPr>
        <w:t xml:space="preserve">MPv4 Server </w:t>
      </w:r>
      <w:r w:rsidR="00AF07CB">
        <w:rPr>
          <w:lang w:eastAsia="en-AU"/>
        </w:rPr>
        <w:t xml:space="preserve">must be enabled </w:t>
      </w:r>
      <w:proofErr w:type="gramStart"/>
      <w:r w:rsidR="00AF07CB">
        <w:rPr>
          <w:lang w:eastAsia="en-AU"/>
        </w:rPr>
        <w:t>in</w:t>
      </w:r>
      <w:r w:rsidR="00AF07CB" w:rsidRPr="00B759CA">
        <w:rPr>
          <w:lang w:eastAsia="en-AU"/>
        </w:rPr>
        <w:t xml:space="preserve"> order for</w:t>
      </w:r>
      <w:proofErr w:type="gramEnd"/>
      <w:r w:rsidR="00AF07CB" w:rsidRPr="00B759CA">
        <w:rPr>
          <w:lang w:eastAsia="en-AU"/>
        </w:rPr>
        <w:t xml:space="preserve"> the TCP/IP Stack to reply to </w:t>
      </w:r>
      <w:r w:rsidR="008E5683">
        <w:rPr>
          <w:lang w:eastAsia="en-AU"/>
        </w:rPr>
        <w:t xml:space="preserve">ICMP </w:t>
      </w:r>
      <w:r w:rsidR="00AF07CB" w:rsidRPr="00B759CA">
        <w:rPr>
          <w:lang w:eastAsia="en-AU"/>
        </w:rPr>
        <w:t>Ping requests</w:t>
      </w:r>
      <w:r w:rsidR="00AF07CB">
        <w:rPr>
          <w:lang w:eastAsia="en-AU"/>
        </w:rPr>
        <w:t>.</w:t>
      </w:r>
    </w:p>
    <w:p w14:paraId="10921CED" w14:textId="77777777" w:rsidR="006C7F48" w:rsidRPr="00B759CA" w:rsidRDefault="006C7F48" w:rsidP="002718C7">
      <w:pPr>
        <w:rPr>
          <w:lang w:eastAsia="en-AU"/>
        </w:rPr>
      </w:pPr>
    </w:p>
    <w:p w14:paraId="10921CEE" w14:textId="77777777" w:rsidR="002718C7" w:rsidRDefault="003C7A0A" w:rsidP="00987D1D">
      <w:pPr>
        <w:pStyle w:val="NumberedList"/>
      </w:pPr>
      <w:r>
        <w:t>C</w:t>
      </w:r>
      <w:r w:rsidR="002718C7">
        <w:t>heck</w:t>
      </w:r>
      <w:r>
        <w:t xml:space="preserve"> </w:t>
      </w:r>
      <w:r w:rsidR="00545470">
        <w:t>t</w:t>
      </w:r>
      <w:r w:rsidR="002718C7">
        <w:t xml:space="preserve">he </w:t>
      </w:r>
      <w:r w:rsidR="002718C7" w:rsidRPr="003B48DE">
        <w:rPr>
          <w:rStyle w:val="MHCOption"/>
        </w:rPr>
        <w:t>ICMPv4 Client and Server</w:t>
      </w:r>
      <w:r w:rsidR="00545470">
        <w:t xml:space="preserve"> option</w:t>
      </w:r>
      <w:r>
        <w:t>.</w:t>
      </w:r>
    </w:p>
    <w:p w14:paraId="10921CEF" w14:textId="77777777" w:rsidR="002718C7" w:rsidRDefault="002718C7" w:rsidP="00987D1D">
      <w:pPr>
        <w:pStyle w:val="NumberedList"/>
      </w:pPr>
      <w:r>
        <w:t xml:space="preserve">Check the </w:t>
      </w:r>
      <w:r w:rsidRPr="003B48DE">
        <w:rPr>
          <w:rStyle w:val="MHCOption"/>
        </w:rPr>
        <w:t>Use ICMPv4</w:t>
      </w:r>
      <w:r>
        <w:t xml:space="preserve"> </w:t>
      </w:r>
      <w:r w:rsidRPr="00E50105">
        <w:rPr>
          <w:rStyle w:val="MHCOption"/>
        </w:rPr>
        <w:t>Server</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F1" w14:textId="77777777" w:rsidTr="001458B3">
        <w:tc>
          <w:tcPr>
            <w:tcW w:w="9016" w:type="dxa"/>
            <w:shd w:val="clear" w:color="auto" w:fill="auto"/>
            <w:vAlign w:val="center"/>
          </w:tcPr>
          <w:p w14:paraId="10921CF0" w14:textId="77777777" w:rsidR="00F31BC8" w:rsidRPr="001458B3" w:rsidRDefault="005B3261" w:rsidP="006C41BD">
            <w:r>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p>
        </w:tc>
      </w:tr>
    </w:tbl>
    <w:p w14:paraId="10921CF2" w14:textId="77777777" w:rsidR="009F02BD" w:rsidRDefault="009F02BD" w:rsidP="009F02BD">
      <w:pPr>
        <w:rPr>
          <w:lang w:eastAsia="en-AU"/>
        </w:rPr>
      </w:pPr>
    </w:p>
    <w:p w14:paraId="10921CF3" w14:textId="77777777" w:rsidR="00955E5C" w:rsidRDefault="005169A8" w:rsidP="00DD62CB">
      <w:pPr>
        <w:pStyle w:val="Heading2"/>
        <w:rPr>
          <w:lang w:eastAsia="en-AU"/>
        </w:rPr>
      </w:pPr>
      <w:bookmarkStart w:id="88" w:name="_Toc488278763"/>
      <w:r>
        <w:rPr>
          <w:lang w:eastAsia="en-AU"/>
        </w:rPr>
        <w:t xml:space="preserve">MHC: </w:t>
      </w:r>
      <w:r w:rsidR="00955E5C">
        <w:rPr>
          <w:lang w:eastAsia="en-AU"/>
        </w:rPr>
        <w:t>Network Interface Driver Selection</w:t>
      </w:r>
      <w:bookmarkEnd w:id="88"/>
    </w:p>
    <w:p w14:paraId="10921CF4" w14:textId="308E5B7A" w:rsidR="00C8417F" w:rsidRDefault="00B759CA" w:rsidP="001F328C">
      <w:pPr>
        <w:jc w:val="both"/>
        <w:rPr>
          <w:lang w:eastAsia="en-AU"/>
        </w:rPr>
      </w:pPr>
      <w:r w:rsidRPr="00B759CA">
        <w:rPr>
          <w:lang w:eastAsia="en-AU"/>
        </w:rPr>
        <w:t xml:space="preserve">In </w:t>
      </w:r>
      <w:r w:rsidR="00955E5C">
        <w:rPr>
          <w:lang w:eastAsia="en-AU"/>
        </w:rPr>
        <w:t>step</w:t>
      </w:r>
      <w:r w:rsidR="00F721CA">
        <w:rPr>
          <w:lang w:eastAsia="en-AU"/>
        </w:rPr>
        <w:t xml:space="preserve"> </w:t>
      </w:r>
      <w:r w:rsidR="00F721CA">
        <w:rPr>
          <w:lang w:eastAsia="en-AU"/>
        </w:rPr>
        <w:fldChar w:fldCharType="begin"/>
      </w:r>
      <w:r w:rsidR="00F721CA">
        <w:rPr>
          <w:lang w:eastAsia="en-AU"/>
        </w:rPr>
        <w:instrText xml:space="preserve"> REF _Ref456135808 \r \h </w:instrText>
      </w:r>
      <w:r w:rsidR="00F721CA">
        <w:rPr>
          <w:lang w:eastAsia="en-AU"/>
        </w:rPr>
      </w:r>
      <w:r w:rsidR="00F721CA">
        <w:rPr>
          <w:lang w:eastAsia="en-AU"/>
        </w:rPr>
        <w:fldChar w:fldCharType="separate"/>
      </w:r>
      <w:r w:rsidR="00FC4C57">
        <w:rPr>
          <w:lang w:eastAsia="en-AU"/>
        </w:rPr>
        <w:t>1.24</w:t>
      </w:r>
      <w:r w:rsidR="00F721CA">
        <w:rPr>
          <w:lang w:eastAsia="en-AU"/>
        </w:rPr>
        <w:fldChar w:fldCharType="end"/>
      </w:r>
      <w:r w:rsidR="00A71406">
        <w:rPr>
          <w:lang w:eastAsia="en-AU"/>
        </w:rPr>
        <w:t>,</w:t>
      </w:r>
      <w:r w:rsidR="00955E5C">
        <w:rPr>
          <w:lang w:eastAsia="en-AU"/>
        </w:rPr>
        <w:t xml:space="preserve"> </w:t>
      </w:r>
      <w:r w:rsidRPr="00B759CA">
        <w:rPr>
          <w:lang w:eastAsia="en-AU"/>
        </w:rPr>
        <w:t xml:space="preserve">the </w:t>
      </w:r>
      <w:r w:rsidRPr="00E50105">
        <w:rPr>
          <w:b/>
          <w:lang w:eastAsia="en-AU"/>
        </w:rPr>
        <w:t>Internal MAC</w:t>
      </w:r>
      <w:r w:rsidRPr="00B759CA">
        <w:rPr>
          <w:lang w:eastAsia="en-AU"/>
        </w:rPr>
        <w:t xml:space="preserve"> </w:t>
      </w:r>
      <w:r w:rsidR="00AF07CB">
        <w:rPr>
          <w:lang w:eastAsia="en-AU"/>
        </w:rPr>
        <w:t xml:space="preserve">was selected </w:t>
      </w:r>
      <w:r w:rsidRPr="00B759CA">
        <w:rPr>
          <w:lang w:eastAsia="en-AU"/>
        </w:rPr>
        <w:t>for the network interface</w:t>
      </w:r>
      <w:r w:rsidR="00481359">
        <w:rPr>
          <w:lang w:eastAsia="en-AU"/>
        </w:rPr>
        <w:t xml:space="preserve"> type</w:t>
      </w:r>
      <w:r w:rsidRPr="00B759CA">
        <w:rPr>
          <w:lang w:eastAsia="en-AU"/>
        </w:rPr>
        <w:t>.</w:t>
      </w:r>
      <w:r w:rsidR="00AF07CB">
        <w:rPr>
          <w:lang w:eastAsia="en-AU"/>
        </w:rPr>
        <w:t xml:space="preserve"> In order to use the Internal MAC, a</w:t>
      </w:r>
      <w:r w:rsidRPr="00B759CA">
        <w:rPr>
          <w:lang w:eastAsia="en-AU"/>
        </w:rPr>
        <w:t xml:space="preserve"> driver </w:t>
      </w:r>
      <w:r w:rsidR="00AF07CB">
        <w:rPr>
          <w:lang w:eastAsia="en-AU"/>
        </w:rPr>
        <w:t>must be enabled and</w:t>
      </w:r>
      <w:r w:rsidR="00EE18DB">
        <w:rPr>
          <w:lang w:eastAsia="en-AU"/>
        </w:rPr>
        <w:t xml:space="preserve"> configured </w:t>
      </w:r>
      <w:r w:rsidR="008E5683">
        <w:rPr>
          <w:lang w:eastAsia="en-AU"/>
        </w:rPr>
        <w:t xml:space="preserve">and the </w:t>
      </w:r>
      <w:r w:rsidR="00AF07CB">
        <w:rPr>
          <w:lang w:eastAsia="en-AU"/>
        </w:rPr>
        <w:t>External Physical Layer Controller (PHY)</w:t>
      </w:r>
      <w:r w:rsidR="008E5683">
        <w:rPr>
          <w:lang w:eastAsia="en-AU"/>
        </w:rPr>
        <w:t xml:space="preserve"> device type</w:t>
      </w:r>
      <w:r w:rsidR="00AF07CB">
        <w:rPr>
          <w:lang w:eastAsia="en-AU"/>
        </w:rPr>
        <w:t xml:space="preserve"> must be selected. </w:t>
      </w:r>
      <w:r w:rsidR="00EE18DB">
        <w:rPr>
          <w:lang w:eastAsia="en-AU"/>
        </w:rPr>
        <w:t>The</w:t>
      </w:r>
      <w:r w:rsidR="00AF07CB">
        <w:rPr>
          <w:lang w:eastAsia="en-AU"/>
        </w:rPr>
        <w:t xml:space="preserve"> </w:t>
      </w:r>
      <w:del w:id="89" w:author="Mark Atchison - C21558" w:date="2019-05-06T16:48:00Z">
        <w:r w:rsidR="00AF07CB" w:rsidDel="00064A8E">
          <w:rPr>
            <w:lang w:eastAsia="en-AU"/>
          </w:rPr>
          <w:delText>PIC32MZ EF Starter Kit</w:delText>
        </w:r>
      </w:del>
      <w:ins w:id="90"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sidR="00EE18DB">
        <w:rPr>
          <w:lang w:eastAsia="en-AU"/>
        </w:rPr>
        <w:t xml:space="preserve"> has the </w:t>
      </w:r>
      <w:r w:rsidR="00AF07CB">
        <w:rPr>
          <w:lang w:eastAsia="en-AU"/>
        </w:rPr>
        <w:t>Microchip/SMSC LAN8740</w:t>
      </w:r>
      <w:r w:rsidR="00EE18DB">
        <w:rPr>
          <w:lang w:eastAsia="en-AU"/>
        </w:rPr>
        <w:t xml:space="preserve"> PHY</w:t>
      </w:r>
      <w:r w:rsidR="00AF07CB">
        <w:rPr>
          <w:lang w:eastAsia="en-AU"/>
        </w:rPr>
        <w:t>.</w:t>
      </w:r>
    </w:p>
    <w:p w14:paraId="10921CF5" w14:textId="77777777" w:rsidR="003E3BAE" w:rsidRDefault="003E3BAE" w:rsidP="001F328C">
      <w:pPr>
        <w:jc w:val="both"/>
        <w:rPr>
          <w:lang w:eastAsia="en-AU"/>
        </w:rPr>
      </w:pPr>
    </w:p>
    <w:p w14:paraId="10921CF6" w14:textId="77777777" w:rsidR="002718C7" w:rsidRDefault="002718C7" w:rsidP="00987D1D">
      <w:pPr>
        <w:pStyle w:val="NumberedList"/>
      </w:pPr>
      <w:r>
        <w:t>Expand the</w:t>
      </w:r>
      <w:r w:rsidR="003C7A0A">
        <w:t xml:space="preserve"> following tree path:</w:t>
      </w:r>
      <w:r>
        <w:t xml:space="preserve"> </w:t>
      </w:r>
      <w:r w:rsidR="008E5683">
        <w:rPr>
          <w:rStyle w:val="MHCTree"/>
        </w:rPr>
        <w:t>Harmony Framework Configuration</w:t>
      </w:r>
      <w:r w:rsidR="008E5683">
        <w:rPr>
          <w:rStyle w:val="MHCTree"/>
        </w:rPr>
        <w:sym w:font="Wingdings 3" w:char="F086"/>
      </w:r>
      <w:r w:rsidR="008E5683">
        <w:rPr>
          <w:rStyle w:val="MHCTree"/>
        </w:rPr>
        <w:t>D</w:t>
      </w:r>
      <w:r w:rsidRPr="00090E10">
        <w:rPr>
          <w:rStyle w:val="MHCTree"/>
        </w:rPr>
        <w:t>rivers</w:t>
      </w:r>
      <w:r w:rsidR="003C7A0A">
        <w:rPr>
          <w:rStyle w:val="MHCTree"/>
        </w:rPr>
        <w:sym w:font="Wingdings 3" w:char="F086"/>
      </w:r>
      <w:r w:rsidR="003C7A0A" w:rsidRPr="00090E10">
        <w:rPr>
          <w:rStyle w:val="MHCTree"/>
        </w:rPr>
        <w:t>Internal Ethernet MAC Driver</w:t>
      </w:r>
      <w:r w:rsidR="003C7A0A">
        <w:t>.</w:t>
      </w:r>
    </w:p>
    <w:p w14:paraId="10921CF7" w14:textId="77777777" w:rsidR="00987D1D" w:rsidRDefault="002718C7" w:rsidP="002718C7">
      <w:pPr>
        <w:pStyle w:val="NumberedList"/>
      </w:pPr>
      <w:r>
        <w:t>C</w:t>
      </w:r>
      <w:r w:rsidR="00545470">
        <w:t>heck</w:t>
      </w:r>
      <w:r>
        <w:t xml:space="preserve"> the </w:t>
      </w:r>
      <w:r w:rsidR="00955E5C" w:rsidRPr="003B48DE">
        <w:rPr>
          <w:rStyle w:val="MHCOption"/>
        </w:rPr>
        <w:t>Use</w:t>
      </w:r>
      <w:r w:rsidRPr="003B48DE">
        <w:rPr>
          <w:rStyle w:val="MHCOption"/>
        </w:rPr>
        <w:t xml:space="preserve"> Internal Ethernet MAC Driver?</w:t>
      </w:r>
      <w:r w:rsidR="00545470">
        <w:t xml:space="preserve"> option</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14:paraId="10921CF9" w14:textId="77777777" w:rsidTr="001458B3">
        <w:tc>
          <w:tcPr>
            <w:tcW w:w="9638" w:type="dxa"/>
            <w:shd w:val="clear" w:color="auto" w:fill="auto"/>
            <w:vAlign w:val="center"/>
          </w:tcPr>
          <w:p w14:paraId="10921CF8" w14:textId="77777777" w:rsidR="00937BC0" w:rsidRPr="001458B3" w:rsidRDefault="005B3261" w:rsidP="001458B3">
            <w:pPr>
              <w:pStyle w:val="NumberedList"/>
              <w:numPr>
                <w:ilvl w:val="0"/>
                <w:numId w:val="0"/>
              </w:numPr>
            </w:pPr>
            <w:r>
              <w:rPr>
                <w:noProof/>
              </w:rPr>
              <w:lastRenderedPageBreak/>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p>
        </w:tc>
      </w:tr>
    </w:tbl>
    <w:p w14:paraId="10921CFA" w14:textId="77777777" w:rsidR="00987D1D" w:rsidRDefault="00545470" w:rsidP="00987D1D">
      <w:pPr>
        <w:pStyle w:val="NumberedList"/>
      </w:pPr>
      <w:r>
        <w:t>For</w:t>
      </w:r>
      <w:r w:rsidR="002718C7">
        <w:t xml:space="preserve"> </w:t>
      </w:r>
      <w:r w:rsidR="002718C7" w:rsidRPr="003C7A0A">
        <w:rPr>
          <w:rStyle w:val="MHCOption"/>
        </w:rPr>
        <w:t>External PHY Type</w:t>
      </w:r>
      <w:r w:rsidR="002718C7">
        <w:t xml:space="preserve"> </w:t>
      </w:r>
      <w:r>
        <w:t xml:space="preserve">option, </w:t>
      </w:r>
      <w:r w:rsidR="002718C7">
        <w:t xml:space="preserve">select </w:t>
      </w:r>
      <w:r w:rsidR="002718C7" w:rsidRPr="00275E4E">
        <w:rPr>
          <w:rStyle w:val="MHCSelectBox"/>
        </w:rPr>
        <w:t>SMSC_LAN8740</w:t>
      </w:r>
      <w:r w:rsidR="00082B4B">
        <w:t>.</w:t>
      </w:r>
    </w:p>
    <w:p w14:paraId="10921CFB" w14:textId="77777777" w:rsidR="00955E5C" w:rsidRDefault="00955E5C" w:rsidP="00955E5C">
      <w:pPr>
        <w:pStyle w:val="NumberedList"/>
      </w:pPr>
      <w:r>
        <w:t xml:space="preserve">All </w:t>
      </w:r>
      <w:r w:rsidRPr="00987D1D">
        <w:t>other</w:t>
      </w:r>
      <w:r w:rsidR="008E5683">
        <w:t xml:space="preserve"> configuration options under</w:t>
      </w:r>
      <w:r>
        <w:t xml:space="preserve"> t</w:t>
      </w:r>
      <w:r w:rsidR="00A2236E">
        <w:t xml:space="preserve">he Internal MAC Driver </w:t>
      </w:r>
      <w:r w:rsidR="008E5683">
        <w:t xml:space="preserve">tree </w:t>
      </w:r>
      <w:r w:rsidR="00A2236E">
        <w:t xml:space="preserve">can remain </w:t>
      </w:r>
      <w:r w:rsidR="003C7A0A">
        <w:t>with</w:t>
      </w:r>
      <w:r>
        <w:t xml:space="preserve"> the default values.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CFD" w14:textId="77777777" w:rsidTr="001458B3">
        <w:tc>
          <w:tcPr>
            <w:tcW w:w="9016" w:type="dxa"/>
            <w:shd w:val="clear" w:color="auto" w:fill="auto"/>
            <w:vAlign w:val="center"/>
          </w:tcPr>
          <w:p w14:paraId="10921CFC" w14:textId="77777777" w:rsidR="00955E5C" w:rsidRPr="001458B3" w:rsidRDefault="005B3261" w:rsidP="006C41BD">
            <w:r>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p>
        </w:tc>
      </w:tr>
    </w:tbl>
    <w:p w14:paraId="10921CFE" w14:textId="77777777" w:rsidR="006A66B6" w:rsidRDefault="006A66B6"/>
    <w:p w14:paraId="10921CFF" w14:textId="77777777" w:rsidR="006A66B6" w:rsidRDefault="006A66B6">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D00" w14:textId="77777777" w:rsidR="003E3BAE" w:rsidRDefault="005169A8" w:rsidP="00DD62CB">
      <w:pPr>
        <w:pStyle w:val="Heading2"/>
      </w:pPr>
      <w:bookmarkStart w:id="91" w:name="_Toc488278764"/>
      <w:r>
        <w:lastRenderedPageBreak/>
        <w:t xml:space="preserve">MHC: </w:t>
      </w:r>
      <w:r w:rsidR="003E3BAE">
        <w:t>Console Configuration</w:t>
      </w:r>
      <w:bookmarkEnd w:id="91"/>
    </w:p>
    <w:p w14:paraId="10921D01" w14:textId="77777777" w:rsidR="00865331" w:rsidRPr="00ED4686" w:rsidRDefault="00865331" w:rsidP="00865331">
      <w:r w:rsidRPr="00ED4686">
        <w:t>The Harmony console provides the ability to monitor and control different modules within the TCP</w:t>
      </w:r>
      <w:r w:rsidR="001847F7" w:rsidRPr="00ED4686">
        <w:t>/</w:t>
      </w:r>
      <w:r w:rsidRPr="00ED4686">
        <w:t>IP Stack such as the DHCP Client. It is a useful tool for development and debugging purposes. The console interfaces to a host PC via USB (as a CDC device), or via UART. For this lab</w:t>
      </w:r>
      <w:r w:rsidR="00993204" w:rsidRPr="00ED4686">
        <w:t>,</w:t>
      </w:r>
      <w:r w:rsidRPr="00ED4686">
        <w:t xml:space="preserve"> the USB interface </w:t>
      </w:r>
      <w:r w:rsidR="00EC4028" w:rsidRPr="00ED4686">
        <w:t>is used for the console</w:t>
      </w:r>
      <w:r w:rsidRPr="00ED4686">
        <w:t>.</w:t>
      </w:r>
    </w:p>
    <w:p w14:paraId="10921D02" w14:textId="77777777" w:rsidR="003E3BAE" w:rsidRDefault="003E3BAE" w:rsidP="003E3BAE">
      <w:pPr>
        <w:pStyle w:val="NumberedList"/>
      </w:pPr>
      <w:r>
        <w:t xml:space="preserve">Expand the tree path: </w:t>
      </w:r>
      <w:r>
        <w:rPr>
          <w:rStyle w:val="MHCTree"/>
        </w:rPr>
        <w:t>Harmony Frame</w:t>
      </w:r>
      <w:r w:rsidR="00937BC0">
        <w:rPr>
          <w:rStyle w:val="MHCTree"/>
        </w:rPr>
        <w:t>work</w:t>
      </w:r>
      <w:r>
        <w:rPr>
          <w:rStyle w:val="MHCTree"/>
        </w:rPr>
        <w:t xml:space="preserve"> </w:t>
      </w:r>
      <w:r w:rsidRPr="00656E44">
        <w:rPr>
          <w:rStyle w:val="MHCTree"/>
        </w:rPr>
        <w:t>Configuration</w:t>
      </w:r>
      <w:r w:rsidRPr="00656E44">
        <w:rPr>
          <w:rStyle w:val="MHCTree"/>
        </w:rPr>
        <w:sym w:font="Wingdings 3" w:char="F086"/>
      </w:r>
      <w:r w:rsidRPr="00656E44">
        <w:rPr>
          <w:rStyle w:val="MHCTree"/>
        </w:rPr>
        <w:t>System Services</w:t>
      </w:r>
      <w:r w:rsidRPr="00656E44">
        <w:rPr>
          <w:rStyle w:val="MHCTree"/>
        </w:rPr>
        <w:sym w:font="Wingdings 3" w:char="F086"/>
      </w:r>
      <w:r w:rsidRPr="00656E44">
        <w:rPr>
          <w:rStyle w:val="MHCTree"/>
        </w:rPr>
        <w:t>Command</w:t>
      </w:r>
      <w:r w:rsidRPr="00D35D41">
        <w:t>.</w:t>
      </w:r>
    </w:p>
    <w:p w14:paraId="10921D03" w14:textId="77777777" w:rsidR="003E3BAE" w:rsidRDefault="003E3BAE" w:rsidP="003E3BAE">
      <w:pPr>
        <w:pStyle w:val="NumberedList"/>
      </w:pPr>
      <w:r>
        <w:t xml:space="preserve">Check the </w:t>
      </w:r>
      <w:r w:rsidRPr="00656E44">
        <w:rPr>
          <w:rStyle w:val="MHCOption"/>
        </w:rPr>
        <w:t>Use Command Process</w:t>
      </w:r>
      <w:r w:rsidR="00D35D41">
        <w:rPr>
          <w:rStyle w:val="MHCOption"/>
        </w:rPr>
        <w:t>or</w:t>
      </w:r>
      <w:r w:rsidRPr="00656E44">
        <w:rPr>
          <w:rStyle w:val="MHCOption"/>
        </w:rPr>
        <w:t xml:space="preserve"> System </w:t>
      </w:r>
      <w:r w:rsidR="00D35D41">
        <w:rPr>
          <w:rStyle w:val="MHCOption"/>
        </w:rPr>
        <w:t>Service</w:t>
      </w:r>
      <w:r w:rsidRPr="00656E44">
        <w:rPr>
          <w:rStyle w:val="MHCOption"/>
        </w:rPr>
        <w:t>?</w:t>
      </w:r>
      <w:r>
        <w:t xml:space="preserve"> option. By checking this option, the Console System Service will be automatically enabled, </w:t>
      </w:r>
      <w:r w:rsidR="00D35D41">
        <w:t>however further configuration is required.</w:t>
      </w:r>
    </w:p>
    <w:p w14:paraId="10921D04" w14:textId="77777777" w:rsidR="003E3BAE" w:rsidRDefault="003E3BAE" w:rsidP="003E3BAE">
      <w:pPr>
        <w:pStyle w:val="NumberedList"/>
        <w:tabs>
          <w:tab w:val="left" w:pos="5529"/>
        </w:tabs>
      </w:pPr>
      <w:r>
        <w:t xml:space="preserve">Expand the </w:t>
      </w:r>
      <w:r w:rsidRPr="001A01D2">
        <w:rPr>
          <w:rStyle w:val="MHCTree"/>
        </w:rPr>
        <w:t>Console</w:t>
      </w:r>
      <w:r w:rsidRPr="006275E5">
        <w:rPr>
          <w:rStyle w:val="MHCTree"/>
        </w:rPr>
        <w:sym w:font="Wingdings 3" w:char="F086"/>
      </w:r>
      <w:r w:rsidR="00D35D41">
        <w:rPr>
          <w:rStyle w:val="MHCTree"/>
        </w:rPr>
        <w:t>Use</w:t>
      </w:r>
      <w:r w:rsidRPr="001A01D2">
        <w:rPr>
          <w:rStyle w:val="MHCTree"/>
        </w:rPr>
        <w:t xml:space="preserve"> Console System Service?</w:t>
      </w:r>
      <w:r>
        <w:t xml:space="preserve"> tree.</w:t>
      </w:r>
    </w:p>
    <w:p w14:paraId="10921D05" w14:textId="77777777" w:rsidR="003E3BAE" w:rsidRDefault="003E3BAE" w:rsidP="003E3BAE">
      <w:pPr>
        <w:pStyle w:val="NumberedList"/>
      </w:pPr>
      <w:bookmarkStart w:id="92" w:name="_Ref456559099"/>
      <w:r>
        <w:t xml:space="preserve">Set the </w:t>
      </w:r>
      <w:r w:rsidRPr="00656E44">
        <w:rPr>
          <w:rStyle w:val="MHCTree"/>
        </w:rPr>
        <w:t xml:space="preserve">Select Peripheral </w:t>
      </w:r>
      <w:proofErr w:type="gramStart"/>
      <w:r w:rsidRPr="00656E44">
        <w:rPr>
          <w:rStyle w:val="MHCTree"/>
        </w:rPr>
        <w:t>For</w:t>
      </w:r>
      <w:proofErr w:type="gramEnd"/>
      <w:r w:rsidRPr="00656E44">
        <w:rPr>
          <w:rStyle w:val="MHCTree"/>
        </w:rPr>
        <w:t xml:space="preserve"> Console Instance</w:t>
      </w:r>
      <w:r>
        <w:t xml:space="preserve"> option to </w:t>
      </w:r>
      <w:r w:rsidRPr="00275E4E">
        <w:rPr>
          <w:rStyle w:val="MHCSelectBox"/>
        </w:rPr>
        <w:t>USB_CDC_CONSOLE</w:t>
      </w:r>
      <w:r>
        <w:t>.</w:t>
      </w:r>
      <w:bookmarkEnd w:id="9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14:paraId="10921D07" w14:textId="77777777" w:rsidTr="001458B3">
        <w:tc>
          <w:tcPr>
            <w:tcW w:w="9071" w:type="dxa"/>
            <w:shd w:val="clear" w:color="auto" w:fill="auto"/>
            <w:vAlign w:val="center"/>
          </w:tcPr>
          <w:p w14:paraId="10921D06" w14:textId="77777777" w:rsidR="00ED2A59" w:rsidRPr="001458B3" w:rsidRDefault="00071D94" w:rsidP="006C41BD">
            <w:r>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p>
        </w:tc>
      </w:tr>
    </w:tbl>
    <w:p w14:paraId="10921D08" w14:textId="77777777" w:rsidR="00937BC0" w:rsidRDefault="00937BC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D09" w14:textId="77777777" w:rsidR="00D35D41" w:rsidRDefault="00D35D41" w:rsidP="003E3BAE">
      <w:pPr>
        <w:pStyle w:val="NumberedList"/>
      </w:pPr>
      <w:r>
        <w:t>With the selection of the USB CDC CONSOLE, the</w:t>
      </w:r>
      <w:r w:rsidR="00BF0D0E">
        <w:t xml:space="preserve"> MHC has automatically enabled the</w:t>
      </w:r>
      <w:r>
        <w:t xml:space="preserve"> USB Library</w:t>
      </w:r>
      <w:r w:rsidR="00BF0D0E">
        <w:t>.</w:t>
      </w:r>
      <w:r>
        <w:t xml:space="preserve"> </w:t>
      </w:r>
      <w:r w:rsidR="00BF0D0E">
        <w:t>However, one USB Library setting</w:t>
      </w:r>
      <w:r>
        <w:t xml:space="preserve"> needs </w:t>
      </w:r>
      <w:r w:rsidR="000B2313">
        <w:t>changing</w:t>
      </w:r>
      <w:r>
        <w:t xml:space="preserve"> to allow the</w:t>
      </w:r>
      <w:r w:rsidR="000B2313">
        <w:t xml:space="preserve"> USB</w:t>
      </w:r>
      <w:r>
        <w:t xml:space="preserve"> device to successfully enumerate. Expand the </w:t>
      </w:r>
      <w:r w:rsidR="008E5683">
        <w:rPr>
          <w:rStyle w:val="MHCTree"/>
        </w:rPr>
        <w:t>Harmony Framework Configuration</w:t>
      </w:r>
      <w:r w:rsidR="008E5683">
        <w:sym w:font="Wingdings 3" w:char="F086"/>
      </w:r>
      <w:r w:rsidR="008E5683">
        <w:rPr>
          <w:rStyle w:val="MHCTree"/>
        </w:rPr>
        <w:t>U</w:t>
      </w:r>
      <w:r w:rsidRPr="007562C5">
        <w:rPr>
          <w:rStyle w:val="MHCTree"/>
        </w:rPr>
        <w:t>SB Library</w:t>
      </w:r>
      <w:r>
        <w:sym w:font="Wingdings 3" w:char="F086"/>
      </w:r>
      <w:r w:rsidRPr="007562C5">
        <w:rPr>
          <w:rStyle w:val="MHCTree"/>
        </w:rPr>
        <w:t>USB Device Instance 0</w:t>
      </w:r>
      <w:r>
        <w:t xml:space="preserve"> tree.</w:t>
      </w:r>
    </w:p>
    <w:p w14:paraId="10921D0A" w14:textId="77777777" w:rsidR="003E3BAE" w:rsidRDefault="003E3BAE" w:rsidP="003E3BAE">
      <w:pPr>
        <w:pStyle w:val="NumberedList"/>
      </w:pPr>
      <w:r>
        <w:lastRenderedPageBreak/>
        <w:t xml:space="preserve">For the </w:t>
      </w:r>
      <w:r w:rsidRPr="007562C5">
        <w:rPr>
          <w:rStyle w:val="MHCOption"/>
        </w:rPr>
        <w:t>Product ID Selection</w:t>
      </w:r>
      <w:r>
        <w:t xml:space="preserve">, select the </w:t>
      </w:r>
      <w:proofErr w:type="spellStart"/>
      <w:r w:rsidRPr="00275E4E">
        <w:rPr>
          <w:rStyle w:val="MHCSelectBox"/>
        </w:rPr>
        <w:t>cdc_com_port_single_demo</w:t>
      </w:r>
      <w:proofErr w:type="spellEnd"/>
      <w:r w:rsidR="00D35D41">
        <w:t xml:space="preserve"> option, which </w:t>
      </w:r>
      <w:r>
        <w:t>will automatically populate the Vendor and Product IDs for the USB Device</w:t>
      </w:r>
      <w:r w:rsidR="00D35D41">
        <w:t>. The USB</w:t>
      </w:r>
      <w:r>
        <w:t xml:space="preserve"> device cannot enumer</w:t>
      </w:r>
      <w:r w:rsidR="00D35D41">
        <w:t>ate without these IDs being set</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C" w14:textId="77777777" w:rsidTr="001458B3">
        <w:tc>
          <w:tcPr>
            <w:tcW w:w="9638" w:type="dxa"/>
            <w:shd w:val="clear" w:color="auto" w:fill="auto"/>
            <w:vAlign w:val="center"/>
          </w:tcPr>
          <w:p w14:paraId="10921D0B" w14:textId="77777777" w:rsidR="00ED2A59" w:rsidRPr="001458B3" w:rsidRDefault="005B3261" w:rsidP="006C41BD">
            <w:r>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p>
        </w:tc>
      </w:tr>
    </w:tbl>
    <w:p w14:paraId="10921D0D" w14:textId="77777777" w:rsidR="003E3BAE" w:rsidRDefault="003E3BAE" w:rsidP="00DD62CB">
      <w:pPr>
        <w:pStyle w:val="NumberedList"/>
      </w:pPr>
      <w:r>
        <w:t xml:space="preserve">Under the </w:t>
      </w:r>
      <w:r w:rsidR="00380C26">
        <w:rPr>
          <w:rStyle w:val="MHCTree"/>
        </w:rPr>
        <w:t>Harmony Framework Configuration</w:t>
      </w:r>
      <w:r w:rsidR="00380C26">
        <w:rPr>
          <w:rStyle w:val="MHCTree"/>
        </w:rPr>
        <w:sym w:font="Wingdings 3" w:char="F086"/>
      </w:r>
      <w:r w:rsidR="00380C26">
        <w:rPr>
          <w:rStyle w:val="MHCTree"/>
        </w:rPr>
        <w:t>TCPIP Stack</w:t>
      </w:r>
      <w:r>
        <w:t xml:space="preserve"> tree, check the </w:t>
      </w:r>
      <w:r w:rsidRPr="005C10B2">
        <w:rPr>
          <w:rStyle w:val="MHCOption"/>
        </w:rPr>
        <w:t>Use TCP\IP Commands</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F" w14:textId="77777777" w:rsidTr="001458B3">
        <w:tc>
          <w:tcPr>
            <w:tcW w:w="9638" w:type="dxa"/>
            <w:shd w:val="clear" w:color="auto" w:fill="auto"/>
            <w:vAlign w:val="center"/>
          </w:tcPr>
          <w:p w14:paraId="10921D0E" w14:textId="77777777" w:rsidR="00ED2A59" w:rsidRPr="001458B3" w:rsidRDefault="004D3883" w:rsidP="006C41BD">
            <w:r>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p>
        </w:tc>
      </w:tr>
    </w:tbl>
    <w:p w14:paraId="10921D10" w14:textId="77777777" w:rsidR="004D3883" w:rsidRDefault="004D3883" w:rsidP="00DD62CB">
      <w:pPr>
        <w:pStyle w:val="Heading2"/>
        <w:rPr>
          <w:lang w:eastAsia="en-AU"/>
        </w:rPr>
      </w:pPr>
    </w:p>
    <w:p w14:paraId="10921D11" w14:textId="77777777" w:rsidR="004D3883" w:rsidRDefault="004D3883">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12" w14:textId="77777777" w:rsidR="007B4F3B" w:rsidRDefault="005169A8" w:rsidP="00DD62CB">
      <w:pPr>
        <w:pStyle w:val="Heading2"/>
        <w:rPr>
          <w:lang w:eastAsia="en-AU"/>
        </w:rPr>
      </w:pPr>
      <w:bookmarkStart w:id="93" w:name="_Toc488278765"/>
      <w:r>
        <w:rPr>
          <w:lang w:eastAsia="en-AU"/>
        </w:rPr>
        <w:lastRenderedPageBreak/>
        <w:t xml:space="preserve">MHC: </w:t>
      </w:r>
      <w:r w:rsidR="007B4F3B">
        <w:rPr>
          <w:lang w:eastAsia="en-AU"/>
        </w:rPr>
        <w:t>Application Configuration</w:t>
      </w:r>
      <w:bookmarkEnd w:id="93"/>
    </w:p>
    <w:p w14:paraId="10921D13" w14:textId="77777777" w:rsidR="006C7F48" w:rsidRDefault="00B759CA" w:rsidP="00B759CA">
      <w:pPr>
        <w:rPr>
          <w:lang w:eastAsia="en-AU"/>
        </w:rPr>
      </w:pPr>
      <w:r w:rsidRPr="00B759CA">
        <w:rPr>
          <w:lang w:eastAsia="en-AU"/>
        </w:rPr>
        <w:t xml:space="preserve">The following steps </w:t>
      </w:r>
      <w:r w:rsidR="006308AB">
        <w:rPr>
          <w:lang w:eastAsia="en-AU"/>
        </w:rPr>
        <w:t>will</w:t>
      </w:r>
      <w:r w:rsidR="007B4F3B">
        <w:rPr>
          <w:lang w:eastAsia="en-AU"/>
        </w:rPr>
        <w:t xml:space="preserve"> rename the default </w:t>
      </w:r>
      <w:r w:rsidR="004D3883">
        <w:rPr>
          <w:lang w:eastAsia="en-AU"/>
        </w:rPr>
        <w:t xml:space="preserve">Harmony Application from app to </w:t>
      </w:r>
      <w:proofErr w:type="spellStart"/>
      <w:r w:rsidR="004D3883">
        <w:rPr>
          <w:lang w:eastAsia="en-AU"/>
        </w:rPr>
        <w:t>ledcontrol</w:t>
      </w:r>
      <w:proofErr w:type="spellEnd"/>
      <w:r w:rsidR="004D3883">
        <w:rPr>
          <w:lang w:eastAsia="en-AU"/>
        </w:rPr>
        <w:t>. This application configuration will be used to generate the periodic LED flasher.</w:t>
      </w:r>
    </w:p>
    <w:p w14:paraId="10921D14" w14:textId="77777777" w:rsidR="009747E8" w:rsidRPr="00B759CA" w:rsidRDefault="009747E8" w:rsidP="00B759CA">
      <w:pPr>
        <w:rPr>
          <w:lang w:eastAsia="en-AU"/>
        </w:rPr>
      </w:pPr>
    </w:p>
    <w:p w14:paraId="10921D15" w14:textId="77777777" w:rsidR="002718C7" w:rsidRDefault="002718C7" w:rsidP="00A53E51">
      <w:pPr>
        <w:pStyle w:val="NumberedList"/>
      </w:pPr>
      <w:r>
        <w:t>Expand the</w:t>
      </w:r>
      <w:r w:rsidR="003C7A0A">
        <w:t xml:space="preserve"> following tree path: </w:t>
      </w:r>
      <w:r w:rsidRPr="00B759CA">
        <w:rPr>
          <w:rStyle w:val="MHCTree"/>
        </w:rPr>
        <w:t>Application Configuration</w:t>
      </w:r>
      <w:r w:rsidR="003C7A0A">
        <w:sym w:font="Wingdings 3" w:char="F086"/>
      </w:r>
      <w:r w:rsidRPr="00B759CA">
        <w:rPr>
          <w:rStyle w:val="MHCTree"/>
        </w:rPr>
        <w:t>Application 0 Configuration</w:t>
      </w:r>
      <w:r>
        <w:t>.</w:t>
      </w:r>
    </w:p>
    <w:p w14:paraId="10921D16" w14:textId="77777777" w:rsidR="002718C7" w:rsidRDefault="002718C7" w:rsidP="00A53E51">
      <w:pPr>
        <w:pStyle w:val="NumberedList"/>
      </w:pPr>
      <w:bookmarkStart w:id="94" w:name="_Ref455770951"/>
      <w:r>
        <w:t xml:space="preserve">Change the </w:t>
      </w:r>
      <w:r w:rsidRPr="003B48DE">
        <w:rPr>
          <w:rStyle w:val="MHCOption"/>
        </w:rPr>
        <w:t>Application Name</w:t>
      </w:r>
      <w:r>
        <w:t xml:space="preserve"> option</w:t>
      </w:r>
      <w:r w:rsidR="00A53E51">
        <w:t xml:space="preserve"> </w:t>
      </w:r>
      <w:r>
        <w:t xml:space="preserve">from </w:t>
      </w:r>
      <w:r w:rsidRPr="003B48DE">
        <w:rPr>
          <w:rStyle w:val="MHCTextBox"/>
        </w:rPr>
        <w:t>app</w:t>
      </w:r>
      <w:r>
        <w:t xml:space="preserve"> to </w:t>
      </w:r>
      <w:proofErr w:type="spellStart"/>
      <w:r w:rsidRPr="003B48DE">
        <w:rPr>
          <w:rStyle w:val="MHCTextBox"/>
        </w:rPr>
        <w:t>ledcontrol</w:t>
      </w:r>
      <w:proofErr w:type="spellEnd"/>
      <w:r>
        <w:t>.</w:t>
      </w:r>
      <w:bookmarkEnd w:id="9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D18" w14:textId="77777777" w:rsidTr="001458B3">
        <w:tc>
          <w:tcPr>
            <w:tcW w:w="9016" w:type="dxa"/>
            <w:shd w:val="clear" w:color="auto" w:fill="auto"/>
            <w:vAlign w:val="center"/>
          </w:tcPr>
          <w:p w14:paraId="10921D17" w14:textId="77777777" w:rsidR="00955E5C" w:rsidRPr="001458B3" w:rsidRDefault="005B3261" w:rsidP="006C41BD">
            <w:r>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p>
        </w:tc>
      </w:tr>
    </w:tbl>
    <w:p w14:paraId="10921D19" w14:textId="77777777" w:rsidR="007B4F3B" w:rsidRDefault="005169A8" w:rsidP="00DD62CB">
      <w:pPr>
        <w:pStyle w:val="Heading2"/>
      </w:pPr>
      <w:bookmarkStart w:id="95" w:name="_Toc488278766"/>
      <w:r>
        <w:t xml:space="preserve">MHC: </w:t>
      </w:r>
      <w:r w:rsidR="007B4F3B">
        <w:t>Project Generation</w:t>
      </w:r>
      <w:bookmarkEnd w:id="95"/>
    </w:p>
    <w:p w14:paraId="10921D1A" w14:textId="77777777" w:rsidR="00B759CA" w:rsidRDefault="006308AB" w:rsidP="00B759CA">
      <w:r>
        <w:t>The</w:t>
      </w:r>
      <w:r w:rsidR="007B4F3B">
        <w:t xml:space="preserve"> MHC Configuration for Lab 1 is</w:t>
      </w:r>
      <w:r w:rsidR="00955E5C">
        <w:t xml:space="preserve"> now</w:t>
      </w:r>
      <w:r w:rsidR="007B4F3B">
        <w:t xml:space="preserve"> complete</w:t>
      </w:r>
      <w:r>
        <w:t>. T</w:t>
      </w:r>
      <w:r w:rsidR="007B4F3B">
        <w:t xml:space="preserve">he </w:t>
      </w:r>
      <w:r w:rsidR="00B759CA" w:rsidRPr="00B759CA">
        <w:t xml:space="preserve">following steps </w:t>
      </w:r>
      <w:r w:rsidR="00545470">
        <w:t xml:space="preserve">will </w:t>
      </w:r>
      <w:r w:rsidR="00B759CA" w:rsidRPr="00B759CA">
        <w:t>generate the</w:t>
      </w:r>
      <w:r w:rsidR="00545470">
        <w:t xml:space="preserve"> new</w:t>
      </w:r>
      <w:r w:rsidR="006C7F48">
        <w:t xml:space="preserve"> Harmony Project.</w:t>
      </w:r>
    </w:p>
    <w:p w14:paraId="10921D1B" w14:textId="77777777" w:rsidR="009747E8" w:rsidRDefault="009747E8" w:rsidP="009747E8"/>
    <w:p w14:paraId="10921D1C" w14:textId="77777777" w:rsidR="002718C7" w:rsidRDefault="007B4F3B" w:rsidP="001F328C">
      <w:pPr>
        <w:pStyle w:val="NumberedList"/>
      </w:pPr>
      <w:r>
        <w:t xml:space="preserve">Click </w:t>
      </w:r>
      <w:r w:rsidR="003C7A0A">
        <w:t xml:space="preserve">on </w:t>
      </w:r>
      <w:r>
        <w:t xml:space="preserve">the </w:t>
      </w:r>
      <w:r w:rsidR="002718C7" w:rsidRPr="003B48DE">
        <w:rPr>
          <w:rStyle w:val="IconName"/>
        </w:rPr>
        <w:t>Generate Code</w:t>
      </w:r>
      <w:r w:rsidR="002718C7">
        <w:t xml:space="preserve"> </w:t>
      </w:r>
      <w:r w:rsidR="007A28F6">
        <w:t>icon</w:t>
      </w:r>
      <w:r w:rsidR="002718C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1E" w14:textId="77777777" w:rsidTr="001458B3">
        <w:tc>
          <w:tcPr>
            <w:tcW w:w="9016" w:type="dxa"/>
            <w:shd w:val="clear" w:color="auto" w:fill="auto"/>
            <w:vAlign w:val="center"/>
          </w:tcPr>
          <w:p w14:paraId="10921D1D" w14:textId="77777777" w:rsidR="00D233E9" w:rsidRPr="001458B3" w:rsidRDefault="005B3261" w:rsidP="009E636C">
            <w:r>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p>
        </w:tc>
      </w:tr>
    </w:tbl>
    <w:p w14:paraId="10921D1F" w14:textId="77777777" w:rsidR="002718C7" w:rsidRDefault="002718C7" w:rsidP="00082B4B">
      <w:pPr>
        <w:pStyle w:val="NumberedList"/>
      </w:pPr>
      <w:r>
        <w:t xml:space="preserve">In the </w:t>
      </w:r>
      <w:r w:rsidRPr="007D69E2">
        <w:rPr>
          <w:rStyle w:val="WindowOrDialogName"/>
        </w:rPr>
        <w:t>Modified Configuration</w:t>
      </w:r>
      <w:r>
        <w:t xml:space="preserve"> </w:t>
      </w:r>
      <w:r w:rsidR="003C7A0A">
        <w:t>window</w:t>
      </w:r>
      <w:r>
        <w:t xml:space="preserve"> </w:t>
      </w:r>
      <w:r w:rsidR="003C7A0A">
        <w:t xml:space="preserve">click on </w:t>
      </w:r>
      <w:r w:rsidRPr="00921EBE">
        <w:rPr>
          <w:rStyle w:val="DialogButton"/>
        </w:rPr>
        <w:t>Save</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1" w14:textId="77777777" w:rsidTr="001458B3">
        <w:tc>
          <w:tcPr>
            <w:tcW w:w="9016" w:type="dxa"/>
            <w:shd w:val="clear" w:color="auto" w:fill="auto"/>
            <w:vAlign w:val="center"/>
          </w:tcPr>
          <w:p w14:paraId="10921D20" w14:textId="77777777" w:rsidR="00D233E9" w:rsidRPr="001458B3" w:rsidRDefault="005B3261" w:rsidP="00FA394D">
            <w:r>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p>
        </w:tc>
      </w:tr>
    </w:tbl>
    <w:p w14:paraId="10921D22" w14:textId="77777777" w:rsidR="006308AB" w:rsidRDefault="006308AB" w:rsidP="006308AB">
      <w:pPr>
        <w:pStyle w:val="NumberedList"/>
        <w:numPr>
          <w:ilvl w:val="0"/>
          <w:numId w:val="0"/>
        </w:numPr>
        <w:ind w:left="567"/>
      </w:pPr>
    </w:p>
    <w:p w14:paraId="10921D23" w14:textId="77777777" w:rsidR="00EC4028" w:rsidRDefault="00EC4028">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24" w14:textId="77777777" w:rsidR="002718C7" w:rsidRDefault="00380C26" w:rsidP="00380C26">
      <w:pPr>
        <w:pStyle w:val="NumberedList"/>
      </w:pPr>
      <w:r>
        <w:lastRenderedPageBreak/>
        <w:t>I</w:t>
      </w:r>
      <w:r w:rsidR="002718C7">
        <w:t xml:space="preserve">n the </w:t>
      </w:r>
      <w:r w:rsidR="002718C7" w:rsidRPr="007D69E2">
        <w:rPr>
          <w:rStyle w:val="WindowOrDialogName"/>
        </w:rPr>
        <w:t>Generate Project</w:t>
      </w:r>
      <w:r w:rsidR="002718C7">
        <w:t xml:space="preserve"> </w:t>
      </w:r>
      <w:r w:rsidR="00545470">
        <w:t>window</w:t>
      </w:r>
      <w:r w:rsidR="00A71406">
        <w:t>,</w:t>
      </w:r>
      <w:r w:rsidR="002718C7">
        <w:t xml:space="preserve"> you will be prompted about the code merging strategy. </w:t>
      </w:r>
      <w:r w:rsidR="006308AB">
        <w:t>S</w:t>
      </w:r>
      <w:r w:rsidR="002718C7">
        <w:t xml:space="preserve">elect the </w:t>
      </w:r>
      <w:r w:rsidR="002718C7" w:rsidRPr="00B759CA">
        <w:rPr>
          <w:rStyle w:val="EnteredValue"/>
        </w:rPr>
        <w:t xml:space="preserve">Prompt Merge </w:t>
      </w:r>
      <w:proofErr w:type="gramStart"/>
      <w:r w:rsidR="002718C7" w:rsidRPr="00B759CA">
        <w:rPr>
          <w:rStyle w:val="EnteredValue"/>
        </w:rPr>
        <w:t>For</w:t>
      </w:r>
      <w:proofErr w:type="gramEnd"/>
      <w:r w:rsidR="002718C7" w:rsidRPr="00B759CA">
        <w:rPr>
          <w:rStyle w:val="EnteredValue"/>
        </w:rPr>
        <w:t xml:space="preserve"> All User Changes</w:t>
      </w:r>
      <w:r w:rsidR="002718C7">
        <w:t xml:space="preserve"> option.</w:t>
      </w:r>
    </w:p>
    <w:p w14:paraId="10921D25" w14:textId="77777777" w:rsidR="00D233E9" w:rsidRDefault="00D233E9" w:rsidP="00D233E9">
      <w:pPr>
        <w:pStyle w:val="NumberedList"/>
      </w:pPr>
      <w:r>
        <w:t xml:space="preserve">Click on </w:t>
      </w:r>
      <w:r w:rsidRPr="00B759CA">
        <w:rPr>
          <w:rStyle w:val="DialogButton"/>
        </w:rPr>
        <w:t>Generate</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7" w14:textId="77777777" w:rsidTr="001458B3">
        <w:tc>
          <w:tcPr>
            <w:tcW w:w="9016" w:type="dxa"/>
            <w:shd w:val="clear" w:color="auto" w:fill="auto"/>
            <w:vAlign w:val="center"/>
          </w:tcPr>
          <w:p w14:paraId="10921D26" w14:textId="77777777" w:rsidR="00D233E9" w:rsidRPr="001458B3" w:rsidRDefault="009C25A4" w:rsidP="006C41BD">
            <w:r>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p>
        </w:tc>
      </w:tr>
    </w:tbl>
    <w:p w14:paraId="10921D28" w14:textId="77777777" w:rsidR="00D233E9" w:rsidRDefault="00545470" w:rsidP="001672E8">
      <w:pPr>
        <w:ind w:left="567"/>
      </w:pPr>
      <w:r>
        <w:t>MHC will now populate the project with the re</w:t>
      </w:r>
      <w:r w:rsidR="001672E8">
        <w:t>quired source and header files.</w:t>
      </w:r>
    </w:p>
    <w:p w14:paraId="10921D29" w14:textId="77777777" w:rsidR="00D233E9" w:rsidRDefault="009747E8" w:rsidP="00D233E9">
      <w:pPr>
        <w:pStyle w:val="NumberedList"/>
      </w:pPr>
      <w:r>
        <w:t xml:space="preserve">After the MHC has finished generating the project, go to </w:t>
      </w:r>
      <w:r w:rsidR="00D233E9">
        <w:t xml:space="preserve">the </w:t>
      </w:r>
      <w:r w:rsidR="00D233E9" w:rsidRPr="00AA4179">
        <w:rPr>
          <w:rStyle w:val="WindowOrDialogName"/>
        </w:rPr>
        <w:t>Projects</w:t>
      </w:r>
      <w:r w:rsidR="00D233E9">
        <w:t xml:space="preserve"> window, expand the </w:t>
      </w:r>
      <w:r w:rsidR="009C25A4">
        <w:rPr>
          <w:rStyle w:val="FolderPath"/>
        </w:rPr>
        <w:t>net1l</w:t>
      </w:r>
      <w:r w:rsidR="00D233E9" w:rsidRPr="00AA4179">
        <w:rPr>
          <w:rStyle w:val="FolderPath"/>
        </w:rPr>
        <w:t>ab1</w:t>
      </w:r>
      <w:r w:rsidR="00D233E9">
        <w:t xml:space="preserve"> project </w:t>
      </w:r>
      <w:r w:rsidR="00AA4179">
        <w:t>folder</w:t>
      </w:r>
      <w:r w:rsidR="00D233E9">
        <w:t>, and then expand</w:t>
      </w:r>
      <w:r w:rsidR="00545470">
        <w:t xml:space="preserve"> the subfolders under</w:t>
      </w:r>
      <w:r w:rsidR="00D233E9">
        <w:t xml:space="preserve"> </w:t>
      </w:r>
      <w:r w:rsidR="00D233E9" w:rsidRPr="00AA4179">
        <w:rPr>
          <w:rStyle w:val="FolderPath"/>
        </w:rPr>
        <w:t>Header Files</w:t>
      </w:r>
      <w:r w:rsidR="00D233E9">
        <w:t xml:space="preserve"> and </w:t>
      </w:r>
      <w:r w:rsidR="00D233E9" w:rsidRPr="00AA4179">
        <w:rPr>
          <w:rStyle w:val="FolderPath"/>
        </w:rPr>
        <w:t>Source Files</w:t>
      </w:r>
      <w:r w:rsidR="00D233E9">
        <w:t>. You should see</w:t>
      </w:r>
      <w:r w:rsidR="00370D30">
        <w:t xml:space="preserve"> the same folder structure as shown in the figure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B" w14:textId="77777777" w:rsidTr="001458B3">
        <w:tc>
          <w:tcPr>
            <w:tcW w:w="9638" w:type="dxa"/>
            <w:shd w:val="clear" w:color="auto" w:fill="auto"/>
            <w:vAlign w:val="center"/>
          </w:tcPr>
          <w:p w14:paraId="10921D2A" w14:textId="77777777" w:rsidR="006308AB" w:rsidRPr="001458B3" w:rsidRDefault="005B3261" w:rsidP="001458B3">
            <w:pPr>
              <w:pStyle w:val="NumberedList"/>
              <w:numPr>
                <w:ilvl w:val="0"/>
                <w:numId w:val="0"/>
              </w:numPr>
            </w:pPr>
            <w:r w:rsidRPr="000A5197">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p>
        </w:tc>
      </w:tr>
    </w:tbl>
    <w:p w14:paraId="10921D2C" w14:textId="77777777" w:rsidR="002718C7" w:rsidRDefault="002718C7" w:rsidP="00082B4B">
      <w:pPr>
        <w:pStyle w:val="NumberedList"/>
      </w:pPr>
      <w:r>
        <w:lastRenderedPageBreak/>
        <w:t>Close MHC by cl</w:t>
      </w:r>
      <w:r w:rsidR="00BA0BA6">
        <w:t>icking on the “</w:t>
      </w:r>
      <w:r w:rsidR="007A28F6" w:rsidRPr="00BA0BA6">
        <w:rPr>
          <w:b/>
        </w:rPr>
        <w:t>x</w:t>
      </w:r>
      <w:r w:rsidR="00BA0BA6">
        <w:t xml:space="preserve">” </w:t>
      </w:r>
      <w:r>
        <w:t xml:space="preserve">icon in the </w:t>
      </w:r>
      <w:r w:rsidR="006308AB">
        <w:rPr>
          <w:rStyle w:val="WindowOrDialogName"/>
        </w:rPr>
        <w:t>MPLAB Harmony Configurator</w:t>
      </w:r>
      <w:r>
        <w:t xml:space="preserve"> </w:t>
      </w:r>
      <w:r w:rsidR="00AA4179">
        <w:t>window</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E" w14:textId="77777777" w:rsidTr="001458B3">
        <w:tc>
          <w:tcPr>
            <w:tcW w:w="9638" w:type="dxa"/>
            <w:shd w:val="clear" w:color="auto" w:fill="auto"/>
            <w:vAlign w:val="center"/>
          </w:tcPr>
          <w:p w14:paraId="10921D2D" w14:textId="77777777" w:rsidR="006308AB" w:rsidRPr="001458B3" w:rsidRDefault="005B3261" w:rsidP="001458B3">
            <w:pPr>
              <w:pStyle w:val="NumberedList"/>
              <w:numPr>
                <w:ilvl w:val="0"/>
                <w:numId w:val="0"/>
              </w:numPr>
            </w:pPr>
            <w:r>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p>
        </w:tc>
      </w:tr>
    </w:tbl>
    <w:p w14:paraId="10921D2F" w14:textId="77777777" w:rsidR="002718C7" w:rsidRDefault="002718C7" w:rsidP="00DD62CB">
      <w:pPr>
        <w:pStyle w:val="Heading2"/>
        <w:rPr>
          <w:lang w:eastAsia="en-AU"/>
        </w:rPr>
      </w:pPr>
      <w:bookmarkStart w:id="96" w:name="_Toc488278767"/>
      <w:r>
        <w:rPr>
          <w:lang w:eastAsia="en-AU"/>
        </w:rPr>
        <w:t>LED Flasher Implementation</w:t>
      </w:r>
      <w:bookmarkEnd w:id="96"/>
    </w:p>
    <w:p w14:paraId="10921D30" w14:textId="77777777" w:rsidR="00FF00DF" w:rsidRDefault="002718C7" w:rsidP="001F328C">
      <w:pPr>
        <w:jc w:val="both"/>
        <w:rPr>
          <w:lang w:eastAsia="en-AU"/>
        </w:rPr>
      </w:pPr>
      <w:r>
        <w:rPr>
          <w:lang w:eastAsia="en-AU"/>
        </w:rPr>
        <w:t>The L</w:t>
      </w:r>
      <w:r w:rsidR="00AA4179">
        <w:rPr>
          <w:lang w:eastAsia="en-AU"/>
        </w:rPr>
        <w:t>ED</w:t>
      </w:r>
      <w:r>
        <w:rPr>
          <w:lang w:eastAsia="en-AU"/>
        </w:rPr>
        <w:t xml:space="preserve"> Flasher will be implemented in the </w:t>
      </w:r>
      <w:proofErr w:type="spellStart"/>
      <w:r w:rsidRPr="00BA0BA6">
        <w:rPr>
          <w:i/>
          <w:lang w:eastAsia="en-AU"/>
        </w:rPr>
        <w:t>ledcontrol</w:t>
      </w:r>
      <w:proofErr w:type="spellEnd"/>
      <w:r>
        <w:rPr>
          <w:lang w:eastAsia="en-AU"/>
        </w:rPr>
        <w:t xml:space="preserve"> application</w:t>
      </w:r>
      <w:r w:rsidR="00F025C4">
        <w:rPr>
          <w:lang w:eastAsia="en-AU"/>
        </w:rPr>
        <w:t xml:space="preserve"> configuration</w:t>
      </w:r>
      <w:r w:rsidR="008B0AEC">
        <w:rPr>
          <w:lang w:eastAsia="en-AU"/>
        </w:rPr>
        <w:t xml:space="preserve"> </w:t>
      </w:r>
      <w:r>
        <w:rPr>
          <w:lang w:eastAsia="en-AU"/>
        </w:rPr>
        <w:t xml:space="preserve">that was setup in MHC. </w:t>
      </w:r>
      <w:r w:rsidR="00FF00DF">
        <w:rPr>
          <w:lang w:eastAsia="en-AU"/>
        </w:rPr>
        <w:t xml:space="preserve">The </w:t>
      </w:r>
      <w:r w:rsidR="00FF00DF" w:rsidRPr="00DE7C97">
        <w:rPr>
          <w:lang w:eastAsia="en-AU"/>
        </w:rPr>
        <w:t>Harmony</w:t>
      </w:r>
      <w:r w:rsidR="00FF00DF" w:rsidRPr="00DE7C97">
        <w:rPr>
          <w:i/>
          <w:lang w:eastAsia="en-AU"/>
        </w:rPr>
        <w:t xml:space="preserve"> System Timer Service</w:t>
      </w:r>
      <w:r w:rsidR="00FF00DF">
        <w:rPr>
          <w:lang w:eastAsia="en-AU"/>
        </w:rPr>
        <w:t xml:space="preserve"> </w:t>
      </w:r>
      <w:r w:rsidR="00CD6A2B">
        <w:rPr>
          <w:lang w:eastAsia="en-AU"/>
        </w:rPr>
        <w:t>is utilised t</w:t>
      </w:r>
      <w:r w:rsidR="00FF00DF">
        <w:rPr>
          <w:lang w:eastAsia="en-AU"/>
        </w:rPr>
        <w:t>o generate a non-blocking 500ms delay</w:t>
      </w:r>
      <w:r w:rsidR="00F721CA">
        <w:rPr>
          <w:lang w:eastAsia="en-AU"/>
        </w:rPr>
        <w:t xml:space="preserve">. When the delay period has elapsed, the I/O pin driving the LED will be toggled. </w:t>
      </w:r>
      <w:r w:rsidR="00FF00DF">
        <w:rPr>
          <w:lang w:eastAsia="en-AU"/>
        </w:rPr>
        <w:t xml:space="preserve">The System Timer Service is automatically added to the project when the TCP/IP Stack is enabled. In order to use the </w:t>
      </w:r>
      <w:proofErr w:type="gramStart"/>
      <w:r w:rsidR="00FF00DF">
        <w:rPr>
          <w:lang w:eastAsia="en-AU"/>
        </w:rPr>
        <w:t>service</w:t>
      </w:r>
      <w:proofErr w:type="gramEnd"/>
      <w:r w:rsidR="00FF00DF">
        <w:rPr>
          <w:lang w:eastAsia="en-AU"/>
        </w:rPr>
        <w:t xml:space="preserve"> there are a few steps that n</w:t>
      </w:r>
      <w:r w:rsidR="009747E8">
        <w:rPr>
          <w:lang w:eastAsia="en-AU"/>
        </w:rPr>
        <w:t>eed to be followed:</w:t>
      </w:r>
    </w:p>
    <w:p w14:paraId="10921D31" w14:textId="77777777" w:rsidR="009747E8" w:rsidRDefault="009747E8" w:rsidP="001F328C">
      <w:pPr>
        <w:jc w:val="both"/>
        <w:rPr>
          <w:lang w:eastAsia="en-AU"/>
        </w:rPr>
      </w:pPr>
    </w:p>
    <w:p w14:paraId="10921D32" w14:textId="77777777" w:rsidR="00FF00DF" w:rsidRPr="00FF00DF" w:rsidRDefault="00FF00DF" w:rsidP="00CF48AA">
      <w:pPr>
        <w:pStyle w:val="ListParagraph"/>
        <w:numPr>
          <w:ilvl w:val="0"/>
          <w:numId w:val="23"/>
        </w:numPr>
      </w:pPr>
      <w:r w:rsidRPr="00FF00DF">
        <w:t xml:space="preserve">The System Timer Service must be in a ready state. This is checked by calling the Harmony </w:t>
      </w:r>
      <w:r w:rsidR="00CF48AA">
        <w:t xml:space="preserve">function </w:t>
      </w:r>
      <w:proofErr w:type="spellStart"/>
      <w:r w:rsidRPr="00CF48AA">
        <w:rPr>
          <w:rStyle w:val="InlineCodeChar"/>
        </w:rPr>
        <w:t>SYS_TMR_</w:t>
      </w:r>
      <w:proofErr w:type="gramStart"/>
      <w:r w:rsidRPr="00CF48AA">
        <w:rPr>
          <w:rStyle w:val="InlineCodeChar"/>
        </w:rPr>
        <w:t>Status</w:t>
      </w:r>
      <w:proofErr w:type="spellEnd"/>
      <w:r w:rsidRPr="00CF48AA">
        <w:rPr>
          <w:rStyle w:val="InlineCodeChar"/>
        </w:rPr>
        <w:t>(</w:t>
      </w:r>
      <w:proofErr w:type="spellStart"/>
      <w:proofErr w:type="gramEnd"/>
      <w:r w:rsidRPr="00CF48AA">
        <w:rPr>
          <w:rStyle w:val="InlineCodeChar"/>
        </w:rPr>
        <w:t>sysObj.systmr</w:t>
      </w:r>
      <w:proofErr w:type="spellEnd"/>
      <w:r w:rsidRPr="00CF48AA">
        <w:rPr>
          <w:rStyle w:val="InlineCodeChar"/>
        </w:rPr>
        <w:t>)</w:t>
      </w:r>
      <w:r w:rsidR="00A2236E">
        <w:t xml:space="preserve"> </w:t>
      </w:r>
      <w:r w:rsidRPr="00FF00DF">
        <w:t xml:space="preserve">and checking if the return value is </w:t>
      </w:r>
      <w:r w:rsidRPr="00CF48AA">
        <w:rPr>
          <w:rStyle w:val="InlineCodeChar"/>
        </w:rPr>
        <w:t>SYS_STATUS_READY</w:t>
      </w:r>
      <w:r w:rsidRPr="00FF00DF">
        <w:t>.</w:t>
      </w:r>
    </w:p>
    <w:p w14:paraId="10921D33" w14:textId="77777777" w:rsidR="00FF00DF" w:rsidRPr="00FF00DF" w:rsidRDefault="00FF00DF" w:rsidP="00FF00DF"/>
    <w:p w14:paraId="10921D34" w14:textId="77777777" w:rsidR="00FF00DF" w:rsidRPr="00FF00DF" w:rsidRDefault="00FF00DF" w:rsidP="00CF48AA">
      <w:pPr>
        <w:pStyle w:val="ListParagraph"/>
        <w:numPr>
          <w:ilvl w:val="0"/>
          <w:numId w:val="23"/>
        </w:numPr>
      </w:pPr>
      <w:r w:rsidRPr="00FF00DF">
        <w:t>On</w:t>
      </w:r>
      <w:r w:rsidR="000D0BC2">
        <w:t>c</w:t>
      </w:r>
      <w:r w:rsidRPr="00FF00DF">
        <w:t xml:space="preserve">e the service is ready, the </w:t>
      </w:r>
      <w:proofErr w:type="spellStart"/>
      <w:r w:rsidRPr="00CF48AA">
        <w:rPr>
          <w:rStyle w:val="InlineCodeChar"/>
        </w:rPr>
        <w:t>SYS_TMR_</w:t>
      </w:r>
      <w:proofErr w:type="gramStart"/>
      <w:r w:rsidRPr="00CF48AA">
        <w:rPr>
          <w:rStyle w:val="InlineCodeChar"/>
        </w:rPr>
        <w:t>DelayMS</w:t>
      </w:r>
      <w:proofErr w:type="spellEnd"/>
      <w:r w:rsidRPr="00CF48AA">
        <w:rPr>
          <w:rStyle w:val="InlineCodeChar"/>
        </w:rPr>
        <w:t>(</w:t>
      </w:r>
      <w:proofErr w:type="gramEnd"/>
      <w:r w:rsidRPr="00CF48AA">
        <w:rPr>
          <w:rStyle w:val="InlineCodeChar"/>
        </w:rPr>
        <w:t xml:space="preserve">uint32_t </w:t>
      </w:r>
      <w:proofErr w:type="spellStart"/>
      <w:r w:rsidRPr="00CF48AA">
        <w:rPr>
          <w:rStyle w:val="InlineCodeChar"/>
        </w:rPr>
        <w:t>delayMs</w:t>
      </w:r>
      <w:proofErr w:type="spellEnd"/>
      <w:r w:rsidRPr="00CF48AA">
        <w:rPr>
          <w:rStyle w:val="InlineCodeChar"/>
        </w:rPr>
        <w:t>)</w:t>
      </w:r>
      <w:r w:rsidRPr="00FF00DF">
        <w:t xml:space="preserve"> </w:t>
      </w:r>
      <w:r w:rsidR="00CF48AA">
        <w:t>function</w:t>
      </w:r>
      <w:r w:rsidRPr="00FF00DF">
        <w:t xml:space="preserve"> is called to setup the desired delay time. The </w:t>
      </w:r>
      <w:proofErr w:type="spellStart"/>
      <w:r w:rsidRPr="00CF48AA">
        <w:rPr>
          <w:rStyle w:val="InlineCodeChar"/>
        </w:rPr>
        <w:t>delayMs</w:t>
      </w:r>
      <w:proofErr w:type="spellEnd"/>
      <w:r w:rsidRPr="00FF00DF">
        <w:t xml:space="preserve"> parameter is the delay period (in milliseconds). The API will return with a value of </w:t>
      </w:r>
      <w:r w:rsidRPr="00CF48AA">
        <w:rPr>
          <w:rStyle w:val="InlineCodeChar"/>
        </w:rPr>
        <w:t>SYS_TMR_HANDLE</w:t>
      </w:r>
      <w:r w:rsidR="00A2236E">
        <w:t xml:space="preserve"> type</w:t>
      </w:r>
      <w:r w:rsidR="00CF48AA">
        <w:t xml:space="preserve"> and the returned </w:t>
      </w:r>
      <w:r w:rsidR="009747E8">
        <w:t xml:space="preserve">value (known as the </w:t>
      </w:r>
      <w:r w:rsidR="00A2236E">
        <w:t>handle)</w:t>
      </w:r>
      <w:r w:rsidR="00CF48AA">
        <w:t xml:space="preserve"> must be </w:t>
      </w:r>
      <w:r w:rsidRPr="00FF00DF">
        <w:t>stored.</w:t>
      </w:r>
      <w:r w:rsidR="00CC6490">
        <w:t xml:space="preserve"> The handle will be used for all future management of the timer.</w:t>
      </w:r>
    </w:p>
    <w:p w14:paraId="10921D35" w14:textId="77777777" w:rsidR="00FF00DF" w:rsidRPr="00FF00DF" w:rsidRDefault="00FF00DF" w:rsidP="00FF00DF"/>
    <w:p w14:paraId="10921D36" w14:textId="77777777" w:rsidR="00524959" w:rsidRDefault="001B002A" w:rsidP="00524959">
      <w:pPr>
        <w:pStyle w:val="ListParagraph"/>
        <w:numPr>
          <w:ilvl w:val="0"/>
          <w:numId w:val="23"/>
        </w:numPr>
      </w:pPr>
      <w:r>
        <w:t>To check if the delay has</w:t>
      </w:r>
      <w:r w:rsidR="00FF00DF" w:rsidRPr="00FF00DF">
        <w:t xml:space="preserve"> elapsed, periodically call </w:t>
      </w:r>
      <w:proofErr w:type="spellStart"/>
      <w:r w:rsidR="00FF00DF" w:rsidRPr="00CF48AA">
        <w:rPr>
          <w:rStyle w:val="InlineCodeChar"/>
        </w:rPr>
        <w:t>SYS_TMR_</w:t>
      </w:r>
      <w:proofErr w:type="gramStart"/>
      <w:r w:rsidR="00FF00DF" w:rsidRPr="00CF48AA">
        <w:rPr>
          <w:rStyle w:val="InlineCodeChar"/>
        </w:rPr>
        <w:t>DelayStatusGet</w:t>
      </w:r>
      <w:proofErr w:type="spellEnd"/>
      <w:r w:rsidR="00FF00DF" w:rsidRPr="00CF48AA">
        <w:rPr>
          <w:rStyle w:val="InlineCodeChar"/>
        </w:rPr>
        <w:t>(</w:t>
      </w:r>
      <w:proofErr w:type="gramEnd"/>
      <w:r w:rsidR="00FF00DF" w:rsidRPr="00CF48AA">
        <w:rPr>
          <w:rStyle w:val="InlineCodeChar"/>
        </w:rPr>
        <w:t>SYS_TMR_HANDLE handle)</w:t>
      </w:r>
      <w:r w:rsidR="00FF00DF" w:rsidRPr="00FF00DF">
        <w:t xml:space="preserve">. </w:t>
      </w:r>
      <w:r>
        <w:t>When the delay has</w:t>
      </w:r>
      <w:r w:rsidR="00FF00DF" w:rsidRPr="00FF00DF">
        <w:t xml:space="preserve"> elapsed, the API will retu</w:t>
      </w:r>
      <w:r w:rsidR="00524959">
        <w:t xml:space="preserve">rn with a Boolean value of </w:t>
      </w:r>
      <w:r w:rsidR="00524959" w:rsidRPr="009747E8">
        <w:rPr>
          <w:rStyle w:val="InlineCodeChar"/>
        </w:rPr>
        <w:t>true</w:t>
      </w:r>
      <w:r w:rsidR="00524959">
        <w:t>.</w:t>
      </w:r>
    </w:p>
    <w:p w14:paraId="10921D37" w14:textId="77777777" w:rsidR="00524959" w:rsidRDefault="00524959" w:rsidP="00524959">
      <w:pPr>
        <w:pStyle w:val="ListParagraph"/>
      </w:pPr>
      <w:r>
        <w:t xml:space="preserve"> </w:t>
      </w:r>
    </w:p>
    <w:p w14:paraId="10921D38" w14:textId="77777777" w:rsidR="00CF48AA" w:rsidRPr="00FF00DF" w:rsidRDefault="00524959" w:rsidP="00254CF5">
      <w:pPr>
        <w:pStyle w:val="ListParagraph"/>
        <w:numPr>
          <w:ilvl w:val="0"/>
          <w:numId w:val="23"/>
        </w:numPr>
      </w:pPr>
      <w:r>
        <w:t>When</w:t>
      </w:r>
      <w:r w:rsidR="009068A2">
        <w:t xml:space="preserve"> the </w:t>
      </w:r>
      <w:r w:rsidR="00CF48AA">
        <w:t>delay has elapsed,</w:t>
      </w:r>
      <w:r>
        <w:t xml:space="preserve"> the Harmony Timer Service automatically destroys the timer object, and the handle stored in step 2 is no longer valid. Therefore, to start a new delay,</w:t>
      </w:r>
      <w:r w:rsidR="00CF48AA">
        <w:t xml:space="preserve"> step</w:t>
      </w:r>
      <w:r w:rsidR="009068A2">
        <w:t>s</w:t>
      </w:r>
      <w:r w:rsidR="00CF48AA">
        <w:t xml:space="preserve"> 2</w:t>
      </w:r>
      <w:r w:rsidR="009068A2">
        <w:t xml:space="preserve"> and 3</w:t>
      </w:r>
      <w:r w:rsidR="00CF48AA">
        <w:t xml:space="preserve"> must be executed again.</w:t>
      </w:r>
    </w:p>
    <w:p w14:paraId="10921D39" w14:textId="77777777" w:rsidR="00893B0E" w:rsidRDefault="00893B0E" w:rsidP="00CF48AA">
      <w:pPr>
        <w:jc w:val="both"/>
        <w:rPr>
          <w:lang w:eastAsia="en-AU"/>
        </w:rPr>
      </w:pPr>
    </w:p>
    <w:p w14:paraId="10921D3A" w14:textId="60581F1A" w:rsidR="00CF48AA" w:rsidRDefault="00CF48AA" w:rsidP="00CF48AA">
      <w:pPr>
        <w:jc w:val="both"/>
        <w:rPr>
          <w:lang w:eastAsia="en-AU"/>
        </w:rPr>
      </w:pPr>
      <w:r>
        <w:rPr>
          <w:lang w:eastAsia="en-AU"/>
        </w:rPr>
        <w:t xml:space="preserve">To toggle a LED, you can use the Harmony Board Support Package function called </w:t>
      </w:r>
      <w:proofErr w:type="spellStart"/>
      <w:r w:rsidRPr="00F53285">
        <w:rPr>
          <w:rStyle w:val="InlineCodeChar"/>
        </w:rPr>
        <w:t>BSP_LED_</w:t>
      </w:r>
      <w:proofErr w:type="gramStart"/>
      <w:r w:rsidRPr="00F53285">
        <w:rPr>
          <w:rStyle w:val="InlineCodeChar"/>
        </w:rPr>
        <w:t>Toggle</w:t>
      </w:r>
      <w:proofErr w:type="spellEnd"/>
      <w:r w:rsidRPr="00F53285">
        <w:rPr>
          <w:rStyle w:val="InlineCodeChar"/>
        </w:rPr>
        <w:t>(</w:t>
      </w:r>
      <w:proofErr w:type="gramEnd"/>
      <w:r w:rsidRPr="00F53285">
        <w:rPr>
          <w:rStyle w:val="InlineCodeChar"/>
        </w:rPr>
        <w:t>BSP_LED led)</w:t>
      </w:r>
      <w:r>
        <w:rPr>
          <w:lang w:eastAsia="en-AU"/>
        </w:rPr>
        <w:t xml:space="preserve">. The </w:t>
      </w:r>
      <w:r w:rsidRPr="00410BB5">
        <w:rPr>
          <w:rStyle w:val="InlineCodeChar"/>
        </w:rPr>
        <w:t>led</w:t>
      </w:r>
      <w:r>
        <w:rPr>
          <w:lang w:eastAsia="en-AU"/>
        </w:rPr>
        <w:t xml:space="preserve"> parameter that is passed specifies which LED to toggle. There are three possible values for the </w:t>
      </w:r>
      <w:del w:id="97" w:author="Mark Atchison - C21558" w:date="2019-05-06T16:48:00Z">
        <w:r w:rsidDel="00064A8E">
          <w:rPr>
            <w:lang w:eastAsia="en-AU"/>
          </w:rPr>
          <w:delText>PIC32MZ EF Starter Kit</w:delText>
        </w:r>
      </w:del>
      <w:ins w:id="98"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w:t>
      </w:r>
      <w:r w:rsidRPr="00EC7234">
        <w:rPr>
          <w:rStyle w:val="InlineCodeChar"/>
        </w:rPr>
        <w:t>BSP_LED_1</w:t>
      </w:r>
      <w:r>
        <w:rPr>
          <w:lang w:eastAsia="en-AU"/>
        </w:rPr>
        <w:t xml:space="preserve">, </w:t>
      </w:r>
      <w:r w:rsidRPr="00EC7234">
        <w:rPr>
          <w:rStyle w:val="InlineCodeChar"/>
        </w:rPr>
        <w:t>BSP_LED_2</w:t>
      </w:r>
      <w:r>
        <w:rPr>
          <w:lang w:eastAsia="en-AU"/>
        </w:rPr>
        <w:t xml:space="preserve"> and </w:t>
      </w:r>
      <w:r w:rsidRPr="00EC7234">
        <w:rPr>
          <w:rStyle w:val="InlineCodeChar"/>
        </w:rPr>
        <w:t>BSP_LED_3</w:t>
      </w:r>
      <w:r>
        <w:rPr>
          <w:lang w:eastAsia="en-AU"/>
        </w:rPr>
        <w:t>.</w:t>
      </w:r>
    </w:p>
    <w:p w14:paraId="10921D3B" w14:textId="77777777" w:rsidR="002D2E68" w:rsidRDefault="002D2E68" w:rsidP="00CF48AA">
      <w:pPr>
        <w:jc w:val="both"/>
        <w:rPr>
          <w:lang w:eastAsia="en-AU"/>
        </w:rPr>
      </w:pPr>
    </w:p>
    <w:p w14:paraId="10921D3C" w14:textId="77777777" w:rsidR="00CF48AA" w:rsidRDefault="00CF48AA" w:rsidP="00CF48AA">
      <w:pPr>
        <w:pStyle w:val="NumberedList"/>
        <w:numPr>
          <w:ilvl w:val="0"/>
          <w:numId w:val="0"/>
        </w:numPr>
      </w:pPr>
      <w:r>
        <w:t xml:space="preserve">In Lab 1, the System Command and Console Module </w:t>
      </w:r>
      <w:r w:rsidR="00524959">
        <w:t xml:space="preserve">is </w:t>
      </w:r>
      <w:r>
        <w:t>used to</w:t>
      </w:r>
      <w:r w:rsidR="00524959">
        <w:t xml:space="preserve"> show how the </w:t>
      </w:r>
      <w:r>
        <w:t>TCP/IP stack</w:t>
      </w:r>
      <w:r w:rsidR="00524959">
        <w:t xml:space="preserve"> can be monitored and controlled</w:t>
      </w:r>
      <w:r>
        <w:t xml:space="preserve"> via</w:t>
      </w:r>
      <w:r w:rsidR="00F721CA">
        <w:t xml:space="preserve"> a</w:t>
      </w:r>
      <w:r>
        <w:t xml:space="preserve"> Term</w:t>
      </w:r>
      <w:r w:rsidR="00D0776D">
        <w:t>inal Interface. The</w:t>
      </w:r>
      <w:r>
        <w:t xml:space="preserve"> </w:t>
      </w:r>
      <w:r w:rsidRPr="00F9067D">
        <w:rPr>
          <w:rStyle w:val="InlineCodeChar"/>
        </w:rPr>
        <w:t>SYS_CMD_READY_TO_READ</w:t>
      </w:r>
      <w:r>
        <w:t xml:space="preserve"> function</w:t>
      </w:r>
      <w:r w:rsidR="00524959">
        <w:t xml:space="preserve"> must be periodically called</w:t>
      </w:r>
      <w:r w:rsidR="00D0776D">
        <w:t xml:space="preserve"> in order to for the System Command and Console Module to function correctly. </w:t>
      </w:r>
      <w:r>
        <w:t xml:space="preserve">Since the LED Flasher function toggles LED3 every 500ms, this </w:t>
      </w:r>
      <w:r w:rsidR="009F02BD">
        <w:t>function</w:t>
      </w:r>
      <w:r w:rsidR="001B002A">
        <w:t xml:space="preserve"> will also </w:t>
      </w:r>
      <w:r w:rsidR="00D0776D">
        <w:t xml:space="preserve">be used to </w:t>
      </w:r>
      <w:r>
        <w:t xml:space="preserve">periodically call the </w:t>
      </w:r>
      <w:r w:rsidRPr="00F9067D">
        <w:rPr>
          <w:rStyle w:val="InlineCodeChar"/>
        </w:rPr>
        <w:t>SYS_CMD_READ</w:t>
      </w:r>
      <w:r>
        <w:rPr>
          <w:rStyle w:val="InlineCodeChar"/>
        </w:rPr>
        <w:t>Y</w:t>
      </w:r>
      <w:r w:rsidRPr="00F9067D">
        <w:rPr>
          <w:rStyle w:val="InlineCodeChar"/>
        </w:rPr>
        <w:t>_TO_READ</w:t>
      </w:r>
      <w:r>
        <w:t xml:space="preserve"> function.</w:t>
      </w:r>
    </w:p>
    <w:p w14:paraId="10921D3D" w14:textId="77777777" w:rsidR="00CF48AA" w:rsidRDefault="00CF48AA" w:rsidP="001F328C">
      <w:pPr>
        <w:jc w:val="both"/>
        <w:rPr>
          <w:lang w:eastAsia="en-AU"/>
        </w:rPr>
      </w:pPr>
    </w:p>
    <w:p w14:paraId="10921D3E"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3F" w14:textId="77777777" w:rsidR="002718C7" w:rsidRDefault="00075FA7" w:rsidP="00DD62CB">
      <w:pPr>
        <w:pStyle w:val="Heading2"/>
        <w:rPr>
          <w:lang w:eastAsia="en-AU"/>
        </w:rPr>
      </w:pPr>
      <w:bookmarkStart w:id="99" w:name="_Toc488278768"/>
      <w:r>
        <w:rPr>
          <w:lang w:eastAsia="en-AU"/>
        </w:rPr>
        <w:lastRenderedPageBreak/>
        <w:t>LED Flasher</w:t>
      </w:r>
      <w:r w:rsidR="00E079EE">
        <w:rPr>
          <w:lang w:eastAsia="en-AU"/>
        </w:rPr>
        <w:t xml:space="preserve"> Code</w:t>
      </w:r>
      <w:bookmarkEnd w:id="99"/>
    </w:p>
    <w:p w14:paraId="10921D40" w14:textId="77777777" w:rsidR="009747E8" w:rsidRPr="009747E8" w:rsidRDefault="009747E8" w:rsidP="009747E8">
      <w:pPr>
        <w:pStyle w:val="NumberedList"/>
        <w:numPr>
          <w:ilvl w:val="0"/>
          <w:numId w:val="0"/>
        </w:numPr>
      </w:pPr>
      <w:r>
        <w:t>The full source code for the LED flasher has already been implemented. In the next two sections you will be adding the header and source code to the lab1 project.</w:t>
      </w:r>
    </w:p>
    <w:p w14:paraId="10921D41" w14:textId="77777777" w:rsidR="00075FA7" w:rsidRPr="00075FA7" w:rsidRDefault="00075FA7" w:rsidP="00075FA7">
      <w:pPr>
        <w:pStyle w:val="Heading3"/>
        <w:rPr>
          <w:lang w:eastAsia="en-AU"/>
        </w:rPr>
      </w:pPr>
      <w:bookmarkStart w:id="100" w:name="_Toc488278769"/>
      <w:r>
        <w:rPr>
          <w:lang w:eastAsia="en-AU"/>
        </w:rPr>
        <w:t>Header File</w:t>
      </w:r>
      <w:bookmarkEnd w:id="100"/>
    </w:p>
    <w:p w14:paraId="10921D42" w14:textId="77777777" w:rsidR="002718C7" w:rsidRDefault="00075FA7" w:rsidP="00F53285">
      <w:pPr>
        <w:pStyle w:val="NumberedList"/>
      </w:pPr>
      <w:r>
        <w:t xml:space="preserve">Open </w:t>
      </w:r>
      <w:proofErr w:type="spellStart"/>
      <w:r w:rsidRPr="00275E4E">
        <w:rPr>
          <w:rStyle w:val="Filename"/>
        </w:rPr>
        <w:t>ledcontrol.h</w:t>
      </w:r>
      <w:proofErr w:type="spellEnd"/>
      <w:r w:rsidR="000A5B6B">
        <w:t xml:space="preserve"> header file</w:t>
      </w:r>
      <w:r>
        <w:t xml:space="preserve">: </w:t>
      </w:r>
      <w:r w:rsidR="00255984">
        <w:t xml:space="preserve">In the </w:t>
      </w:r>
      <w:r w:rsidR="00255984" w:rsidRPr="00255984">
        <w:rPr>
          <w:rStyle w:val="FieldName"/>
        </w:rPr>
        <w:t>Projects</w:t>
      </w:r>
      <w:r w:rsidR="00255984">
        <w:t xml:space="preserve"> window, d</w:t>
      </w:r>
      <w:r w:rsidR="002718C7">
        <w:t xml:space="preserve">ouble click on </w:t>
      </w:r>
      <w:proofErr w:type="spellStart"/>
      <w:r w:rsidR="002718C7" w:rsidRPr="00275E4E">
        <w:rPr>
          <w:rStyle w:val="FolderPath"/>
        </w:rPr>
        <w:t>ledcontrol.</w:t>
      </w:r>
      <w:r w:rsidRPr="00275E4E">
        <w:rPr>
          <w:rStyle w:val="FolderPath"/>
        </w:rPr>
        <w:t>h</w:t>
      </w:r>
      <w:proofErr w:type="spellEnd"/>
      <w:r w:rsidR="00255984">
        <w:t xml:space="preserve"> under the </w:t>
      </w:r>
      <w:r w:rsidR="00255984" w:rsidRPr="00255984">
        <w:rPr>
          <w:rStyle w:val="FolderPath"/>
        </w:rPr>
        <w:t>lab1</w:t>
      </w:r>
      <w:r w:rsidR="00255984" w:rsidRPr="00255984">
        <w:rPr>
          <w:rStyle w:val="FolderPath"/>
          <w:i w:val="0"/>
        </w:rPr>
        <w:sym w:font="Wingdings 3" w:char="F086"/>
      </w:r>
      <w:r>
        <w:rPr>
          <w:rStyle w:val="FolderPath"/>
        </w:rPr>
        <w:t>Header</w:t>
      </w:r>
      <w:r w:rsidR="00255984" w:rsidRPr="00255984">
        <w:rPr>
          <w:rStyle w:val="FolderPath"/>
        </w:rPr>
        <w:t xml:space="preserve"> Files</w:t>
      </w:r>
      <w:r w:rsidR="00255984" w:rsidRPr="00255984">
        <w:rPr>
          <w:rStyle w:val="FolderPath"/>
          <w:i w:val="0"/>
        </w:rPr>
        <w:sym w:font="Wingdings 3" w:char="F086"/>
      </w:r>
      <w:r w:rsidR="00255984" w:rsidRPr="00255984">
        <w:rPr>
          <w:rStyle w:val="FolderPath"/>
        </w:rPr>
        <w:t>app</w:t>
      </w:r>
      <w:r w:rsidR="00255984">
        <w:t xml:space="preserve"> tree.</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14:paraId="10921D44" w14:textId="77777777" w:rsidTr="001458B3">
        <w:tc>
          <w:tcPr>
            <w:tcW w:w="10005" w:type="dxa"/>
            <w:shd w:val="clear" w:color="auto" w:fill="auto"/>
            <w:vAlign w:val="center"/>
          </w:tcPr>
          <w:p w14:paraId="10921D43" w14:textId="77777777" w:rsidR="00E777D3" w:rsidRPr="001458B3" w:rsidRDefault="007C52D0" w:rsidP="009E636C">
            <w:r>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p>
        </w:tc>
      </w:tr>
    </w:tbl>
    <w:p w14:paraId="10921D45" w14:textId="77777777" w:rsidR="00CE3449" w:rsidRDefault="002718C7" w:rsidP="002D2E68">
      <w:pPr>
        <w:pStyle w:val="NumberedList"/>
      </w:pPr>
      <w:r>
        <w:t xml:space="preserve">In </w:t>
      </w:r>
      <w:proofErr w:type="spellStart"/>
      <w:r w:rsidRPr="00246966">
        <w:rPr>
          <w:rStyle w:val="WindowOrDialogName"/>
        </w:rPr>
        <w:t>ledcontrol.h</w:t>
      </w:r>
      <w:proofErr w:type="spellEnd"/>
      <w:r>
        <w:t xml:space="preserve"> </w:t>
      </w:r>
      <w:r w:rsidR="00246966">
        <w:t xml:space="preserve">Source Editor Window, </w:t>
      </w:r>
      <w:r>
        <w:t xml:space="preserve">locate the </w:t>
      </w:r>
      <w:r w:rsidRPr="00F86643">
        <w:rPr>
          <w:rStyle w:val="InlineCodeChar"/>
        </w:rPr>
        <w:t>LEDCONTROL_DATA</w:t>
      </w:r>
      <w:r w:rsidR="00CE3449">
        <w:t xml:space="preserve"> structure</w:t>
      </w:r>
      <w:r w:rsidR="00F86643">
        <w:t xml:space="preserve"> type definition</w:t>
      </w:r>
      <w:r w:rsidR="00CE3449">
        <w:t xml:space="preserve"> by double clicking on the </w:t>
      </w:r>
      <w:r w:rsidR="00CE3449" w:rsidRPr="00F86643">
        <w:rPr>
          <w:rStyle w:val="FieldName"/>
        </w:rPr>
        <w:t>LEDCONTROL_DATA</w:t>
      </w:r>
      <w:r w:rsidR="00CE3449">
        <w:t xml:space="preserve"> row in the </w:t>
      </w:r>
      <w:r w:rsidR="00CE3449" w:rsidRPr="00CE3449">
        <w:rPr>
          <w:rStyle w:val="FieldName"/>
        </w:rPr>
        <w:t>Navigator</w:t>
      </w:r>
      <w:r w:rsidR="00CE3449">
        <w:t xml:space="preserve"> window.</w:t>
      </w:r>
      <w:r w:rsidR="00CE3449" w:rsidRPr="00CE3449">
        <w:rPr>
          <w:noProof/>
        </w:rPr>
        <w:t xml:space="preserve"> </w:t>
      </w:r>
    </w:p>
    <w:tbl>
      <w:tblPr>
        <w:tblStyle w:val="GraphicBox"/>
        <w:tblW w:w="0" w:type="auto"/>
        <w:tblLook w:val="04A0" w:firstRow="1" w:lastRow="0" w:firstColumn="1" w:lastColumn="0" w:noHBand="0" w:noVBand="1"/>
      </w:tblPr>
      <w:tblGrid>
        <w:gridCol w:w="9975"/>
      </w:tblGrid>
      <w:tr w:rsidR="00CE3449" w14:paraId="10921D47" w14:textId="77777777" w:rsidTr="00CE3449">
        <w:tc>
          <w:tcPr>
            <w:tcW w:w="10542" w:type="dxa"/>
          </w:tcPr>
          <w:p w14:paraId="10921D46" w14:textId="77777777" w:rsidR="00CE3449" w:rsidRDefault="00CE3449" w:rsidP="00CE3449">
            <w:pPr>
              <w:pStyle w:val="NumberedList"/>
              <w:numPr>
                <w:ilvl w:val="0"/>
                <w:numId w:val="0"/>
              </w:numPr>
            </w:pPr>
            <w:r>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5">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p>
        </w:tc>
      </w:tr>
    </w:tbl>
    <w:p w14:paraId="10921D48" w14:textId="77777777" w:rsidR="00CE3449" w:rsidRDefault="00CE3449" w:rsidP="00CE3449">
      <w:pPr>
        <w:pStyle w:val="NumberedList"/>
        <w:numPr>
          <w:ilvl w:val="0"/>
          <w:numId w:val="0"/>
        </w:numPr>
        <w:ind w:left="567"/>
      </w:pPr>
    </w:p>
    <w:p w14:paraId="10921D49" w14:textId="77777777" w:rsidR="002718C7" w:rsidRDefault="00CE3449" w:rsidP="00CE3449">
      <w:pPr>
        <w:pStyle w:val="NumberedList"/>
      </w:pPr>
      <w:r>
        <w:lastRenderedPageBreak/>
        <w:t>In the LEDCONTROL_DATA</w:t>
      </w:r>
      <w:r w:rsidR="002718C7">
        <w:t xml:space="preserve"> </w:t>
      </w:r>
      <w:r w:rsidR="009747E8">
        <w:t>structure,</w:t>
      </w:r>
      <w:r w:rsidR="002718C7">
        <w:t xml:space="preserve"> you </w:t>
      </w:r>
      <w:r>
        <w:t>are going to add a variable to store the</w:t>
      </w:r>
      <w:r w:rsidR="002718C7">
        <w:t xml:space="preserve"> handle</w:t>
      </w:r>
      <w:r>
        <w:t xml:space="preserve"> for an instance of the system timer service</w:t>
      </w:r>
      <w:r w:rsidR="002718C7">
        <w:t xml:space="preserve">. </w:t>
      </w:r>
      <w:r w:rsidR="00F86643">
        <w:t xml:space="preserve">On line 117, add the following variable declaration: </w:t>
      </w:r>
      <w:r w:rsidRPr="00F86643">
        <w:rPr>
          <w:rStyle w:val="InlineCodeChar"/>
        </w:rPr>
        <w:t>SYS_TMR_HANDLE</w:t>
      </w:r>
      <w:r w:rsidR="00F86643" w:rsidRPr="00F86643">
        <w:rPr>
          <w:rStyle w:val="InlineCodeChar"/>
        </w:rPr>
        <w:t xml:space="preserve"> </w:t>
      </w:r>
      <w:proofErr w:type="spellStart"/>
      <w:r w:rsidR="00F86643" w:rsidRPr="00F86643">
        <w:rPr>
          <w:rStyle w:val="InlineCodeChar"/>
        </w:rPr>
        <w:t>ledFlashTmrHande</w:t>
      </w:r>
      <w:proofErr w:type="spellEnd"/>
      <w:r w:rsidR="00F86643" w:rsidRPr="00F86643">
        <w:rPr>
          <w:rStyle w:val="InlineCodeChar"/>
        </w:rPr>
        <w:t>;</w:t>
      </w:r>
    </w:p>
    <w:p w14:paraId="10921D4A" w14:textId="77777777" w:rsidR="001458B3" w:rsidRPr="001458B3" w:rsidRDefault="001458B3" w:rsidP="001458B3">
      <w:pPr>
        <w:rPr>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14:paraId="10921D4C" w14:textId="77777777" w:rsidTr="001458B3">
        <w:tc>
          <w:tcPr>
            <w:tcW w:w="9016" w:type="dxa"/>
            <w:shd w:val="clear" w:color="auto" w:fill="auto"/>
            <w:vAlign w:val="center"/>
          </w:tcPr>
          <w:p w14:paraId="10921D4B" w14:textId="77777777" w:rsidR="00AA323F" w:rsidRPr="001458B3" w:rsidRDefault="00340C43" w:rsidP="00F86643">
            <w:pPr>
              <w:rPr>
                <w:lang w:eastAsia="en-AU"/>
              </w:rPr>
            </w:pPr>
            <w:r>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p>
        </w:tc>
      </w:tr>
    </w:tbl>
    <w:p w14:paraId="10921D4D" w14:textId="77777777" w:rsidR="00075FA7" w:rsidRDefault="00947CDB" w:rsidP="00075FA7">
      <w:pPr>
        <w:pStyle w:val="NumberedList"/>
      </w:pPr>
      <w:r>
        <w:t xml:space="preserve">Save the </w:t>
      </w:r>
      <w:proofErr w:type="spellStart"/>
      <w:r w:rsidRPr="007C3FC6">
        <w:rPr>
          <w:rStyle w:val="Filename"/>
        </w:rPr>
        <w:t>ledcontrol.h</w:t>
      </w:r>
      <w:proofErr w:type="spellEnd"/>
      <w:r>
        <w:t xml:space="preserve"> file</w:t>
      </w:r>
      <w:r w:rsidR="00045BCA">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14:paraId="10921D51" w14:textId="77777777" w:rsidTr="001458B3">
        <w:tc>
          <w:tcPr>
            <w:tcW w:w="9942" w:type="dxa"/>
            <w:shd w:val="clear" w:color="auto" w:fill="auto"/>
          </w:tcPr>
          <w:p w14:paraId="10921D4E" w14:textId="77777777" w:rsidR="002E6AE6" w:rsidRPr="001458B3" w:rsidRDefault="00921EBE" w:rsidP="00595F55">
            <w:pPr>
              <w:rPr>
                <w:rFonts w:ascii="Arial Narrow" w:hAnsi="Arial Narrow"/>
                <w:b/>
                <w:sz w:val="24"/>
              </w:rPr>
            </w:pPr>
            <w:bookmarkStart w:id="101" w:name="Proceduretosavethesourceheaderfile"/>
            <w:r w:rsidRPr="001458B3">
              <w:rPr>
                <w:rFonts w:ascii="Arial Narrow" w:hAnsi="Arial Narrow"/>
                <w:b/>
                <w:sz w:val="24"/>
              </w:rPr>
              <w:t xml:space="preserve">Procedure </w:t>
            </w:r>
            <w:proofErr w:type="gramStart"/>
            <w:r w:rsidR="002E6AE6" w:rsidRPr="001458B3">
              <w:rPr>
                <w:rFonts w:ascii="Arial Narrow" w:hAnsi="Arial Narrow"/>
                <w:b/>
                <w:sz w:val="24"/>
              </w:rPr>
              <w:t>To</w:t>
            </w:r>
            <w:proofErr w:type="gramEnd"/>
            <w:r w:rsidR="002E6AE6" w:rsidRPr="001458B3">
              <w:rPr>
                <w:rFonts w:ascii="Arial Narrow" w:hAnsi="Arial Narrow"/>
                <w:b/>
                <w:sz w:val="24"/>
              </w:rPr>
              <w:t xml:space="preserve"> </w:t>
            </w:r>
            <w:r w:rsidRPr="001458B3">
              <w:rPr>
                <w:rFonts w:ascii="Arial Narrow" w:hAnsi="Arial Narrow"/>
                <w:b/>
                <w:sz w:val="24"/>
              </w:rPr>
              <w:t>S</w:t>
            </w:r>
            <w:r w:rsidR="002E6AE6" w:rsidRPr="001458B3">
              <w:rPr>
                <w:rFonts w:ascii="Arial Narrow" w:hAnsi="Arial Narrow"/>
                <w:b/>
                <w:sz w:val="24"/>
              </w:rPr>
              <w:t xml:space="preserve">ave </w:t>
            </w:r>
            <w:r w:rsidRPr="001458B3">
              <w:rPr>
                <w:rFonts w:ascii="Arial Narrow" w:hAnsi="Arial Narrow"/>
                <w:b/>
                <w:sz w:val="24"/>
              </w:rPr>
              <w:t xml:space="preserve">the </w:t>
            </w:r>
            <w:r w:rsidR="002E6AE6" w:rsidRPr="001458B3">
              <w:rPr>
                <w:rFonts w:ascii="Arial Narrow" w:hAnsi="Arial Narrow"/>
                <w:b/>
                <w:sz w:val="24"/>
              </w:rPr>
              <w:t>Source</w:t>
            </w:r>
            <w:r w:rsidRPr="001458B3">
              <w:rPr>
                <w:rFonts w:ascii="Arial Narrow" w:hAnsi="Arial Narrow"/>
                <w:b/>
                <w:sz w:val="24"/>
              </w:rPr>
              <w:t>/</w:t>
            </w:r>
            <w:r w:rsidR="002E6AE6" w:rsidRPr="001458B3">
              <w:rPr>
                <w:rFonts w:ascii="Arial Narrow" w:hAnsi="Arial Narrow"/>
                <w:b/>
                <w:sz w:val="24"/>
              </w:rPr>
              <w:t>Header File</w:t>
            </w:r>
            <w:r w:rsidR="00246966" w:rsidRPr="001458B3">
              <w:rPr>
                <w:rFonts w:ascii="Arial Narrow" w:hAnsi="Arial Narrow"/>
                <w:b/>
                <w:sz w:val="24"/>
              </w:rPr>
              <w:t xml:space="preserve"> in the a</w:t>
            </w:r>
            <w:r w:rsidRPr="001458B3">
              <w:rPr>
                <w:rFonts w:ascii="Arial Narrow" w:hAnsi="Arial Narrow"/>
                <w:b/>
                <w:sz w:val="24"/>
              </w:rPr>
              <w:t>ctive Source Editor Window</w:t>
            </w:r>
            <w:bookmarkEnd w:id="101"/>
            <w:r w:rsidRPr="001458B3">
              <w:rPr>
                <w:rFonts w:ascii="Arial Narrow" w:hAnsi="Arial Narrow"/>
                <w:b/>
                <w:sz w:val="24"/>
              </w:rPr>
              <w:t>:</w:t>
            </w:r>
          </w:p>
          <w:p w14:paraId="10921D4F" w14:textId="77777777" w:rsidR="002E6AE6" w:rsidRPr="001458B3" w:rsidRDefault="002E6AE6" w:rsidP="001458B3">
            <w:pPr>
              <w:pStyle w:val="ListParagraph"/>
              <w:numPr>
                <w:ilvl w:val="0"/>
                <w:numId w:val="16"/>
              </w:numPr>
            </w:pPr>
            <w:r w:rsidRPr="001458B3">
              <w:rPr>
                <w:b/>
              </w:rPr>
              <w:t xml:space="preserve">Main Menu: </w:t>
            </w:r>
            <w:r w:rsidR="00B73040" w:rsidRPr="001458B3">
              <w:t>Choose</w:t>
            </w:r>
            <w:r w:rsidRPr="001458B3">
              <w:t xml:space="preserve"> </w:t>
            </w:r>
            <w:r w:rsidRPr="001458B3">
              <w:rPr>
                <w:rStyle w:val="MenuPath"/>
              </w:rPr>
              <w:t>File</w:t>
            </w:r>
            <w:r w:rsidR="00921EBE" w:rsidRPr="001458B3">
              <w:rPr>
                <w:rStyle w:val="MenuPath"/>
              </w:rPr>
              <w:sym w:font="Wingdings 3" w:char="F086"/>
            </w:r>
            <w:r w:rsidRPr="001458B3">
              <w:rPr>
                <w:rStyle w:val="MenuPath"/>
              </w:rPr>
              <w:t>Save</w:t>
            </w:r>
            <w:r w:rsidRPr="001458B3">
              <w:t xml:space="preserve"> </w:t>
            </w:r>
          </w:p>
          <w:p w14:paraId="10921D50" w14:textId="77777777" w:rsidR="002E6AE6" w:rsidRPr="001458B3" w:rsidRDefault="002E6AE6" w:rsidP="001458B3">
            <w:pPr>
              <w:pStyle w:val="ListParagraph"/>
              <w:numPr>
                <w:ilvl w:val="0"/>
                <w:numId w:val="16"/>
              </w:numPr>
            </w:pPr>
            <w:r w:rsidRPr="001458B3">
              <w:rPr>
                <w:b/>
              </w:rPr>
              <w:t>Keyboard Shortcut</w:t>
            </w:r>
            <w:r w:rsidRPr="001458B3">
              <w:t xml:space="preserve">: </w:t>
            </w:r>
            <w:proofErr w:type="spellStart"/>
            <w:r w:rsidRPr="001458B3">
              <w:rPr>
                <w:rStyle w:val="KeyboardKey"/>
              </w:rPr>
              <w:t>Ctrl</w:t>
            </w:r>
            <w:r w:rsidRPr="001458B3">
              <w:t>+</w:t>
            </w:r>
            <w:r w:rsidR="003229E9" w:rsidRPr="001458B3">
              <w:rPr>
                <w:rStyle w:val="KeyboardKey"/>
              </w:rPr>
              <w:t>s</w:t>
            </w:r>
            <w:proofErr w:type="spellEnd"/>
          </w:p>
        </w:tc>
      </w:tr>
    </w:tbl>
    <w:p w14:paraId="10921D52" w14:textId="77777777" w:rsidR="00C60B35" w:rsidRDefault="002D2E68" w:rsidP="002D2E68">
      <w:pPr>
        <w:pStyle w:val="NumberedList"/>
      </w:pPr>
      <w:r>
        <w:t>Close</w:t>
      </w:r>
      <w:r w:rsidR="007C3FC6">
        <w:t xml:space="preserve"> the</w:t>
      </w:r>
      <w:r>
        <w:t xml:space="preserve"> </w:t>
      </w:r>
      <w:proofErr w:type="spellStart"/>
      <w:r w:rsidRPr="007C3FC6">
        <w:rPr>
          <w:rStyle w:val="Filename"/>
        </w:rPr>
        <w:t>ledcontrol.h</w:t>
      </w:r>
      <w:proofErr w:type="spellEnd"/>
      <w:r>
        <w:t xml:space="preserve"> file</w:t>
      </w:r>
      <w:r w:rsidR="00C60B35">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14:paraId="10921D54" w14:textId="77777777" w:rsidTr="001458B3">
        <w:tc>
          <w:tcPr>
            <w:tcW w:w="9942" w:type="dxa"/>
            <w:gridSpan w:val="2"/>
            <w:shd w:val="clear" w:color="auto" w:fill="auto"/>
          </w:tcPr>
          <w:p w14:paraId="10921D53" w14:textId="77777777" w:rsidR="00EF7813" w:rsidRPr="001458B3" w:rsidRDefault="00EF7813" w:rsidP="00595F55">
            <w:pPr>
              <w:rPr>
                <w:rFonts w:ascii="Arial Narrow" w:hAnsi="Arial Narrow"/>
                <w:b/>
              </w:rPr>
            </w:pPr>
            <w:r w:rsidRPr="001458B3">
              <w:rPr>
                <w:rFonts w:ascii="Arial Narrow" w:hAnsi="Arial Narrow"/>
                <w:b/>
                <w:sz w:val="24"/>
              </w:rPr>
              <w:t xml:space="preserve">Procedure </w:t>
            </w:r>
            <w:proofErr w:type="gramStart"/>
            <w:r w:rsidRPr="001458B3">
              <w:rPr>
                <w:rFonts w:ascii="Arial Narrow" w:hAnsi="Arial Narrow"/>
                <w:b/>
                <w:sz w:val="24"/>
              </w:rPr>
              <w:t>To</w:t>
            </w:r>
            <w:proofErr w:type="gramEnd"/>
            <w:r w:rsidRPr="001458B3">
              <w:rPr>
                <w:rFonts w:ascii="Arial Narrow" w:hAnsi="Arial Narrow"/>
                <w:b/>
                <w:sz w:val="24"/>
              </w:rPr>
              <w:t xml:space="preserve"> </w:t>
            </w:r>
            <w:r w:rsidR="00595F55" w:rsidRPr="001458B3">
              <w:rPr>
                <w:rFonts w:ascii="Arial Narrow" w:hAnsi="Arial Narrow"/>
                <w:b/>
                <w:sz w:val="24"/>
              </w:rPr>
              <w:t>Close</w:t>
            </w:r>
            <w:r w:rsidRPr="001458B3">
              <w:rPr>
                <w:rFonts w:ascii="Arial Narrow" w:hAnsi="Arial Narrow"/>
                <w:b/>
                <w:sz w:val="24"/>
              </w:rPr>
              <w:t xml:space="preserve"> the Source/Header File in the active Source Editor Window:</w:t>
            </w:r>
          </w:p>
        </w:tc>
      </w:tr>
      <w:tr w:rsidR="00EF7813" w:rsidRPr="001458B3" w14:paraId="10921D58" w14:textId="77777777" w:rsidTr="001458B3">
        <w:tc>
          <w:tcPr>
            <w:tcW w:w="5088" w:type="dxa"/>
            <w:shd w:val="clear" w:color="auto" w:fill="auto"/>
          </w:tcPr>
          <w:p w14:paraId="10921D55" w14:textId="77777777" w:rsidR="00EF7813" w:rsidRPr="001458B3" w:rsidRDefault="003A14BC" w:rsidP="001458B3">
            <w:pPr>
              <w:pStyle w:val="ListParagraph"/>
              <w:numPr>
                <w:ilvl w:val="0"/>
                <w:numId w:val="24"/>
              </w:numPr>
            </w:pPr>
            <w:r w:rsidRPr="001458B3">
              <w:t>Source editor window</w:t>
            </w:r>
            <w:r w:rsidR="00EF7813" w:rsidRPr="001458B3">
              <w:t xml:space="preserve"> Tab: Click on the “</w:t>
            </w:r>
            <w:r w:rsidR="00EF7813" w:rsidRPr="001458B3">
              <w:rPr>
                <w:b/>
              </w:rPr>
              <w:t>x</w:t>
            </w:r>
            <w:r w:rsidR="00EF7813" w:rsidRPr="001458B3">
              <w:t>” button.</w:t>
            </w:r>
            <w:r w:rsidR="00EF7813" w:rsidRPr="001458B3">
              <w:rPr>
                <w:noProof/>
                <w:lang w:eastAsia="en-AU"/>
              </w:rPr>
              <w:t xml:space="preserve"> </w:t>
            </w:r>
          </w:p>
          <w:p w14:paraId="10921D56" w14:textId="77777777" w:rsidR="00EF7813" w:rsidRPr="001458B3" w:rsidRDefault="00EF7813" w:rsidP="001458B3">
            <w:pPr>
              <w:pStyle w:val="ListParagraph"/>
              <w:numPr>
                <w:ilvl w:val="0"/>
                <w:numId w:val="24"/>
              </w:numPr>
            </w:pPr>
            <w:r w:rsidRPr="001458B3">
              <w:rPr>
                <w:noProof/>
                <w:lang w:eastAsia="en-AU"/>
              </w:rPr>
              <w:t xml:space="preserve">Keyboard Shortcut: </w:t>
            </w:r>
            <w:r w:rsidRPr="001458B3">
              <w:rPr>
                <w:rStyle w:val="KeyboardKey"/>
              </w:rPr>
              <w:t>Ctrl</w:t>
            </w:r>
            <w:r w:rsidRPr="001458B3">
              <w:t xml:space="preserve"> + </w:t>
            </w:r>
            <w:r w:rsidRPr="001458B3">
              <w:rPr>
                <w:rStyle w:val="KeyboardKey"/>
              </w:rPr>
              <w:t>w</w:t>
            </w:r>
          </w:p>
        </w:tc>
        <w:tc>
          <w:tcPr>
            <w:tcW w:w="4854" w:type="dxa"/>
            <w:shd w:val="clear" w:color="auto" w:fill="auto"/>
          </w:tcPr>
          <w:p w14:paraId="10921D57" w14:textId="77777777" w:rsidR="00EF7813" w:rsidRPr="001458B3" w:rsidRDefault="005B3261" w:rsidP="00595F55">
            <w:r>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p>
        </w:tc>
      </w:tr>
    </w:tbl>
    <w:p w14:paraId="10921D59" w14:textId="77777777" w:rsidR="001E7DA0" w:rsidRDefault="001E7DA0" w:rsidP="001E7DA0">
      <w:pPr>
        <w:pStyle w:val="Heading3"/>
      </w:pPr>
      <w:bookmarkStart w:id="102" w:name="_Toc488278770"/>
      <w:r>
        <w:t>Source File</w:t>
      </w:r>
      <w:r w:rsidR="00F86643">
        <w:t xml:space="preserve"> Setup</w:t>
      </w:r>
      <w:bookmarkEnd w:id="102"/>
    </w:p>
    <w:p w14:paraId="10921D5A" w14:textId="77777777" w:rsidR="007E2925" w:rsidRDefault="00FC423D" w:rsidP="007E2925">
      <w:r>
        <w:t>In this section</w:t>
      </w:r>
      <w:r w:rsidR="00AC0533">
        <w:t>,</w:t>
      </w:r>
      <w:r>
        <w:t xml:space="preserve"> you are going to copy the</w:t>
      </w:r>
      <w:r w:rsidR="00AC0533">
        <w:t xml:space="preserve"> source code for the </w:t>
      </w:r>
      <w:r>
        <w:t>LED Flasher into the Lab 1 source folder.</w:t>
      </w:r>
    </w:p>
    <w:p w14:paraId="10921D5B" w14:textId="77777777" w:rsidR="006D218A" w:rsidRPr="00CE45A4" w:rsidRDefault="006D218A" w:rsidP="006D218A">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1</w:t>
      </w:r>
      <w:r w:rsidRPr="00CE45A4">
        <w:rPr>
          <w:rStyle w:val="FilePath"/>
        </w:rPr>
        <w:t xml:space="preserve"> Source Files</w:t>
      </w:r>
      <w:r w:rsidRPr="00CE45A4">
        <w:t xml:space="preserve"> folder </w:t>
      </w:r>
      <w:r w:rsidR="00EB2804">
        <w:t xml:space="preserve">that is located </w:t>
      </w:r>
      <w:r w:rsidRPr="00CE45A4">
        <w:t xml:space="preserve">under the </w:t>
      </w:r>
      <w:r>
        <w:t>following path:</w:t>
      </w:r>
    </w:p>
    <w:p w14:paraId="10921D5C" w14:textId="77777777" w:rsidR="006D218A" w:rsidRDefault="006D218A" w:rsidP="006D218A">
      <w:pPr>
        <w:pStyle w:val="NumberedList"/>
        <w:numPr>
          <w:ilvl w:val="0"/>
          <w:numId w:val="0"/>
        </w:numPr>
        <w:ind w:left="567"/>
        <w:rPr>
          <w:rStyle w:val="FilePath"/>
        </w:rPr>
      </w:pPr>
      <w:r w:rsidRPr="00CE45A4">
        <w:rPr>
          <w:rStyle w:val="FilePath"/>
        </w:rPr>
        <w:t>C</w:t>
      </w:r>
      <w:r w:rsidR="00B95C41">
        <w:rPr>
          <w:rStyle w:val="FilePath"/>
        </w:rPr>
        <w:t>:\MASTERs\2107</w:t>
      </w:r>
      <w:r>
        <w:rPr>
          <w:rStyle w:val="FilePath"/>
        </w:rPr>
        <w:t>0\Lab Manual\Lab 1</w:t>
      </w:r>
      <w:r w:rsidRPr="00CE45A4">
        <w:rPr>
          <w:rStyle w:val="FilePath"/>
        </w:rPr>
        <w:t xml:space="preserve">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14:paraId="10921D5E" w14:textId="77777777" w:rsidTr="001458B3">
        <w:tc>
          <w:tcPr>
            <w:tcW w:w="10542" w:type="dxa"/>
            <w:shd w:val="clear" w:color="auto" w:fill="auto"/>
            <w:vAlign w:val="center"/>
          </w:tcPr>
          <w:p w14:paraId="10921D5D" w14:textId="77777777" w:rsidR="00C65C8E" w:rsidRDefault="00B95C41" w:rsidP="001458B3">
            <w:pPr>
              <w:pStyle w:val="NumberedList"/>
              <w:numPr>
                <w:ilvl w:val="0"/>
                <w:numId w:val="0"/>
              </w:numPr>
              <w:rPr>
                <w:rStyle w:val="FilePath"/>
              </w:rPr>
            </w:pPr>
            <w:r>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5F" w14:textId="77777777" w:rsidR="00215BEC" w:rsidRDefault="00215BEC" w:rsidP="00215BEC">
      <w:pPr>
        <w:pStyle w:val="NumberedList"/>
        <w:numPr>
          <w:ilvl w:val="0"/>
          <w:numId w:val="0"/>
        </w:numPr>
        <w:ind w:left="567"/>
      </w:pPr>
    </w:p>
    <w:p w14:paraId="10921D60"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1" w14:textId="77777777" w:rsidR="006D218A" w:rsidRDefault="006D218A" w:rsidP="006D218A">
      <w:pPr>
        <w:pStyle w:val="NumberedList"/>
      </w:pPr>
      <w:r>
        <w:lastRenderedPageBreak/>
        <w:t xml:space="preserve">Click on the </w:t>
      </w:r>
      <w:proofErr w:type="spellStart"/>
      <w:r w:rsidRPr="00C65C8E">
        <w:rPr>
          <w:rStyle w:val="Filename"/>
        </w:rPr>
        <w:t>ledcontrol.c</w:t>
      </w:r>
      <w:proofErr w:type="spellEnd"/>
      <w:r>
        <w:t xml:space="preserve"> file to highlight the file.</w:t>
      </w:r>
    </w:p>
    <w:p w14:paraId="10921D62" w14:textId="77777777" w:rsidR="007E2925" w:rsidRDefault="006D218A" w:rsidP="006D218A">
      <w:pPr>
        <w:pStyle w:val="NumberedList"/>
      </w:pPr>
      <w:r>
        <w:t xml:space="preserve">Use the Windows copy shortcut, </w:t>
      </w:r>
      <w:proofErr w:type="spellStart"/>
      <w:r w:rsidRPr="006D218A">
        <w:rPr>
          <w:rStyle w:val="KeyboardKey"/>
        </w:rPr>
        <w:t>Ctrl</w:t>
      </w:r>
      <w:r>
        <w:t>+</w:t>
      </w:r>
      <w:r w:rsidRPr="006D218A">
        <w:rPr>
          <w:rStyle w:val="KeyboardKey"/>
        </w:rPr>
        <w:t>c</w:t>
      </w:r>
      <w:proofErr w:type="spellEnd"/>
      <w:r w:rsidRPr="006D218A">
        <w:t>,</w:t>
      </w:r>
      <w:r>
        <w:t xml:space="preserve"> to copy the </w:t>
      </w:r>
      <w:r w:rsidR="00EB2804">
        <w:t xml:space="preserve">selected </w:t>
      </w:r>
      <w:r>
        <w:t>file.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14:paraId="10921D64" w14:textId="77777777" w:rsidTr="001458B3">
        <w:tc>
          <w:tcPr>
            <w:tcW w:w="10542" w:type="dxa"/>
            <w:shd w:val="clear" w:color="auto" w:fill="auto"/>
            <w:vAlign w:val="center"/>
          </w:tcPr>
          <w:p w14:paraId="10921D63" w14:textId="77777777" w:rsidR="007E2925" w:rsidRPr="001458B3" w:rsidRDefault="005B3261" w:rsidP="001458B3">
            <w:pPr>
              <w:pStyle w:val="NumberedList"/>
              <w:numPr>
                <w:ilvl w:val="0"/>
                <w:numId w:val="0"/>
              </w:numPr>
            </w:pPr>
            <w:r w:rsidRPr="000A5197">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65" w14:textId="77777777" w:rsidR="00656046" w:rsidRDefault="0065604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66" w14:textId="77777777" w:rsidR="006D218A" w:rsidRDefault="006D218A" w:rsidP="006D218A">
      <w:pPr>
        <w:pStyle w:val="NumberedList"/>
      </w:pPr>
      <w:r>
        <w:t xml:space="preserve">In the Windows File Manager open the project </w:t>
      </w:r>
      <w:proofErr w:type="spellStart"/>
      <w:r w:rsidRPr="00CE45A4">
        <w:rPr>
          <w:rStyle w:val="FilePath"/>
        </w:rPr>
        <w:t>src</w:t>
      </w:r>
      <w:proofErr w:type="spellEnd"/>
      <w:r>
        <w:t xml:space="preserve"> folder </w:t>
      </w:r>
      <w:r w:rsidR="00EB2804">
        <w:t xml:space="preserve">that is located </w:t>
      </w:r>
      <w:r>
        <w:t>under the following path:</w:t>
      </w:r>
    </w:p>
    <w:p w14:paraId="10921D67" w14:textId="77777777" w:rsidR="006D218A" w:rsidRDefault="00400060" w:rsidP="006D218A">
      <w:pPr>
        <w:pStyle w:val="NumberedList"/>
        <w:numPr>
          <w:ilvl w:val="0"/>
          <w:numId w:val="0"/>
        </w:numPr>
        <w:ind w:left="567"/>
        <w:rPr>
          <w:rStyle w:val="FilePath"/>
        </w:rPr>
      </w:pPr>
      <w:r>
        <w:rPr>
          <w:rStyle w:val="FilePath"/>
        </w:rPr>
        <w:t>C:\MASTERs\2107</w:t>
      </w:r>
      <w:r w:rsidR="006D218A">
        <w:rPr>
          <w:rStyle w:val="FilePath"/>
        </w:rPr>
        <w:t>0\</w:t>
      </w:r>
      <w:r>
        <w:rPr>
          <w:rStyle w:val="FilePath"/>
        </w:rPr>
        <w:t>net1</w:t>
      </w:r>
      <w:r w:rsidR="006D218A">
        <w:rPr>
          <w:rStyle w:val="FilePath"/>
        </w:rPr>
        <w:t>lab1</w:t>
      </w:r>
      <w:r w:rsidR="006D218A" w:rsidRPr="00CE45A4">
        <w:rPr>
          <w:rStyle w:val="FilePath"/>
        </w:rPr>
        <w:t>\firmware\src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14:paraId="10921D69" w14:textId="77777777" w:rsidTr="001458B3">
        <w:tc>
          <w:tcPr>
            <w:tcW w:w="10542" w:type="dxa"/>
            <w:shd w:val="clear" w:color="auto" w:fill="auto"/>
            <w:vAlign w:val="center"/>
          </w:tcPr>
          <w:p w14:paraId="10921D68" w14:textId="77777777" w:rsidR="00EB2804"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p>
        </w:tc>
      </w:tr>
    </w:tbl>
    <w:p w14:paraId="10921D6A"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B" w14:textId="77777777" w:rsidR="006D218A" w:rsidRPr="00455AE7" w:rsidRDefault="00455AE7" w:rsidP="00455AE7">
      <w:pPr>
        <w:pStyle w:val="NumberedList"/>
      </w:pPr>
      <w:r w:rsidRPr="00455AE7">
        <w:lastRenderedPageBreak/>
        <w:t xml:space="preserve">Use the Windows paste shortcut, </w:t>
      </w:r>
      <w:proofErr w:type="spellStart"/>
      <w:r w:rsidRPr="00455AE7">
        <w:rPr>
          <w:rStyle w:val="KeyboardKey"/>
        </w:rPr>
        <w:t>Ctrl</w:t>
      </w:r>
      <w:r w:rsidRPr="00455AE7">
        <w:t>+</w:t>
      </w:r>
      <w:r w:rsidRPr="00C65C8E">
        <w:rPr>
          <w:rStyle w:val="KeyboardKey"/>
        </w:rPr>
        <w:t>v</w:t>
      </w:r>
      <w:proofErr w:type="spellEnd"/>
      <w:r w:rsidR="00C65C8E" w:rsidRPr="00C65C8E">
        <w:t>,</w:t>
      </w:r>
      <w:r w:rsidRPr="00455AE7">
        <w:t xml:space="preserve"> to paste the </w:t>
      </w:r>
      <w:r w:rsidR="00791E25">
        <w:t xml:space="preserve">new </w:t>
      </w:r>
      <w:proofErr w:type="spellStart"/>
      <w:r w:rsidR="00791E25" w:rsidRPr="00791E25">
        <w:rPr>
          <w:rStyle w:val="Filename"/>
        </w:rPr>
        <w:t>ledcontrol.c</w:t>
      </w:r>
      <w:proofErr w:type="spellEnd"/>
      <w:r w:rsidR="00791E25">
        <w:t xml:space="preserve"> </w:t>
      </w:r>
      <w:r w:rsidRPr="00455AE7">
        <w:t>file.</w:t>
      </w:r>
      <w:r w:rsidR="007E2925">
        <w:t xml:space="preserve"> </w:t>
      </w:r>
      <w:r w:rsidR="007E2925" w:rsidRPr="00795D05">
        <w:t>Y</w:t>
      </w:r>
      <w:r w:rsidR="007E2925">
        <w:t xml:space="preserve">ou </w:t>
      </w:r>
      <w:r w:rsidR="00791E25">
        <w:t>will be prompted to replace the file:</w:t>
      </w:r>
      <w:r w:rsidR="007E2925" w:rsidRPr="00795D05">
        <w:t xml:space="preserve"> </w:t>
      </w:r>
      <w:r w:rsidR="007E2925">
        <w:t xml:space="preserve">Select the </w:t>
      </w:r>
      <w:r w:rsidR="007E2925" w:rsidRPr="00795D05">
        <w:rPr>
          <w:rStyle w:val="FieldName"/>
        </w:rPr>
        <w:t>Replace the files in the destination</w:t>
      </w:r>
      <w:r w:rsidR="007E2925"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14:paraId="10921D6D" w14:textId="77777777" w:rsidTr="001458B3">
        <w:tc>
          <w:tcPr>
            <w:tcW w:w="9026" w:type="dxa"/>
            <w:shd w:val="clear" w:color="auto" w:fill="auto"/>
            <w:vAlign w:val="center"/>
          </w:tcPr>
          <w:p w14:paraId="10921D6C" w14:textId="77777777" w:rsidR="0007798D" w:rsidRPr="001458B3" w:rsidRDefault="005B3261" w:rsidP="007E2925">
            <w:r w:rsidRPr="000A5197">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p>
        </w:tc>
      </w:tr>
      <w:tr w:rsidR="00215BEC" w:rsidRPr="001458B3" w14:paraId="10921D6F" w14:textId="77777777" w:rsidTr="001458B3">
        <w:tc>
          <w:tcPr>
            <w:tcW w:w="9026" w:type="dxa"/>
            <w:shd w:val="clear" w:color="auto" w:fill="auto"/>
            <w:vAlign w:val="center"/>
          </w:tcPr>
          <w:p w14:paraId="10921D6E" w14:textId="77777777" w:rsidR="00215BEC" w:rsidRPr="000A5197" w:rsidRDefault="00215BEC" w:rsidP="007E2925">
            <w:pPr>
              <w:rPr>
                <w:noProof/>
                <w:lang w:eastAsia="en-AU"/>
              </w:rPr>
            </w:pPr>
            <w:r>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2">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p>
        </w:tc>
      </w:tr>
    </w:tbl>
    <w:p w14:paraId="10921D70" w14:textId="77777777" w:rsidR="002D2E68" w:rsidRPr="007E2925" w:rsidRDefault="002D2E68" w:rsidP="007E2925">
      <w:pPr>
        <w:pStyle w:val="NumberedList"/>
        <w:numPr>
          <w:ilvl w:val="0"/>
          <w:numId w:val="0"/>
        </w:numPr>
        <w:ind w:left="567"/>
      </w:pPr>
    </w:p>
    <w:p w14:paraId="10921D71" w14:textId="77777777" w:rsidR="00AC0533" w:rsidRPr="001458B3" w:rsidRDefault="00AC053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72" w14:textId="77777777" w:rsidR="002718C7" w:rsidRDefault="00947CDB" w:rsidP="00DD62CB">
      <w:pPr>
        <w:pStyle w:val="Heading2"/>
        <w:rPr>
          <w:lang w:eastAsia="en-AU"/>
        </w:rPr>
      </w:pPr>
      <w:bookmarkStart w:id="103" w:name="_Toc488278771"/>
      <w:r>
        <w:rPr>
          <w:lang w:eastAsia="en-AU"/>
        </w:rPr>
        <w:lastRenderedPageBreak/>
        <w:t xml:space="preserve">Project </w:t>
      </w:r>
      <w:r w:rsidR="008D74DF">
        <w:rPr>
          <w:lang w:eastAsia="en-AU"/>
        </w:rPr>
        <w:t>Build</w:t>
      </w:r>
      <w:bookmarkEnd w:id="103"/>
    </w:p>
    <w:p w14:paraId="10921D73" w14:textId="77777777" w:rsidR="00EF2954" w:rsidRDefault="002718C7" w:rsidP="00A53E51">
      <w:pPr>
        <w:pStyle w:val="NumberedList"/>
      </w:pPr>
      <w:bookmarkStart w:id="104" w:name="_Ref456398738"/>
      <w:r>
        <w:t xml:space="preserve">To build the project click on the </w:t>
      </w:r>
      <w:r w:rsidR="007A28F6" w:rsidRPr="005C7169">
        <w:rPr>
          <w:rStyle w:val="IconName"/>
        </w:rPr>
        <w:t xml:space="preserve">Clean and </w:t>
      </w:r>
      <w:r w:rsidR="00143D01" w:rsidRPr="005C7169">
        <w:rPr>
          <w:rStyle w:val="IconName"/>
        </w:rPr>
        <w:t>Build Main Project</w:t>
      </w:r>
      <w:r w:rsidR="00143D01">
        <w:t xml:space="preserve"> icon</w:t>
      </w:r>
      <w:r>
        <w:t xml:space="preserve"> in the M</w:t>
      </w:r>
      <w:r w:rsidR="00EC7234">
        <w:t>P</w:t>
      </w:r>
      <w:r>
        <w:t>LAB</w:t>
      </w:r>
      <w:r w:rsidR="00970E1D">
        <w:t xml:space="preserve"> </w:t>
      </w:r>
      <w:r>
        <w:t>X Run toolbar.</w:t>
      </w:r>
      <w:bookmarkEnd w:id="10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5" w14:textId="77777777" w:rsidTr="001458B3">
        <w:tc>
          <w:tcPr>
            <w:tcW w:w="9016" w:type="dxa"/>
            <w:shd w:val="clear" w:color="auto" w:fill="auto"/>
            <w:vAlign w:val="center"/>
          </w:tcPr>
          <w:p w14:paraId="10921D74" w14:textId="77777777" w:rsidR="00EF2954" w:rsidRPr="001458B3" w:rsidRDefault="00501951" w:rsidP="00FA394D">
            <w:r>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p>
        </w:tc>
      </w:tr>
    </w:tbl>
    <w:p w14:paraId="10921D76" w14:textId="77777777" w:rsidR="00EF2954" w:rsidRDefault="002718C7" w:rsidP="00EF2954">
      <w:pPr>
        <w:pStyle w:val="NumberedList"/>
      </w:pPr>
      <w:bookmarkStart w:id="105" w:name="_Ref456398761"/>
      <w:r>
        <w:t xml:space="preserve">Confirm the Build was successful by checking the </w:t>
      </w:r>
      <w:r w:rsidRPr="005C7169">
        <w:rPr>
          <w:rStyle w:val="WindowOrDialogName"/>
        </w:rPr>
        <w:t>Output</w:t>
      </w:r>
      <w:r>
        <w:t xml:space="preserve"> Window.</w:t>
      </w:r>
      <w:bookmarkEnd w:id="105"/>
      <w:r w:rsidR="00501951" w:rsidRPr="0050195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8" w14:textId="77777777" w:rsidTr="001458B3">
        <w:tc>
          <w:tcPr>
            <w:tcW w:w="9016" w:type="dxa"/>
            <w:shd w:val="clear" w:color="auto" w:fill="auto"/>
            <w:vAlign w:val="center"/>
          </w:tcPr>
          <w:p w14:paraId="10921D77" w14:textId="77777777" w:rsidR="00EF2954" w:rsidRPr="001458B3" w:rsidRDefault="005B3261" w:rsidP="001458B3">
            <w:pPr>
              <w:jc w:val="center"/>
            </w:pPr>
            <w:r w:rsidRPr="000A5197">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p>
        </w:tc>
      </w:tr>
    </w:tbl>
    <w:p w14:paraId="10921D79" w14:textId="77777777" w:rsidR="00791E25" w:rsidRDefault="00791E25" w:rsidP="00791E25"/>
    <w:p w14:paraId="10921D7A" w14:textId="77777777" w:rsidR="00947CDB" w:rsidRDefault="00947CDB" w:rsidP="00791E25">
      <w:pPr>
        <w:pStyle w:val="Heading2"/>
      </w:pPr>
      <w:bookmarkStart w:id="106" w:name="_Toc488278772"/>
      <w:r>
        <w:rPr>
          <w:lang w:eastAsia="en-AU"/>
        </w:rPr>
        <w:t>Programming</w:t>
      </w:r>
      <w:bookmarkEnd w:id="106"/>
    </w:p>
    <w:p w14:paraId="10921D7B" w14:textId="2FAE02BC" w:rsidR="00A53E51" w:rsidRDefault="002718C7" w:rsidP="001F328C">
      <w:pPr>
        <w:jc w:val="both"/>
      </w:pPr>
      <w:r>
        <w:t xml:space="preserve">The </w:t>
      </w:r>
      <w:r w:rsidR="00EA2C7E">
        <w:t xml:space="preserve">application is now ready for programming onto the </w:t>
      </w:r>
      <w:del w:id="107" w:author="Mark Atchison - C21558" w:date="2019-05-06T16:48:00Z">
        <w:r w:rsidDel="00064A8E">
          <w:delText>PIC32MZ</w:delText>
        </w:r>
        <w:r w:rsidR="00947CDB" w:rsidDel="00064A8E">
          <w:delText xml:space="preserve"> </w:delText>
        </w:r>
        <w:r w:rsidDel="00064A8E">
          <w:delText>EF Starter Kit</w:delText>
        </w:r>
      </w:del>
      <w:ins w:id="108" w:author="Mark Atchison - C21558" w:date="2019-05-06T16:48:00Z">
        <w:r w:rsidR="00064A8E">
          <w:t xml:space="preserve">SAM E70 </w:t>
        </w:r>
        <w:proofErr w:type="spellStart"/>
        <w:r w:rsidR="00064A8E">
          <w:t>Xplained</w:t>
        </w:r>
        <w:proofErr w:type="spellEnd"/>
        <w:r w:rsidR="00064A8E">
          <w:t xml:space="preserve"> Ultra</w:t>
        </w:r>
      </w:ins>
      <w:r w:rsidR="00D0776D">
        <w:t>.</w:t>
      </w:r>
      <w:r w:rsidR="007C3FC6">
        <w:t xml:space="preserve"> </w:t>
      </w:r>
      <w:r w:rsidR="009068A2">
        <w:t>To use the on-board programmer</w:t>
      </w:r>
      <w:r w:rsidR="007C3FC6">
        <w:t>,</w:t>
      </w:r>
      <w:r w:rsidR="009068A2">
        <w:t xml:space="preserve"> </w:t>
      </w:r>
      <w:r>
        <w:t>follow this procedure:</w:t>
      </w:r>
    </w:p>
    <w:p w14:paraId="10921D7C" w14:textId="77777777" w:rsidR="002718C7" w:rsidRDefault="00596229" w:rsidP="00A53E51">
      <w:pPr>
        <w:pStyle w:val="NumberedList"/>
      </w:pPr>
      <w:bookmarkStart w:id="109" w:name="_Ref456398772"/>
      <w:r>
        <w:t>To connect the on-board debugger to the PIC32, a Jumper must be installed on JP2.</w:t>
      </w:r>
      <w:bookmarkEnd w:id="109"/>
    </w:p>
    <w:p w14:paraId="10921D7D" w14:textId="77777777" w:rsidR="00EA2C7E" w:rsidRDefault="00EA2C7E" w:rsidP="00EA2C7E">
      <w:pPr>
        <w:pStyle w:val="NumberedList"/>
      </w:pPr>
      <w:r>
        <w:t>Check the LAN8740 PHY Daughter Board is seated correctly in J6.</w:t>
      </w:r>
    </w:p>
    <w:p w14:paraId="10921D7E" w14:textId="77777777" w:rsidR="00EA2C7E" w:rsidRDefault="00EA2C7E" w:rsidP="00EA2C7E">
      <w:pPr>
        <w:pStyle w:val="NumberedList"/>
      </w:pPr>
      <w:r>
        <w:t xml:space="preserve">Attach a USB Male-A to Male </w:t>
      </w:r>
      <w:r w:rsidRPr="00A65EB3">
        <w:rPr>
          <w:b/>
        </w:rPr>
        <w:t>Mini</w:t>
      </w:r>
      <w:r>
        <w:rPr>
          <w:b/>
        </w:rPr>
        <w:t>-B</w:t>
      </w:r>
      <w:r>
        <w:t xml:space="preserve"> cable to the </w:t>
      </w:r>
      <w:r w:rsidRPr="00BA5FE6">
        <w:rPr>
          <w:b/>
        </w:rPr>
        <w:t>USB DEBUG</w:t>
      </w:r>
      <w:r>
        <w:t xml:space="preserve"> port of the kit, and then attach to the PC. The USB Debug port is located in between the LAN8740 PHY and the USB-A Connector on the kit.</w:t>
      </w:r>
    </w:p>
    <w:p w14:paraId="10921D7F" w14:textId="77777777" w:rsidR="00EA2C7E" w:rsidRDefault="00EA2C7E" w:rsidP="00EA2C7E">
      <w:pPr>
        <w:pStyle w:val="NumberedList"/>
      </w:pPr>
      <w:r>
        <w:t xml:space="preserve">Ensure the LEDS D6 and D7 are </w:t>
      </w:r>
      <w:r w:rsidR="00BF0D0E">
        <w:t>illuminated</w:t>
      </w:r>
      <w:r>
        <w:t>.</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14:paraId="10921D81" w14:textId="77777777" w:rsidTr="001458B3">
        <w:tc>
          <w:tcPr>
            <w:tcW w:w="9993" w:type="dxa"/>
            <w:shd w:val="clear" w:color="auto" w:fill="auto"/>
            <w:vAlign w:val="center"/>
          </w:tcPr>
          <w:p w14:paraId="10921D80" w14:textId="77777777" w:rsidR="00D0776D" w:rsidRPr="001458B3" w:rsidRDefault="005B3261" w:rsidP="001458B3">
            <w:pPr>
              <w:pStyle w:val="NumberedList"/>
              <w:numPr>
                <w:ilvl w:val="0"/>
                <w:numId w:val="0"/>
              </w:numPr>
              <w:jc w:val="center"/>
            </w:pPr>
            <w:r w:rsidRPr="000A5197">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p>
        </w:tc>
      </w:tr>
    </w:tbl>
    <w:p w14:paraId="10921D82" w14:textId="77777777" w:rsidR="0033030B" w:rsidRDefault="0033030B" w:rsidP="00D0776D">
      <w:pPr>
        <w:pStyle w:val="NumberedList"/>
        <w:numPr>
          <w:ilvl w:val="0"/>
          <w:numId w:val="0"/>
        </w:numPr>
        <w:ind w:left="567"/>
      </w:pPr>
    </w:p>
    <w:p w14:paraId="10921D83" w14:textId="77777777" w:rsidR="0033030B" w:rsidRDefault="0033030B">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84" w14:textId="41ABBB6A" w:rsidR="00A53E51" w:rsidRDefault="00C858E8" w:rsidP="002718C7">
      <w:pPr>
        <w:pStyle w:val="NumberedList"/>
      </w:pPr>
      <w:r>
        <w:lastRenderedPageBreak/>
        <w:t xml:space="preserve">To select the on-board Programmer/Debugger on the </w:t>
      </w:r>
      <w:del w:id="110" w:author="Mark Atchison - C21558" w:date="2019-05-06T16:48:00Z">
        <w:r w:rsidDel="00064A8E">
          <w:delText>PIC32MZ EF Starter Kit</w:delText>
        </w:r>
      </w:del>
      <w:ins w:id="111" w:author="Mark Atchison - C21558" w:date="2019-05-06T16:48:00Z">
        <w:r w:rsidR="00064A8E">
          <w:t xml:space="preserve">SAM E70 </w:t>
        </w:r>
        <w:proofErr w:type="spellStart"/>
        <w:r w:rsidR="00064A8E">
          <w:t>Xplained</w:t>
        </w:r>
        <w:proofErr w:type="spellEnd"/>
        <w:r w:rsidR="00064A8E">
          <w:t xml:space="preserve"> Ultra</w:t>
        </w:r>
      </w:ins>
      <w:r>
        <w:t xml:space="preserve">: </w:t>
      </w:r>
      <w:r w:rsidR="00970E1D">
        <w:t>choose</w:t>
      </w:r>
      <w:r w:rsidR="00A53E51">
        <w:t xml:space="preserve"> </w:t>
      </w:r>
      <w:r w:rsidR="005C7169">
        <w:rPr>
          <w:rStyle w:val="MenuPath"/>
        </w:rPr>
        <w:t>File</w:t>
      </w:r>
      <w:r w:rsidR="005C7169">
        <w:rPr>
          <w:rStyle w:val="MenuPath"/>
        </w:rPr>
        <w:sym w:font="Wingdings 3" w:char="F086"/>
      </w:r>
      <w:r w:rsidR="00A53E51" w:rsidRPr="005C7169">
        <w:rPr>
          <w:rStyle w:val="MenuPath"/>
        </w:rPr>
        <w:t xml:space="preserve">Project </w:t>
      </w:r>
      <w:r w:rsidR="00E969F4" w:rsidRPr="005C7169">
        <w:rPr>
          <w:rStyle w:val="MenuPath"/>
        </w:rPr>
        <w:t>Properties</w:t>
      </w:r>
      <w:r w:rsidR="00DF67FC" w:rsidRPr="005C7169">
        <w:rPr>
          <w:rStyle w:val="MenuPath"/>
        </w:rPr>
        <w:t xml:space="preserve"> (lab1)</w:t>
      </w:r>
      <w:r w:rsidR="00970E1D" w:rsidRPr="00970E1D">
        <w:t xml:space="preserve"> in the </w:t>
      </w:r>
      <w:r>
        <w:t xml:space="preserve">MPLAB X </w:t>
      </w:r>
      <w:r w:rsidR="00970E1D" w:rsidRPr="00970E1D">
        <w:t>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14:paraId="10921D86" w14:textId="77777777" w:rsidTr="001458B3">
        <w:tc>
          <w:tcPr>
            <w:tcW w:w="9016" w:type="dxa"/>
            <w:shd w:val="clear" w:color="auto" w:fill="auto"/>
            <w:vAlign w:val="center"/>
          </w:tcPr>
          <w:p w14:paraId="10921D85" w14:textId="77777777" w:rsidR="00DF67FC" w:rsidRPr="001458B3" w:rsidRDefault="005B3261" w:rsidP="00FA394D">
            <w:r>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p>
        </w:tc>
      </w:tr>
    </w:tbl>
    <w:p w14:paraId="10921D87" w14:textId="77777777" w:rsidR="00791E25"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pPr>
    </w:p>
    <w:p w14:paraId="10921D88" w14:textId="0C7C7BCC" w:rsidR="002718C7" w:rsidRDefault="002718C7" w:rsidP="00791E25">
      <w:pPr>
        <w:pStyle w:val="NumberedList"/>
      </w:pPr>
      <w:r>
        <w:t xml:space="preserve">In the </w:t>
      </w:r>
      <w:r w:rsidRPr="002A42A6">
        <w:rPr>
          <w:rStyle w:val="WindowOrDialogName"/>
        </w:rPr>
        <w:t>Project Properties</w:t>
      </w:r>
      <w:r w:rsidR="002A42A6" w:rsidRPr="002A42A6">
        <w:rPr>
          <w:rStyle w:val="WindowOrDialogName"/>
        </w:rPr>
        <w:t xml:space="preserve"> – lab 1</w:t>
      </w:r>
      <w:r w:rsidR="00A53E51">
        <w:t xml:space="preserve"> </w:t>
      </w:r>
      <w:r w:rsidR="002A42A6">
        <w:t>window</w:t>
      </w:r>
      <w:r w:rsidR="00A53E51">
        <w:t xml:space="preserve">, under </w:t>
      </w:r>
      <w:r w:rsidR="00A53E51" w:rsidRPr="005C7169">
        <w:rPr>
          <w:rStyle w:val="FieldName"/>
        </w:rPr>
        <w:t xml:space="preserve">Hardware </w:t>
      </w:r>
      <w:r w:rsidRPr="005C7169">
        <w:rPr>
          <w:rStyle w:val="FieldName"/>
        </w:rPr>
        <w:t>Tool</w:t>
      </w:r>
      <w:r>
        <w:t xml:space="preserve">, locate </w:t>
      </w:r>
      <w:r w:rsidRPr="005C7169">
        <w:rPr>
          <w:rStyle w:val="FolderPath"/>
        </w:rPr>
        <w:t>Microchip Starter Kits-&gt;Starter Kits (PKOB)</w:t>
      </w:r>
      <w:r>
        <w:t xml:space="preserve"> and</w:t>
      </w:r>
      <w:r w:rsidR="00A53E51">
        <w:t xml:space="preserve"> </w:t>
      </w:r>
      <w:r w:rsidR="002A42A6">
        <w:t>click on the</w:t>
      </w:r>
      <w:r>
        <w:t xml:space="preserve"> </w:t>
      </w:r>
      <w:del w:id="112" w:author="Mark Atchison - C21558" w:date="2019-05-06T16:49:00Z">
        <w:r w:rsidR="00685CBB" w:rsidRPr="005C7169" w:rsidDel="00064A8E">
          <w:rPr>
            <w:rStyle w:val="EnteredValue"/>
          </w:rPr>
          <w:delText>PIC32MZ</w:delText>
        </w:r>
      </w:del>
      <w:ins w:id="113" w:author="Mark Atchison - C21558" w:date="2019-05-06T16:49:00Z">
        <w:r w:rsidR="00064A8E">
          <w:rPr>
            <w:rStyle w:val="EnteredValue"/>
          </w:rPr>
          <w:t>SAM E70</w:t>
        </w:r>
      </w:ins>
      <w:r w:rsidR="00685CBB" w:rsidRPr="005C7169">
        <w:rPr>
          <w:rStyle w:val="EnteredValue"/>
        </w:rPr>
        <w:t xml:space="preserve"> EF</w:t>
      </w:r>
      <w:r w:rsidRPr="005C7169">
        <w:rPr>
          <w:rStyle w:val="EnteredValue"/>
        </w:rPr>
        <w:t xml:space="preserve"> Family</w:t>
      </w:r>
      <w:r>
        <w:t xml:space="preserve"> option.</w:t>
      </w:r>
    </w:p>
    <w:p w14:paraId="10921D89" w14:textId="77777777" w:rsidR="0065465E" w:rsidRDefault="0065465E" w:rsidP="0065465E">
      <w:pPr>
        <w:pStyle w:val="NumberedList"/>
      </w:pPr>
      <w:r>
        <w:t xml:space="preserve">Click </w:t>
      </w:r>
      <w:r w:rsidRPr="00375640">
        <w:rPr>
          <w:rStyle w:val="DialogButton"/>
        </w:rPr>
        <w:t>Apply</w:t>
      </w:r>
      <w:r>
        <w:t xml:space="preserve">, and then click </w:t>
      </w:r>
      <w:r w:rsidRPr="00375640">
        <w:rPr>
          <w:rStyle w:val="DialogButton"/>
        </w:rPr>
        <w:t>OK</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8B" w14:textId="77777777" w:rsidTr="001458B3">
        <w:tc>
          <w:tcPr>
            <w:tcW w:w="9016" w:type="dxa"/>
            <w:shd w:val="clear" w:color="auto" w:fill="auto"/>
            <w:vAlign w:val="center"/>
          </w:tcPr>
          <w:p w14:paraId="10921D8A"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p>
        </w:tc>
      </w:tr>
    </w:tbl>
    <w:p w14:paraId="10921D8C" w14:textId="77777777" w:rsidR="002718C7" w:rsidRDefault="002718C7" w:rsidP="00A53E51">
      <w:pPr>
        <w:pStyle w:val="NumberedList"/>
      </w:pPr>
      <w:r>
        <w:lastRenderedPageBreak/>
        <w:t xml:space="preserve">To program the </w:t>
      </w:r>
      <w:proofErr w:type="gramStart"/>
      <w:r>
        <w:t>application</w:t>
      </w:r>
      <w:proofErr w:type="gramEnd"/>
      <w:r>
        <w:t xml:space="preserve"> click on the </w:t>
      </w:r>
      <w:r w:rsidRPr="005C7169">
        <w:rPr>
          <w:rStyle w:val="IconName"/>
        </w:rPr>
        <w:t>Make and Run</w:t>
      </w:r>
      <w:r>
        <w:t xml:space="preserve"> </w:t>
      </w:r>
      <w:r w:rsidR="008B650A">
        <w:t>icon</w:t>
      </w:r>
      <w:r w:rsidR="00375640">
        <w:t xml:space="preserve"> </w:t>
      </w:r>
      <w:r w:rsidR="00A53E51">
        <w:t>in the MPLAB</w:t>
      </w:r>
      <w:r w:rsidR="00970E1D">
        <w:t xml:space="preserve"> </w:t>
      </w:r>
      <w:r w:rsidR="00A53E51">
        <w:t>X Run Toolbar.</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14:paraId="10921D8E" w14:textId="77777777" w:rsidTr="001458B3">
        <w:tc>
          <w:tcPr>
            <w:tcW w:w="9638" w:type="dxa"/>
            <w:shd w:val="clear" w:color="auto" w:fill="auto"/>
            <w:vAlign w:val="center"/>
          </w:tcPr>
          <w:p w14:paraId="10921D8D" w14:textId="77777777" w:rsidR="000C5049" w:rsidRPr="001458B3" w:rsidRDefault="005B3261" w:rsidP="009E636C">
            <w:r>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p>
        </w:tc>
      </w:tr>
    </w:tbl>
    <w:p w14:paraId="10921D8F" w14:textId="77777777" w:rsidR="002718C7" w:rsidRDefault="005C7169" w:rsidP="00A53E51">
      <w:pPr>
        <w:pStyle w:val="NumberedList"/>
      </w:pPr>
      <w:bookmarkStart w:id="114" w:name="_Ref456398789"/>
      <w:r>
        <w:t xml:space="preserve">The </w:t>
      </w:r>
      <w:r w:rsidRPr="005C7169">
        <w:rPr>
          <w:rStyle w:val="WindowOrDialogName"/>
        </w:rPr>
        <w:t>Starter Kit on Board</w:t>
      </w:r>
      <w:r>
        <w:t xml:space="preserve"> tab in the </w:t>
      </w:r>
      <w:r w:rsidRPr="005C7169">
        <w:rPr>
          <w:rStyle w:val="WindowOrDialogName"/>
        </w:rPr>
        <w:t>O</w:t>
      </w:r>
      <w:r w:rsidR="002718C7" w:rsidRPr="005C7169">
        <w:rPr>
          <w:rStyle w:val="WindowOrDialogName"/>
        </w:rPr>
        <w:t>utput</w:t>
      </w:r>
      <w:r w:rsidR="002718C7">
        <w:t xml:space="preserve"> window will indicate if</w:t>
      </w:r>
      <w:r w:rsidR="00A53E51">
        <w:t xml:space="preserve"> </w:t>
      </w:r>
      <w:r w:rsidR="002718C7">
        <w:t>programming was successful.</w:t>
      </w:r>
      <w:bookmarkEnd w:id="11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14:paraId="10921D91" w14:textId="77777777" w:rsidTr="001458B3">
        <w:tc>
          <w:tcPr>
            <w:tcW w:w="9016" w:type="dxa"/>
            <w:shd w:val="clear" w:color="auto" w:fill="auto"/>
            <w:vAlign w:val="center"/>
          </w:tcPr>
          <w:p w14:paraId="10921D90"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p>
        </w:tc>
      </w:tr>
    </w:tbl>
    <w:p w14:paraId="10921D92" w14:textId="7441B888" w:rsidR="00610779" w:rsidRDefault="00610779" w:rsidP="00610779">
      <w:pPr>
        <w:pStyle w:val="NumberedList"/>
      </w:pPr>
      <w:r>
        <w:t xml:space="preserve">After programming, confirm that LED3 on the </w:t>
      </w:r>
      <w:del w:id="115" w:author="Mark Atchison - C21558" w:date="2019-05-06T16:48:00Z">
        <w:r w:rsidDel="00064A8E">
          <w:delText>PIC32MZ EF Starter Kit</w:delText>
        </w:r>
      </w:del>
      <w:ins w:id="116" w:author="Mark Atchison - C21558" w:date="2019-05-06T16:48:00Z">
        <w:r w:rsidR="00064A8E">
          <w:t xml:space="preserve">SAM E70 </w:t>
        </w:r>
        <w:proofErr w:type="spellStart"/>
        <w:r w:rsidR="00064A8E">
          <w:t>Xplained</w:t>
        </w:r>
        <w:proofErr w:type="spellEnd"/>
        <w:r w:rsidR="00064A8E">
          <w:t xml:space="preserve"> Ultra</w:t>
        </w:r>
      </w:ins>
      <w:r>
        <w:t xml:space="preserve"> is flashing.</w:t>
      </w:r>
    </w:p>
    <w:p w14:paraId="10921D93" w14:textId="77777777" w:rsidR="00791E25" w:rsidRDefault="00791E25">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94" w14:textId="77777777" w:rsidR="002718C7" w:rsidRDefault="002718C7" w:rsidP="00DD62CB">
      <w:pPr>
        <w:pStyle w:val="Heading2"/>
        <w:rPr>
          <w:lang w:eastAsia="en-AU"/>
        </w:rPr>
      </w:pPr>
      <w:bookmarkStart w:id="117" w:name="_Toc488278773"/>
      <w:r>
        <w:rPr>
          <w:lang w:eastAsia="en-AU"/>
        </w:rPr>
        <w:lastRenderedPageBreak/>
        <w:t>Application Validation</w:t>
      </w:r>
      <w:bookmarkEnd w:id="117"/>
    </w:p>
    <w:p w14:paraId="10921D95" w14:textId="77777777" w:rsidR="00FF4CD9" w:rsidRDefault="00FF4CD9" w:rsidP="00FF4CD9">
      <w:pPr>
        <w:pStyle w:val="Heading3"/>
        <w:rPr>
          <w:lang w:eastAsia="en-AU"/>
        </w:rPr>
      </w:pPr>
      <w:bookmarkStart w:id="118" w:name="_Toc488278774"/>
      <w:r>
        <w:rPr>
          <w:lang w:eastAsia="en-AU"/>
        </w:rPr>
        <w:t>Network Interfacing</w:t>
      </w:r>
      <w:bookmarkEnd w:id="118"/>
    </w:p>
    <w:p w14:paraId="10921D96" w14:textId="1851303F" w:rsidR="00EF7813" w:rsidRDefault="00FF4CD9" w:rsidP="00EF7813">
      <w:r>
        <w:t>For validating the operat</w:t>
      </w:r>
      <w:r w:rsidR="00610779">
        <w:t>ion of the TCP/IP Stack</w:t>
      </w:r>
      <w:r>
        <w:t xml:space="preserve">, the </w:t>
      </w:r>
      <w:del w:id="119" w:author="Mark Atchison - C21558" w:date="2019-05-06T16:48:00Z">
        <w:r w:rsidDel="00064A8E">
          <w:delText>PIC32MZ EF Starter Kit</w:delText>
        </w:r>
      </w:del>
      <w:ins w:id="120" w:author="Mark Atchison - C21558" w:date="2019-05-06T16:48:00Z">
        <w:r w:rsidR="00064A8E">
          <w:t xml:space="preserve">SAM E70 </w:t>
        </w:r>
        <w:proofErr w:type="spellStart"/>
        <w:r w:rsidR="00064A8E">
          <w:t>Xplained</w:t>
        </w:r>
        <w:proofErr w:type="spellEnd"/>
        <w:r w:rsidR="00064A8E">
          <w:t xml:space="preserve"> Ultra</w:t>
        </w:r>
      </w:ins>
      <w:r>
        <w:t xml:space="preserve"> must</w:t>
      </w:r>
      <w:r w:rsidR="000F0852">
        <w:t xml:space="preserve"> be</w:t>
      </w:r>
      <w:r>
        <w:t xml:space="preserve"> connect</w:t>
      </w:r>
      <w:r w:rsidR="000F0852">
        <w:t>ed</w:t>
      </w:r>
      <w:r w:rsidR="00EF7813">
        <w:t xml:space="preserve"> to a network </w:t>
      </w:r>
      <w:r>
        <w:t>which has a DHCP Server.</w:t>
      </w:r>
      <w:r w:rsidR="000F0852">
        <w:t xml:space="preserve"> The architecture of the network will be </w:t>
      </w:r>
      <w:proofErr w:type="gramStart"/>
      <w:r w:rsidR="000F0852">
        <w:t>similar to</w:t>
      </w:r>
      <w:proofErr w:type="gramEnd"/>
      <w:r w:rsidR="000F0852">
        <w:t xml:space="preserve"> that depicted </w:t>
      </w:r>
      <w:r w:rsidR="00EF7813">
        <w:t xml:space="preserve">in the diagram shown </w:t>
      </w:r>
      <w:r w:rsidR="000F0852">
        <w:t>below.</w:t>
      </w:r>
      <w:r>
        <w:t xml:space="preserve"> </w:t>
      </w:r>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14:paraId="10921D98" w14:textId="77777777" w:rsidTr="001458B3">
        <w:tc>
          <w:tcPr>
            <w:tcW w:w="10572" w:type="dxa"/>
            <w:shd w:val="clear" w:color="auto" w:fill="auto"/>
            <w:vAlign w:val="center"/>
          </w:tcPr>
          <w:p w14:paraId="10921D97" w14:textId="77777777" w:rsidR="00FF4CD9" w:rsidRPr="001458B3" w:rsidRDefault="005B3261" w:rsidP="00DE3640">
            <w:pPr>
              <w:pStyle w:val="NumberedList"/>
              <w:numPr>
                <w:ilvl w:val="0"/>
                <w:numId w:val="0"/>
              </w:numPr>
              <w:jc w:val="center"/>
            </w:pPr>
            <w:r w:rsidRPr="000A5197">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p>
        </w:tc>
      </w:tr>
    </w:tbl>
    <w:p w14:paraId="10921D99" w14:textId="77777777" w:rsidR="001C099D" w:rsidRDefault="001C099D" w:rsidP="001C099D">
      <w:pPr>
        <w:pStyle w:val="NumberedList"/>
        <w:numPr>
          <w:ilvl w:val="0"/>
          <w:numId w:val="0"/>
        </w:numPr>
        <w:ind w:left="567"/>
      </w:pPr>
    </w:p>
    <w:p w14:paraId="10921D9A"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9B" w14:textId="77777777" w:rsidR="00C34723" w:rsidRDefault="00C34723" w:rsidP="00C34723">
      <w:pPr>
        <w:pStyle w:val="Heading3"/>
      </w:pPr>
      <w:bookmarkStart w:id="121" w:name="_Toc488278775"/>
      <w:r>
        <w:lastRenderedPageBreak/>
        <w:t>Cable Connections</w:t>
      </w:r>
      <w:bookmarkEnd w:id="121"/>
    </w:p>
    <w:p w14:paraId="10921D9C" w14:textId="77777777" w:rsidR="001C099D" w:rsidRPr="00C34723" w:rsidRDefault="00C34723" w:rsidP="001C099D">
      <w:pPr>
        <w:pStyle w:val="NumberedList"/>
        <w:numPr>
          <w:ilvl w:val="0"/>
          <w:numId w:val="0"/>
        </w:numPr>
        <w:ind w:left="567"/>
        <w:rPr>
          <w:b/>
        </w:rPr>
      </w:pPr>
      <w:r>
        <w:t xml:space="preserve">The cable connections required for Lab 1 are depicted in the diagram shown below. </w:t>
      </w:r>
      <w:r w:rsidRPr="00C34723">
        <w:rPr>
          <w:b/>
        </w:rPr>
        <w:t xml:space="preserve">The lab manual will state when </w:t>
      </w:r>
      <w:proofErr w:type="gramStart"/>
      <w:r>
        <w:rPr>
          <w:b/>
        </w:rPr>
        <w:t xml:space="preserve">each </w:t>
      </w:r>
      <w:r w:rsidRPr="00C34723">
        <w:rPr>
          <w:b/>
        </w:rPr>
        <w:t xml:space="preserve"> cable</w:t>
      </w:r>
      <w:proofErr w:type="gramEnd"/>
      <w:r w:rsidRPr="00C34723">
        <w:rPr>
          <w:b/>
        </w:rPr>
        <w:t xml:space="preserve"> connection needs to be performed.</w:t>
      </w:r>
    </w:p>
    <w:tbl>
      <w:tblPr>
        <w:tblStyle w:val="GraphicBox"/>
        <w:tblW w:w="0" w:type="auto"/>
        <w:tblLook w:val="04A0" w:firstRow="1" w:lastRow="0" w:firstColumn="1" w:lastColumn="0" w:noHBand="0" w:noVBand="1"/>
      </w:tblPr>
      <w:tblGrid>
        <w:gridCol w:w="855"/>
        <w:gridCol w:w="9120"/>
      </w:tblGrid>
      <w:tr w:rsidR="001C099D" w14:paraId="10921D9E" w14:textId="77777777" w:rsidTr="00922E36">
        <w:tc>
          <w:tcPr>
            <w:tcW w:w="9975" w:type="dxa"/>
            <w:gridSpan w:val="2"/>
          </w:tcPr>
          <w:p w14:paraId="10921D9D" w14:textId="77777777" w:rsidR="001C099D" w:rsidRDefault="001C099D" w:rsidP="00922E36">
            <w:pPr>
              <w:pStyle w:val="NumberedList"/>
              <w:numPr>
                <w:ilvl w:val="0"/>
                <w:numId w:val="0"/>
              </w:numPr>
              <w:jc w:val="left"/>
            </w:pPr>
            <w:r>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1C099D" w14:paraId="10921DA3" w14:textId="77777777" w:rsidTr="00922E36">
        <w:tc>
          <w:tcPr>
            <w:tcW w:w="855" w:type="dxa"/>
          </w:tcPr>
          <w:p w14:paraId="10921D9F" w14:textId="77777777" w:rsidR="001C099D" w:rsidRDefault="001C099D" w:rsidP="00922E36">
            <w:pPr>
              <w:pStyle w:val="NoSpacing"/>
              <w:jc w:val="left"/>
            </w:pPr>
            <w:r>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DA0" w14:textId="77777777" w:rsidR="001C099D" w:rsidRPr="0023399A" w:rsidRDefault="001C099D" w:rsidP="00922E36">
            <w:pPr>
              <w:pStyle w:val="NoSpacing"/>
              <w:jc w:val="left"/>
              <w:rPr>
                <w:b/>
              </w:rPr>
            </w:pPr>
            <w:r w:rsidRPr="0023399A">
              <w:rPr>
                <w:b/>
              </w:rPr>
              <w:t>Network Connection</w:t>
            </w:r>
          </w:p>
          <w:p w14:paraId="10921DA1" w14:textId="77777777" w:rsidR="001C099D" w:rsidRDefault="001C099D" w:rsidP="00922E36">
            <w:pPr>
              <w:pStyle w:val="NoSpacing"/>
              <w:jc w:val="left"/>
            </w:pPr>
            <w:r>
              <w:t>Cable: CAT5 Ethernet Cable from Classroom Network</w:t>
            </w:r>
          </w:p>
          <w:p w14:paraId="10921DA2" w14:textId="77777777" w:rsidR="001C099D" w:rsidRDefault="001C099D" w:rsidP="00922E36">
            <w:pPr>
              <w:pStyle w:val="NoSpacing"/>
              <w:jc w:val="left"/>
            </w:pPr>
            <w:r>
              <w:t>Connection: RJ45 Jack on PCB Top</w:t>
            </w:r>
          </w:p>
        </w:tc>
      </w:tr>
      <w:tr w:rsidR="001C099D" w14:paraId="10921DA8" w14:textId="77777777" w:rsidTr="00922E36">
        <w:tc>
          <w:tcPr>
            <w:tcW w:w="855" w:type="dxa"/>
          </w:tcPr>
          <w:p w14:paraId="10921DA4" w14:textId="77777777" w:rsidR="001C099D" w:rsidRDefault="001C099D" w:rsidP="00922E36">
            <w:pPr>
              <w:pStyle w:val="NoSpacing"/>
              <w:jc w:val="left"/>
            </w:pPr>
            <w:r>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DA5" w14:textId="77777777" w:rsidR="001C099D" w:rsidRPr="0023399A" w:rsidRDefault="001C099D" w:rsidP="00922E36">
            <w:pPr>
              <w:pStyle w:val="NoSpacing"/>
              <w:jc w:val="left"/>
              <w:rPr>
                <w:b/>
              </w:rPr>
            </w:pPr>
            <w:r w:rsidRPr="0023399A">
              <w:rPr>
                <w:b/>
              </w:rPr>
              <w:t xml:space="preserve">Programming Connection </w:t>
            </w:r>
          </w:p>
          <w:p w14:paraId="10921DA6" w14:textId="77777777" w:rsidR="001C099D" w:rsidRDefault="001C099D" w:rsidP="00922E36">
            <w:pPr>
              <w:pStyle w:val="NoSpacing"/>
              <w:jc w:val="left"/>
            </w:pPr>
            <w:r>
              <w:t>Cable: USB Male A to Male B Mini Cable supplied with Starter Kit</w:t>
            </w:r>
          </w:p>
          <w:p w14:paraId="10921DA7" w14:textId="77777777" w:rsidR="001C099D" w:rsidRDefault="001C099D" w:rsidP="00922E36">
            <w:pPr>
              <w:pStyle w:val="NoSpacing"/>
              <w:jc w:val="left"/>
            </w:pPr>
            <w:r>
              <w:t>Connection: USB Debug Port on PCB Top to Laptop USB Port</w:t>
            </w:r>
          </w:p>
        </w:tc>
      </w:tr>
      <w:tr w:rsidR="001C099D" w14:paraId="10921DAD" w14:textId="77777777" w:rsidTr="00922E36">
        <w:tc>
          <w:tcPr>
            <w:tcW w:w="855" w:type="dxa"/>
          </w:tcPr>
          <w:p w14:paraId="10921DA9" w14:textId="77777777" w:rsidR="001C099D" w:rsidRDefault="001C099D" w:rsidP="00922E36">
            <w:pPr>
              <w:pStyle w:val="NoSpacing"/>
              <w:jc w:val="left"/>
            </w:pPr>
            <w:r>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DAA" w14:textId="77777777" w:rsidR="001C099D" w:rsidRPr="0023399A" w:rsidRDefault="001C099D" w:rsidP="00922E36">
            <w:pPr>
              <w:pStyle w:val="NoSpacing"/>
              <w:jc w:val="left"/>
              <w:rPr>
                <w:b/>
              </w:rPr>
            </w:pPr>
            <w:r w:rsidRPr="0023399A">
              <w:rPr>
                <w:b/>
              </w:rPr>
              <w:t xml:space="preserve">Console Connection </w:t>
            </w:r>
          </w:p>
          <w:p w14:paraId="10921DAB" w14:textId="77777777" w:rsidR="001C099D" w:rsidRDefault="001C099D" w:rsidP="00922E36">
            <w:pPr>
              <w:pStyle w:val="NoSpacing"/>
              <w:jc w:val="left"/>
            </w:pPr>
            <w:r>
              <w:t xml:space="preserve">Cable: USB Male A to Male B Micro Cable supplied with Starter Kit </w:t>
            </w:r>
          </w:p>
          <w:p w14:paraId="10921DAC" w14:textId="77777777" w:rsidR="00C34723" w:rsidRDefault="001C099D" w:rsidP="00C34723">
            <w:pPr>
              <w:pStyle w:val="NoSpacing"/>
              <w:jc w:val="left"/>
            </w:pPr>
            <w:r>
              <w:t>Connection: USB Micro Connector on PCB Bottom to Laptop USB Port</w:t>
            </w:r>
          </w:p>
        </w:tc>
      </w:tr>
    </w:tbl>
    <w:p w14:paraId="10921DAE"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AF" w14:textId="142AFFC5" w:rsidR="008B650A" w:rsidRDefault="0025180F" w:rsidP="008B650A">
      <w:pPr>
        <w:pStyle w:val="NumberedList"/>
      </w:pPr>
      <w:r>
        <w:t xml:space="preserve">Plug the CAT5 Ethernet cable that is connected to the classroom network, into the RJ45 Jack on the </w:t>
      </w:r>
      <w:del w:id="122" w:author="Mark Atchison - C21558" w:date="2019-05-06T16:48:00Z">
        <w:r w:rsidDel="00064A8E">
          <w:delText>PIC32MZ EF Starter kit</w:delText>
        </w:r>
      </w:del>
      <w:ins w:id="123" w:author="Mark Atchison - C21558" w:date="2019-05-06T16:48:00Z">
        <w:r w:rsidR="00064A8E">
          <w:t xml:space="preserve">SAM E70 </w:t>
        </w:r>
        <w:proofErr w:type="spellStart"/>
        <w:r w:rsidR="00064A8E">
          <w:t>Xplained</w:t>
        </w:r>
        <w:proofErr w:type="spellEnd"/>
        <w:r w:rsidR="00064A8E">
          <w:t xml:space="preserve"> Ultra</w:t>
        </w:r>
      </w:ins>
      <w:r>
        <w:t>.</w:t>
      </w:r>
      <w:r w:rsidR="00EF7813">
        <w:t xml:space="preserve"> </w:t>
      </w:r>
    </w:p>
    <w:p w14:paraId="10921DB0" w14:textId="77777777" w:rsidR="00C34723" w:rsidRDefault="002A42A6" w:rsidP="00C34723">
      <w:pPr>
        <w:pStyle w:val="NumberedList"/>
      </w:pPr>
      <w:r>
        <w:t>C</w:t>
      </w:r>
      <w:r w:rsidR="002718C7">
        <w:t>onfirm that the Green “Link” LED on the RJ45 socket lights up.</w:t>
      </w:r>
    </w:p>
    <w:p w14:paraId="10921DB1" w14:textId="77777777" w:rsidR="00C34723" w:rsidRDefault="00C34723" w:rsidP="00C34723">
      <w:pPr>
        <w:pStyle w:val="NumberedList"/>
        <w:numPr>
          <w:ilvl w:val="0"/>
          <w:numId w:val="0"/>
        </w:numPr>
      </w:pPr>
    </w:p>
    <w:p w14:paraId="10921DB2"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1F4D78"/>
          <w:sz w:val="24"/>
          <w:szCs w:val="24"/>
        </w:rPr>
      </w:pPr>
      <w:r>
        <w:br w:type="page"/>
      </w:r>
    </w:p>
    <w:p w14:paraId="10921DB3" w14:textId="77777777" w:rsidR="008B650A" w:rsidRDefault="008B650A" w:rsidP="00C34723">
      <w:pPr>
        <w:pStyle w:val="Heading3"/>
      </w:pPr>
      <w:bookmarkStart w:id="124" w:name="_Toc488278776"/>
      <w:r>
        <w:lastRenderedPageBreak/>
        <w:t xml:space="preserve">Network Connectivity with </w:t>
      </w:r>
      <w:r w:rsidR="00B971A6">
        <w:t>TCP/IP</w:t>
      </w:r>
      <w:r>
        <w:t xml:space="preserve"> Discovery Tool</w:t>
      </w:r>
      <w:bookmarkEnd w:id="124"/>
    </w:p>
    <w:p w14:paraId="10921DB4" w14:textId="77777777" w:rsidR="00A53E51" w:rsidRDefault="002718C7" w:rsidP="008B650A">
      <w:pPr>
        <w:pStyle w:val="NumberedList"/>
      </w:pPr>
      <w:r>
        <w:t xml:space="preserve">Run the Microchip </w:t>
      </w:r>
      <w:r w:rsidR="00B971A6">
        <w:t>TCP/IP</w:t>
      </w:r>
      <w:r>
        <w:t xml:space="preserve"> Discovery Tool to determine the IP Address of your board:</w:t>
      </w:r>
      <w:r w:rsidR="008B650A">
        <w:t xml:space="preserve"> </w:t>
      </w:r>
      <w:r w:rsidRPr="00EF2954">
        <w:t>From</w:t>
      </w:r>
      <w:r>
        <w:t xml:space="preserve"> Windows Explorer go to the following folder:</w:t>
      </w:r>
      <w:r w:rsidR="00EF2954">
        <w:t xml:space="preserve"> </w:t>
      </w:r>
      <w:r w:rsidRPr="00EF2954">
        <w:rPr>
          <w:rStyle w:val="FilePath"/>
        </w:rPr>
        <w:t>c:\microchip\harmony\v</w:t>
      </w:r>
      <w:r w:rsidR="00DE3640">
        <w:rPr>
          <w:rStyle w:val="FilePath"/>
        </w:rPr>
        <w:t>2_03b</w:t>
      </w:r>
      <w:r w:rsidRPr="00EF2954">
        <w:rPr>
          <w:rStyle w:val="FilePath"/>
        </w:rPr>
        <w:t>\utilities\tcpip_discoverer</w:t>
      </w:r>
      <w:r w:rsidR="00EF2954">
        <w:t xml:space="preserve"> </w:t>
      </w:r>
      <w:r w:rsidR="00EF2954">
        <w:br/>
      </w:r>
      <w:r>
        <w:t xml:space="preserve">where </w:t>
      </w:r>
      <w:r w:rsidRPr="00EF2954">
        <w:rPr>
          <w:rStyle w:val="FilePath"/>
        </w:rPr>
        <w:t>c</w:t>
      </w:r>
      <w:r>
        <w:t xml:space="preserve"> is the hard drive where MPLAB Harmony is installed.</w:t>
      </w:r>
    </w:p>
    <w:p w14:paraId="10921DB5" w14:textId="77777777" w:rsidR="00DE3640" w:rsidRDefault="002718C7" w:rsidP="00DE3640">
      <w:pPr>
        <w:pStyle w:val="NumberedList"/>
      </w:pPr>
      <w:r>
        <w:t xml:space="preserve">Double click on the </w:t>
      </w:r>
      <w:proofErr w:type="spellStart"/>
      <w:r w:rsidRPr="00275E4E">
        <w:rPr>
          <w:rStyle w:val="Filename"/>
        </w:rPr>
        <w:t>tcpip_discoverer</w:t>
      </w:r>
      <w:proofErr w:type="spellEnd"/>
      <w:r>
        <w:t xml:space="preserve"> executable JAR file.</w:t>
      </w:r>
    </w:p>
    <w:p w14:paraId="10921DB6" w14:textId="77777777" w:rsidR="00DE3640" w:rsidRDefault="00DE3640" w:rsidP="002718C7">
      <w:pPr>
        <w:pStyle w:val="NumberedList"/>
      </w:pPr>
      <w:r>
        <w:t>After the Microchip TCPIP Discoverer tools opens, click on the Network Direct Broadcast to place a tick in the check box.</w:t>
      </w:r>
    </w:p>
    <w:p w14:paraId="10921DB7" w14:textId="77777777" w:rsidR="002718C7" w:rsidRDefault="00DE3640" w:rsidP="00895066">
      <w:pPr>
        <w:pStyle w:val="NumberedList"/>
      </w:pPr>
      <w:r>
        <w:t xml:space="preserve">Press the </w:t>
      </w:r>
      <w:r w:rsidRPr="00895066">
        <w:rPr>
          <w:rStyle w:val="DialogButton"/>
        </w:rPr>
        <w:t>Discover Devices</w:t>
      </w:r>
      <w:r>
        <w:t xml:space="preserve"> button</w:t>
      </w:r>
      <w:r w:rsidR="00895066">
        <w:t>: T</w:t>
      </w:r>
      <w:r w:rsidR="00895066" w:rsidRPr="00895066">
        <w:t>he tool will send a UDP broadcast on port 30303, with the packet “Discovery, who is out there?” All PIC32 devices running the Announce service will respond to this broadcast, by sending a return broadcast on por</w:t>
      </w:r>
      <w:r w:rsidR="00895066">
        <w:t xml:space="preserve">t 30303. The broadcast packet </w:t>
      </w:r>
      <w:r w:rsidR="00895066" w:rsidRPr="00895066">
        <w:t>contains data on the type of interface used, the Host Name, MAC and IP Address.</w:t>
      </w:r>
      <w:r w:rsidR="00895066">
        <w:t xml:space="preserve"> The Discover tool listens to all broadcasts on port 30303 and will show found devices under the Microchip Devices tree.</w:t>
      </w:r>
      <w:r w:rsidR="00A53E51">
        <w:t xml:space="preserve"> </w:t>
      </w:r>
      <w:r w:rsidR="002718C7">
        <w:t>You can identify your device by looking for the host name</w:t>
      </w:r>
      <w:r w:rsidR="00A53E51">
        <w:t xml:space="preserve"> </w:t>
      </w:r>
      <w:r w:rsidR="002718C7">
        <w:t>that you entered in step</w:t>
      </w:r>
      <w:r w:rsidR="00375640">
        <w:t xml:space="preserve"> </w:t>
      </w:r>
      <w:r w:rsidR="00FC5B60">
        <w:fldChar w:fldCharType="begin"/>
      </w:r>
      <w:r w:rsidR="00FC5B60">
        <w:instrText xml:space="preserve"> REF _Ref457047567 \r \h </w:instrText>
      </w:r>
      <w:r w:rsidR="00FC5B60">
        <w:fldChar w:fldCharType="separate"/>
      </w:r>
      <w:r w:rsidR="00FC4C57">
        <w:t>1.25</w:t>
      </w:r>
      <w:r w:rsidR="00FC5B60">
        <w:fldChar w:fldCharType="end"/>
      </w:r>
      <w:r w:rsidR="002718C7">
        <w:t xml:space="preserve"> of the MHC</w:t>
      </w:r>
      <w:r w:rsidR="00A53E51">
        <w:t xml:space="preserve"> </w:t>
      </w:r>
      <w:r w:rsidR="002718C7">
        <w:t xml:space="preserve">Setup process. The Microchip </w:t>
      </w:r>
      <w:r>
        <w:t>TCP</w:t>
      </w:r>
      <w:r w:rsidR="00B971A6">
        <w:t>IP</w:t>
      </w:r>
      <w:r w:rsidR="002718C7">
        <w:t xml:space="preserve"> Discoverer tool also shows</w:t>
      </w:r>
      <w:r w:rsidR="00A53E51">
        <w:t xml:space="preserve"> </w:t>
      </w:r>
      <w:r w:rsidR="002718C7">
        <w:t>the IP address for your board.</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B9" w14:textId="77777777" w:rsidTr="001458B3">
        <w:tc>
          <w:tcPr>
            <w:tcW w:w="9016" w:type="dxa"/>
            <w:shd w:val="clear" w:color="auto" w:fill="auto"/>
            <w:vAlign w:val="center"/>
          </w:tcPr>
          <w:p w14:paraId="10921DB8" w14:textId="77777777" w:rsidR="00A53E51" w:rsidRPr="001458B3" w:rsidRDefault="002F0F4E" w:rsidP="00FA394D">
            <w:pPr>
              <w:rPr>
                <w:lang w:eastAsia="en-AU"/>
              </w:rPr>
            </w:pPr>
            <w:r>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p>
        </w:tc>
      </w:tr>
    </w:tbl>
    <w:p w14:paraId="10921DBA" w14:textId="50A2E63B" w:rsidR="00A04EE2" w:rsidRDefault="002718C7" w:rsidP="00A53E51">
      <w:pPr>
        <w:pStyle w:val="NumberedList"/>
      </w:pPr>
      <w:r>
        <w:t xml:space="preserve">Detach the network cable from the </w:t>
      </w:r>
      <w:del w:id="125" w:author="Mark Atchison - C21558" w:date="2019-05-06T16:48:00Z">
        <w:r w:rsidDel="00064A8E">
          <w:delText>PIC32MZ</w:delText>
        </w:r>
        <w:r w:rsidR="002A42A6" w:rsidDel="00064A8E">
          <w:delText xml:space="preserve"> </w:delText>
        </w:r>
        <w:r w:rsidR="00A2236E" w:rsidDel="00064A8E">
          <w:delText>EF Starter Kit</w:delText>
        </w:r>
      </w:del>
      <w:ins w:id="126" w:author="Mark Atchison - C21558" w:date="2019-05-06T16:48:00Z">
        <w:r w:rsidR="00064A8E">
          <w:t xml:space="preserve">SAM E70 </w:t>
        </w:r>
        <w:proofErr w:type="spellStart"/>
        <w:r w:rsidR="00064A8E">
          <w:t>Xplained</w:t>
        </w:r>
        <w:proofErr w:type="spellEnd"/>
        <w:r w:rsidR="00064A8E">
          <w:t xml:space="preserve"> Ultra</w:t>
        </w:r>
      </w:ins>
      <w:r>
        <w:t xml:space="preserve"> and</w:t>
      </w:r>
      <w:r w:rsidR="00A53E51">
        <w:t xml:space="preserve"> </w:t>
      </w:r>
      <w:r>
        <w:t xml:space="preserve">then click on </w:t>
      </w:r>
      <w:r w:rsidRPr="00375640">
        <w:rPr>
          <w:rStyle w:val="DialogButton"/>
        </w:rPr>
        <w:t>Discover Devices</w:t>
      </w:r>
      <w:r>
        <w:t>. Your device will disappear</w:t>
      </w:r>
      <w:r w:rsidR="00A53E51">
        <w:t xml:space="preserve"> </w:t>
      </w:r>
      <w:r w:rsidR="001F328C">
        <w:t>from the list.</w:t>
      </w:r>
    </w:p>
    <w:p w14:paraId="10921DBB" w14:textId="14675215" w:rsidR="00F243D7" w:rsidRDefault="00F243D7" w:rsidP="009C7992">
      <w:pPr>
        <w:pStyle w:val="NumberedList"/>
      </w:pPr>
      <w:r>
        <w:t xml:space="preserve">Reattach the network cable to the </w:t>
      </w:r>
      <w:del w:id="127" w:author="Mark Atchison - C21558" w:date="2019-05-06T16:48:00Z">
        <w:r w:rsidDel="00064A8E">
          <w:delText>PIC32MZ EF Starter Kit</w:delText>
        </w:r>
      </w:del>
      <w:ins w:id="128" w:author="Mark Atchison - C21558" w:date="2019-05-06T16:48:00Z">
        <w:r w:rsidR="00064A8E">
          <w:t xml:space="preserve">SAM E70 </w:t>
        </w:r>
        <w:proofErr w:type="spellStart"/>
        <w:r w:rsidR="00064A8E">
          <w:t>Xplained</w:t>
        </w:r>
        <w:proofErr w:type="spellEnd"/>
        <w:r w:rsidR="00064A8E">
          <w:t xml:space="preserve"> Ultra</w:t>
        </w:r>
      </w:ins>
      <w:r>
        <w:t>, wait a few seconds, and then c</w:t>
      </w:r>
      <w:r w:rsidR="009C7992">
        <w:t>lick on</w:t>
      </w:r>
      <w:r w:rsidR="009C7992">
        <w:br/>
      </w:r>
      <w:r>
        <w:t xml:space="preserve"> </w:t>
      </w:r>
      <w:r w:rsidRPr="000453AF">
        <w:rPr>
          <w:rStyle w:val="DialogButton"/>
        </w:rPr>
        <w:t>Discover Devices</w:t>
      </w:r>
      <w:r>
        <w:t xml:space="preserve"> button again. Your device should reappear in the </w:t>
      </w:r>
      <w:r w:rsidRPr="000453AF">
        <w:rPr>
          <w:rStyle w:val="FolderPath"/>
        </w:rPr>
        <w:t>Microchip Devices</w:t>
      </w:r>
      <w:r>
        <w:t xml:space="preserve"> list.</w:t>
      </w:r>
    </w:p>
    <w:p w14:paraId="10921DBC" w14:textId="77777777" w:rsidR="00F243D7" w:rsidRDefault="00F243D7" w:rsidP="00F243D7">
      <w:pPr>
        <w:pStyle w:val="NumberedList"/>
      </w:pPr>
      <w:r>
        <w:t xml:space="preserve">Close the Microchip TCP/IP Discover Tool by pressing the </w:t>
      </w:r>
      <w:r w:rsidRPr="00375640">
        <w:rPr>
          <w:rStyle w:val="DialogButton"/>
        </w:rPr>
        <w:t>Exit</w:t>
      </w:r>
      <w:r>
        <w:t xml:space="preserve"> button.</w:t>
      </w:r>
    </w:p>
    <w:p w14:paraId="10921DBD" w14:textId="77777777" w:rsidR="006A66B6" w:rsidRDefault="006A66B6" w:rsidP="006A66B6"/>
    <w:p w14:paraId="10921DBE"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pPr>
      <w:r>
        <w:br w:type="page"/>
      </w:r>
    </w:p>
    <w:p w14:paraId="10921DBF" w14:textId="77777777" w:rsidR="001458B3" w:rsidRPr="001458B3" w:rsidRDefault="001458B3" w:rsidP="001458B3">
      <w:pPr>
        <w:rPr>
          <w:vanish/>
        </w:rPr>
      </w:pPr>
    </w:p>
    <w:p w14:paraId="10921DC0" w14:textId="77777777" w:rsidR="008B650A" w:rsidRDefault="00FC5B60" w:rsidP="008B650A">
      <w:pPr>
        <w:pStyle w:val="Heading3"/>
      </w:pPr>
      <w:bookmarkStart w:id="129" w:name="_Toc488278777"/>
      <w:r>
        <w:t xml:space="preserve">Checking Network Connectivity with </w:t>
      </w:r>
      <w:r w:rsidR="00372FBB">
        <w:t xml:space="preserve">Windows </w:t>
      </w:r>
      <w:r w:rsidR="008B650A">
        <w:t>Ping</w:t>
      </w:r>
      <w:r>
        <w:t xml:space="preserve"> Client</w:t>
      </w:r>
      <w:bookmarkEnd w:id="129"/>
    </w:p>
    <w:p w14:paraId="10921DC1" w14:textId="5AC4B1A4" w:rsidR="002718C7" w:rsidRDefault="00372FBB" w:rsidP="00A53E51">
      <w:r>
        <w:t>T</w:t>
      </w:r>
      <w:r w:rsidR="002718C7">
        <w:t xml:space="preserve">he Windows ping </w:t>
      </w:r>
      <w:r w:rsidR="00FC5B60">
        <w:t>client</w:t>
      </w:r>
      <w:r>
        <w:t xml:space="preserve"> will be used </w:t>
      </w:r>
      <w:r w:rsidR="002718C7">
        <w:t xml:space="preserve">to check that the ICMPv4 Server is operational on your </w:t>
      </w:r>
      <w:del w:id="130" w:author="Mark Atchison - C21558" w:date="2019-05-06T16:48:00Z">
        <w:r w:rsidR="00A57652" w:rsidDel="00064A8E">
          <w:delText>PIC32MZ EF Starter Kit</w:delText>
        </w:r>
      </w:del>
      <w:ins w:id="131" w:author="Mark Atchison - C21558" w:date="2019-05-06T16:48:00Z">
        <w:r w:rsidR="00064A8E">
          <w:t xml:space="preserve">SAM E70 </w:t>
        </w:r>
        <w:proofErr w:type="spellStart"/>
        <w:r w:rsidR="00064A8E">
          <w:t>Xplained</w:t>
        </w:r>
        <w:proofErr w:type="spellEnd"/>
        <w:r w:rsidR="00064A8E">
          <w:t xml:space="preserve"> Ultra</w:t>
        </w:r>
      </w:ins>
      <w:r w:rsidR="00C858E8">
        <w:t>.</w:t>
      </w:r>
    </w:p>
    <w:p w14:paraId="10921DC2" w14:textId="77777777" w:rsidR="00791E25" w:rsidRDefault="00791E25" w:rsidP="00A53E51"/>
    <w:p w14:paraId="10921DC3" w14:textId="77777777" w:rsidR="002718C7" w:rsidRDefault="002718C7" w:rsidP="00A53E51">
      <w:pPr>
        <w:pStyle w:val="NumberedList"/>
      </w:pPr>
      <w:r>
        <w:t>Start the Windows Command Prompt by clicking on the Start</w:t>
      </w:r>
      <w:r w:rsidR="00A53E51">
        <w:t xml:space="preserve"> </w:t>
      </w:r>
      <w:r w:rsidR="00372FBB">
        <w:t>button,</w:t>
      </w:r>
      <w:r>
        <w:t xml:space="preserve"> click on the Run option</w:t>
      </w:r>
      <w:r w:rsidR="00372FBB">
        <w:t>,</w:t>
      </w:r>
      <w:r>
        <w:t xml:space="preserve"> type </w:t>
      </w:r>
      <w:proofErr w:type="spellStart"/>
      <w:r w:rsidRPr="00275E4E">
        <w:rPr>
          <w:rStyle w:val="TypedInValue"/>
        </w:rPr>
        <w:t>cmd</w:t>
      </w:r>
      <w:proofErr w:type="spellEnd"/>
      <w:r>
        <w:t xml:space="preserve"> and press</w:t>
      </w:r>
      <w:r w:rsidR="00A53E51">
        <w:t xml:space="preserve"> </w:t>
      </w:r>
      <w:r w:rsidRPr="005C7169">
        <w:rPr>
          <w:rStyle w:val="KeyboardKey"/>
        </w:rPr>
        <w:t>Enter</w:t>
      </w:r>
      <w:r>
        <w:t>.</w:t>
      </w:r>
    </w:p>
    <w:p w14:paraId="10921DC4" w14:textId="77777777" w:rsidR="00EF2954" w:rsidRDefault="002718C7" w:rsidP="00EF2954">
      <w:pPr>
        <w:pStyle w:val="NumberedList"/>
      </w:pPr>
      <w:r>
        <w:t xml:space="preserve">In command prompt, type </w:t>
      </w:r>
      <w:r w:rsidRPr="00275E4E">
        <w:rPr>
          <w:rStyle w:val="TypedInValue"/>
        </w:rPr>
        <w:t>ping</w:t>
      </w:r>
      <w:r>
        <w:t xml:space="preserve"> followed by a space and your</w:t>
      </w:r>
      <w:r w:rsidR="00A53E51">
        <w:t xml:space="preserve"> </w:t>
      </w:r>
      <w:r>
        <w:t>host name, and</w:t>
      </w:r>
      <w:r w:rsidR="00EC7234">
        <w:t xml:space="preserve"> </w:t>
      </w:r>
      <w:r>
        <w:t xml:space="preserve">press </w:t>
      </w:r>
      <w:r w:rsidRPr="005C7169">
        <w:rPr>
          <w:rStyle w:val="KeyboardKey"/>
        </w:rPr>
        <w:t>Enter</w:t>
      </w:r>
      <w:r>
        <w:t xml:space="preserve">. You should see an output </w:t>
      </w:r>
      <w:proofErr w:type="gramStart"/>
      <w:r>
        <w:t>similar</w:t>
      </w:r>
      <w:r w:rsidR="00A53E51">
        <w:t xml:space="preserve"> </w:t>
      </w:r>
      <w:r>
        <w:t>to</w:t>
      </w:r>
      <w:proofErr w:type="gramEnd"/>
      <w:r>
        <w:t xml:space="preserve"> the figure shown below. </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14:paraId="10921DC6" w14:textId="77777777" w:rsidTr="001458B3">
        <w:tc>
          <w:tcPr>
            <w:tcW w:w="10005" w:type="dxa"/>
            <w:shd w:val="clear" w:color="auto" w:fill="auto"/>
            <w:vAlign w:val="center"/>
          </w:tcPr>
          <w:p w14:paraId="10921DC5" w14:textId="77777777" w:rsidR="00EF2954" w:rsidRPr="001458B3" w:rsidRDefault="005B3261" w:rsidP="00FA394D">
            <w:pPr>
              <w:rPr>
                <w:lang w:eastAsia="en-AU"/>
              </w:rPr>
            </w:pPr>
            <w:r w:rsidRPr="000A5197">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p>
        </w:tc>
      </w:tr>
    </w:tbl>
    <w:p w14:paraId="10921DC7" w14:textId="77777777" w:rsidR="00EF2954" w:rsidRDefault="002718C7" w:rsidP="00A96231">
      <w:pPr>
        <w:ind w:left="567"/>
      </w:pPr>
      <w:r>
        <w:t>The ping tool works differently</w:t>
      </w:r>
      <w:r w:rsidR="00A53E51">
        <w:t xml:space="preserve"> </w:t>
      </w:r>
      <w:r>
        <w:t xml:space="preserve">compared to the Microchip </w:t>
      </w:r>
      <w:r w:rsidR="00B971A6">
        <w:t>TCP/IP</w:t>
      </w:r>
      <w:r>
        <w:t xml:space="preserve"> Discoverer Tool. Ping uses</w:t>
      </w:r>
      <w:r w:rsidR="00A53E51">
        <w:t xml:space="preserve"> </w:t>
      </w:r>
      <w:r>
        <w:t>Internet Control Message Protocol (ICMP), which is a protocol</w:t>
      </w:r>
      <w:r w:rsidR="00A53E51">
        <w:t xml:space="preserve"> </w:t>
      </w:r>
      <w:r>
        <w:t>defined in RFC 1122 and is used for diagnostics and control</w:t>
      </w:r>
      <w:r w:rsidR="00A53E51">
        <w:t xml:space="preserve"> </w:t>
      </w:r>
      <w:r>
        <w:t>purposes.</w:t>
      </w:r>
      <w:r w:rsidR="00F243D7">
        <w:t xml:space="preserve"> The ping tool will first resolve the IP address for the host name (</w:t>
      </w:r>
      <w:r w:rsidR="002F0F4E">
        <w:t>Mark1979</w:t>
      </w:r>
      <w:r w:rsidR="00F243D7">
        <w:t xml:space="preserve">). A unicast ICMP message will then be sent to the resolved IP address. The ICMP Server on the PIC will </w:t>
      </w:r>
      <w:proofErr w:type="gramStart"/>
      <w:r w:rsidR="00F243D7">
        <w:t>reply back</w:t>
      </w:r>
      <w:proofErr w:type="gramEnd"/>
      <w:r w:rsidR="00F243D7">
        <w:t xml:space="preserve"> to the source IP address of the original ping request.</w:t>
      </w:r>
    </w:p>
    <w:p w14:paraId="10921DC8" w14:textId="77777777" w:rsidR="00D918DD" w:rsidRDefault="00164E0C" w:rsidP="00314841">
      <w:pPr>
        <w:pStyle w:val="Heading3"/>
        <w:rPr>
          <w:lang w:eastAsia="en-AU"/>
        </w:rPr>
      </w:pPr>
      <w:r>
        <w:br w:type="page"/>
      </w:r>
      <w:bookmarkStart w:id="132" w:name="_Toc488278778"/>
      <w:r w:rsidR="00314841">
        <w:lastRenderedPageBreak/>
        <w:t>Har</w:t>
      </w:r>
      <w:r w:rsidR="00FC5B60">
        <w:rPr>
          <w:lang w:eastAsia="en-AU"/>
        </w:rPr>
        <w:t xml:space="preserve">mony </w:t>
      </w:r>
      <w:r w:rsidR="00D918DD">
        <w:rPr>
          <w:lang w:eastAsia="en-AU"/>
        </w:rPr>
        <w:t>TCPIP Command Console</w:t>
      </w:r>
      <w:bookmarkEnd w:id="132"/>
    </w:p>
    <w:p w14:paraId="10921DC9" w14:textId="46DFBB64" w:rsidR="00D918DD" w:rsidRDefault="00BA5FE6" w:rsidP="00D918DD">
      <w:pPr>
        <w:pStyle w:val="NumberedList"/>
      </w:pPr>
      <w:r>
        <w:t xml:space="preserve">Attach </w:t>
      </w:r>
      <w:r w:rsidR="00372FBB">
        <w:t xml:space="preserve">a </w:t>
      </w:r>
      <w:r w:rsidR="00D918DD">
        <w:t>USB</w:t>
      </w:r>
      <w:r>
        <w:t xml:space="preserve"> Male-</w:t>
      </w:r>
      <w:r w:rsidR="00D918DD">
        <w:t xml:space="preserve">A to </w:t>
      </w:r>
      <w:r>
        <w:t>Male</w:t>
      </w:r>
      <w:r w:rsidR="00D918DD">
        <w:t xml:space="preserve"> </w:t>
      </w:r>
      <w:r w:rsidR="00D918DD" w:rsidRPr="00BA5FE6">
        <w:rPr>
          <w:b/>
        </w:rPr>
        <w:t>Micro</w:t>
      </w:r>
      <w:r w:rsidRPr="00BA5FE6">
        <w:rPr>
          <w:b/>
        </w:rPr>
        <w:t>-B</w:t>
      </w:r>
      <w:r w:rsidR="00D918DD" w:rsidRPr="00BA5FE6">
        <w:rPr>
          <w:b/>
        </w:rPr>
        <w:t xml:space="preserve"> </w:t>
      </w:r>
      <w:r w:rsidR="00D918DD">
        <w:t xml:space="preserve">Cable between J4 (underneath the USB A Connector) on the </w:t>
      </w:r>
      <w:del w:id="133" w:author="Mark Atchison - C21558" w:date="2019-05-06T16:48:00Z">
        <w:r w:rsidR="00D918DD" w:rsidDel="00064A8E">
          <w:delText>PIC32MZ EF Starter Kit</w:delText>
        </w:r>
      </w:del>
      <w:ins w:id="134" w:author="Mark Atchison - C21558" w:date="2019-05-06T16:48:00Z">
        <w:r w:rsidR="00064A8E">
          <w:t xml:space="preserve">SAM E70 </w:t>
        </w:r>
        <w:proofErr w:type="spellStart"/>
        <w:r w:rsidR="00064A8E">
          <w:t>Xplained</w:t>
        </w:r>
        <w:proofErr w:type="spellEnd"/>
        <w:r w:rsidR="00064A8E">
          <w:t xml:space="preserve"> Ultra</w:t>
        </w:r>
      </w:ins>
      <w:r>
        <w:t xml:space="preserve">, and a spare USB Port on </w:t>
      </w:r>
      <w:r w:rsidR="00372FBB">
        <w:t>the</w:t>
      </w:r>
      <w:r>
        <w:t xml:space="preserve"> </w:t>
      </w:r>
      <w:r w:rsidR="00D918DD">
        <w:t>PC.</w:t>
      </w:r>
    </w:p>
    <w:p w14:paraId="10921DCA" w14:textId="77777777" w:rsidR="00D918DD" w:rsidRDefault="00D918DD" w:rsidP="00D918DD">
      <w:pPr>
        <w:pStyle w:val="NumberedList"/>
      </w:pPr>
      <w:bookmarkStart w:id="135" w:name="_Ref457517359"/>
      <w:r>
        <w:t>Start</w:t>
      </w:r>
      <w:r w:rsidR="00372FBB">
        <w:t xml:space="preserve"> the terminal client application by </w:t>
      </w:r>
      <w:r>
        <w:t>clicking on the Tera Term icon found on the Windows desktop.</w:t>
      </w:r>
      <w:bookmarkEnd w:id="13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CC" w14:textId="77777777" w:rsidTr="001458B3">
        <w:tc>
          <w:tcPr>
            <w:tcW w:w="9026" w:type="dxa"/>
            <w:shd w:val="clear" w:color="auto" w:fill="auto"/>
            <w:vAlign w:val="center"/>
          </w:tcPr>
          <w:p w14:paraId="10921DCB" w14:textId="77777777" w:rsidR="00D918DD" w:rsidRPr="001458B3" w:rsidRDefault="005B3261" w:rsidP="00B64AD3">
            <w:r w:rsidRPr="000A5197">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p>
        </w:tc>
      </w:tr>
    </w:tbl>
    <w:p w14:paraId="10921DCD" w14:textId="77777777" w:rsidR="00D918DD" w:rsidRDefault="00D918DD" w:rsidP="00D918DD">
      <w:pPr>
        <w:pStyle w:val="NumberedList"/>
      </w:pPr>
      <w:r>
        <w:t>In</w:t>
      </w:r>
      <w:r w:rsidR="00791E25">
        <w:t xml:space="preserve"> the</w:t>
      </w:r>
      <w:r>
        <w:t xml:space="preserve"> </w:t>
      </w:r>
      <w:r w:rsidRPr="00590742">
        <w:rPr>
          <w:rStyle w:val="WindowOrDialogName"/>
        </w:rPr>
        <w:t>Tera Term: New connection</w:t>
      </w:r>
      <w:r>
        <w:t xml:space="preserve"> window, select the </w:t>
      </w:r>
      <w:r w:rsidRPr="00590742">
        <w:rPr>
          <w:rStyle w:val="FieldName"/>
        </w:rPr>
        <w:t>Serial</w:t>
      </w:r>
      <w:r>
        <w:t xml:space="preserve"> Radio button. </w:t>
      </w:r>
    </w:p>
    <w:p w14:paraId="10921DCE" w14:textId="77777777" w:rsidR="00D918DD" w:rsidRDefault="00D918DD" w:rsidP="00D918DD">
      <w:pPr>
        <w:pStyle w:val="NumberedList"/>
      </w:pPr>
      <w:r>
        <w:t xml:space="preserve">For the </w:t>
      </w:r>
      <w:r w:rsidRPr="00FA24F2">
        <w:rPr>
          <w:rStyle w:val="FieldName"/>
        </w:rPr>
        <w:t>Port</w:t>
      </w:r>
      <w:r>
        <w:t xml:space="preserve"> option you should see </w:t>
      </w:r>
      <w:proofErr w:type="spellStart"/>
      <w:r w:rsidRPr="00FA24F2">
        <w:rPr>
          <w:rStyle w:val="EnteredValue"/>
        </w:rPr>
        <w:t>COMx</w:t>
      </w:r>
      <w:proofErr w:type="spellEnd"/>
      <w:r w:rsidRPr="00FA24F2">
        <w:rPr>
          <w:rStyle w:val="EnteredValue"/>
        </w:rPr>
        <w:t>: USB Serial Port (</w:t>
      </w:r>
      <w:proofErr w:type="spellStart"/>
      <w:r w:rsidRPr="00FA24F2">
        <w:rPr>
          <w:rStyle w:val="EnteredValue"/>
        </w:rPr>
        <w:t>COMx</w:t>
      </w:r>
      <w:proofErr w:type="spellEnd"/>
      <w:r w:rsidRPr="00FA24F2">
        <w:rPr>
          <w:rStyle w:val="EnteredValue"/>
        </w:rPr>
        <w:t>)</w:t>
      </w:r>
      <w:r>
        <w:t>. The assigned COM Port Number (x) may be different on your PC compared to that shown in the screenshot.</w:t>
      </w:r>
    </w:p>
    <w:p w14:paraId="10921DCF" w14:textId="77777777" w:rsidR="00D918DD" w:rsidRDefault="00D918DD" w:rsidP="00D918DD">
      <w:pPr>
        <w:pStyle w:val="NumberedList"/>
      </w:pPr>
      <w:r>
        <w:t xml:space="preserve">Press the </w:t>
      </w:r>
      <w:r w:rsidRPr="0002685A">
        <w:rPr>
          <w:rStyle w:val="DialogButton"/>
        </w:rPr>
        <w:t>OK</w:t>
      </w:r>
      <w:r>
        <w:t xml:space="preserve"> button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D1" w14:textId="77777777" w:rsidTr="001458B3">
        <w:tc>
          <w:tcPr>
            <w:tcW w:w="9026" w:type="dxa"/>
            <w:shd w:val="clear" w:color="auto" w:fill="auto"/>
            <w:vAlign w:val="center"/>
          </w:tcPr>
          <w:p w14:paraId="10921DD0" w14:textId="77777777" w:rsidR="00D918DD" w:rsidRPr="001458B3" w:rsidRDefault="005B3261" w:rsidP="00FA394D">
            <w:r w:rsidRPr="000A5197">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p>
        </w:tc>
      </w:tr>
    </w:tbl>
    <w:p w14:paraId="10921DD2" w14:textId="77777777" w:rsidR="00D918DD" w:rsidRDefault="00D918DD" w:rsidP="00D918DD">
      <w:pPr>
        <w:pStyle w:val="NumberedList"/>
      </w:pPr>
      <w:bookmarkStart w:id="136" w:name="_Ref457517366"/>
      <w:r>
        <w:t xml:space="preserve">In the </w:t>
      </w:r>
      <w:r w:rsidRPr="00FA24F2">
        <w:rPr>
          <w:rStyle w:val="WindowOrDialogName"/>
        </w:rPr>
        <w:t>Tera Term VT</w:t>
      </w:r>
      <w:r>
        <w:t xml:space="preserve"> window, press the </w:t>
      </w:r>
      <w:r w:rsidRPr="00FA24F2">
        <w:rPr>
          <w:rStyle w:val="KeyboardKey"/>
        </w:rPr>
        <w:t>Enter</w:t>
      </w:r>
      <w:r>
        <w:t xml:space="preserve"> key. You will see a prompt symbol “</w:t>
      </w:r>
      <w:r w:rsidRPr="0002685A">
        <w:rPr>
          <w:rStyle w:val="InlineCodeChar"/>
        </w:rPr>
        <w:t>&gt;</w:t>
      </w:r>
      <w:r>
        <w:t>” appear on the screen.</w:t>
      </w:r>
      <w:bookmarkEnd w:id="136"/>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4" w14:textId="77777777" w:rsidTr="001458B3">
        <w:tc>
          <w:tcPr>
            <w:tcW w:w="9026" w:type="dxa"/>
            <w:shd w:val="clear" w:color="auto" w:fill="auto"/>
            <w:vAlign w:val="center"/>
          </w:tcPr>
          <w:p w14:paraId="10921DD3" w14:textId="77777777" w:rsidR="00D918DD" w:rsidRPr="001458B3" w:rsidRDefault="005B3261" w:rsidP="00FA394D">
            <w:r w:rsidRPr="000A5197">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p>
        </w:tc>
      </w:tr>
    </w:tbl>
    <w:p w14:paraId="10921DD5" w14:textId="77777777" w:rsidR="00D918DD" w:rsidRDefault="00D918DD" w:rsidP="00D918DD">
      <w:pPr>
        <w:pStyle w:val="NumberedList"/>
      </w:pPr>
      <w:r>
        <w:t xml:space="preserve">Type </w:t>
      </w:r>
      <w:r w:rsidRPr="00275E4E">
        <w:rPr>
          <w:rStyle w:val="TypedInValue"/>
        </w:rPr>
        <w:t>help</w:t>
      </w:r>
      <w:r>
        <w:t xml:space="preserve"> into the prompt, and press </w:t>
      </w:r>
      <w:r w:rsidRPr="00FA24F2">
        <w:rPr>
          <w:rStyle w:val="KeyboardKey"/>
        </w:rPr>
        <w:t>Enter</w:t>
      </w:r>
      <w:r>
        <w:t>. A simple help screen will appear.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7" w14:textId="77777777" w:rsidTr="001458B3">
        <w:tc>
          <w:tcPr>
            <w:tcW w:w="9026" w:type="dxa"/>
            <w:shd w:val="clear" w:color="auto" w:fill="auto"/>
            <w:vAlign w:val="center"/>
          </w:tcPr>
          <w:p w14:paraId="10921DD6" w14:textId="77777777" w:rsidR="00D918DD" w:rsidRPr="001458B3" w:rsidRDefault="005B3261" w:rsidP="001458B3">
            <w:pPr>
              <w:pStyle w:val="NumberedList"/>
              <w:numPr>
                <w:ilvl w:val="0"/>
                <w:numId w:val="0"/>
              </w:numPr>
            </w:pPr>
            <w:r w:rsidRPr="000A5197">
              <w:rPr>
                <w:noProof/>
              </w:rPr>
              <w:lastRenderedPageBreak/>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p>
        </w:tc>
      </w:tr>
    </w:tbl>
    <w:p w14:paraId="10921DD8" w14:textId="77777777" w:rsidR="00D918DD" w:rsidRPr="00D918DD" w:rsidRDefault="00D918DD" w:rsidP="00A96231">
      <w:pPr>
        <w:ind w:left="567"/>
        <w:rPr>
          <w:lang w:eastAsia="en-AU"/>
        </w:rPr>
      </w:pPr>
      <w:r>
        <w:t xml:space="preserve">The basic command service allows you to reset the Microcontroller and disable the command processor.  Since the TCP/IP Stack Commands </w:t>
      </w:r>
      <w:r w:rsidR="006975B1">
        <w:t>were</w:t>
      </w:r>
      <w:r>
        <w:t xml:space="preserve"> enabled</w:t>
      </w:r>
      <w:r w:rsidR="006975B1">
        <w:t xml:space="preserve"> in step </w:t>
      </w:r>
      <w:r w:rsidR="006975B1">
        <w:fldChar w:fldCharType="begin"/>
      </w:r>
      <w:r w:rsidR="006975B1">
        <w:instrText xml:space="preserve"> REF _Ref457424261 \r \h </w:instrText>
      </w:r>
      <w:r w:rsidR="006975B1">
        <w:fldChar w:fldCharType="separate"/>
      </w:r>
      <w:r w:rsidR="00FC4C57">
        <w:t>1.22</w:t>
      </w:r>
      <w:r w:rsidR="006975B1">
        <w:fldChar w:fldCharType="end"/>
      </w:r>
      <w:r w:rsidR="006975B1">
        <w:t>,</w:t>
      </w:r>
      <w:r>
        <w:t xml:space="preserve"> there </w:t>
      </w:r>
      <w:r w:rsidR="00791E25">
        <w:t>are</w:t>
      </w:r>
      <w:r>
        <w:t xml:space="preserve"> </w:t>
      </w:r>
      <w:r w:rsidR="006975B1">
        <w:t xml:space="preserve">additional </w:t>
      </w:r>
      <w:r>
        <w:t xml:space="preserve">commands </w:t>
      </w:r>
      <w:r w:rsidR="006975B1">
        <w:t xml:space="preserve">that can be used </w:t>
      </w:r>
      <w:r>
        <w:t>to monitor and control the TCP/IP Stack.</w:t>
      </w:r>
    </w:p>
    <w:p w14:paraId="10921DD9" w14:textId="77777777" w:rsidR="00D918DD" w:rsidRPr="006975B1" w:rsidRDefault="00D918DD" w:rsidP="00A96231">
      <w:pPr>
        <w:pStyle w:val="NumberedList"/>
        <w:rPr>
          <w:rStyle w:val="KeyboardKey"/>
          <w:rFonts w:ascii="Calibri" w:hAnsi="Calibri"/>
          <w:b w:val="0"/>
          <w:spacing w:val="0"/>
          <w:bdr w:val="none" w:sz="0" w:space="0" w:color="auto"/>
        </w:rPr>
      </w:pPr>
      <w:r>
        <w:t xml:space="preserve">A full list of all TCP/IP Commands can be obtained by typing </w:t>
      </w:r>
      <w:r w:rsidRPr="00275E4E">
        <w:rPr>
          <w:rStyle w:val="TypedInValue"/>
        </w:rPr>
        <w:t xml:space="preserve">help </w:t>
      </w:r>
      <w:proofErr w:type="spellStart"/>
      <w:r w:rsidRPr="00275E4E">
        <w:rPr>
          <w:rStyle w:val="TypedInValue"/>
        </w:rPr>
        <w:t>tcpip</w:t>
      </w:r>
      <w:proofErr w:type="spellEnd"/>
      <w:r>
        <w:rPr>
          <w:rStyle w:val="EnteredValue"/>
        </w:rPr>
        <w:t xml:space="preserve"> </w:t>
      </w:r>
      <w:r w:rsidRPr="00405B22">
        <w:t>and press</w:t>
      </w:r>
      <w:r>
        <w:rPr>
          <w:rStyle w:val="EnteredValue"/>
        </w:rPr>
        <w:t xml:space="preserve"> </w:t>
      </w:r>
      <w:r w:rsidRPr="00405B22">
        <w:rPr>
          <w:rStyle w:val="KeyboardKey"/>
        </w:rPr>
        <w:t>Enter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B" w14:textId="77777777" w:rsidTr="001458B3">
        <w:tc>
          <w:tcPr>
            <w:tcW w:w="9026" w:type="dxa"/>
            <w:shd w:val="clear" w:color="auto" w:fill="auto"/>
            <w:vAlign w:val="center"/>
          </w:tcPr>
          <w:p w14:paraId="10921DDA" w14:textId="77777777" w:rsidR="00D918DD" w:rsidRPr="001458B3" w:rsidRDefault="005B3261" w:rsidP="00FA394D">
            <w:r w:rsidRPr="000A5197">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p>
        </w:tc>
      </w:tr>
    </w:tbl>
    <w:p w14:paraId="10921DDC" w14:textId="77777777" w:rsidR="00164E0C" w:rsidRDefault="00164E0C" w:rsidP="00164E0C">
      <w:pPr>
        <w:pStyle w:val="NumberedList"/>
        <w:numPr>
          <w:ilvl w:val="0"/>
          <w:numId w:val="0"/>
        </w:numPr>
        <w:ind w:left="567"/>
      </w:pPr>
    </w:p>
    <w:p w14:paraId="10921DDD" w14:textId="77777777" w:rsidR="00164E0C" w:rsidRDefault="00164E0C">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DDE" w14:textId="77777777" w:rsidR="00D918DD" w:rsidRDefault="00D918DD" w:rsidP="00D918DD">
      <w:pPr>
        <w:pStyle w:val="NumberedList"/>
      </w:pPr>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E0" w14:textId="77777777" w:rsidTr="001458B3">
        <w:tc>
          <w:tcPr>
            <w:tcW w:w="9026" w:type="dxa"/>
            <w:shd w:val="clear" w:color="auto" w:fill="auto"/>
            <w:vAlign w:val="center"/>
          </w:tcPr>
          <w:p w14:paraId="10921DDF" w14:textId="77777777" w:rsidR="00D918DD" w:rsidRPr="001458B3" w:rsidRDefault="005B3261" w:rsidP="00FA394D">
            <w:r w:rsidRPr="000A5197">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p>
        </w:tc>
      </w:tr>
    </w:tbl>
    <w:p w14:paraId="10921DE1" w14:textId="77777777" w:rsidR="00D918DD" w:rsidRPr="00D918DD" w:rsidRDefault="00D918DD" w:rsidP="00D918DD">
      <w:pPr>
        <w:rPr>
          <w:lang w:eastAsia="en-AU"/>
        </w:rPr>
      </w:pPr>
    </w:p>
    <w:p w14:paraId="10921DE2" w14:textId="77777777" w:rsidR="00A70D8F" w:rsidRDefault="001B0E3D" w:rsidP="00FA394D">
      <w:pPr>
        <w:ind w:left="567"/>
        <w:rPr>
          <w:lang w:eastAsia="en-AU"/>
        </w:rPr>
      </w:pPr>
      <w:r>
        <w:rPr>
          <w:lang w:eastAsia="en-AU"/>
        </w:rPr>
        <w:t>Congratulations,</w:t>
      </w:r>
      <w:r w:rsidR="002718C7">
        <w:rPr>
          <w:lang w:eastAsia="en-AU"/>
        </w:rPr>
        <w:t xml:space="preserve"> you have completed Lab 1! </w:t>
      </w:r>
      <w:r w:rsidR="00A70D8F">
        <w:rPr>
          <w:lang w:eastAsia="en-AU"/>
        </w:rPr>
        <w:br w:type="page"/>
      </w:r>
    </w:p>
    <w:p w14:paraId="10921DE3" w14:textId="77777777" w:rsidR="006D192A" w:rsidRDefault="006D192A" w:rsidP="006D192A">
      <w:pPr>
        <w:pStyle w:val="Title"/>
        <w:rPr>
          <w:lang w:eastAsia="en-AU"/>
        </w:rPr>
      </w:pPr>
      <w:bookmarkStart w:id="137" w:name="_Toc488278779"/>
      <w:bookmarkEnd w:id="137"/>
    </w:p>
    <w:p w14:paraId="10921DE4" w14:textId="77777777" w:rsidR="00085082" w:rsidRPr="006D192A" w:rsidRDefault="006D192A" w:rsidP="006D192A">
      <w:pPr>
        <w:pStyle w:val="Heading1"/>
        <w:rPr>
          <w:lang w:eastAsia="en-AU"/>
        </w:rPr>
      </w:pPr>
      <w:bookmarkStart w:id="138" w:name="_Toc488278780"/>
      <w:r>
        <w:rPr>
          <w:lang w:eastAsia="en-AU"/>
        </w:rPr>
        <w:t>Introduction</w:t>
      </w:r>
      <w:bookmarkEnd w:id="138"/>
    </w:p>
    <w:p w14:paraId="31B0EA67" w14:textId="2C982D9D" w:rsidR="002107B1" w:rsidRDefault="005B3261" w:rsidP="003F5BBB">
      <w:pPr>
        <w:jc w:val="both"/>
        <w:rPr>
          <w:ins w:id="139" w:author="Raji Shanmugasundaram - C20616" w:date="2019-06-03T11:36:00Z"/>
          <w:lang w:eastAsia="en-AU"/>
        </w:rPr>
      </w:pPr>
      <w:r>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Pr>
          <w:lang w:eastAsia="en-AU"/>
        </w:rPr>
        <w:t xml:space="preserve">You will be </w:t>
      </w:r>
      <w:r w:rsidR="00FC5B60">
        <w:rPr>
          <w:lang w:eastAsia="en-AU"/>
        </w:rPr>
        <w:t>implementing</w:t>
      </w:r>
      <w:r w:rsidR="00085082" w:rsidRPr="006D192A">
        <w:rPr>
          <w:lang w:eastAsia="en-AU"/>
        </w:rPr>
        <w:t xml:space="preserve"> an embedded network application for </w:t>
      </w:r>
      <w:ins w:id="140" w:author="Raji Shanmugasundaram - C20616" w:date="2019-06-03T11:36:00Z">
        <w:r w:rsidR="002107B1">
          <w:rPr>
            <w:lang w:eastAsia="en-AU"/>
          </w:rPr>
          <w:t xml:space="preserve">status </w:t>
        </w:r>
        <w:proofErr w:type="gramStart"/>
        <w:r w:rsidR="002107B1">
          <w:rPr>
            <w:lang w:eastAsia="en-AU"/>
          </w:rPr>
          <w:t>tracking  and</w:t>
        </w:r>
        <w:proofErr w:type="gramEnd"/>
        <w:r w:rsidR="002107B1">
          <w:rPr>
            <w:lang w:eastAsia="en-AU"/>
          </w:rPr>
          <w:t xml:space="preserve"> updating the </w:t>
        </w:r>
      </w:ins>
      <w:del w:id="141" w:author="Raji Shanmugasundaram - C20616" w:date="2019-06-03T11:36:00Z">
        <w:r w:rsidR="00085082" w:rsidRPr="006D192A" w:rsidDel="002107B1">
          <w:rPr>
            <w:lang w:eastAsia="en-AU"/>
          </w:rPr>
          <w:delText>a</w:delText>
        </w:r>
      </w:del>
      <w:del w:id="142" w:author="Raji Shanmugasundaram - C20616" w:date="2019-06-03T11:06:00Z">
        <w:r w:rsidR="00085082" w:rsidRPr="006D192A" w:rsidDel="00143DC8">
          <w:rPr>
            <w:lang w:eastAsia="en-AU"/>
          </w:rPr>
          <w:delText>n</w:delText>
        </w:r>
      </w:del>
      <w:del w:id="143" w:author="Raji Shanmugasundaram - C20616" w:date="2019-06-03T11:36:00Z">
        <w:r w:rsidR="00085082" w:rsidRPr="006D192A" w:rsidDel="002107B1">
          <w:rPr>
            <w:lang w:eastAsia="en-AU"/>
          </w:rPr>
          <w:delText xml:space="preserve"> </w:delText>
        </w:r>
      </w:del>
      <w:ins w:id="144" w:author="Raji Shanmugasundaram - C20616" w:date="2019-06-03T11:05:00Z">
        <w:r w:rsidR="00143DC8">
          <w:rPr>
            <w:lang w:eastAsia="en-AU"/>
          </w:rPr>
          <w:t xml:space="preserve">Vending </w:t>
        </w:r>
      </w:ins>
      <w:ins w:id="145" w:author="Raji Shanmugasundaram - C20616" w:date="2019-06-03T11:36:00Z">
        <w:r w:rsidR="002107B1">
          <w:rPr>
            <w:lang w:eastAsia="en-AU"/>
          </w:rPr>
          <w:t>Machine (</w:t>
        </w:r>
      </w:ins>
      <w:ins w:id="146" w:author="Raji Shanmugasundaram - C20616" w:date="2019-06-03T11:34:00Z">
        <w:r w:rsidR="00362E22">
          <w:rPr>
            <w:lang w:eastAsia="en-AU"/>
          </w:rPr>
          <w:t>VM</w:t>
        </w:r>
      </w:ins>
      <w:ins w:id="147" w:author="Raji Shanmugasundaram - C20616" w:date="2019-06-03T11:33:00Z">
        <w:r w:rsidR="00362E22">
          <w:rPr>
            <w:lang w:eastAsia="en-AU"/>
          </w:rPr>
          <w:t>)</w:t>
        </w:r>
      </w:ins>
      <w:ins w:id="148" w:author="Raji Shanmugasundaram - C20616" w:date="2019-06-03T11:06:00Z">
        <w:r w:rsidR="00143DC8">
          <w:rPr>
            <w:lang w:eastAsia="en-AU"/>
          </w:rPr>
          <w:t xml:space="preserve"> </w:t>
        </w:r>
      </w:ins>
      <w:ins w:id="149" w:author="Raji Shanmugasundaram - C20616" w:date="2019-06-03T11:36:00Z">
        <w:r w:rsidR="002107B1">
          <w:rPr>
            <w:lang w:eastAsia="en-AU"/>
          </w:rPr>
          <w:t>items.</w:t>
        </w:r>
      </w:ins>
    </w:p>
    <w:p w14:paraId="10921DE5" w14:textId="5BDFBF0B" w:rsidR="003F5BBB" w:rsidRDefault="00143DC8" w:rsidP="003F5BBB">
      <w:pPr>
        <w:jc w:val="both"/>
        <w:rPr>
          <w:lang w:eastAsia="en-AU"/>
        </w:rPr>
      </w:pPr>
      <w:ins w:id="150" w:author="Raji Shanmugasundaram - C20616" w:date="2019-06-03T11:06:00Z">
        <w:r>
          <w:rPr>
            <w:lang w:eastAsia="en-AU"/>
          </w:rPr>
          <w:t>status tracking and update</w:t>
        </w:r>
      </w:ins>
      <w:del w:id="151" w:author="Raji Shanmugasundaram - C20616" w:date="2019-06-03T11:05:00Z">
        <w:r w:rsidR="00085082" w:rsidRPr="006D192A" w:rsidDel="00143DC8">
          <w:rPr>
            <w:lang w:eastAsia="en-AU"/>
          </w:rPr>
          <w:delText>elevator</w:delText>
        </w:r>
      </w:del>
      <w:r w:rsidR="00085082" w:rsidRPr="006D192A">
        <w:rPr>
          <w:lang w:eastAsia="en-AU"/>
        </w:rPr>
        <w:t xml:space="preserve"> </w:t>
      </w:r>
      <w:bookmarkStart w:id="152" w:name="_GoBack"/>
      <w:bookmarkEnd w:id="152"/>
      <w:del w:id="153" w:author="Raji Shanmugasundaram - C20616" w:date="2019-06-03T11:06:00Z">
        <w:r w:rsidR="00731A89" w:rsidDel="00143DC8">
          <w:rPr>
            <w:lang w:eastAsia="en-AU"/>
          </w:rPr>
          <w:delText xml:space="preserve">signalisation </w:delText>
        </w:r>
      </w:del>
      <w:del w:id="154" w:author="Raji Shanmugasundaram - C20616" w:date="2019-06-03T11:36:00Z">
        <w:r w:rsidR="00731A89" w:rsidDel="002107B1">
          <w:rPr>
            <w:lang w:eastAsia="en-AU"/>
          </w:rPr>
          <w:delText>system</w:delText>
        </w:r>
        <w:r w:rsidR="00085082" w:rsidRPr="006D192A" w:rsidDel="002107B1">
          <w:rPr>
            <w:lang w:eastAsia="en-AU"/>
          </w:rPr>
          <w:delText xml:space="preserve">. </w:delText>
        </w:r>
      </w:del>
      <w:r w:rsidR="00085082" w:rsidRPr="006D192A">
        <w:rPr>
          <w:lang w:eastAsia="en-AU"/>
        </w:rPr>
        <w:t xml:space="preserve">The task is to interface the up/down </w:t>
      </w:r>
      <w:ins w:id="155" w:author="Raji Shanmugasundaram - C20616" w:date="2019-06-03T11:31:00Z">
        <w:r w:rsidR="00972BD1">
          <w:rPr>
            <w:lang w:eastAsia="en-AU"/>
          </w:rPr>
          <w:t>and select</w:t>
        </w:r>
      </w:ins>
      <w:del w:id="156" w:author="Raji Shanmugasundaram - C20616" w:date="2019-06-03T11:31:00Z">
        <w:r w:rsidR="00085082" w:rsidRPr="006D192A" w:rsidDel="00972BD1">
          <w:rPr>
            <w:lang w:eastAsia="en-AU"/>
          </w:rPr>
          <w:delText>call</w:delText>
        </w:r>
      </w:del>
      <w:r w:rsidR="00085082" w:rsidRPr="006D192A">
        <w:rPr>
          <w:lang w:eastAsia="en-AU"/>
        </w:rPr>
        <w:t xml:space="preserve"> buttons </w:t>
      </w:r>
      <w:del w:id="157" w:author="Raji Shanmugasundaram - C20616" w:date="2019-06-03T11:31:00Z">
        <w:r w:rsidR="00085082" w:rsidRPr="006D192A" w:rsidDel="00362E22">
          <w:rPr>
            <w:lang w:eastAsia="en-AU"/>
          </w:rPr>
          <w:delText>and</w:delText>
        </w:r>
      </w:del>
      <w:del w:id="158" w:author="Raji Shanmugasundaram - C20616" w:date="2019-06-03T11:32:00Z">
        <w:r w:rsidR="00085082" w:rsidRPr="006D192A" w:rsidDel="00362E22">
          <w:rPr>
            <w:lang w:eastAsia="en-AU"/>
          </w:rPr>
          <w:delText xml:space="preserve"> </w:delText>
        </w:r>
      </w:del>
      <w:del w:id="159" w:author="Raji Shanmugasundaram - C20616" w:date="2019-06-03T11:31:00Z">
        <w:r w:rsidR="00085082" w:rsidRPr="006D192A" w:rsidDel="00972BD1">
          <w:rPr>
            <w:lang w:eastAsia="en-AU"/>
          </w:rPr>
          <w:delText xml:space="preserve">indicator lamps </w:delText>
        </w:r>
      </w:del>
      <w:del w:id="160" w:author="Raji Shanmugasundaram - C20616" w:date="2019-06-03T11:32:00Z">
        <w:r w:rsidR="00085082" w:rsidRPr="006D192A" w:rsidDel="00362E22">
          <w:rPr>
            <w:lang w:eastAsia="en-AU"/>
          </w:rPr>
          <w:delText>on</w:delText>
        </w:r>
      </w:del>
      <w:ins w:id="161" w:author="Raji Shanmugasundaram - C20616" w:date="2019-06-03T11:32:00Z">
        <w:r w:rsidR="00362E22">
          <w:rPr>
            <w:lang w:eastAsia="en-AU"/>
          </w:rPr>
          <w:t>of</w:t>
        </w:r>
      </w:ins>
      <w:r w:rsidR="00085082" w:rsidRPr="006D192A">
        <w:rPr>
          <w:lang w:eastAsia="en-AU"/>
        </w:rPr>
        <w:t xml:space="preserve"> </w:t>
      </w:r>
      <w:ins w:id="162" w:author="Raji Shanmugasundaram - C20616" w:date="2019-06-03T11:32:00Z">
        <w:r w:rsidR="00362E22">
          <w:rPr>
            <w:lang w:eastAsia="en-AU"/>
          </w:rPr>
          <w:t>the Vending Machine</w:t>
        </w:r>
      </w:ins>
      <w:del w:id="163" w:author="Raji Shanmugasundaram - C20616" w:date="2019-06-03T11:32:00Z">
        <w:r w:rsidR="00085082" w:rsidRPr="006D192A" w:rsidDel="00362E22">
          <w:rPr>
            <w:lang w:eastAsia="en-AU"/>
          </w:rPr>
          <w:delText>each floor</w:delText>
        </w:r>
      </w:del>
      <w:r w:rsidR="00A57652">
        <w:rPr>
          <w:lang w:eastAsia="en-AU"/>
        </w:rPr>
        <w:t xml:space="preserve"> </w:t>
      </w:r>
      <w:del w:id="164"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r w:rsidR="00085082" w:rsidRPr="006D192A">
        <w:rPr>
          <w:lang w:eastAsia="en-AU"/>
        </w:rPr>
        <w:t xml:space="preserve">to the </w:t>
      </w:r>
      <w:del w:id="165" w:author="Raji Shanmugasundaram - C20616" w:date="2019-06-03T11:32:00Z">
        <w:r w:rsidR="00085082" w:rsidRPr="006D192A" w:rsidDel="00362E22">
          <w:rPr>
            <w:lang w:eastAsia="en-AU"/>
          </w:rPr>
          <w:delText>elevator control server (ECS)</w:delText>
        </w:r>
      </w:del>
      <w:ins w:id="166" w:author="Raji Shanmugasundaram - C20616" w:date="2019-06-03T11:32:00Z">
        <w:r w:rsidR="00362E22">
          <w:rPr>
            <w:lang w:eastAsia="en-AU"/>
          </w:rPr>
          <w:t>webserver and</w:t>
        </w:r>
      </w:ins>
      <w:ins w:id="167" w:author="Raji Shanmugasundaram - C20616" w:date="2019-06-03T11:33:00Z">
        <w:r w:rsidR="00362E22">
          <w:rPr>
            <w:lang w:eastAsia="en-AU"/>
          </w:rPr>
          <w:t xml:space="preserve"> </w:t>
        </w:r>
      </w:ins>
      <w:ins w:id="168" w:author="Raji Shanmugasundaram - C20616" w:date="2019-06-03T11:35:00Z">
        <w:r w:rsidR="002107B1">
          <w:rPr>
            <w:lang w:eastAsia="en-AU"/>
          </w:rPr>
          <w:t>update the VM and display the current</w:t>
        </w:r>
      </w:ins>
      <w:ins w:id="169" w:author="Raji Shanmugasundaram - C20616" w:date="2019-06-03T11:33:00Z">
        <w:r w:rsidR="00362E22">
          <w:rPr>
            <w:lang w:eastAsia="en-AU"/>
          </w:rPr>
          <w:t xml:space="preserve"> status</w:t>
        </w:r>
      </w:ins>
      <w:ins w:id="170" w:author="Raji Shanmugasundaram - C20616" w:date="2019-06-03T11:34:00Z">
        <w:r w:rsidR="002107B1">
          <w:rPr>
            <w:lang w:eastAsia="en-AU"/>
          </w:rPr>
          <w:t xml:space="preserve"> and </w:t>
        </w:r>
      </w:ins>
      <w:ins w:id="171" w:author="Raji Shanmugasundaram - C20616" w:date="2019-06-03T11:33:00Z">
        <w:r w:rsidR="00362E22">
          <w:rPr>
            <w:lang w:eastAsia="en-AU"/>
          </w:rPr>
          <w:t xml:space="preserve"> of the VM </w:t>
        </w:r>
      </w:ins>
      <w:ins w:id="172" w:author="Raji Shanmugasundaram - C20616" w:date="2019-06-03T11:35:00Z">
        <w:r w:rsidR="002107B1">
          <w:rPr>
            <w:lang w:eastAsia="en-AU"/>
          </w:rPr>
          <w:t xml:space="preserve">items </w:t>
        </w:r>
      </w:ins>
      <w:ins w:id="173" w:author="Raji Shanmugasundaram - C20616" w:date="2019-06-03T11:33:00Z">
        <w:r w:rsidR="00362E22">
          <w:rPr>
            <w:lang w:eastAsia="en-AU"/>
          </w:rPr>
          <w:t>as WEB page</w:t>
        </w:r>
      </w:ins>
      <w:ins w:id="174" w:author="Raji Shanmugasundaram - C20616" w:date="2019-06-03T11:34:00Z">
        <w:r w:rsidR="002107B1">
          <w:rPr>
            <w:lang w:eastAsia="en-AU"/>
          </w:rPr>
          <w:t xml:space="preserve"> </w:t>
        </w:r>
      </w:ins>
      <w:ins w:id="175" w:author="Raji Shanmugasundaram - C20616" w:date="2019-06-03T11:33:00Z">
        <w:r w:rsidR="00362E22">
          <w:rPr>
            <w:lang w:eastAsia="en-AU"/>
          </w:rPr>
          <w:t xml:space="preserve"> </w:t>
        </w:r>
      </w:ins>
      <w:del w:id="176" w:author="Raji Shanmugasundaram - C20616" w:date="2019-06-03T11:33:00Z">
        <w:r w:rsidR="00085082" w:rsidRPr="006D192A" w:rsidDel="00362E22">
          <w:rPr>
            <w:lang w:eastAsia="en-AU"/>
          </w:rPr>
          <w:delText xml:space="preserve"> </w:delText>
        </w:r>
      </w:del>
      <w:r w:rsidR="00085082" w:rsidRPr="006D192A">
        <w:rPr>
          <w:lang w:eastAsia="en-AU"/>
        </w:rPr>
        <w:t>using an Ethernet interface. Each attendee in the c</w:t>
      </w:r>
      <w:r w:rsidR="00731A89">
        <w:rPr>
          <w:lang w:eastAsia="en-AU"/>
        </w:rPr>
        <w:t>lass has the task to implement the</w:t>
      </w:r>
      <w:r w:rsidR="00085082" w:rsidRPr="006D192A">
        <w:rPr>
          <w:lang w:eastAsia="en-AU"/>
        </w:rPr>
        <w:t xml:space="preserve"> </w:t>
      </w:r>
      <w:r w:rsidR="00731A89">
        <w:rPr>
          <w:lang w:eastAsia="en-AU"/>
        </w:rPr>
        <w:t>LCS</w:t>
      </w:r>
      <w:r w:rsidR="00085082" w:rsidRPr="006D192A">
        <w:rPr>
          <w:lang w:eastAsia="en-AU"/>
        </w:rPr>
        <w:t xml:space="preserve"> for a designated floor landing in the elevator system.</w:t>
      </w:r>
      <w:ins w:id="177" w:author="Raji Shanmugasundaram - C20616" w:date="2019-06-03T11:24:00Z">
        <w:r w:rsidR="00972BD1">
          <w:rPr>
            <w:lang w:eastAsia="en-AU"/>
          </w:rPr>
          <w:t>gi</w:t>
        </w:r>
      </w:ins>
    </w:p>
    <w:p w14:paraId="10921DE6" w14:textId="77777777" w:rsidR="00085082" w:rsidRPr="006D192A" w:rsidRDefault="00085082" w:rsidP="003F5BBB">
      <w:pPr>
        <w:rPr>
          <w:lang w:eastAsia="en-AU"/>
        </w:rPr>
      </w:pPr>
    </w:p>
    <w:p w14:paraId="10921DE7" w14:textId="77777777" w:rsidR="00085082" w:rsidRDefault="00085082" w:rsidP="003F5BBB">
      <w:pPr>
        <w:jc w:val="both"/>
        <w:rPr>
          <w:lang w:eastAsia="en-AU"/>
        </w:rPr>
      </w:pPr>
      <w:r w:rsidRPr="006D192A">
        <w:rPr>
          <w:lang w:eastAsia="en-AU"/>
        </w:rPr>
        <w:t>The ECS is responsible for operating the elevator car based on</w:t>
      </w:r>
      <w:r w:rsidR="00731A89">
        <w:rPr>
          <w:lang w:eastAsia="en-AU"/>
        </w:rPr>
        <w:t xml:space="preserve"> call requests made from the LCS</w:t>
      </w:r>
      <w:r w:rsidRPr="006D192A">
        <w:rPr>
          <w:lang w:eastAsia="en-AU"/>
        </w:rPr>
        <w:t xml:space="preserve"> units. The network architecture is very si</w:t>
      </w:r>
      <w:r w:rsidR="00731A89">
        <w:rPr>
          <w:lang w:eastAsia="en-AU"/>
        </w:rPr>
        <w:t>mple, where the ECS and each LCS</w:t>
      </w:r>
      <w:r w:rsidRPr="006D192A">
        <w:rPr>
          <w:lang w:eastAsia="en-AU"/>
        </w:rPr>
        <w:t xml:space="preserve"> unit is interfaced to a common network switch. A network router is also connected to the </w:t>
      </w:r>
      <w:r w:rsidR="001B0E3D" w:rsidRPr="006D192A">
        <w:rPr>
          <w:lang w:eastAsia="en-AU"/>
        </w:rPr>
        <w:t>switch that</w:t>
      </w:r>
      <w:r w:rsidRPr="006D192A">
        <w:rPr>
          <w:lang w:eastAsia="en-AU"/>
        </w:rPr>
        <w:t xml:space="preserve"> provides a DHCP server to automatically assign </w:t>
      </w:r>
      <w:r w:rsidR="00586F4F">
        <w:rPr>
          <w:lang w:eastAsia="en-AU"/>
        </w:rPr>
        <w:t xml:space="preserve">an </w:t>
      </w:r>
      <w:r w:rsidRPr="006D192A">
        <w:rPr>
          <w:lang w:eastAsia="en-AU"/>
        </w:rPr>
        <w:t>IP Address to each device connected to the network.</w:t>
      </w:r>
    </w:p>
    <w:p w14:paraId="10921DE8" w14:textId="77777777" w:rsidR="00090E10" w:rsidRPr="006D192A" w:rsidRDefault="00090E10" w:rsidP="00D61E49">
      <w:pPr>
        <w:rPr>
          <w:lang w:eastAsia="en-AU"/>
        </w:rPr>
      </w:pPr>
    </w:p>
    <w:p w14:paraId="10921DE9" w14:textId="77777777" w:rsidR="00085082" w:rsidRDefault="00731A89" w:rsidP="003F5BBB">
      <w:pPr>
        <w:jc w:val="both"/>
        <w:rPr>
          <w:lang w:eastAsia="en-AU"/>
        </w:rPr>
      </w:pPr>
      <w:r>
        <w:rPr>
          <w:lang w:eastAsia="en-AU"/>
        </w:rPr>
        <w:t>The LCS</w:t>
      </w:r>
      <w:r w:rsidR="00085082" w:rsidRPr="006D192A">
        <w:rPr>
          <w:lang w:eastAsia="en-AU"/>
        </w:rPr>
        <w:t xml:space="preserve"> unit will need to determine the ECS IP Address prior to establishing a connection. The ECS sends a periodic UDP broadca</w:t>
      </w:r>
      <w:r>
        <w:rPr>
          <w:lang w:eastAsia="en-AU"/>
        </w:rPr>
        <w:t>st message on port 2027. The LCS</w:t>
      </w:r>
      <w:r w:rsidR="00085082" w:rsidRPr="006D192A">
        <w:rPr>
          <w:lang w:eastAsia="en-AU"/>
        </w:rPr>
        <w:t xml:space="preserve"> unit will determine the ECS IP Address by reading the source IP address field in the IPv4 header of the broadcast message.</w:t>
      </w:r>
    </w:p>
    <w:p w14:paraId="10921DEA" w14:textId="77777777" w:rsidR="003F5BBB" w:rsidRPr="006D192A" w:rsidRDefault="003F5BBB" w:rsidP="003F5BBB">
      <w:pPr>
        <w:rPr>
          <w:lang w:eastAsia="en-AU"/>
        </w:rPr>
      </w:pPr>
    </w:p>
    <w:p w14:paraId="10921DEB" w14:textId="77777777" w:rsidR="00634920" w:rsidRDefault="00731A89" w:rsidP="005D27D3">
      <w:pPr>
        <w:rPr>
          <w:lang w:eastAsia="en-AU"/>
        </w:rPr>
      </w:pPr>
      <w:r>
        <w:rPr>
          <w:lang w:eastAsia="en-AU"/>
        </w:rPr>
        <w:t>Each LCS</w:t>
      </w:r>
      <w:r w:rsidR="00085082" w:rsidRPr="006D192A">
        <w:rPr>
          <w:lang w:eastAsia="en-AU"/>
        </w:rPr>
        <w:t xml:space="preserve"> unit communicates with the ECS though a dedicated </w:t>
      </w:r>
      <w:r>
        <w:rPr>
          <w:lang w:eastAsia="en-AU"/>
        </w:rPr>
        <w:t>TCP Socket on port 3096. The LCS</w:t>
      </w:r>
      <w:r w:rsidR="00085082" w:rsidRPr="006D192A">
        <w:rPr>
          <w:lang w:eastAsia="en-AU"/>
        </w:rPr>
        <w:t xml:space="preserve"> unit will establish a persistent TCP connection with the ECS. When one of the call buttons is pressed</w:t>
      </w:r>
      <w:r w:rsidR="00586F4F">
        <w:rPr>
          <w:lang w:eastAsia="en-AU"/>
        </w:rPr>
        <w:t>,</w:t>
      </w:r>
      <w:r>
        <w:rPr>
          <w:lang w:eastAsia="en-AU"/>
        </w:rPr>
        <w:t xml:space="preserve"> the LCS</w:t>
      </w:r>
      <w:r w:rsidR="00085082" w:rsidRPr="006D192A">
        <w:rPr>
          <w:lang w:eastAsia="en-AU"/>
        </w:rPr>
        <w:t xml:space="preserve"> will send a </w:t>
      </w:r>
      <w:r w:rsidR="00085082" w:rsidRPr="006D192A">
        <w:rPr>
          <w:i/>
          <w:iCs/>
          <w:lang w:eastAsia="en-AU"/>
        </w:rPr>
        <w:t>call request</w:t>
      </w:r>
      <w:r w:rsidR="00085082" w:rsidRPr="006D192A">
        <w:rPr>
          <w:lang w:eastAsia="en-AU"/>
        </w:rPr>
        <w:t xml:space="preserve"> data packet to the ECS. The ECS will lodge the call request and will send an acknowledgement ba</w:t>
      </w:r>
      <w:r>
        <w:rPr>
          <w:lang w:eastAsia="en-AU"/>
        </w:rPr>
        <w:t>ck to the LCS</w:t>
      </w:r>
      <w:r w:rsidR="00634920">
        <w:rPr>
          <w:lang w:eastAsia="en-AU"/>
        </w:rPr>
        <w:t>.</w:t>
      </w:r>
    </w:p>
    <w:p w14:paraId="10921DEC" w14:textId="77777777" w:rsidR="00634920" w:rsidRDefault="00634920" w:rsidP="005D27D3">
      <w:pPr>
        <w:rPr>
          <w:lang w:eastAsia="en-AU"/>
        </w:rPr>
      </w:pPr>
    </w:p>
    <w:p w14:paraId="10921DED" w14:textId="77777777" w:rsidR="005D27D3" w:rsidRDefault="00085082" w:rsidP="005D27D3">
      <w:pPr>
        <w:rPr>
          <w:lang w:eastAsia="en-AU"/>
        </w:rPr>
      </w:pPr>
      <w:r w:rsidRPr="006D192A">
        <w:rPr>
          <w:lang w:eastAsia="en-AU"/>
        </w:rPr>
        <w:t>The indicator lamps are controlled from the ECS.</w:t>
      </w:r>
      <w:r w:rsidR="00A53E51">
        <w:rPr>
          <w:lang w:eastAsia="en-AU"/>
        </w:rPr>
        <w:t xml:space="preserve"> </w:t>
      </w:r>
      <w:r w:rsidR="00731A89">
        <w:rPr>
          <w:lang w:eastAsia="en-AU"/>
        </w:rPr>
        <w:t>The LCS</w:t>
      </w:r>
      <w:r w:rsidRPr="006D192A">
        <w:rPr>
          <w:lang w:eastAsia="en-AU"/>
        </w:rPr>
        <w:t xml:space="preserve"> will periodically poll the ECS for the latest indicator lamp </w:t>
      </w:r>
      <w:r w:rsidR="00A57652">
        <w:rPr>
          <w:lang w:eastAsia="en-AU"/>
        </w:rPr>
        <w:t>state</w:t>
      </w:r>
      <w:r w:rsidRPr="006D192A">
        <w:rPr>
          <w:lang w:eastAsia="en-AU"/>
        </w:rPr>
        <w:t xml:space="preserve"> by sending a </w:t>
      </w:r>
      <w:r w:rsidRPr="006D192A">
        <w:rPr>
          <w:i/>
          <w:iCs/>
          <w:lang w:eastAsia="en-AU"/>
        </w:rPr>
        <w:t>status request</w:t>
      </w:r>
      <w:r w:rsidRPr="006D192A">
        <w:rPr>
          <w:lang w:eastAsia="en-AU"/>
        </w:rPr>
        <w:t xml:space="preserve"> data packet. The ECS will respond with a data </w:t>
      </w:r>
      <w:r w:rsidR="001B0E3D" w:rsidRPr="006D192A">
        <w:rPr>
          <w:lang w:eastAsia="en-AU"/>
        </w:rPr>
        <w:t>packet that</w:t>
      </w:r>
      <w:r w:rsidRPr="006D192A">
        <w:rPr>
          <w:lang w:eastAsia="en-AU"/>
        </w:rPr>
        <w:t xml:space="preserve"> contains status information about the elevator (current floor, direction, and state of indicator lamps). The </w:t>
      </w:r>
      <w:r w:rsidR="00731A89">
        <w:rPr>
          <w:lang w:eastAsia="en-AU"/>
        </w:rPr>
        <w:t>LCS</w:t>
      </w:r>
      <w:r w:rsidRPr="006D192A">
        <w:rPr>
          <w:lang w:eastAsia="en-AU"/>
        </w:rPr>
        <w:t xml:space="preserve"> will process this data and will control the indicator lamps based on the received data values.</w:t>
      </w:r>
    </w:p>
    <w:p w14:paraId="10921DEE" w14:textId="77777777" w:rsidR="003F5BBB" w:rsidRDefault="003F5BBB" w:rsidP="005D27D3">
      <w:pPr>
        <w:rPr>
          <w:lang w:eastAsia="en-AU"/>
        </w:rPr>
      </w:pPr>
    </w:p>
    <w:p w14:paraId="10921DEF" w14:textId="77777777" w:rsidR="003F5BBB" w:rsidRPr="001458B3" w:rsidRDefault="003F5BBB" w:rsidP="003F5BBB">
      <w:pPr>
        <w:rPr>
          <w:rFonts w:ascii="Arial" w:hAnsi="Arial"/>
          <w:color w:val="2E74B5"/>
          <w:sz w:val="28"/>
          <w:szCs w:val="26"/>
          <w:lang w:eastAsia="en-AU"/>
        </w:rPr>
      </w:pPr>
      <w:r>
        <w:rPr>
          <w:lang w:eastAsia="en-AU"/>
        </w:rPr>
        <w:br w:type="page"/>
      </w:r>
    </w:p>
    <w:p w14:paraId="10921DF0" w14:textId="77777777" w:rsidR="00142AF4" w:rsidRDefault="00142AF4" w:rsidP="00142AF4">
      <w:pPr>
        <w:pStyle w:val="Heading1"/>
        <w:rPr>
          <w:lang w:eastAsia="en-AU"/>
        </w:rPr>
      </w:pPr>
      <w:bookmarkStart w:id="178" w:name="_Toc488278781"/>
      <w:r>
        <w:rPr>
          <w:lang w:eastAsia="en-AU"/>
        </w:rPr>
        <w:lastRenderedPageBreak/>
        <w:t>Data Protocol</w:t>
      </w:r>
      <w:bookmarkEnd w:id="178"/>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77777777" w:rsidR="00142AF4" w:rsidRPr="001458B3" w:rsidRDefault="005B3261" w:rsidP="001458B3">
            <w:pPr>
              <w:jc w:val="center"/>
              <w:rPr>
                <w:lang w:eastAsia="en-AU"/>
              </w:rPr>
            </w:pPr>
            <w:r w:rsidRPr="000A5197">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p>
        </w:tc>
      </w:tr>
    </w:tbl>
    <w:p w14:paraId="10921DF3" w14:textId="77777777" w:rsidR="00142AF4" w:rsidRDefault="00142AF4" w:rsidP="00142AF4">
      <w:pPr>
        <w:rPr>
          <w:lang w:eastAsia="en-AU"/>
        </w:rPr>
      </w:pPr>
    </w:p>
    <w:p w14:paraId="10921DF4" w14:textId="77777777" w:rsidR="00142AF4" w:rsidRDefault="00142AF4" w:rsidP="00142AF4">
      <w:pPr>
        <w:rPr>
          <w:lang w:eastAsia="en-AU"/>
        </w:rPr>
      </w:pPr>
      <w:r>
        <w:rPr>
          <w:lang w:eastAsia="en-AU"/>
        </w:rPr>
        <w:br w:type="page"/>
      </w:r>
    </w:p>
    <w:p w14:paraId="10921DF5" w14:textId="77777777" w:rsidR="003F5BBB" w:rsidRPr="006D192A" w:rsidRDefault="003F5BBB" w:rsidP="00DD62CB">
      <w:pPr>
        <w:pStyle w:val="Heading1"/>
        <w:rPr>
          <w:lang w:eastAsia="en-AU"/>
        </w:rPr>
      </w:pPr>
      <w:bookmarkStart w:id="179" w:name="_Toc488278782"/>
      <w:r>
        <w:rPr>
          <w:lang w:eastAsia="en-AU"/>
        </w:rPr>
        <w:lastRenderedPageBreak/>
        <w:t>A</w:t>
      </w:r>
      <w:r w:rsidRPr="006D192A">
        <w:rPr>
          <w:lang w:eastAsia="en-AU"/>
        </w:rPr>
        <w:t>pplication Implementation</w:t>
      </w:r>
      <w:bookmarkEnd w:id="179"/>
    </w:p>
    <w:p w14:paraId="10921DF6" w14:textId="77777777" w:rsidR="003F5BBB" w:rsidRDefault="003F5BBB" w:rsidP="003F5BBB">
      <w:pPr>
        <w:rPr>
          <w:lang w:eastAsia="en-AU"/>
        </w:rPr>
      </w:pPr>
      <w:r w:rsidRPr="006D192A">
        <w:rPr>
          <w:lang w:eastAsia="en-AU"/>
        </w:rPr>
        <w:t xml:space="preserve">The </w:t>
      </w:r>
      <w:r w:rsidR="00750A9E">
        <w:rPr>
          <w:lang w:eastAsia="en-AU"/>
        </w:rPr>
        <w:t xml:space="preserve">Landing Call Station </w:t>
      </w:r>
      <w:r w:rsidRPr="006D192A">
        <w:rPr>
          <w:lang w:eastAsia="en-AU"/>
        </w:rPr>
        <w:t>will be implemented using the PIC32MZ</w:t>
      </w:r>
      <w:r>
        <w:rPr>
          <w:lang w:eastAsia="en-AU"/>
        </w:rPr>
        <w:t xml:space="preserve"> </w:t>
      </w:r>
      <w:r w:rsidRPr="006D192A">
        <w:rPr>
          <w:lang w:eastAsia="en-AU"/>
        </w:rPr>
        <w:t xml:space="preserve">EF </w:t>
      </w:r>
      <w:r>
        <w:rPr>
          <w:lang w:eastAsia="en-AU"/>
        </w:rPr>
        <w:t xml:space="preserve">Embedded Connectivity </w:t>
      </w:r>
      <w:r w:rsidRPr="006D192A">
        <w:rPr>
          <w:lang w:eastAsia="en-AU"/>
        </w:rPr>
        <w:t xml:space="preserve">Starter Kit. </w:t>
      </w:r>
      <w:r w:rsidR="00296C78">
        <w:rPr>
          <w:lang w:eastAsia="en-AU"/>
        </w:rPr>
        <w:t xml:space="preserve">The following features of the kit </w:t>
      </w:r>
      <w:r w:rsidR="007530EC">
        <w:rPr>
          <w:lang w:eastAsia="en-AU"/>
        </w:rPr>
        <w:t>are</w:t>
      </w:r>
      <w:r w:rsidR="00296C78">
        <w:rPr>
          <w:lang w:eastAsia="en-AU"/>
        </w:rPr>
        <w:t xml:space="preserve"> used to implement the </w:t>
      </w:r>
      <w:r w:rsidR="007530EC">
        <w:rPr>
          <w:lang w:eastAsia="en-AU"/>
        </w:rPr>
        <w:t>application</w:t>
      </w:r>
      <w:r w:rsidR="00296C78">
        <w:rPr>
          <w:lang w:eastAsia="en-AU"/>
        </w:rPr>
        <w:t xml:space="preserve">: </w:t>
      </w:r>
    </w:p>
    <w:p w14:paraId="10921DF7" w14:textId="77777777" w:rsidR="003F5BBB" w:rsidRPr="00123A97" w:rsidRDefault="003F5BBB" w:rsidP="00915D59">
      <w:pPr>
        <w:pStyle w:val="ListParagraph"/>
        <w:numPr>
          <w:ilvl w:val="0"/>
          <w:numId w:val="5"/>
        </w:numPr>
        <w:rPr>
          <w:lang w:eastAsia="en-AU"/>
        </w:rPr>
      </w:pPr>
      <w:r w:rsidRPr="00123A97">
        <w:rPr>
          <w:lang w:eastAsia="en-AU"/>
        </w:rPr>
        <w:t>SW1</w:t>
      </w:r>
      <w:r w:rsidR="00C117B2">
        <w:rPr>
          <w:lang w:eastAsia="en-AU"/>
        </w:rPr>
        <w:t xml:space="preserve"> (Up), SW2 (Down) </w:t>
      </w:r>
      <w:r w:rsidRPr="00123A97">
        <w:rPr>
          <w:lang w:eastAsia="en-AU"/>
        </w:rPr>
        <w:t>Call Button</w:t>
      </w:r>
      <w:r w:rsidR="00C117B2">
        <w:rPr>
          <w:lang w:eastAsia="en-AU"/>
        </w:rPr>
        <w:t>s</w:t>
      </w:r>
    </w:p>
    <w:p w14:paraId="10921DF8" w14:textId="77777777" w:rsidR="003F5BBB" w:rsidRPr="001458B3" w:rsidRDefault="00C117B2" w:rsidP="00915D59">
      <w:pPr>
        <w:pStyle w:val="ListParagraph"/>
        <w:numPr>
          <w:ilvl w:val="0"/>
          <w:numId w:val="5"/>
        </w:numPr>
        <w:rPr>
          <w:lang w:eastAsia="en-AU"/>
        </w:rPr>
      </w:pPr>
      <w:r>
        <w:rPr>
          <w:lang w:eastAsia="en-AU"/>
        </w:rPr>
        <w:t>LED1 (</w:t>
      </w:r>
      <w:r w:rsidR="003F5BBB" w:rsidRPr="00123A97">
        <w:rPr>
          <w:lang w:eastAsia="en-AU"/>
        </w:rPr>
        <w:t>Up</w:t>
      </w:r>
      <w:r>
        <w:rPr>
          <w:lang w:eastAsia="en-AU"/>
        </w:rPr>
        <w:t>), LED2 (Down)</w:t>
      </w:r>
      <w:r w:rsidR="003F5BBB" w:rsidRPr="00123A97">
        <w:rPr>
          <w:lang w:eastAsia="en-AU"/>
        </w:rPr>
        <w:t xml:space="preserve"> Call Indicator Lamp</w:t>
      </w:r>
      <w:r>
        <w:rPr>
          <w:lang w:eastAsia="en-AU"/>
        </w:rPr>
        <w:t>s</w:t>
      </w: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77777" w:rsidR="003F5BBB" w:rsidRPr="001458B3" w:rsidRDefault="005B3261" w:rsidP="001458B3">
            <w:pPr>
              <w:jc w:val="center"/>
              <w:rPr>
                <w:rFonts w:eastAsia="Times New Roman"/>
                <w:color w:val="000000"/>
                <w:lang w:eastAsia="en-AU"/>
              </w:rPr>
            </w:pPr>
            <w:r w:rsidRPr="001458B3">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p>
        </w:tc>
      </w:tr>
      <w:tr w:rsidR="00C117B2" w:rsidRPr="001458B3" w14:paraId="10921DFC" w14:textId="77777777" w:rsidTr="00C117B2">
        <w:tblPrEx>
          <w:jc w:val="left"/>
        </w:tblPrEx>
        <w:tc>
          <w:tcPr>
            <w:tcW w:w="5000" w:type="pct"/>
            <w:shd w:val="clear" w:color="auto" w:fill="auto"/>
          </w:tcPr>
          <w:p w14:paraId="10921DFB" w14:textId="77777777" w:rsidR="00C117B2" w:rsidRPr="00C117B2" w:rsidRDefault="00C117B2" w:rsidP="00C117B2">
            <w:pPr>
              <w:jc w:val="center"/>
              <w:rPr>
                <w:b/>
                <w:lang w:eastAsia="en-AU"/>
              </w:rPr>
            </w:pPr>
            <w:r>
              <w:rPr>
                <w:b/>
                <w:lang w:eastAsia="en-AU"/>
              </w:rPr>
              <w:t xml:space="preserve">Landing Call Station Project </w:t>
            </w:r>
            <w:proofErr w:type="spellStart"/>
            <w:r>
              <w:rPr>
                <w:b/>
                <w:lang w:eastAsia="en-AU"/>
              </w:rPr>
              <w:t>Superloop</w:t>
            </w:r>
            <w:proofErr w:type="spellEnd"/>
            <w:r>
              <w:rPr>
                <w:b/>
                <w:lang w:eastAsia="en-AU"/>
              </w:rPr>
              <w:t xml:space="preserve"> Structure</w:t>
            </w:r>
          </w:p>
        </w:tc>
      </w:tr>
      <w:tr w:rsidR="00C117B2" w:rsidRPr="001458B3" w14:paraId="10921DFE" w14:textId="77777777" w:rsidTr="00C117B2">
        <w:tblPrEx>
          <w:jc w:val="left"/>
        </w:tblPrEx>
        <w:tc>
          <w:tcPr>
            <w:tcW w:w="5000" w:type="pct"/>
            <w:shd w:val="clear" w:color="auto" w:fill="auto"/>
          </w:tcPr>
          <w:p w14:paraId="10921DFD" w14:textId="77777777" w:rsidR="00C117B2" w:rsidRPr="001458B3" w:rsidRDefault="00C117B2" w:rsidP="00915D59">
            <w:pPr>
              <w:jc w:val="center"/>
              <w:rPr>
                <w:lang w:eastAsia="en-AU"/>
              </w:rPr>
            </w:pPr>
            <w:r w:rsidRPr="000A5197">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p>
        </w:tc>
      </w:tr>
      <w:tr w:rsidR="00C117B2" w:rsidRPr="001458B3" w14:paraId="10921E03" w14:textId="77777777" w:rsidTr="00C117B2">
        <w:tblPrEx>
          <w:jc w:val="left"/>
        </w:tblPrEx>
        <w:tc>
          <w:tcPr>
            <w:tcW w:w="5000" w:type="pct"/>
            <w:shd w:val="clear" w:color="auto" w:fill="auto"/>
          </w:tcPr>
          <w:p w14:paraId="10921DFF" w14:textId="77777777" w:rsidR="00C117B2" w:rsidRPr="001458B3" w:rsidRDefault="00C117B2" w:rsidP="00C117B2">
            <w:pPr>
              <w:rPr>
                <w:noProof/>
                <w:lang w:eastAsia="en-AU"/>
              </w:rPr>
            </w:pPr>
            <w:r w:rsidRPr="001458B3">
              <w:rPr>
                <w:lang w:eastAsia="en-AU"/>
              </w:rPr>
              <w:t xml:space="preserve">The </w:t>
            </w:r>
            <w:r>
              <w:rPr>
                <w:lang w:eastAsia="en-AU"/>
              </w:rPr>
              <w:t>Landing Call Station</w:t>
            </w:r>
            <w:r w:rsidRPr="001458B3">
              <w:rPr>
                <w:lang w:eastAsia="en-AU"/>
              </w:rPr>
              <w:t xml:space="preserve"> will run three user applications in conjunction the MPLAB Harmony TCP/IP Stack:</w:t>
            </w:r>
            <w:r w:rsidRPr="001458B3">
              <w:rPr>
                <w:noProof/>
                <w:lang w:eastAsia="en-AU"/>
              </w:rPr>
              <w:t xml:space="preserve"> </w:t>
            </w:r>
          </w:p>
          <w:p w14:paraId="10921E00" w14:textId="77777777" w:rsidR="00C117B2" w:rsidRPr="001458B3" w:rsidRDefault="00C117B2" w:rsidP="00C117B2">
            <w:pPr>
              <w:pStyle w:val="ListParagraph"/>
              <w:numPr>
                <w:ilvl w:val="0"/>
                <w:numId w:val="26"/>
              </w:numPr>
              <w:rPr>
                <w:lang w:eastAsia="en-AU"/>
              </w:rPr>
            </w:pPr>
            <w:r w:rsidRPr="001458B3">
              <w:rPr>
                <w:b/>
                <w:lang w:eastAsia="en-AU"/>
              </w:rPr>
              <w:t>Lamp Controller</w:t>
            </w:r>
            <w:r w:rsidRPr="001458B3">
              <w:rPr>
                <w:lang w:eastAsia="en-AU"/>
              </w:rPr>
              <w:t xml:space="preserve"> (</w:t>
            </w:r>
            <w:proofErr w:type="spellStart"/>
            <w:r w:rsidR="00915D59">
              <w:rPr>
                <w:lang w:eastAsia="en-AU"/>
              </w:rPr>
              <w:t>LEDCONTROL_Tasks</w:t>
            </w:r>
            <w:proofErr w:type="spellEnd"/>
            <w:r w:rsidRPr="001458B3">
              <w:rPr>
                <w:lang w:eastAsia="en-AU"/>
              </w:rPr>
              <w:t>): manages the operation of the Call Indicator Lamps</w:t>
            </w:r>
          </w:p>
          <w:p w14:paraId="10921E01" w14:textId="77777777" w:rsidR="00C117B2" w:rsidRPr="001458B3" w:rsidRDefault="00C117B2" w:rsidP="00C117B2">
            <w:pPr>
              <w:pStyle w:val="ListParagraph"/>
              <w:numPr>
                <w:ilvl w:val="0"/>
                <w:numId w:val="26"/>
              </w:numPr>
              <w:rPr>
                <w:lang w:eastAsia="en-AU"/>
              </w:rPr>
            </w:pPr>
            <w:r w:rsidRPr="001458B3">
              <w:rPr>
                <w:b/>
                <w:lang w:eastAsia="en-AU"/>
              </w:rPr>
              <w:t xml:space="preserve">Button </w:t>
            </w:r>
            <w:proofErr w:type="gramStart"/>
            <w:r w:rsidRPr="001458B3">
              <w:rPr>
                <w:b/>
                <w:lang w:eastAsia="en-AU"/>
              </w:rPr>
              <w:t>Controller</w:t>
            </w:r>
            <w:r w:rsidRPr="001458B3">
              <w:rPr>
                <w:lang w:eastAsia="en-AU"/>
              </w:rPr>
              <w:t>(</w:t>
            </w:r>
            <w:proofErr w:type="spellStart"/>
            <w:proofErr w:type="gramEnd"/>
            <w:r w:rsidR="00915D59" w:rsidRPr="00915D59">
              <w:rPr>
                <w:lang w:eastAsia="en-AU"/>
              </w:rPr>
              <w:t>BUTTONCONTROL_Tasks</w:t>
            </w:r>
            <w:proofErr w:type="spellEnd"/>
            <w:r w:rsidRPr="001458B3">
              <w:rPr>
                <w:lang w:eastAsia="en-AU"/>
              </w:rPr>
              <w:t>): manages the sampling and de-bouncing of the Call Buttons</w:t>
            </w:r>
          </w:p>
          <w:p w14:paraId="10921E02" w14:textId="77777777" w:rsidR="00C117B2" w:rsidRPr="001458B3" w:rsidRDefault="00C117B2" w:rsidP="00915D59">
            <w:pPr>
              <w:pStyle w:val="ListParagraph"/>
              <w:numPr>
                <w:ilvl w:val="0"/>
                <w:numId w:val="26"/>
              </w:numPr>
              <w:rPr>
                <w:lang w:eastAsia="en-AU"/>
              </w:rPr>
            </w:pPr>
            <w:r w:rsidRPr="00C117B2">
              <w:rPr>
                <w:b/>
                <w:lang w:eastAsia="en-AU"/>
              </w:rPr>
              <w:t>Network Communications Controller</w:t>
            </w:r>
            <w:r w:rsidRPr="001458B3">
              <w:rPr>
                <w:lang w:eastAsia="en-AU"/>
              </w:rPr>
              <w:t xml:space="preserve"> (</w:t>
            </w:r>
            <w:proofErr w:type="spellStart"/>
            <w:r w:rsidR="00915D59">
              <w:rPr>
                <w:lang w:eastAsia="en-AU"/>
              </w:rPr>
              <w:t>NETWORKCOMS_Tasks</w:t>
            </w:r>
            <w:proofErr w:type="spellEnd"/>
            <w:r w:rsidRPr="001458B3">
              <w:rPr>
                <w:lang w:eastAsia="en-AU"/>
              </w:rPr>
              <w:t xml:space="preserve">): manages all </w:t>
            </w:r>
            <w:proofErr w:type="gramStart"/>
            <w:r w:rsidRPr="001458B3">
              <w:rPr>
                <w:lang w:eastAsia="en-AU"/>
              </w:rPr>
              <w:t>high level</w:t>
            </w:r>
            <w:proofErr w:type="gramEnd"/>
            <w:r w:rsidRPr="001458B3">
              <w:rPr>
                <w:lang w:eastAsia="en-AU"/>
              </w:rPr>
              <w:t xml:space="preserve"> network communications with the ECS</w:t>
            </w:r>
          </w:p>
        </w:tc>
      </w:tr>
    </w:tbl>
    <w:p w14:paraId="10921E04" w14:textId="77777777" w:rsidR="00713D36" w:rsidRDefault="00F4112C" w:rsidP="00D72E6F">
      <w:pPr>
        <w:pStyle w:val="Heading1"/>
        <w:rPr>
          <w:lang w:eastAsia="en-AU"/>
        </w:rPr>
      </w:pPr>
      <w:r>
        <w:rPr>
          <w:lang w:eastAsia="en-AU"/>
        </w:rPr>
        <w:br w:type="page"/>
      </w:r>
      <w:bookmarkStart w:id="180" w:name="_Toc488278783"/>
      <w:r w:rsidR="00713D36">
        <w:rPr>
          <w:lang w:eastAsia="en-AU"/>
        </w:rPr>
        <w:lastRenderedPageBreak/>
        <w:t>Objectives</w:t>
      </w:r>
      <w:bookmarkEnd w:id="180"/>
    </w:p>
    <w:p w14:paraId="10921E05" w14:textId="77777777"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 For L</w:t>
      </w:r>
      <w:r>
        <w:rPr>
          <w:lang w:eastAsia="en-AU"/>
        </w:rPr>
        <w:t xml:space="preserve">ab 2, you are going to </w:t>
      </w:r>
      <w:r w:rsidR="001A6B51">
        <w:rPr>
          <w:lang w:eastAsia="en-AU"/>
        </w:rPr>
        <w:t xml:space="preserve">use MHC to </w:t>
      </w:r>
      <w:r>
        <w:rPr>
          <w:lang w:eastAsia="en-AU"/>
        </w:rPr>
        <w:t>add two additio</w:t>
      </w:r>
      <w:r w:rsidR="001B0E3D">
        <w:rPr>
          <w:lang w:eastAsia="en-AU"/>
        </w:rPr>
        <w:t>nal applications to the project</w:t>
      </w:r>
      <w:r>
        <w:rPr>
          <w:lang w:eastAsia="en-AU"/>
        </w:rPr>
        <w:t xml:space="preserve"> </w:t>
      </w:r>
      <w:r w:rsidR="00C3277C">
        <w:rPr>
          <w:lang w:eastAsia="en-AU"/>
        </w:rPr>
        <w:t>and</w:t>
      </w:r>
      <w:r w:rsidR="001A6B51">
        <w:rPr>
          <w:lang w:eastAsia="en-AU"/>
        </w:rPr>
        <w:t xml:space="preserve"> configure the DHCP Server. The source code for the </w:t>
      </w:r>
      <w:r w:rsidR="00240D57">
        <w:rPr>
          <w:lang w:eastAsia="en-AU"/>
        </w:rPr>
        <w:t>B</w:t>
      </w:r>
      <w:r w:rsidR="001A6B51">
        <w:rPr>
          <w:lang w:eastAsia="en-AU"/>
        </w:rPr>
        <w:t xml:space="preserve">utton </w:t>
      </w:r>
      <w:r w:rsidR="00240D57">
        <w:rPr>
          <w:lang w:eastAsia="en-AU"/>
        </w:rPr>
        <w:t>C</w:t>
      </w:r>
      <w:r w:rsidR="001A6B51">
        <w:rPr>
          <w:lang w:eastAsia="en-AU"/>
        </w:rPr>
        <w:t xml:space="preserve">ontroller, </w:t>
      </w:r>
      <w:r w:rsidR="00240D57">
        <w:rPr>
          <w:lang w:eastAsia="en-AU"/>
        </w:rPr>
        <w:t>LED</w:t>
      </w:r>
      <w:r w:rsidR="001A6B51">
        <w:rPr>
          <w:lang w:eastAsia="en-AU"/>
        </w:rPr>
        <w:t xml:space="preserve"> </w:t>
      </w:r>
      <w:r w:rsidR="00240D57">
        <w:rPr>
          <w:lang w:eastAsia="en-AU"/>
        </w:rPr>
        <w:t>C</w:t>
      </w:r>
      <w:r w:rsidR="001A6B51">
        <w:rPr>
          <w:lang w:eastAsia="en-AU"/>
        </w:rPr>
        <w:t xml:space="preserve">ontroller and </w:t>
      </w:r>
      <w:r w:rsidR="00240D57">
        <w:rPr>
          <w:lang w:eastAsia="en-AU"/>
        </w:rPr>
        <w:t>N</w:t>
      </w:r>
      <w:r w:rsidR="001A6B51">
        <w:rPr>
          <w:lang w:eastAsia="en-AU"/>
        </w:rPr>
        <w:t xml:space="preserve">etwork </w:t>
      </w:r>
      <w:r w:rsidR="00240D57">
        <w:rPr>
          <w:lang w:eastAsia="en-AU"/>
        </w:rPr>
        <w:t>C</w:t>
      </w:r>
      <w:r w:rsidR="001A6B51">
        <w:rPr>
          <w:lang w:eastAsia="en-AU"/>
        </w:rPr>
        <w:t xml:space="preserve">ommunications </w:t>
      </w:r>
      <w:r w:rsidR="00240D57">
        <w:rPr>
          <w:lang w:eastAsia="en-AU"/>
        </w:rPr>
        <w:t>C</w:t>
      </w:r>
      <w:r w:rsidR="001A6B51">
        <w:rPr>
          <w:lang w:eastAsia="en-AU"/>
        </w:rPr>
        <w:t xml:space="preserve">ontroller will be copied into the project. </w:t>
      </w:r>
    </w:p>
    <w:p w14:paraId="10921E06" w14:textId="77777777" w:rsidR="008507CC" w:rsidRDefault="008507CC" w:rsidP="00D72E6F">
      <w:pPr>
        <w:rPr>
          <w:lang w:eastAsia="en-AU"/>
        </w:rPr>
      </w:pPr>
    </w:p>
    <w:p w14:paraId="10921E07" w14:textId="77777777" w:rsidR="00713D36" w:rsidRDefault="008507CC" w:rsidP="00D72E6F">
      <w:pPr>
        <w:rPr>
          <w:lang w:eastAsia="en-AU"/>
        </w:rPr>
      </w:pPr>
      <w:r>
        <w:rPr>
          <w:lang w:eastAsia="en-AU"/>
        </w:rPr>
        <w:t xml:space="preserve">You will learn about </w:t>
      </w:r>
      <w:proofErr w:type="gramStart"/>
      <w:r>
        <w:rPr>
          <w:lang w:eastAsia="en-AU"/>
        </w:rPr>
        <w:t>a number of</w:t>
      </w:r>
      <w:proofErr w:type="gramEnd"/>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 xml:space="preserve">to manage the UDP and TCP Sockets and data exchanged with each 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 xml:space="preserve">application, prior to connecting your </w:t>
      </w:r>
      <w:r w:rsidR="00750A9E">
        <w:rPr>
          <w:lang w:eastAsia="en-AU"/>
        </w:rPr>
        <w:t>Floor Call Station</w:t>
      </w:r>
      <w:r w:rsidR="00A04F44">
        <w:rPr>
          <w:lang w:eastAsia="en-AU"/>
        </w:rPr>
        <w:t xml:space="preserve"> </w:t>
      </w:r>
      <w:r w:rsidR="00240D57">
        <w:rPr>
          <w:lang w:eastAsia="en-AU"/>
        </w:rPr>
        <w:t xml:space="preserve">implementation </w:t>
      </w:r>
      <w:r w:rsidR="00A04F44">
        <w:rPr>
          <w:lang w:eastAsia="en-AU"/>
        </w:rPr>
        <w:t>to the Elevator C</w:t>
      </w:r>
      <w:r w:rsidR="00D72E6F">
        <w:rPr>
          <w:lang w:eastAsia="en-AU"/>
        </w:rPr>
        <w:t xml:space="preserve">ontrol </w:t>
      </w:r>
      <w:r w:rsidR="00A04F44">
        <w:rPr>
          <w:lang w:eastAsia="en-AU"/>
        </w:rPr>
        <w:t>System on the network.</w:t>
      </w:r>
    </w:p>
    <w:p w14:paraId="10921E08" w14:textId="77777777" w:rsidR="006D192A" w:rsidRDefault="00DD62CB" w:rsidP="00DD62CB">
      <w:pPr>
        <w:pStyle w:val="Heading1"/>
      </w:pPr>
      <w:bookmarkStart w:id="181" w:name="_Toc488278784"/>
      <w:r>
        <w:t>Lab Procedure</w:t>
      </w:r>
      <w:bookmarkEnd w:id="181"/>
    </w:p>
    <w:p w14:paraId="10921E09" w14:textId="77777777" w:rsidR="00DD62CB" w:rsidRPr="00DD62CB" w:rsidRDefault="00DD62CB" w:rsidP="00DD62CB">
      <w:pPr>
        <w:pStyle w:val="Heading2"/>
      </w:pPr>
      <w:bookmarkStart w:id="182" w:name="_Toc488278785"/>
      <w:r>
        <w:t>Project Setup</w:t>
      </w:r>
      <w:bookmarkEnd w:id="182"/>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77777777"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p>
        </w:tc>
      </w:tr>
    </w:tbl>
    <w:p w14:paraId="10921E0D" w14:textId="77777777"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r w:rsidR="00750A9E">
        <w:t>net1</w:t>
      </w:r>
      <w:r w:rsidR="00447282">
        <w:t xml:space="preserve">lab2, and has a number of files added to the project,  including </w:t>
      </w:r>
      <w:proofErr w:type="spellStart"/>
      <w:r w:rsidR="00447282">
        <w:t>jsmn</w:t>
      </w:r>
      <w:proofErr w:type="spellEnd"/>
      <w:r w:rsidR="00447282">
        <w:t xml:space="preserve"> header and source (JSON Parser), </w:t>
      </w:r>
      <w:proofErr w:type="spellStart"/>
      <w:r w:rsidR="00447282">
        <w:t>ecsdataprocessing</w:t>
      </w:r>
      <w:proofErr w:type="spellEnd"/>
      <w:r w:rsidR="00447282">
        <w:t xml:space="preserve"> header and source (Processes the received data from the Elevator Controller), and </w:t>
      </w:r>
      <w:proofErr w:type="spellStart"/>
      <w:r w:rsidR="00447282">
        <w:t>ecsdatatypes</w:t>
      </w:r>
      <w:proofErr w:type="spellEnd"/>
      <w:r w:rsidR="00447282">
        <w:t xml:space="preserve"> header (Defines a number of common types used in the project).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7777777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p>
        </w:tc>
      </w:tr>
    </w:tbl>
    <w:p w14:paraId="10921E10" w14:textId="77777777" w:rsidR="00F4112C" w:rsidRDefault="00F4112C" w:rsidP="00F4112C">
      <w:pPr>
        <w:pStyle w:val="NumberedList"/>
      </w:pPr>
      <w:r>
        <w:lastRenderedPageBreak/>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\21070\net1lab2</w:t>
      </w:r>
      <w:r w:rsidRPr="00F4112C">
        <w:rPr>
          <w:rStyle w:val="EnteredValue"/>
        </w:rPr>
        <w:t>\firmware</w:t>
      </w:r>
      <w:r>
        <w:t xml:space="preserve"> into the </w:t>
      </w:r>
      <w:r w:rsidRPr="00F4112C">
        <w:rPr>
          <w:rStyle w:val="FieldName"/>
        </w:rPr>
        <w:t>File name</w:t>
      </w:r>
      <w:r>
        <w:t xml:space="preserve"> text box.</w:t>
      </w:r>
    </w:p>
    <w:p w14:paraId="10921E11" w14:textId="77777777" w:rsidR="00F4112C" w:rsidRDefault="00A04F44" w:rsidP="00F4112C">
      <w:pPr>
        <w:pStyle w:val="NumberedList"/>
      </w:pPr>
      <w:r>
        <w:t>C</w:t>
      </w:r>
      <w:r w:rsidR="00F4112C">
        <w:t xml:space="preserve">lick on </w:t>
      </w:r>
      <w:r w:rsidR="008B24FC">
        <w:rPr>
          <w:rStyle w:val="EnteredValue"/>
        </w:rPr>
        <w:t>net1l</w:t>
      </w:r>
      <w:r w:rsidR="00F4112C" w:rsidRPr="00F4112C">
        <w:rPr>
          <w:rStyle w:val="EnteredValue"/>
        </w:rPr>
        <w:t>ab2.X</w:t>
      </w:r>
      <w:r w:rsidR="00F4112C">
        <w:t xml:space="preserve"> icon in the file list.</w:t>
      </w:r>
    </w:p>
    <w:p w14:paraId="10921E12" w14:textId="77777777" w:rsidR="00F4112C" w:rsidRPr="00BA5FE6" w:rsidRDefault="00F4112C" w:rsidP="00F4112C">
      <w:pPr>
        <w:pStyle w:val="NumberedList"/>
        <w:rPr>
          <w:rStyle w:val="DialogButton"/>
          <w:rFonts w:ascii="Calibri" w:hAnsi="Calibri"/>
          <w:b w:val="0"/>
          <w:spacing w:val="0"/>
          <w:bdr w:val="none" w:sz="0" w:space="0" w:color="auto"/>
          <w:shd w:val="clear" w:color="auto" w:fill="auto"/>
        </w:rPr>
      </w:pPr>
      <w:r>
        <w:t xml:space="preserve">Press </w:t>
      </w:r>
      <w:r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77777777" w:rsidR="00BA5FE6" w:rsidRPr="001458B3" w:rsidRDefault="008B24FC" w:rsidP="009B7656">
            <w:pPr>
              <w:rPr>
                <w:rStyle w:val="DialogButton"/>
                <w:rFonts w:ascii="Calibri" w:hAnsi="Calibri"/>
                <w:b w:val="0"/>
                <w:spacing w:val="0"/>
                <w:bdr w:val="none" w:sz="0" w:space="0" w:color="auto"/>
                <w:shd w:val="clear" w:color="auto" w:fill="auto"/>
              </w:rPr>
            </w:pPr>
            <w:r>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p>
        </w:tc>
      </w:tr>
    </w:tbl>
    <w:p w14:paraId="10921E15" w14:textId="77777777"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77777777" w:rsidR="00367FB9" w:rsidRPr="001458B3" w:rsidRDefault="005B3261" w:rsidP="00367FB9">
            <w:r w:rsidRPr="000A5197">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p>
        </w:tc>
      </w:tr>
    </w:tbl>
    <w:p w14:paraId="10921E18" w14:textId="77777777" w:rsidR="00367FB9" w:rsidRPr="00367FB9" w:rsidRDefault="00367FB9" w:rsidP="00367FB9"/>
    <w:p w14:paraId="10921E19" w14:textId="77777777" w:rsidR="00367FB9" w:rsidRPr="001458B3" w:rsidRDefault="00367FB9">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1A" w14:textId="77777777" w:rsidR="00795089" w:rsidRDefault="00795089" w:rsidP="00FC25A3">
      <w:pPr>
        <w:pStyle w:val="Heading2"/>
      </w:pPr>
      <w:bookmarkStart w:id="183" w:name="_Toc488278786"/>
      <w:r>
        <w:lastRenderedPageBreak/>
        <w:t>MHC Application Configuration</w:t>
      </w:r>
      <w:bookmarkEnd w:id="183"/>
    </w:p>
    <w:p w14:paraId="10921E1B" w14:textId="77777777" w:rsidR="00F942C1" w:rsidRDefault="00F942C1" w:rsidP="00F942C1">
      <w:r>
        <w:t>The following procedure will add two new applications to the project using MHC. The two new applications are for the Button Controller, and the Network Communications Controller.</w:t>
      </w:r>
    </w:p>
    <w:p w14:paraId="10921E1C" w14:textId="77777777"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0089488D">
        <w:rPr>
          <w:rStyle w:val="FolderPath"/>
        </w:rPr>
        <w:t>net1l</w:t>
      </w:r>
      <w:r w:rsidRPr="00AA3128">
        <w:rPr>
          <w:rStyle w:val="FolderPath"/>
        </w:rPr>
        <w:t>ab2</w:t>
      </w:r>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t>
      </w:r>
      <w:proofErr w:type="gramStart"/>
      <w:r>
        <w:rPr>
          <w:rStyle w:val="DialogButton"/>
          <w:rFonts w:ascii="Calibri" w:hAnsi="Calibri"/>
          <w:b w:val="0"/>
          <w:spacing w:val="0"/>
          <w:bdr w:val="none" w:sz="0" w:space="0" w:color="auto"/>
          <w:shd w:val="clear" w:color="auto" w:fill="auto"/>
        </w:rPr>
        <w:t>window, and</w:t>
      </w:r>
      <w:proofErr w:type="gramEnd"/>
      <w:r>
        <w:rPr>
          <w:rStyle w:val="DialogButton"/>
          <w:rFonts w:ascii="Calibri" w:hAnsi="Calibri"/>
          <w:b w:val="0"/>
          <w:spacing w:val="0"/>
          <w:bdr w:val="none" w:sz="0" w:space="0" w:color="auto"/>
          <w:shd w:val="clear" w:color="auto" w:fill="auto"/>
        </w:rPr>
        <w:t xml:space="preserve">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7777777" w:rsidR="00367CD2" w:rsidRPr="001458B3" w:rsidRDefault="005B3261" w:rsidP="003C4041">
            <w:r>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7777777"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MPLAB Harmony 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77777777" w:rsidR="00CB4616" w:rsidRPr="001458B3" w:rsidRDefault="005B3261" w:rsidP="003C4041">
            <w:r w:rsidRPr="000A5197">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77777777" w:rsidR="00CB4616" w:rsidRPr="001458B3" w:rsidRDefault="002B682D" w:rsidP="003C4041">
            <w:r>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p>
        </w:tc>
      </w:tr>
    </w:tbl>
    <w:p w14:paraId="10921E26"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27" w14:textId="77777777" w:rsidR="00DD274B" w:rsidRPr="006D192A" w:rsidRDefault="00A04F44" w:rsidP="00BC0164">
      <w:pPr>
        <w:pStyle w:val="NumberedList"/>
      </w:pPr>
      <w:r>
        <w:lastRenderedPageBreak/>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77777777" w:rsidR="00DD274B" w:rsidRPr="006D192A" w:rsidRDefault="009D6EED" w:rsidP="00BC0164">
      <w:pPr>
        <w:pStyle w:val="NumberedList"/>
      </w:pPr>
      <w:r w:rsidRPr="006D192A">
        <w:t xml:space="preserve">Set the </w:t>
      </w:r>
      <w:r w:rsidRPr="005F3979">
        <w:rPr>
          <w:rStyle w:val="MHCOption"/>
        </w:rPr>
        <w:t>Number</w:t>
      </w:r>
      <w:r w:rsidR="00DD274B" w:rsidRPr="005F3979">
        <w:rPr>
          <w:rStyle w:val="MHCOption"/>
        </w:rPr>
        <w:t xml:space="preserve"> of </w:t>
      </w:r>
      <w:proofErr w:type="gramStart"/>
      <w:r w:rsidR="00DD274B" w:rsidRPr="005F3979">
        <w:rPr>
          <w:rStyle w:val="MHCOption"/>
        </w:rPr>
        <w:t>Applications</w:t>
      </w:r>
      <w:r w:rsidR="00DD274B" w:rsidRPr="006D192A">
        <w:t xml:space="preserve"> option</w:t>
      </w:r>
      <w:proofErr w:type="gramEnd"/>
      <w:r w:rsidR="00DD274B" w:rsidRPr="006D192A">
        <w:t xml:space="preserve"> to </w:t>
      </w:r>
      <w:r w:rsidR="00DD274B" w:rsidRPr="005F3979">
        <w:rPr>
          <w:rStyle w:val="MHCTextBox"/>
        </w:rPr>
        <w:t>3</w:t>
      </w:r>
      <w:r w:rsidR="00DD274B" w:rsidRPr="006D192A">
        <w:t>.</w:t>
      </w:r>
    </w:p>
    <w:p w14:paraId="10921E29" w14:textId="77777777" w:rsidR="00DD274B" w:rsidRDefault="00F37524" w:rsidP="007E0194">
      <w:pPr>
        <w:pStyle w:val="NumberedList"/>
      </w:pPr>
      <w:bookmarkStart w:id="184" w:name="_Ref458191612"/>
      <w:r>
        <w:t xml:space="preserve">Expand both Application </w:t>
      </w:r>
      <w:r w:rsidR="00F526F6">
        <w:t>1</w:t>
      </w:r>
      <w:r>
        <w:t xml:space="preserve"> and </w:t>
      </w:r>
      <w:r w:rsidR="00F526F6">
        <w:t>2</w:t>
      </w:r>
      <w:r w:rsidR="00A35444">
        <w:t xml:space="preserve"> Configuration </w:t>
      </w:r>
      <w:proofErr w:type="gramStart"/>
      <w:r w:rsidR="00A35444">
        <w:t>trees</w:t>
      </w:r>
      <w:r w:rsidR="007E0194">
        <w:t>, and</w:t>
      </w:r>
      <w:proofErr w:type="gramEnd"/>
      <w:r w:rsidR="007E0194">
        <w:t xml:space="preserve"> set 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option to</w:t>
      </w:r>
      <w:r w:rsidR="00DD274B" w:rsidRPr="006D192A">
        <w:t xml:space="preserve"> </w:t>
      </w:r>
      <w:proofErr w:type="spellStart"/>
      <w:r w:rsidR="00DD274B" w:rsidRPr="005F3979">
        <w:rPr>
          <w:rStyle w:val="MHCTextBox"/>
        </w:rPr>
        <w:t>buttoncontrol</w:t>
      </w:r>
      <w:proofErr w:type="spellEnd"/>
      <w:r w:rsidR="007E0194">
        <w:t xml:space="preserve"> for Applicat</w:t>
      </w:r>
      <w:r w:rsidR="00F526F6">
        <w:t>ion 1</w:t>
      </w:r>
      <w:r w:rsidR="007E0194">
        <w:t xml:space="preserve">, and </w:t>
      </w:r>
      <w:proofErr w:type="spellStart"/>
      <w:r w:rsidR="00DD274B" w:rsidRPr="005F3979">
        <w:rPr>
          <w:rStyle w:val="MHCTextBox"/>
        </w:rPr>
        <w:t>networkcoms</w:t>
      </w:r>
      <w:proofErr w:type="spellEnd"/>
      <w:r>
        <w:t xml:space="preserve"> for Application </w:t>
      </w:r>
      <w:r w:rsidR="00F526F6">
        <w:t>2</w:t>
      </w:r>
      <w:r w:rsidR="007E0194">
        <w:t>.</w:t>
      </w:r>
      <w:bookmarkEnd w:id="18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77777777" w:rsidR="00CB4616" w:rsidRPr="001458B3" w:rsidRDefault="005B3261" w:rsidP="006C41BD">
            <w:r>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p>
        </w:tc>
      </w:tr>
    </w:tbl>
    <w:p w14:paraId="10921E2C" w14:textId="77777777" w:rsidR="00443848" w:rsidRDefault="00443848" w:rsidP="00A04F44"/>
    <w:p w14:paraId="10921E2D" w14:textId="77777777"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Heading2"/>
      </w:pPr>
      <w:bookmarkStart w:id="185" w:name="_Toc488278787"/>
      <w:r>
        <w:lastRenderedPageBreak/>
        <w:t>MHC: DHCP Server Configuration</w:t>
      </w:r>
      <w:bookmarkEnd w:id="185"/>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77777777" w:rsidR="00303911" w:rsidRPr="001458B3" w:rsidRDefault="005B3261" w:rsidP="001458B3">
            <w:pPr>
              <w:pStyle w:val="NumberedList"/>
              <w:numPr>
                <w:ilvl w:val="0"/>
                <w:numId w:val="0"/>
              </w:numPr>
            </w:pPr>
            <w:r>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w:t>
      </w:r>
      <w:proofErr w:type="gramStart"/>
      <w:r>
        <w:t>a number of</w:t>
      </w:r>
      <w:proofErr w:type="gramEnd"/>
      <w:r>
        <w:t xml:space="preserve">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w:t>
      </w:r>
      <w:r>
        <w:lastRenderedPageBreak/>
        <w:t xml:space="preserve">to the static IP Address of the Network Interface. By </w:t>
      </w:r>
      <w:proofErr w:type="gramStart"/>
      <w:r>
        <w:t>default</w:t>
      </w:r>
      <w:proofErr w:type="gramEnd"/>
      <w:r>
        <w:t xml:space="preserve">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Heading2"/>
      </w:pPr>
      <w:bookmarkStart w:id="186" w:name="_Toc488278788"/>
      <w:r>
        <w:t>MHC: Setting the Host Name</w:t>
      </w:r>
      <w:bookmarkEnd w:id="186"/>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Heading2"/>
        <w:rPr>
          <w:lang w:eastAsia="en-AU"/>
        </w:rPr>
      </w:pPr>
      <w:bookmarkStart w:id="187" w:name="_Toc488278789"/>
      <w:r>
        <w:rPr>
          <w:lang w:eastAsia="en-AU"/>
        </w:rPr>
        <w:lastRenderedPageBreak/>
        <w:t>MHC: Project Generation</w:t>
      </w:r>
      <w:bookmarkEnd w:id="187"/>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 xml:space="preserve">Prompt Merge </w:t>
      </w:r>
      <w:proofErr w:type="gramStart"/>
      <w:r w:rsidR="001A3455" w:rsidRPr="001A3455">
        <w:rPr>
          <w:rStyle w:val="EnteredValue"/>
        </w:rPr>
        <w:t>For</w:t>
      </w:r>
      <w:proofErr w:type="gramEnd"/>
      <w:r w:rsidR="001A3455" w:rsidRPr="001A3455">
        <w:rPr>
          <w:rStyle w:val="EnteredValue"/>
        </w:rPr>
        <w:t xml:space="preserve">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proofErr w:type="spellStart"/>
      <w:r w:rsidR="00450C98" w:rsidRPr="005F3979">
        <w:rPr>
          <w:i/>
        </w:rPr>
        <w:t>buttoncontrol</w:t>
      </w:r>
      <w:proofErr w:type="spellEnd"/>
      <w:r w:rsidR="00450C98">
        <w:t xml:space="preserve"> and </w:t>
      </w:r>
      <w:proofErr w:type="spellStart"/>
      <w:r w:rsidR="00450C98" w:rsidRPr="005F3979">
        <w:rPr>
          <w:i/>
        </w:rPr>
        <w:t>networkcoms</w:t>
      </w:r>
      <w:proofErr w:type="spellEnd"/>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10921E55" w14:textId="77777777" w:rsidR="00FC4A1A" w:rsidRPr="001458B3" w:rsidRDefault="0051692C" w:rsidP="006C41BD">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tc>
      </w:tr>
    </w:tbl>
    <w:p w14:paraId="10921E57" w14:textId="77777777" w:rsidR="00450C98" w:rsidRPr="00450C98" w:rsidRDefault="00C43E93" w:rsidP="00B264A4">
      <w:pPr>
        <w:pStyle w:val="NumberedList"/>
      </w:pPr>
      <w:r>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Heading2"/>
      </w:pPr>
      <w:bookmarkStart w:id="188" w:name="_Toc488278790"/>
      <w:r>
        <w:lastRenderedPageBreak/>
        <w:t>Application</w:t>
      </w:r>
      <w:r w:rsidR="002C1DAE">
        <w:t xml:space="preserve"> Source and Header File</w:t>
      </w:r>
      <w:r>
        <w:t xml:space="preserve"> Setup</w:t>
      </w:r>
      <w:bookmarkEnd w:id="188"/>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proofErr w:type="spellStart"/>
      <w:r w:rsidRPr="000E4AD8">
        <w:rPr>
          <w:i/>
        </w:rPr>
        <w:t>buttoncontrol</w:t>
      </w:r>
      <w:proofErr w:type="spellEnd"/>
      <w:r>
        <w:t xml:space="preserve"> and </w:t>
      </w:r>
      <w:proofErr w:type="spellStart"/>
      <w:r w:rsidRPr="000E4AD8">
        <w:rPr>
          <w:i/>
        </w:rPr>
        <w:t>networkcoms</w:t>
      </w:r>
      <w:proofErr w:type="spellEnd"/>
      <w:r>
        <w:t xml:space="preserve">. The source and header files for the newly added applications will contain the standard Harmony application </w:t>
      </w:r>
      <w:proofErr w:type="gramStart"/>
      <w:r>
        <w:t>templates, and</w:t>
      </w:r>
      <w:proofErr w:type="gramEnd"/>
      <w:r>
        <w:t xml:space="preserve"> will need additional source code added in order to make the applications operate</w:t>
      </w:r>
      <w:r w:rsidR="00C44568">
        <w:t xml:space="preserve"> as per the application brief</w:t>
      </w:r>
      <w:r>
        <w:t xml:space="preserve">. The </w:t>
      </w:r>
      <w:proofErr w:type="spellStart"/>
      <w:r>
        <w:t>ledcontrol</w:t>
      </w:r>
      <w:proofErr w:type="spellEnd"/>
      <w:r>
        <w:t xml:space="preserve">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proofErr w:type="spellStart"/>
      <w:r>
        <w:rPr>
          <w:rStyle w:val="KeyboardKey"/>
        </w:rPr>
        <w:t>Ctrl</w:t>
      </w:r>
      <w:r w:rsidRPr="00CE45A4">
        <w:t>+</w:t>
      </w:r>
      <w:r>
        <w:rPr>
          <w:rStyle w:val="KeyboardKey"/>
        </w:rPr>
        <w:t>a</w:t>
      </w:r>
      <w:proofErr w:type="spellEnd"/>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proofErr w:type="spellStart"/>
      <w:r>
        <w:rPr>
          <w:rStyle w:val="KeyboardKey"/>
        </w:rPr>
        <w:t>Ctrl</w:t>
      </w:r>
      <w:r w:rsidRPr="00CE45A4">
        <w:t>+</w:t>
      </w:r>
      <w:r>
        <w:rPr>
          <w:rStyle w:val="KeyboardKey"/>
        </w:rPr>
        <w:t>c</w:t>
      </w:r>
      <w:proofErr w:type="spellEnd"/>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proofErr w:type="spellStart"/>
      <w:r w:rsidRPr="00CE45A4">
        <w:rPr>
          <w:rStyle w:val="FilePath"/>
        </w:rPr>
        <w:t>src</w:t>
      </w:r>
      <w:proofErr w:type="spellEnd"/>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proofErr w:type="spellStart"/>
      <w:r w:rsidRPr="00795D05">
        <w:rPr>
          <w:rStyle w:val="KeyboardKey"/>
        </w:rPr>
        <w:t>Ctrl</w:t>
      </w:r>
      <w:r w:rsidRPr="00795D05">
        <w:t>+</w:t>
      </w:r>
      <w:r w:rsidRPr="00795D05">
        <w:rPr>
          <w:rStyle w:val="KeyboardKey"/>
        </w:rPr>
        <w:t>v</w:t>
      </w:r>
      <w:proofErr w:type="spellEnd"/>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 xml:space="preserve">Confirm the source and header files for </w:t>
      </w:r>
      <w:proofErr w:type="spellStart"/>
      <w:r w:rsidR="00795D05">
        <w:t>ledcontrol</w:t>
      </w:r>
      <w:proofErr w:type="spellEnd"/>
      <w:r w:rsidR="00795D05">
        <w:t xml:space="preserve">, </w:t>
      </w:r>
      <w:proofErr w:type="spellStart"/>
      <w:r w:rsidR="00795D05">
        <w:t>buttoncontrol</w:t>
      </w:r>
      <w:proofErr w:type="spellEnd"/>
      <w:r w:rsidR="00795D05">
        <w:t xml:space="preserve"> and </w:t>
      </w:r>
      <w:proofErr w:type="spellStart"/>
      <w:r w:rsidR="00795D05">
        <w:t>networkcoms</w:t>
      </w:r>
      <w:proofErr w:type="spellEnd"/>
      <w:r w:rsidR="00795D05">
        <w:t xml:space="preserve"> have been pasted</w:t>
      </w:r>
      <w:r>
        <w:t xml:space="preserve"> in the </w:t>
      </w:r>
      <w:proofErr w:type="spellStart"/>
      <w:r w:rsidRPr="00470921">
        <w:rPr>
          <w:rStyle w:val="FilePath"/>
        </w:rPr>
        <w:t>src</w:t>
      </w:r>
      <w:proofErr w:type="spellEnd"/>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Heading2"/>
      </w:pPr>
      <w:bookmarkStart w:id="189" w:name="_Toc488278791"/>
      <w:r>
        <w:lastRenderedPageBreak/>
        <w:t>Network Communications Controller Modification</w:t>
      </w:r>
      <w:bookmarkEnd w:id="189"/>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proofErr w:type="spellStart"/>
      <w:r w:rsidR="003A14BC">
        <w:t>net</w:t>
      </w:r>
      <w:r w:rsidR="001B203A">
        <w:t>work</w:t>
      </w:r>
      <w:r w:rsidR="003A14BC">
        <w:t>coms</w:t>
      </w:r>
      <w:proofErr w:type="spellEnd"/>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proofErr w:type="spellStart"/>
      <w:r w:rsidRPr="008F699F">
        <w:rPr>
          <w:rStyle w:val="FolderPath"/>
        </w:rPr>
        <w:t>networkcoms.c</w:t>
      </w:r>
      <w:proofErr w:type="spellEnd"/>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proofErr w:type="spellStart"/>
      <w:r w:rsidRPr="008D1F99">
        <w:rPr>
          <w:rStyle w:val="Filename"/>
        </w:rPr>
        <w:t>networkcoms.c</w:t>
      </w:r>
      <w:proofErr w:type="spellEnd"/>
      <w:r>
        <w:t xml:space="preserve"> file, click on the </w:t>
      </w:r>
      <w:r w:rsidRPr="001E1208">
        <w:rPr>
          <w:i/>
        </w:rPr>
        <w:t>Show Actions Items for currently edited file only</w:t>
      </w:r>
      <w:r>
        <w:t xml:space="preserve"> icon</w:t>
      </w:r>
      <w:r w:rsidR="001E1208">
        <w:t xml:space="preserve"> which </w:t>
      </w:r>
      <w:proofErr w:type="gramStart"/>
      <w:r w:rsidR="001E1208">
        <w:t>is located in</w:t>
      </w:r>
      <w:proofErr w:type="gramEnd"/>
      <w:r w:rsidR="001E1208">
        <w:t xml:space="preserve">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20">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w:t>
      </w:r>
      <w:proofErr w:type="spellStart"/>
      <w:r>
        <w:t>networkcoms.c</w:t>
      </w:r>
      <w:proofErr w:type="spellEnd"/>
      <w:r>
        <w:t xml:space="preserve"> </w:t>
      </w:r>
      <w:proofErr w:type="gramStart"/>
      <w:r>
        <w:t>file, and</w:t>
      </w:r>
      <w:proofErr w:type="gramEnd"/>
      <w:r>
        <w:t xml:space="preserve"> identifying any </w:t>
      </w:r>
      <w:r w:rsidRPr="00AD4B61">
        <w:t>comments</w:t>
      </w:r>
      <w:r>
        <w:t xml:space="preserve"> that start with </w:t>
      </w:r>
      <w:r w:rsidR="00AD4B61">
        <w:t xml:space="preserve">a specific </w:t>
      </w:r>
      <w:proofErr w:type="spellStart"/>
      <w:r w:rsidR="00AD4B61" w:rsidRPr="00AD4B61">
        <w:rPr>
          <w:i/>
        </w:rPr>
        <w:t>ToDo</w:t>
      </w:r>
      <w:proofErr w:type="spellEnd"/>
      <w:r w:rsidR="00AD4B61" w:rsidRPr="00AD4B61">
        <w:rPr>
          <w:i/>
        </w:rPr>
        <w:t xml:space="preserve"> Pattern</w:t>
      </w:r>
      <w:r w:rsidR="00AD4B61">
        <w:rPr>
          <w:i/>
        </w:rPr>
        <w:t xml:space="preserve">. </w:t>
      </w:r>
      <w:proofErr w:type="spellStart"/>
      <w:r w:rsidR="00AD4B61" w:rsidRPr="00AD4B61">
        <w:t>ToDo</w:t>
      </w:r>
      <w:proofErr w:type="spellEnd"/>
      <w:r w:rsidR="00AD4B61" w:rsidRPr="00AD4B61">
        <w:t xml:space="preserve">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proofErr w:type="spellStart"/>
            <w:r w:rsidR="009B7F40" w:rsidRPr="009B7F40">
              <w:t>networkcomsData.</w:t>
            </w:r>
            <w:r w:rsidRPr="001458B3">
              <w:t>ecsUDPBroadcastHandle</w:t>
            </w:r>
            <w:proofErr w:type="spellEnd"/>
            <w:r w:rsidRPr="001458B3">
              <w:t xml:space="preserv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proofErr w:type="spellStart"/>
            <w:proofErr w:type="gramStart"/>
            <w:r w:rsidR="009B7F40" w:rsidRPr="009B7F40">
              <w:t>networkcomsData.</w:t>
            </w:r>
            <w:r w:rsidRPr="001458B3">
              <w:t>ecsUDPSocketInfo.sourceIPaddress</w:t>
            </w:r>
            <w:proofErr w:type="spellEnd"/>
            <w:proofErr w:type="gramEnd"/>
            <w:r w:rsidRPr="001458B3">
              <w:t xml:space="preserve"> structure. Store returned handle in the </w:t>
            </w:r>
            <w:proofErr w:type="spellStart"/>
            <w:r w:rsidR="009B7F40" w:rsidRPr="009B7F40">
              <w:t>networkcomsData.</w:t>
            </w:r>
            <w:r w:rsidRPr="001458B3">
              <w:t>ecsTCPSocketHandle</w:t>
            </w:r>
            <w:proofErr w:type="spellEnd"/>
            <w:r w:rsidRPr="001458B3">
              <w:t xml:space="preserve"> variable. Hint: You must pass the address of </w:t>
            </w:r>
            <w:proofErr w:type="spellStart"/>
            <w:proofErr w:type="gramStart"/>
            <w:r w:rsidR="009B7F40" w:rsidRPr="009B7F40">
              <w:t>networkcomsData.</w:t>
            </w:r>
            <w:r w:rsidRPr="001458B3">
              <w:t>ecsUDPSocketInfo.sourceIPaddress</w:t>
            </w:r>
            <w:proofErr w:type="spellEnd"/>
            <w:proofErr w:type="gramEnd"/>
            <w:r w:rsidRPr="001458B3">
              <w:t xml:space="preserve">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 xml:space="preserve">Get the amount of free </w:t>
            </w:r>
            <w:proofErr w:type="gramStart"/>
            <w:r w:rsidRPr="001458B3">
              <w:t>space  available</w:t>
            </w:r>
            <w:proofErr w:type="gramEnd"/>
            <w:r w:rsidRPr="001458B3">
              <w:t xml:space="preserv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 xml:space="preserve">Send the string stored in </w:t>
            </w:r>
            <w:proofErr w:type="spellStart"/>
            <w:r w:rsidRPr="001458B3">
              <w:t>callReq_JSONPacket</w:t>
            </w:r>
            <w:proofErr w:type="spellEnd"/>
            <w:r w:rsidRPr="001458B3">
              <w:t xml:space="preserve">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190" w:name="_Toc488278792"/>
      <w:r>
        <w:lastRenderedPageBreak/>
        <w:t>Project Build</w:t>
      </w:r>
      <w:bookmarkEnd w:id="190"/>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191" w:name="_Toc488278793"/>
      <w:r>
        <w:t>Programming</w:t>
      </w:r>
      <w:bookmarkEnd w:id="191"/>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192" w:author="Mark Atchison - C21558" w:date="2019-05-06T16:48:00Z">
        <w:r w:rsidDel="00064A8E">
          <w:delText>PIC32MZ EF Starter Kit</w:delText>
        </w:r>
      </w:del>
      <w:ins w:id="193" w:author="Mark Atchison - C21558" w:date="2019-05-06T16:48:00Z">
        <w:r w:rsidR="00064A8E">
          <w:t xml:space="preserve">SAM E70 </w:t>
        </w:r>
        <w:proofErr w:type="spellStart"/>
        <w:r w:rsidR="00064A8E">
          <w:t>Xplained</w:t>
        </w:r>
        <w:proofErr w:type="spellEnd"/>
        <w:r w:rsidR="00064A8E">
          <w:t xml:space="preserve">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194" w:author="Mark Atchison - C21558" w:date="2019-05-06T16:48:00Z">
        <w:r w:rsidDel="00064A8E">
          <w:delText>PIC32MZ EF Starter Kit</w:delText>
        </w:r>
      </w:del>
      <w:ins w:id="195" w:author="Mark Atchison - C21558" w:date="2019-05-06T16:48:00Z">
        <w:r w:rsidR="00064A8E">
          <w:t xml:space="preserve">SAM E70 </w:t>
        </w:r>
        <w:proofErr w:type="spellStart"/>
        <w:r w:rsidR="00064A8E">
          <w:t>Xplained</w:t>
        </w:r>
        <w:proofErr w:type="spellEnd"/>
        <w:r w:rsidR="00064A8E">
          <w:t xml:space="preserve">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8">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196" w:author="Mark Atchison - C21558" w:date="2019-05-06T16:48:00Z">
        <w:r w:rsidDel="00064A8E">
          <w:delText>PIC32MZ EF Starter Kit</w:delText>
        </w:r>
      </w:del>
      <w:ins w:id="197" w:author="Mark Atchison - C21558" w:date="2019-05-06T16:48:00Z">
        <w:r w:rsidR="00064A8E">
          <w:t xml:space="preserve">SAM E70 </w:t>
        </w:r>
        <w:proofErr w:type="spellStart"/>
        <w:r w:rsidR="00064A8E">
          <w:t>Xplained</w:t>
        </w:r>
        <w:proofErr w:type="spellEnd"/>
        <w:r w:rsidR="00064A8E">
          <w:t xml:space="preserve">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198" w:name="_Ref456038812"/>
      <w:r>
        <w:br w:type="page"/>
      </w:r>
    </w:p>
    <w:p w14:paraId="10921ECB" w14:textId="77777777" w:rsidR="008C256E" w:rsidRDefault="00AD6A2B" w:rsidP="00AD6A2B">
      <w:pPr>
        <w:pStyle w:val="Heading2"/>
      </w:pPr>
      <w:bookmarkStart w:id="199" w:name="_Toc488278794"/>
      <w:r>
        <w:lastRenderedPageBreak/>
        <w:t>Application Testing</w:t>
      </w:r>
      <w:bookmarkEnd w:id="199"/>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200" w:name="_Toc488278795"/>
      <w:r>
        <w:lastRenderedPageBreak/>
        <w:t>Cable Connections</w:t>
      </w:r>
      <w:bookmarkEnd w:id="200"/>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24">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w:t>
      </w:r>
      <w:proofErr w:type="spellStart"/>
      <w:r>
        <w:t>eg</w:t>
      </w:r>
      <w:proofErr w:type="spellEnd"/>
      <w:r>
        <w:t xml:space="preserve"> opening the UDP Server). The </w:t>
      </w:r>
      <w:proofErr w:type="spellStart"/>
      <w:r w:rsidRPr="007807CF">
        <w:rPr>
          <w:rStyle w:val="CodeBlockChar"/>
        </w:rPr>
        <w:t>networkcoms</w:t>
      </w:r>
      <w:proofErr w:type="spellEnd"/>
      <w:r w:rsidRPr="007807CF">
        <w:rPr>
          <w:rStyle w:val="CodeBlockChar"/>
        </w:rPr>
        <w:t>[x]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201" w:author="Mark Atchison - C21558" w:date="2019-05-06T16:48:00Z">
        <w:r w:rsidDel="00064A8E">
          <w:delText>PIC32MZ EF Starter Kit</w:delText>
        </w:r>
      </w:del>
      <w:ins w:id="202" w:author="Mark Atchison - C21558" w:date="2019-05-06T16:48:00Z">
        <w:r w:rsidR="00064A8E">
          <w:t xml:space="preserve">SAM E70 </w:t>
        </w:r>
        <w:proofErr w:type="spellStart"/>
        <w:r w:rsidR="00064A8E">
          <w:t>Xplained</w:t>
        </w:r>
        <w:proofErr w:type="spellEnd"/>
        <w:r w:rsidR="00064A8E">
          <w:t xml:space="preserve">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203" w:author="Mark Atchison - C21558" w:date="2019-05-06T16:48:00Z">
        <w:r w:rsidR="003D28BF" w:rsidDel="00064A8E">
          <w:delText>PIC32MZ EF Starter Kit</w:delText>
        </w:r>
      </w:del>
      <w:ins w:id="204" w:author="Mark Atchison - C21558" w:date="2019-05-06T16:48:00Z">
        <w:r w:rsidR="00064A8E">
          <w:t xml:space="preserve">SAM E70 </w:t>
        </w:r>
        <w:proofErr w:type="spellStart"/>
        <w:r w:rsidR="00064A8E">
          <w:t>Xplained</w:t>
        </w:r>
        <w:proofErr w:type="spellEnd"/>
        <w:r w:rsidR="00064A8E">
          <w:t xml:space="preserve">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205" w:name="_Toc488278796"/>
      <w:r>
        <w:lastRenderedPageBreak/>
        <w:t>UDP Server Testing</w:t>
      </w:r>
      <w:bookmarkEnd w:id="205"/>
    </w:p>
    <w:bookmarkEnd w:id="198"/>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 xml:space="preserve">in the </w:t>
      </w:r>
      <w:proofErr w:type="spellStart"/>
      <w:r w:rsidR="0050502C">
        <w:rPr>
          <w:lang w:eastAsia="en-AU"/>
        </w:rPr>
        <w:t>networkcoms</w:t>
      </w:r>
      <w:proofErr w:type="spellEnd"/>
      <w:r w:rsidR="0050502C">
        <w:rPr>
          <w:lang w:eastAsia="en-AU"/>
        </w:rPr>
        <w:t xml:space="preserve">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206" w:name="_Ref455516205"/>
      <w:r>
        <w:t>G</w:t>
      </w:r>
      <w:r w:rsidR="00BD15E4">
        <w:t>o</w:t>
      </w:r>
      <w:r w:rsidR="000D5061">
        <w:t xml:space="preserve"> </w:t>
      </w:r>
      <w:r w:rsidR="00BD15E4">
        <w:t xml:space="preserve">to the </w:t>
      </w:r>
      <w:r w:rsidR="00BD15E4" w:rsidRPr="00FB622F">
        <w:rPr>
          <w:rStyle w:val="MenuPath"/>
        </w:rPr>
        <w:t>Tools</w:t>
      </w:r>
      <w:r w:rsidR="00BD15E4">
        <w:t xml:space="preserve"> </w:t>
      </w:r>
      <w:proofErr w:type="gramStart"/>
      <w:r w:rsidR="00BD15E4">
        <w:t>Menu, and</w:t>
      </w:r>
      <w:proofErr w:type="gramEnd"/>
      <w:r w:rsidR="00BD15E4">
        <w:t xml:space="preserve">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207"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208" w:author="Mark Atchison - C21558" w:date="2019-05-06T16:48:00Z">
        <w:r w:rsidR="00064A8E">
          <w:t xml:space="preserve">SAM E70 </w:t>
        </w:r>
        <w:proofErr w:type="spellStart"/>
        <w:r w:rsidR="00064A8E">
          <w:t>Xplained</w:t>
        </w:r>
        <w:proofErr w:type="spellEnd"/>
        <w:r w:rsidR="00064A8E">
          <w:t xml:space="preserve"> Ultra</w:t>
        </w:r>
      </w:ins>
      <w:r w:rsidR="00236D71">
        <w:t>.</w:t>
      </w:r>
      <w:bookmarkEnd w:id="206"/>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362E22" w:rsidRPr="002E4D1E" w:rsidRDefault="00362E22"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362E22" w:rsidRPr="002E4D1E" w:rsidRDefault="00362E22"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362E22" w:rsidRPr="002E4D1E" w:rsidRDefault="00362E22"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362E22" w:rsidRPr="002E4D1E" w:rsidRDefault="00362E22"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209" w:name="_Ref455507650"/>
      <w:bookmarkStart w:id="210"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211"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211"/>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209"/>
      <w:r w:rsidR="00D566F4">
        <w:t>.</w:t>
      </w:r>
      <w:bookmarkEnd w:id="210"/>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362E22" w:rsidRPr="002E4D1E" w:rsidRDefault="00362E22"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362E22" w:rsidRPr="002E4D1E" w:rsidRDefault="00362E22"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362E22" w:rsidRDefault="00362E22" w:rsidP="00544D92">
                                  <w:pPr>
                                    <w:rPr>
                                      <w:rFonts w:ascii="Arial Narrow" w:hAnsi="Arial Narrow"/>
                                      <w:b/>
                                      <w:color w:val="FF0000"/>
                                    </w:rPr>
                                  </w:pPr>
                                  <w:r>
                                    <w:rPr>
                                      <w:rFonts w:ascii="Arial Narrow" w:hAnsi="Arial Narrow"/>
                                      <w:b/>
                                      <w:color w:val="FF0000"/>
                                    </w:rPr>
                                    <w:t>Calculated Broadcast</w:t>
                                  </w:r>
                                </w:p>
                                <w:p w14:paraId="10922487" w14:textId="77777777" w:rsidR="00362E22" w:rsidRPr="002E4D1E" w:rsidRDefault="00362E22"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362E22" w:rsidRDefault="00362E22" w:rsidP="00544D92">
                            <w:pPr>
                              <w:rPr>
                                <w:rFonts w:ascii="Arial Narrow" w:hAnsi="Arial Narrow"/>
                                <w:b/>
                                <w:color w:val="FF0000"/>
                              </w:rPr>
                            </w:pPr>
                            <w:r>
                              <w:rPr>
                                <w:rFonts w:ascii="Arial Narrow" w:hAnsi="Arial Narrow"/>
                                <w:b/>
                                <w:color w:val="FF0000"/>
                              </w:rPr>
                              <w:t>Calculated Broadcast</w:t>
                            </w:r>
                          </w:p>
                          <w:p w14:paraId="10922487" w14:textId="77777777" w:rsidR="00362E22" w:rsidRPr="002E4D1E" w:rsidRDefault="00362E22"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212"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212"/>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proofErr w:type="spellStart"/>
            <w:r w:rsidR="000A75FB" w:rsidRPr="001458B3">
              <w:rPr>
                <w:rStyle w:val="EnteredValue"/>
              </w:rPr>
              <w:t>ecs</w:t>
            </w:r>
            <w:proofErr w:type="spellEnd"/>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362E22" w:rsidRPr="00E9552D" w:rsidRDefault="00362E22"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362E22" w:rsidRPr="00E9552D" w:rsidRDefault="00362E22"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362E22" w:rsidRPr="00E9552D" w:rsidRDefault="00362E2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362E22" w:rsidRPr="00E9552D" w:rsidRDefault="00362E2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362E22" w:rsidRPr="00E9552D" w:rsidRDefault="00362E22"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362E22" w:rsidRPr="00E9552D" w:rsidRDefault="00362E22"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362E22" w:rsidRPr="00E9552D" w:rsidRDefault="00362E22"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362E22" w:rsidRPr="00E9552D" w:rsidRDefault="00362E22"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31">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33">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 xml:space="preserve">he </w:t>
      </w:r>
      <w:proofErr w:type="spellStart"/>
      <w:r w:rsidR="00D158F1">
        <w:t>ECSDATAPROCESS_Parse</w:t>
      </w:r>
      <w:proofErr w:type="spellEnd"/>
      <w:r w:rsidR="00D158F1">
        <w:t xml:space="preserv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proofErr w:type="spellStart"/>
      <w:r w:rsidR="00C90433">
        <w:t>ECSDATAPROCESS_Parse</w:t>
      </w:r>
      <w:proofErr w:type="spellEnd"/>
      <w:r w:rsidR="00C90433">
        <w:t xml:space="preserv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w:t>
      </w:r>
      <w:proofErr w:type="spellStart"/>
      <w:r>
        <w:t>networkcoms</w:t>
      </w:r>
      <w:proofErr w:type="spellEnd"/>
      <w:r>
        <w:t xml:space="preserve">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 xml:space="preserve">Since the TCP Server in Packet Sender is currently disabled, the </w:t>
      </w:r>
      <w:proofErr w:type="spellStart"/>
      <w:r w:rsidR="00B10063">
        <w:t>networkcoms</w:t>
      </w:r>
      <w:proofErr w:type="spellEnd"/>
      <w:r w:rsidR="00B10063">
        <w:t xml:space="preserve"> application will not be able to establish a connection. The </w:t>
      </w:r>
      <w:proofErr w:type="spellStart"/>
      <w:r w:rsidR="00B10063">
        <w:t>networkcoms</w:t>
      </w:r>
      <w:proofErr w:type="spellEnd"/>
      <w:r w:rsidR="00B10063">
        <w:t xml:space="preserve">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213" w:name="_Toc488278797"/>
      <w:r>
        <w:lastRenderedPageBreak/>
        <w:t>TCP Client Testing</w:t>
      </w:r>
      <w:bookmarkEnd w:id="213"/>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proofErr w:type="spellStart"/>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proofErr w:type="spellEnd"/>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proofErr w:type="gramStart"/>
      <w:r>
        <w:lastRenderedPageBreak/>
        <w:t>In order for</w:t>
      </w:r>
      <w:proofErr w:type="gramEnd"/>
      <w:r>
        <w:t xml:space="preserve">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proofErr w:type="spellStart"/>
      <w:r>
        <w:lastRenderedPageBreak/>
        <w:t>Networkcoms</w:t>
      </w:r>
      <w:proofErr w:type="spellEnd"/>
      <w:r>
        <w:t xml:space="preserve">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proofErr w:type="spellStart"/>
      <w:r w:rsidR="005B3E15">
        <w:t>networkcoms</w:t>
      </w:r>
      <w:proofErr w:type="spellEnd"/>
      <w:r w:rsidR="005B3E15">
        <w:t xml:space="preserve">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proofErr w:type="spellStart"/>
      <w:r w:rsidR="00644C56" w:rsidRPr="007530EC">
        <w:rPr>
          <w:rStyle w:val="Filename"/>
        </w:rPr>
        <w:t>networkcoms.c</w:t>
      </w:r>
      <w:proofErr w:type="spellEnd"/>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w:t>
      </w:r>
      <w:proofErr w:type="spellStart"/>
      <w:r>
        <w:t>networkcoms</w:t>
      </w:r>
      <w:proofErr w:type="spellEnd"/>
      <w:r>
        <w:t xml:space="preserve">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214" w:author="Mark Atchison - C21558" w:date="2019-05-06T16:48:00Z">
        <w:r w:rsidRPr="00617C96" w:rsidDel="00064A8E">
          <w:delText>PIC32MZ EF Starter Kit</w:delText>
        </w:r>
      </w:del>
      <w:ins w:id="215" w:author="Mark Atchison - C21558" w:date="2019-05-06T16:48:00Z">
        <w:r w:rsidR="00064A8E">
          <w:t xml:space="preserve">SAM E70 </w:t>
        </w:r>
        <w:proofErr w:type="spellStart"/>
        <w:r w:rsidR="00064A8E">
          <w:t>Xplained</w:t>
        </w:r>
        <w:proofErr w:type="spellEnd"/>
        <w:r w:rsidR="00064A8E">
          <w:t xml:space="preserve"> Ultra</w:t>
        </w:r>
      </w:ins>
      <w:r w:rsidRPr="00617C96">
        <w:t xml:space="preserve">, both the Up (LED1) and Down (LED2) call </w:t>
      </w:r>
      <w:r>
        <w:t>indicators will be lit (as the "</w:t>
      </w:r>
      <w:proofErr w:type="spellStart"/>
      <w:r w:rsidRPr="00617C96">
        <w:t>callindicators</w:t>
      </w:r>
      <w:proofErr w:type="spellEnd"/>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7">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362E22" w:rsidRPr="006945D8" w:rsidRDefault="00362E22">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362E22" w:rsidRPr="006945D8" w:rsidRDefault="00362E22">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w:t>
      </w:r>
      <w:proofErr w:type="gramStart"/>
      <w:r w:rsidR="00033F4B" w:rsidRPr="000C5049">
        <w:t>up call</w:t>
      </w:r>
      <w:proofErr w:type="gramEnd"/>
      <w:r w:rsidR="00033F4B" w:rsidRPr="000C5049">
        <w:t xml:space="preserve"> button (SW1 on the </w:t>
      </w:r>
      <w:del w:id="216" w:author="Mark Atchison - C21558" w:date="2019-05-06T16:48:00Z">
        <w:r w:rsidR="00033F4B" w:rsidRPr="000C5049" w:rsidDel="00064A8E">
          <w:delText>PIC32MZ EF Starter Kit</w:delText>
        </w:r>
      </w:del>
      <w:ins w:id="217" w:author="Mark Atchison - C21558" w:date="2019-05-06T16:48:00Z">
        <w:r w:rsidR="00064A8E">
          <w:t xml:space="preserve">SAM E70 </w:t>
        </w:r>
        <w:proofErr w:type="spellStart"/>
        <w:r w:rsidR="00064A8E">
          <w:t>Xplained</w:t>
        </w:r>
        <w:proofErr w:type="spellEnd"/>
        <w:r w:rsidR="00064A8E">
          <w:t xml:space="preserve">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362E22" w:rsidRPr="006945D8" w:rsidRDefault="00362E22"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362E22" w:rsidRPr="006945D8" w:rsidRDefault="00362E22"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w:t>
      </w:r>
      <w:proofErr w:type="spellStart"/>
      <w:r w:rsidR="00146CAF" w:rsidRPr="006331FB">
        <w:rPr>
          <w:rStyle w:val="TypedInValue"/>
        </w:rPr>
        <w:t>callack</w:t>
      </w:r>
      <w:proofErr w:type="spellEnd"/>
      <w:r w:rsidR="00146CAF" w:rsidRPr="006331FB">
        <w:rPr>
          <w:rStyle w:val="TypedInValue"/>
        </w:rPr>
        <w:t>"}</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proofErr w:type="spellStart"/>
      <w:r w:rsidR="006331FB">
        <w:t>networkcoms</w:t>
      </w:r>
      <w:proofErr w:type="spellEnd"/>
      <w:r w:rsidR="006331FB">
        <w:t xml:space="preserve">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218" w:author="Mark Atchison - C21558" w:date="2019-05-06T16:48:00Z">
        <w:r w:rsidDel="00064A8E">
          <w:delText>PIC32MZ EF Starter Kit</w:delText>
        </w:r>
      </w:del>
      <w:ins w:id="219" w:author="Mark Atchison - C21558" w:date="2019-05-06T16:48:00Z">
        <w:r w:rsidR="00064A8E">
          <w:t xml:space="preserve">SAM E70 </w:t>
        </w:r>
        <w:proofErr w:type="spellStart"/>
        <w:r w:rsidR="00064A8E">
          <w:t>Xplained</w:t>
        </w:r>
        <w:proofErr w:type="spellEnd"/>
        <w:r w:rsidR="00064A8E">
          <w:t xml:space="preserve">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220" w:name="_Toc488278798"/>
      <w:r>
        <w:lastRenderedPageBreak/>
        <w:t>ECS Testing</w:t>
      </w:r>
      <w:bookmarkEnd w:id="220"/>
    </w:p>
    <w:p w14:paraId="10921FAF" w14:textId="4397D892" w:rsidR="00314841" w:rsidRDefault="005A16E2" w:rsidP="00314841">
      <w:pPr>
        <w:pStyle w:val="NumberedList"/>
        <w:numPr>
          <w:ilvl w:val="0"/>
          <w:numId w:val="0"/>
        </w:numPr>
        <w:ind w:left="1134" w:hanging="567"/>
      </w:pPr>
      <w:r>
        <w:t xml:space="preserve">You are now ready to interface the </w:t>
      </w:r>
      <w:del w:id="221" w:author="Mark Atchison - C21558" w:date="2019-05-06T16:48:00Z">
        <w:r w:rsidDel="00064A8E">
          <w:delText>PIC32MZ EF Starter Kit</w:delText>
        </w:r>
      </w:del>
      <w:ins w:id="222" w:author="Mark Atchison - C21558" w:date="2019-05-06T16:48:00Z">
        <w:r w:rsidR="00064A8E">
          <w:t xml:space="preserve">SAM E70 </w:t>
        </w:r>
        <w:proofErr w:type="spellStart"/>
        <w:r w:rsidR="00064A8E">
          <w:t>Xplained</w:t>
        </w:r>
        <w:proofErr w:type="spellEnd"/>
        <w:r w:rsidR="00064A8E">
          <w:t xml:space="preserve">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362E22" w:rsidRPr="0023399A" w:rsidRDefault="00362E2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362E22" w:rsidRPr="0023399A" w:rsidRDefault="00362E2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60">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w:t>
      </w:r>
      <w:proofErr w:type="gramStart"/>
      <w:r>
        <w:t>Up Call</w:t>
      </w:r>
      <w:proofErr w:type="gramEnd"/>
      <w:r>
        <w:t xml:space="preserve"> button. The </w:t>
      </w:r>
      <w:proofErr w:type="gramStart"/>
      <w:r>
        <w:t>Up Call</w:t>
      </w:r>
      <w:proofErr w:type="gramEnd"/>
      <w:r>
        <w:t xml:space="preserve"> Indicator on the ECS will change to a solid white fill, and the elevator will start moving to your floor. The </w:t>
      </w:r>
      <w:proofErr w:type="gramStart"/>
      <w:r>
        <w:t>Up Call</w:t>
      </w:r>
      <w:proofErr w:type="gramEnd"/>
      <w:r>
        <w:t xml:space="preserve"> Lamp (LED1) </w:t>
      </w:r>
      <w:r w:rsidR="009955CA">
        <w:t>on the</w:t>
      </w:r>
      <w:r>
        <w:t xml:space="preserve"> </w:t>
      </w:r>
      <w:del w:id="223" w:author="Mark Atchison - C21558" w:date="2019-05-06T16:48:00Z">
        <w:r w:rsidDel="00064A8E">
          <w:delText>PIC32MZ EF Starter Kit</w:delText>
        </w:r>
      </w:del>
      <w:ins w:id="224" w:author="Mark Atchison - C21558" w:date="2019-05-06T16:48:00Z">
        <w:r w:rsidR="00064A8E">
          <w:t xml:space="preserve">SAM E70 </w:t>
        </w:r>
        <w:proofErr w:type="spellStart"/>
        <w:r w:rsidR="00064A8E">
          <w:t>Xplained</w:t>
        </w:r>
        <w:proofErr w:type="spellEnd"/>
        <w:r w:rsidR="00064A8E">
          <w:t xml:space="preserve">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 xml:space="preserve">Once the Elevator reaches your floor, the </w:t>
      </w:r>
      <w:proofErr w:type="gramStart"/>
      <w:r>
        <w:t>Up Call</w:t>
      </w:r>
      <w:proofErr w:type="gramEnd"/>
      <w:r>
        <w:t xml:space="preserve">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225" w:name="_Toc488278799"/>
      <w:r>
        <w:lastRenderedPageBreak/>
        <w:t>Harmony TCP/IP API</w:t>
      </w:r>
      <w:r w:rsidR="005E0F98">
        <w:t xml:space="preserve"> Subset </w:t>
      </w:r>
      <w:proofErr w:type="gramStart"/>
      <w:r w:rsidR="005E0F98">
        <w:t>For</w:t>
      </w:r>
      <w:proofErr w:type="gramEnd"/>
      <w:r w:rsidR="005E0F98">
        <w:t xml:space="preserve"> Lab 2</w:t>
      </w:r>
      <w:bookmarkEnd w:id="225"/>
    </w:p>
    <w:p w14:paraId="10921FD8" w14:textId="77777777" w:rsidR="00EA43F5" w:rsidRDefault="00F17147" w:rsidP="00EA43F5">
      <w:pPr>
        <w:pStyle w:val="Heading2"/>
      </w:pPr>
      <w:bookmarkStart w:id="226" w:name="_Ref457259891"/>
      <w:bookmarkStart w:id="227" w:name="_Toc488278800"/>
      <w:r>
        <w:t>TCP</w:t>
      </w:r>
      <w:r w:rsidR="00EA43F5">
        <w:t xml:space="preserve"> Socket Management Functions</w:t>
      </w:r>
      <w:bookmarkEnd w:id="226"/>
      <w:bookmarkEnd w:id="227"/>
    </w:p>
    <w:p w14:paraId="10921FD9" w14:textId="77777777" w:rsidR="00F17147" w:rsidRDefault="00F17147" w:rsidP="00F17147">
      <w:pPr>
        <w:pStyle w:val="Heading3"/>
      </w:pPr>
      <w:bookmarkStart w:id="228" w:name="_Toc488278801"/>
      <w:proofErr w:type="spellStart"/>
      <w:r w:rsidRPr="001D7E0F">
        <w:t>TCPIP_TCP_ArrayGet</w:t>
      </w:r>
      <w:proofErr w:type="spellEnd"/>
      <w:r>
        <w:t xml:space="preserve"> Function</w:t>
      </w:r>
      <w:bookmarkEnd w:id="228"/>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163"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229" w:name="_Toc488278802"/>
      <w:proofErr w:type="spellStart"/>
      <w:r w:rsidRPr="00223B7C">
        <w:t>TCPIP_TCP_ClientOpen</w:t>
      </w:r>
      <w:proofErr w:type="spellEnd"/>
      <w:r w:rsidRPr="00223B7C">
        <w:t xml:space="preserve"> Function</w:t>
      </w:r>
      <w:bookmarkEnd w:id="229"/>
    </w:p>
    <w:p w14:paraId="10921FFA" w14:textId="77777777" w:rsidR="00F17147" w:rsidRDefault="00F17147" w:rsidP="00F17147">
      <w:r>
        <w:t xml:space="preserve">Provides a unified method for opening TCP client sockets.  Sockets are created at the TCP module </w:t>
      </w:r>
      <w:proofErr w:type="gramStart"/>
      <w:r>
        <w:t>initialization, and</w:t>
      </w:r>
      <w:proofErr w:type="gramEnd"/>
      <w:r>
        <w:t xml:space="preserve">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362E22" w:rsidP="00B9302F">
            <w:pPr>
              <w:pStyle w:val="CCode"/>
            </w:pPr>
            <w:hyperlink r:id="rId164"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w:t>
            </w:r>
            <w:proofErr w:type="gramStart"/>
            <w:r w:rsidR="00F17147" w:rsidRPr="001458B3">
              <w:rPr>
                <w:rStyle w:val="Strong"/>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165"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166"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167"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 xml:space="preserve">The type of address being used. Valid values </w:t>
            </w:r>
            <w:proofErr w:type="gramStart"/>
            <w:r w:rsidRPr="001458B3">
              <w:t>are:</w:t>
            </w:r>
            <w:proofErr w:type="gramEnd"/>
            <w:r w:rsidRPr="001458B3">
              <w:t xml:space="preserv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362E22" w:rsidP="00B9302F">
            <w:hyperlink r:id="rId168"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230" w:name="_Toc488278803"/>
      <w:proofErr w:type="spellStart"/>
      <w:r w:rsidRPr="00F41A44">
        <w:t>TCPIP_TCP_Close</w:t>
      </w:r>
      <w:proofErr w:type="spellEnd"/>
      <w:r>
        <w:t xml:space="preserve"> Function</w:t>
      </w:r>
      <w:bookmarkEnd w:id="230"/>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w:t>
      </w:r>
      <w:proofErr w:type="gramStart"/>
      <w:r>
        <w:t>valid</w:t>
      </w:r>
      <w:proofErr w:type="gramEnd"/>
      <w:r>
        <w:t xml:space="preserve">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w:t>
            </w:r>
            <w:proofErr w:type="gramStart"/>
            <w:r w:rsidRPr="001458B3">
              <w:rPr>
                <w:rStyle w:val="Strong"/>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169"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231" w:name="_Toc488278804"/>
      <w:proofErr w:type="spellStart"/>
      <w:r w:rsidRPr="001D7E0F">
        <w:t>TCPIP_TCP_GetIsReady</w:t>
      </w:r>
      <w:proofErr w:type="spellEnd"/>
      <w:r w:rsidRPr="001D7E0F">
        <w:t xml:space="preserve"> Function</w:t>
      </w:r>
      <w:bookmarkEnd w:id="231"/>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170"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232" w:name="_Toc488278805"/>
      <w:proofErr w:type="spellStart"/>
      <w:r w:rsidRPr="00F41A44">
        <w:t>TCPIP_TCP_IsConnected</w:t>
      </w:r>
      <w:proofErr w:type="spellEnd"/>
      <w:r>
        <w:t xml:space="preserve"> Function</w:t>
      </w:r>
      <w:bookmarkEnd w:id="232"/>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171"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233" w:name="_Toc488278806"/>
      <w:proofErr w:type="spellStart"/>
      <w:r w:rsidRPr="001D7E0F">
        <w:t>TCPIP_TCP_PutIsReady</w:t>
      </w:r>
      <w:proofErr w:type="spellEnd"/>
      <w:r>
        <w:t xml:space="preserve"> Function</w:t>
      </w:r>
      <w:bookmarkEnd w:id="233"/>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172"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234" w:name="_Toc488278807"/>
      <w:proofErr w:type="spellStart"/>
      <w:r w:rsidRPr="001D7E0F">
        <w:t>TCPIP_TCP_StringPut</w:t>
      </w:r>
      <w:proofErr w:type="spellEnd"/>
      <w:r>
        <w:t xml:space="preserve"> Function</w:t>
      </w:r>
      <w:bookmarkEnd w:id="234"/>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w:t>
            </w:r>
            <w:proofErr w:type="gramStart"/>
            <w:r w:rsidRPr="00EC4FE6">
              <w:rPr>
                <w:rStyle w:val="Strong"/>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173"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235" w:name="_Toc488278808"/>
      <w:proofErr w:type="spellStart"/>
      <w:r w:rsidRPr="001D7E0F">
        <w:t>TCPIP_TCP_WasReset</w:t>
      </w:r>
      <w:proofErr w:type="spellEnd"/>
      <w:r>
        <w:t xml:space="preserve"> Function</w:t>
      </w:r>
      <w:bookmarkEnd w:id="235"/>
    </w:p>
    <w:p w14:paraId="1092209B" w14:textId="77777777" w:rsidR="00F17147" w:rsidRPr="00F41A44" w:rsidRDefault="00F17147" w:rsidP="00F17147">
      <w:r>
        <w:t xml:space="preserve">This function is a self-clearing semaphore indicating </w:t>
      </w:r>
      <w:proofErr w:type="gramStart"/>
      <w:r>
        <w:t>whether or not</w:t>
      </w:r>
      <w:proofErr w:type="gramEnd"/>
      <w:r>
        <w:t xml:space="preserve"> a socket has been disconnected since the previous call. This function works for all possible disconnections: a call to </w:t>
      </w:r>
      <w:hyperlink r:id="rId174"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175"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236" w:name="_Toc488278809"/>
      <w:r>
        <w:t>UDP Socket Management Functions</w:t>
      </w:r>
      <w:bookmarkEnd w:id="236"/>
    </w:p>
    <w:p w14:paraId="109220B4" w14:textId="77777777" w:rsidR="005E0F98" w:rsidRDefault="005E0F98" w:rsidP="005E0F98">
      <w:pPr>
        <w:pStyle w:val="Heading3"/>
      </w:pPr>
      <w:bookmarkStart w:id="237" w:name="_Toc488278810"/>
      <w:proofErr w:type="spellStart"/>
      <w:r>
        <w:t>TCPIP_UDP_ArrayGet</w:t>
      </w:r>
      <w:proofErr w:type="spellEnd"/>
      <w:r>
        <w:t xml:space="preserve"> Function</w:t>
      </w:r>
      <w:bookmarkEnd w:id="237"/>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176"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362E22" w:rsidP="00B9302F">
            <w:hyperlink r:id="rId177"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xml:space="preserve">, then the buffer was </w:t>
            </w:r>
            <w:proofErr w:type="gramStart"/>
            <w:r w:rsidRPr="001458B3">
              <w:t>emptied</w:t>
            </w:r>
            <w:proofErr w:type="gramEnd"/>
            <w:r w:rsidRPr="001458B3">
              <w:t xml:space="preserve">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238" w:name="_Toc488278811"/>
      <w:proofErr w:type="spellStart"/>
      <w:r>
        <w:lastRenderedPageBreak/>
        <w:t>TCPIP_UDP_Close</w:t>
      </w:r>
      <w:proofErr w:type="spellEnd"/>
      <w:r>
        <w:t xml:space="preserve"> Function</w:t>
      </w:r>
      <w:bookmarkEnd w:id="238"/>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w:t>
            </w:r>
            <w:proofErr w:type="gramStart"/>
            <w:r w:rsidRPr="001458B3">
              <w:rPr>
                <w:rStyle w:val="Strong"/>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178"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362E22" w:rsidP="00B9302F">
            <w:hyperlink r:id="rId179"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239" w:name="_Toc488278812"/>
      <w:proofErr w:type="spellStart"/>
      <w:r>
        <w:t>TCPIP_UDP_GetIsReady</w:t>
      </w:r>
      <w:proofErr w:type="spellEnd"/>
      <w:r>
        <w:t xml:space="preserve"> Function</w:t>
      </w:r>
      <w:bookmarkEnd w:id="239"/>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180"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81" w:history="1">
        <w:proofErr w:type="spellStart"/>
        <w:r w:rsidRPr="00234199">
          <w:rPr>
            <w:rStyle w:val="CodeBlockChar"/>
          </w:rPr>
          <w:t>TCPIP_UDP_ServerOpen</w:t>
        </w:r>
        <w:proofErr w:type="spellEnd"/>
      </w:hyperlink>
      <w:r w:rsidRPr="00234199">
        <w:rPr>
          <w:rStyle w:val="CodeBlockChar"/>
        </w:rPr>
        <w:t>/</w:t>
      </w:r>
      <w:proofErr w:type="spellStart"/>
      <w:r w:rsidR="00362E22">
        <w:fldChar w:fldCharType="begin"/>
      </w:r>
      <w:r w:rsidR="00362E22">
        <w:instrText xml:space="preserve"> HYPERLINK "mk:@MSITStore:D:\\microchip\\harmony\\v1_08\\doc\\help_harmony.chm::/24205.html" </w:instrText>
      </w:r>
      <w:r w:rsidR="00362E22">
        <w:fldChar w:fldCharType="separate"/>
      </w:r>
      <w:r w:rsidRPr="00234199">
        <w:rPr>
          <w:rStyle w:val="CodeBlockChar"/>
        </w:rPr>
        <w:t>TCPIP_UDP_ClientOpen</w:t>
      </w:r>
      <w:proofErr w:type="spellEnd"/>
      <w:r w:rsidR="00362E22">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362E22" w:rsidP="00B9302F">
            <w:hyperlink r:id="rId182"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240" w:name="_Toc488278813"/>
      <w:proofErr w:type="spellStart"/>
      <w:r>
        <w:lastRenderedPageBreak/>
        <w:t>TCPIP_UDP_ServerOpen</w:t>
      </w:r>
      <w:proofErr w:type="spellEnd"/>
      <w:r>
        <w:t xml:space="preserve"> Function</w:t>
      </w:r>
      <w:bookmarkEnd w:id="240"/>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362E22" w:rsidP="00B9302F">
            <w:pPr>
              <w:pStyle w:val="CCode"/>
            </w:pPr>
            <w:hyperlink r:id="rId183" w:history="1">
              <w:r w:rsidR="005E0F98" w:rsidRPr="001458B3">
                <w:rPr>
                  <w:rStyle w:val="Hyperlink"/>
                </w:rPr>
                <w:t>UDP_SOCKET</w:t>
              </w:r>
            </w:hyperlink>
            <w:r w:rsidR="005E0F98" w:rsidRPr="001458B3">
              <w:t xml:space="preserve"> </w:t>
            </w:r>
            <w:proofErr w:type="spellStart"/>
            <w:r w:rsidR="005E0F98" w:rsidRPr="00EC4FE6">
              <w:rPr>
                <w:rStyle w:val="Strong"/>
              </w:rPr>
              <w:t>TCPIP_UDP_</w:t>
            </w:r>
            <w:proofErr w:type="gramStart"/>
            <w:r w:rsidR="005E0F98" w:rsidRPr="00EC4FE6">
              <w:rPr>
                <w:rStyle w:val="Strong"/>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184"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185"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186"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362E22" w:rsidP="00B9302F">
            <w:pPr>
              <w:pStyle w:val="CCode"/>
            </w:pPr>
            <w:hyperlink r:id="rId187"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362E22" w:rsidP="00B9302F">
            <w:pPr>
              <w:pStyle w:val="CCode"/>
            </w:pPr>
            <w:hyperlink r:id="rId188"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362E22" w:rsidP="00B9302F">
            <w:pPr>
              <w:pStyle w:val="CCode"/>
            </w:pPr>
            <w:hyperlink r:id="rId189"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362E22" w:rsidP="00B9302F">
            <w:hyperlink r:id="rId190"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241" w:name="_Toc488278814"/>
      <w:proofErr w:type="spellStart"/>
      <w:r w:rsidRPr="00BA44AB">
        <w:t>TCPIP_UDP_SocketInfoGet</w:t>
      </w:r>
      <w:proofErr w:type="spellEnd"/>
      <w:r>
        <w:t xml:space="preserve"> Function</w:t>
      </w:r>
      <w:bookmarkEnd w:id="241"/>
    </w:p>
    <w:p w14:paraId="1092212A" w14:textId="77777777" w:rsidR="00EA43F5" w:rsidRDefault="00EA43F5" w:rsidP="00EA43F5">
      <w:r>
        <w:t xml:space="preserve">This function will fill a user passed </w:t>
      </w:r>
      <w:hyperlink r:id="rId191"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w:t>
            </w:r>
            <w:proofErr w:type="gramStart"/>
            <w:r w:rsidRPr="00EC4FE6">
              <w:rPr>
                <w:rStyle w:val="Strong"/>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192"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193"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194" w:history="1">
        <w:proofErr w:type="spellStart"/>
        <w:r>
          <w:rPr>
            <w:rStyle w:val="Hyperlink"/>
          </w:rPr>
          <w:t>TCPIP_UDP_ServerOpen</w:t>
        </w:r>
        <w:proofErr w:type="spellEnd"/>
      </w:hyperlink>
      <w:r>
        <w:t>()/</w:t>
      </w:r>
      <w:proofErr w:type="spellStart"/>
      <w:r w:rsidR="00362E22">
        <w:fldChar w:fldCharType="begin"/>
      </w:r>
      <w:r w:rsidR="00362E22">
        <w:instrText xml:space="preserve"> HYPERLINK "mk:@MSITStore:D:\\microchip\\harmony\\v1_08\\doc\\help_harmony.chm::/24205.html" </w:instrText>
      </w:r>
      <w:r w:rsidR="00362E22">
        <w:fldChar w:fldCharType="separate"/>
      </w:r>
      <w:r>
        <w:rPr>
          <w:rStyle w:val="Hyperlink"/>
        </w:rPr>
        <w:t>TCPIP_UDP_ClientOpen</w:t>
      </w:r>
      <w:proofErr w:type="spellEnd"/>
      <w:r w:rsidR="00362E22">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195"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196"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242" w:name="_Toc488278815"/>
      <w:r w:rsidRPr="003575E9">
        <w:rPr>
          <w:lang w:eastAsia="en-AU"/>
        </w:rPr>
        <w:t>UDP_SOCKET_INFO Structure</w:t>
      </w:r>
      <w:bookmarkEnd w:id="242"/>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197"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198"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199"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00"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01"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02"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03"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04"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243" w:name="_Ref457321432"/>
      <w:bookmarkStart w:id="244"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243"/>
      <w:bookmarkEnd w:id="244"/>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Store returned handle in the </w:t>
            </w:r>
            <w:proofErr w:type="spellStart"/>
            <w:r w:rsidRPr="001458B3">
              <w:t>ecsUDPBroadcastHandle</w:t>
            </w:r>
            <w:proofErr w:type="spellEnd"/>
            <w:r w:rsidRPr="001458B3">
              <w:t xml:space="preserv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ecsUDPBroadcastHandle</w:t>
            </w:r>
            <w:proofErr w:type="spellEnd"/>
            <w:r w:rsidRPr="001458B3">
              <w:rPr>
                <w:rStyle w:val="CodeBlockChar"/>
              </w:rPr>
              <w:t xml:space="preserve"> = </w:t>
            </w:r>
            <w:proofErr w:type="spellStart"/>
            <w:r w:rsidRPr="001458B3">
              <w:rPr>
                <w:rStyle w:val="CodeBlockChar"/>
              </w:rPr>
              <w:t>TCPIP_UDP_</w:t>
            </w:r>
            <w:proofErr w:type="gramStart"/>
            <w:r w:rsidRPr="001458B3">
              <w:rPr>
                <w:rStyle w:val="CodeBlockChar"/>
              </w:rPr>
              <w:t>ServerOpen</w:t>
            </w:r>
            <w:proofErr w:type="spellEnd"/>
            <w:r w:rsidRPr="001458B3">
              <w:rPr>
                <w:rStyle w:val="CodeBlockChar"/>
              </w:rPr>
              <w:t>(</w:t>
            </w:r>
            <w:proofErr w:type="gramEnd"/>
            <w:r w:rsidRPr="001458B3">
              <w:rPr>
                <w:rStyle w:val="CodeBlockChar"/>
              </w:rPr>
              <w:t>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rPr>
                <w:rStyle w:val="CodeBlockChar"/>
              </w:rPr>
              <w:t>TCPIP_UDP_GetIsReady</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TCPIP_UDP_Close</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Open a TCP Client Instance, IPv4 Address Type, Destination Port is defined in ECS_TCP_PORT constant. IP Address is stored in </w:t>
            </w:r>
            <w:proofErr w:type="spellStart"/>
            <w:r w:rsidRPr="001458B3">
              <w:t>ecsUDPSocketInfo.sourceIPaddress</w:t>
            </w:r>
            <w:proofErr w:type="spellEnd"/>
            <w:r w:rsidRPr="001458B3">
              <w:t xml:space="preserve"> structure. Store returned handle in the </w:t>
            </w:r>
            <w:proofErr w:type="spellStart"/>
            <w:r w:rsidRPr="001458B3">
              <w:t>ecsTCPSocketHandle</w:t>
            </w:r>
            <w:proofErr w:type="spellEnd"/>
            <w:r w:rsidRPr="001458B3">
              <w:t xml:space="preserve"> variable. Hint: You must pass the address of </w:t>
            </w:r>
            <w:proofErr w:type="spellStart"/>
            <w:r w:rsidRPr="001458B3">
              <w:t>ecsUDPSocketInfo.sourceIPaddress</w:t>
            </w:r>
            <w:proofErr w:type="spellEnd"/>
            <w:r w:rsidRPr="001458B3">
              <w:t xml:space="preserve">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ecsTCPSocketHandle</w:t>
            </w:r>
            <w:proofErr w:type="spellEnd"/>
            <w:r w:rsidRPr="001458B3">
              <w:t xml:space="preserve"> = </w:t>
            </w:r>
            <w:proofErr w:type="spellStart"/>
            <w:r w:rsidRPr="001458B3">
              <w:t>TCPIP_TCP_</w:t>
            </w:r>
            <w:proofErr w:type="gramStart"/>
            <w:r w:rsidRPr="001458B3">
              <w:t>ClientOpen</w:t>
            </w:r>
            <w:proofErr w:type="spellEnd"/>
            <w:r w:rsidRPr="001458B3">
              <w:t>(</w:t>
            </w:r>
            <w:proofErr w:type="gramEnd"/>
            <w:r w:rsidRPr="001458B3">
              <w:t>IP_ADDRESS_TYPE_IPV4, ECS_TCP_PORT, &amp;</w:t>
            </w:r>
            <w:proofErr w:type="spellStart"/>
            <w:r w:rsidRPr="001458B3">
              <w:t>ecsUDPSocketInfo.sourceIPaddress</w:t>
            </w:r>
            <w:proofErr w:type="spellEnd"/>
            <w:r w:rsidRPr="001458B3">
              <w:t>);</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TCPIP_TCP_IsConnected</w:t>
            </w:r>
            <w:proofErr w:type="spellEnd"/>
            <w:r w:rsidRPr="001458B3">
              <w:t>(</w:t>
            </w:r>
            <w:proofErr w:type="spellStart"/>
            <w:r w:rsidRPr="001458B3">
              <w:t>ecsTCPSocketHandle</w:t>
            </w:r>
            <w:proofErr w:type="spellEnd"/>
            <w:r w:rsidRPr="001458B3">
              <w:t>)</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TCPIP_TCP_WasReset</w:t>
            </w:r>
            <w:proofErr w:type="spellEnd"/>
            <w:r w:rsidRPr="001458B3">
              <w:t>(</w:t>
            </w:r>
            <w:proofErr w:type="spellStart"/>
            <w:r w:rsidRPr="001458B3">
              <w:t>ecsTCPSocketHandle</w:t>
            </w:r>
            <w:proofErr w:type="spellEnd"/>
            <w:r w:rsidRPr="001458B3">
              <w:t>)</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Get the amount of free </w:t>
            </w:r>
            <w:proofErr w:type="gramStart"/>
            <w:r w:rsidRPr="001458B3">
              <w:t>space  available</w:t>
            </w:r>
            <w:proofErr w:type="gramEnd"/>
            <w:r w:rsidRPr="001458B3">
              <w:t xml:space="preserv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TCPIP_TCP_PutIsReady</w:t>
            </w:r>
            <w:proofErr w:type="spellEnd"/>
            <w:r w:rsidRPr="001458B3">
              <w:t>(</w:t>
            </w:r>
            <w:proofErr w:type="spellStart"/>
            <w:r w:rsidRPr="001458B3">
              <w:t>ecsTCPSocketHandle</w:t>
            </w:r>
            <w:proofErr w:type="spellEnd"/>
            <w:r w:rsidRPr="001458B3">
              <w:t>)</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Send the string stored in </w:t>
            </w:r>
            <w:proofErr w:type="spellStart"/>
            <w:r w:rsidRPr="001458B3">
              <w:t>callReq_JSONPacket</w:t>
            </w:r>
            <w:proofErr w:type="spellEnd"/>
            <w:r w:rsidRPr="001458B3">
              <w:t xml:space="preserve">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StringPut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 xml:space="preserve">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strlen</w:t>
            </w:r>
            <w:proofErr w:type="spellEnd"/>
            <w:r w:rsidRPr="001458B3">
              <w:t>(</w:t>
            </w:r>
            <w:proofErr w:type="spellStart"/>
            <w:r w:rsidRPr="001458B3">
              <w:t>callReq_JSONPacket</w:t>
            </w:r>
            <w:proofErr w:type="spellEnd"/>
            <w:r w:rsidRPr="001458B3">
              <w: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gramStart"/>
            <w:r w:rsidRPr="001458B3">
              <w:t>Alternatively</w:t>
            </w:r>
            <w:proofErr w:type="gramEnd"/>
            <w:r w:rsidRPr="001458B3">
              <w:t xml:space="preserve">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sizeof</w:t>
            </w:r>
            <w:proofErr w:type="spellEnd"/>
            <w:r w:rsidRPr="001458B3">
              <w:t>(</w:t>
            </w:r>
            <w:proofErr w:type="spellStart"/>
            <w:r w:rsidRPr="001458B3">
              <w:t>callReq_JSONPacket</w:t>
            </w:r>
            <w:proofErr w:type="spellEnd"/>
            <w:r w:rsidRPr="001458B3">
              <w: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05"/>
          <w:headerReference w:type="default" r:id="rId206"/>
          <w:footerReference w:type="even" r:id="rId207"/>
          <w:footerReference w:type="default" r:id="rId208"/>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245" w:name="_Toc488278817"/>
      <w:r>
        <w:t>TCP Module</w:t>
      </w:r>
      <w:r w:rsidRPr="00636D4B">
        <w:t xml:space="preserve"> </w:t>
      </w:r>
      <w:r>
        <w:t xml:space="preserve">API </w:t>
      </w:r>
      <w:r w:rsidRPr="00636D4B">
        <w:t>Function List</w:t>
      </w:r>
      <w:bookmarkEnd w:id="245"/>
    </w:p>
    <w:p w14:paraId="109221C2" w14:textId="77777777" w:rsidR="000B57A4" w:rsidRDefault="000B57A4" w:rsidP="000B57A4">
      <w:pPr>
        <w:pStyle w:val="Heading2"/>
      </w:pPr>
      <w:bookmarkStart w:id="246" w:name="_Toc488278818"/>
      <w:r w:rsidRPr="00993E5D">
        <w:t>Socket Management Functions</w:t>
      </w:r>
      <w:bookmarkEnd w:id="246"/>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proofErr w:type="spellStart"/>
            <w:r w:rsidRPr="001458B3">
              <w:rPr>
                <w:b/>
                <w:bCs/>
                <w:color w:val="FFFFFF"/>
                <w:sz w:val="18"/>
              </w:rPr>
              <w:t>TCPIP_TCP_ServerOpen</w:t>
            </w:r>
            <w:proofErr w:type="spellEnd"/>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proofErr w:type="spellStart"/>
            <w:r w:rsidRPr="001458B3">
              <w:rPr>
                <w:b/>
                <w:bCs/>
                <w:color w:val="FFFFFF"/>
                <w:sz w:val="18"/>
              </w:rPr>
              <w:t>TCPIP_TCP_ClientOpen</w:t>
            </w:r>
            <w:proofErr w:type="spellEnd"/>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proofErr w:type="spellStart"/>
            <w:r w:rsidRPr="001458B3">
              <w:rPr>
                <w:b/>
                <w:bCs/>
                <w:color w:val="FFFFFF"/>
                <w:sz w:val="18"/>
              </w:rPr>
              <w:t>TCPIP_TCP_Close</w:t>
            </w:r>
            <w:proofErr w:type="spellEnd"/>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proofErr w:type="spellStart"/>
            <w:r w:rsidRPr="001458B3">
              <w:rPr>
                <w:b/>
                <w:bCs/>
                <w:color w:val="FFFFFF"/>
                <w:sz w:val="18"/>
              </w:rPr>
              <w:t>TCPIP_TCP_Connect</w:t>
            </w:r>
            <w:proofErr w:type="spellEnd"/>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proofErr w:type="spellStart"/>
            <w:r w:rsidRPr="001458B3">
              <w:rPr>
                <w:b/>
                <w:bCs/>
                <w:color w:val="FFFFFF"/>
                <w:sz w:val="18"/>
              </w:rPr>
              <w:t>TCPIP_TCP_Bind</w:t>
            </w:r>
            <w:proofErr w:type="spellEnd"/>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proofErr w:type="spellStart"/>
            <w:r w:rsidRPr="001458B3">
              <w:rPr>
                <w:b/>
                <w:bCs/>
                <w:color w:val="FFFFFF"/>
                <w:sz w:val="18"/>
              </w:rPr>
              <w:t>TCPIP_TCP_RemoteBind</w:t>
            </w:r>
            <w:proofErr w:type="spellEnd"/>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proofErr w:type="spellStart"/>
            <w:r w:rsidRPr="001458B3">
              <w:rPr>
                <w:b/>
                <w:bCs/>
                <w:color w:val="FFFFFF"/>
                <w:sz w:val="18"/>
              </w:rPr>
              <w:t>TCPIP_TCP_IsConnected</w:t>
            </w:r>
            <w:proofErr w:type="spellEnd"/>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proofErr w:type="spellStart"/>
            <w:r w:rsidRPr="001458B3">
              <w:rPr>
                <w:b/>
                <w:bCs/>
                <w:color w:val="FFFFFF"/>
                <w:sz w:val="18"/>
              </w:rPr>
              <w:t>TCPIP_TCP_WasReset</w:t>
            </w:r>
            <w:proofErr w:type="spellEnd"/>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proofErr w:type="spellStart"/>
            <w:r w:rsidRPr="001458B3">
              <w:rPr>
                <w:b/>
                <w:bCs/>
                <w:color w:val="FFFFFF"/>
                <w:sz w:val="18"/>
              </w:rPr>
              <w:t>TCPIP_TCP_Disconnect</w:t>
            </w:r>
            <w:proofErr w:type="spellEnd"/>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proofErr w:type="spellStart"/>
            <w:r w:rsidRPr="001458B3">
              <w:rPr>
                <w:b/>
                <w:bCs/>
                <w:color w:val="FFFFFF"/>
                <w:sz w:val="18"/>
              </w:rPr>
              <w:t>TCPIP_TCP_Abort</w:t>
            </w:r>
            <w:proofErr w:type="spellEnd"/>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proofErr w:type="spellStart"/>
            <w:r w:rsidRPr="001458B3">
              <w:rPr>
                <w:b/>
                <w:bCs/>
                <w:color w:val="FFFFFF"/>
                <w:sz w:val="18"/>
              </w:rPr>
              <w:t>TCPIP_TCP_OptionsGet</w:t>
            </w:r>
            <w:proofErr w:type="spellEnd"/>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 xml:space="preserve">Allows getting the options for a socket </w:t>
            </w:r>
            <w:proofErr w:type="gramStart"/>
            <w:r w:rsidRPr="001458B3">
              <w:rPr>
                <w:sz w:val="18"/>
              </w:rPr>
              <w:t>like:</w:t>
            </w:r>
            <w:proofErr w:type="gramEnd"/>
            <w:r w:rsidRPr="001458B3">
              <w:rPr>
                <w:sz w:val="18"/>
              </w:rPr>
              <w:t xml:space="preserv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proofErr w:type="spellStart"/>
            <w:r w:rsidRPr="001458B3">
              <w:rPr>
                <w:b/>
                <w:bCs/>
                <w:color w:val="FFFFFF"/>
                <w:sz w:val="18"/>
              </w:rPr>
              <w:t>TCPIP_TCP_OptionsSet</w:t>
            </w:r>
            <w:proofErr w:type="spellEnd"/>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proofErr w:type="spellStart"/>
            <w:r w:rsidRPr="001458B3">
              <w:rPr>
                <w:b/>
                <w:bCs/>
                <w:color w:val="FFFFFF"/>
                <w:sz w:val="18"/>
              </w:rPr>
              <w:t>TCPIP_TCP_SocketInfoGet</w:t>
            </w:r>
            <w:proofErr w:type="spellEnd"/>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TCPIP_TCP_SocketNetGet</w:t>
            </w:r>
            <w:proofErr w:type="spellEnd"/>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TCPIP_TCP_SocketNetSet</w:t>
            </w:r>
            <w:proofErr w:type="spellEnd"/>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TCPIP_TCP_SignalHandlerDeregister</w:t>
            </w:r>
            <w:proofErr w:type="spellEnd"/>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TCPIP_TCP_SignalHandlerRegister</w:t>
            </w:r>
            <w:proofErr w:type="spellEnd"/>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proofErr w:type="spellStart"/>
            <w:r w:rsidRPr="001458B3">
              <w:rPr>
                <w:b/>
                <w:bCs/>
                <w:color w:val="FFFFFF"/>
                <w:sz w:val="18"/>
              </w:rPr>
              <w:t>TCPIP_TCP_Task</w:t>
            </w:r>
            <w:proofErr w:type="spellEnd"/>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247" w:name="_Toc488278819"/>
      <w:r w:rsidRPr="00993E5D">
        <w:t>Transmit Data Functions</w:t>
      </w:r>
      <w:bookmarkEnd w:id="247"/>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proofErr w:type="spellStart"/>
            <w:r w:rsidRPr="001458B3">
              <w:rPr>
                <w:b/>
                <w:bCs/>
                <w:color w:val="FFFFFF"/>
                <w:sz w:val="18"/>
              </w:rPr>
              <w:t>TCPIP_TCP_Put</w:t>
            </w:r>
            <w:proofErr w:type="spellEnd"/>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proofErr w:type="spellStart"/>
            <w:r w:rsidRPr="001458B3">
              <w:rPr>
                <w:b/>
                <w:bCs/>
                <w:color w:val="FFFFFF"/>
                <w:sz w:val="18"/>
              </w:rPr>
              <w:t>TCPIP_TCP_PutIsReady</w:t>
            </w:r>
            <w:proofErr w:type="spellEnd"/>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proofErr w:type="spellStart"/>
            <w:r w:rsidRPr="001458B3">
              <w:rPr>
                <w:b/>
                <w:bCs/>
                <w:color w:val="FFFFFF"/>
                <w:sz w:val="18"/>
              </w:rPr>
              <w:t>TCPIP_TCP_StringPut</w:t>
            </w:r>
            <w:proofErr w:type="spellEnd"/>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proofErr w:type="spellStart"/>
            <w:r w:rsidRPr="001458B3">
              <w:rPr>
                <w:b/>
                <w:bCs/>
                <w:color w:val="FFFFFF"/>
                <w:sz w:val="18"/>
              </w:rPr>
              <w:t>TCPIP_TCP_ArrayPut</w:t>
            </w:r>
            <w:proofErr w:type="spellEnd"/>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proofErr w:type="spellStart"/>
            <w:r w:rsidRPr="001458B3">
              <w:rPr>
                <w:b/>
                <w:bCs/>
                <w:color w:val="FFFFFF"/>
                <w:sz w:val="18"/>
              </w:rPr>
              <w:t>TCPIP_TCP_Flush</w:t>
            </w:r>
            <w:proofErr w:type="spellEnd"/>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proofErr w:type="spellStart"/>
            <w:r w:rsidRPr="001458B3">
              <w:rPr>
                <w:b/>
                <w:bCs/>
                <w:color w:val="FFFFFF"/>
                <w:sz w:val="18"/>
              </w:rPr>
              <w:t>TCPIP_TCP_FifoTxFullGet</w:t>
            </w:r>
            <w:proofErr w:type="spellEnd"/>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proofErr w:type="spellStart"/>
            <w:r w:rsidRPr="001458B3">
              <w:rPr>
                <w:b/>
                <w:bCs/>
                <w:color w:val="FFFFFF"/>
                <w:sz w:val="18"/>
              </w:rPr>
              <w:t>TCPIP_TCP_FifoTxFreeGet</w:t>
            </w:r>
            <w:proofErr w:type="spellEnd"/>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248" w:name="_Toc488278820"/>
      <w:r w:rsidRPr="00993E5D">
        <w:t>Receive Data Transfer Functions</w:t>
      </w:r>
      <w:bookmarkEnd w:id="248"/>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proofErr w:type="spellStart"/>
            <w:r w:rsidRPr="001458B3">
              <w:rPr>
                <w:b/>
                <w:bCs/>
                <w:color w:val="FFFFFF"/>
                <w:sz w:val="18"/>
              </w:rPr>
              <w:t>TCPIP_TCP_ArrayFind</w:t>
            </w:r>
            <w:proofErr w:type="spellEnd"/>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proofErr w:type="spellStart"/>
            <w:r w:rsidRPr="001458B3">
              <w:rPr>
                <w:b/>
                <w:bCs/>
                <w:color w:val="FFFFFF"/>
                <w:sz w:val="18"/>
              </w:rPr>
              <w:t>TCPIP_TCP_Find</w:t>
            </w:r>
            <w:proofErr w:type="spellEnd"/>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proofErr w:type="spellStart"/>
            <w:r w:rsidRPr="001458B3">
              <w:rPr>
                <w:b/>
                <w:bCs/>
                <w:color w:val="FFFFFF"/>
                <w:sz w:val="18"/>
              </w:rPr>
              <w:t>TCPIP_TCP_Get</w:t>
            </w:r>
            <w:proofErr w:type="spellEnd"/>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proofErr w:type="spellStart"/>
            <w:r w:rsidRPr="001458B3">
              <w:rPr>
                <w:b/>
                <w:bCs/>
                <w:color w:val="FFFFFF"/>
                <w:sz w:val="18"/>
              </w:rPr>
              <w:t>TCPIP_TCP_Peek</w:t>
            </w:r>
            <w:proofErr w:type="spellEnd"/>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proofErr w:type="spellStart"/>
            <w:r w:rsidRPr="001458B3">
              <w:rPr>
                <w:b/>
                <w:bCs/>
                <w:color w:val="FFFFFF"/>
                <w:sz w:val="18"/>
              </w:rPr>
              <w:t>TCPIP_TCP_Discard</w:t>
            </w:r>
            <w:proofErr w:type="spellEnd"/>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proofErr w:type="spellStart"/>
            <w:r w:rsidRPr="001458B3">
              <w:rPr>
                <w:b/>
                <w:bCs/>
                <w:color w:val="FFFFFF"/>
                <w:sz w:val="18"/>
              </w:rPr>
              <w:t>TCPIP_TCP_FifoRxFreeGet</w:t>
            </w:r>
            <w:proofErr w:type="spellEnd"/>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proofErr w:type="spellStart"/>
            <w:r w:rsidRPr="001458B3">
              <w:rPr>
                <w:b/>
                <w:bCs/>
                <w:color w:val="FFFFFF"/>
                <w:sz w:val="18"/>
              </w:rPr>
              <w:t>TCPIP_TCP_FifoSizeAdjust</w:t>
            </w:r>
            <w:proofErr w:type="spellEnd"/>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proofErr w:type="spellStart"/>
            <w:r w:rsidRPr="001458B3">
              <w:rPr>
                <w:b/>
                <w:bCs/>
                <w:color w:val="FFFFFF"/>
                <w:sz w:val="18"/>
              </w:rPr>
              <w:t>TCPIP_TCP_FifoRxFullGet</w:t>
            </w:r>
            <w:proofErr w:type="spellEnd"/>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proofErr w:type="spellStart"/>
            <w:r w:rsidRPr="001458B3">
              <w:rPr>
                <w:b/>
                <w:bCs/>
                <w:color w:val="FFFFFF"/>
                <w:sz w:val="18"/>
              </w:rPr>
              <w:t>TCPIP_TCP_GetIsReady</w:t>
            </w:r>
            <w:proofErr w:type="spellEnd"/>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proofErr w:type="spellStart"/>
            <w:r w:rsidRPr="001458B3">
              <w:rPr>
                <w:b/>
                <w:bCs/>
                <w:color w:val="FFFFFF"/>
                <w:sz w:val="18"/>
              </w:rPr>
              <w:t>TCPIP_TCP_ArrayGet</w:t>
            </w:r>
            <w:proofErr w:type="spellEnd"/>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proofErr w:type="spellStart"/>
            <w:r w:rsidRPr="001458B3">
              <w:rPr>
                <w:b/>
                <w:bCs/>
                <w:color w:val="FFFFFF"/>
                <w:sz w:val="18"/>
              </w:rPr>
              <w:t>TCPIP_TCP_ArrayPeek</w:t>
            </w:r>
            <w:proofErr w:type="spellEnd"/>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09"/>
          <w:headerReference w:type="default" r:id="rId210"/>
          <w:footerReference w:type="even" r:id="rId211"/>
          <w:footerReference w:type="default" r:id="rId212"/>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15" o:title=""/>
                  <v:path arrowok="t"/>
                </v:shape>
                <w10:wrap anchorx="page" anchory="page"/>
              </v:group>
            </w:pict>
          </mc:Fallback>
        </mc:AlternateContent>
      </w:r>
    </w:p>
    <w:sectPr w:rsidR="000B57A4" w:rsidSect="005B6B97">
      <w:headerReference w:type="even" r:id="rId216"/>
      <w:headerReference w:type="default" r:id="rId217"/>
      <w:footerReference w:type="even" r:id="rId218"/>
      <w:footerReference w:type="default" r:id="rId219"/>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Mark Atchison - C21558" w:date="2019-05-10T16:09:00Z" w:initials="MA-C">
    <w:p w14:paraId="1F2704AB" w14:textId="4D479AC0" w:rsidR="00362E22" w:rsidRDefault="00362E22">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64F6D" w14:textId="77777777" w:rsidR="00D97BAB" w:rsidRDefault="00D97BAB" w:rsidP="00461D90">
      <w:pPr>
        <w:spacing w:line="240" w:lineRule="auto"/>
      </w:pPr>
      <w:r>
        <w:separator/>
      </w:r>
    </w:p>
  </w:endnote>
  <w:endnote w:type="continuationSeparator" w:id="0">
    <w:p w14:paraId="6F7B0932" w14:textId="77777777" w:rsidR="00D97BAB" w:rsidRDefault="00D97BAB"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F280503C-E239-424D-8E3D-3B5B13ECD71E}"/>
    <w:embedBold r:id="rId2" w:fontKey="{07D1E703-C669-4655-B678-0F8ED8C12353}"/>
    <w:embedItalic r:id="rId3" w:fontKey="{26DBFD91-2875-4D1A-A873-6DC23DFE00E3}"/>
    <w:embedBoldItalic r:id="rId4" w:fontKey="{B3F36CFD-0D04-44A6-AE2F-7C8E64BBD6FA}"/>
  </w:font>
  <w:font w:name="Palatino Linotype">
    <w:panose1 w:val="02040502050505030304"/>
    <w:charset w:val="00"/>
    <w:family w:val="roman"/>
    <w:pitch w:val="variable"/>
    <w:sig w:usb0="E0000287" w:usb1="40000013" w:usb2="00000000" w:usb3="00000000" w:csb0="0000019F" w:csb1="00000000"/>
    <w:embedRegular r:id="rId5" w:fontKey="{C2F0E27C-3D68-4384-B6F2-6BA061638A5E}"/>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5FD54C99-2648-4211-ABE9-D7892D6416AF}"/>
    <w:embedBold r:id="rId7" w:fontKey="{E66747C5-98BE-42EB-9751-683F09D1639B}"/>
    <w:embedBoldItalic r:id="rId8" w:fontKey="{433FC75E-1CE1-42C1-A50F-2DDFFA07EECB}"/>
  </w:font>
  <w:font w:name="Calibri Light">
    <w:panose1 w:val="020F0302020204030204"/>
    <w:charset w:val="00"/>
    <w:family w:val="swiss"/>
    <w:pitch w:val="variable"/>
    <w:sig w:usb0="E0002AFF" w:usb1="C000247B" w:usb2="00000009" w:usb3="00000000" w:csb0="000001FF" w:csb1="00000000"/>
    <w:embedRegular r:id="rId9" w:fontKey="{1E2AC35D-33E3-4733-ACFA-803E7CC7AF4B}"/>
  </w:font>
  <w:font w:name="Consolas">
    <w:panose1 w:val="020B0609020204030204"/>
    <w:charset w:val="00"/>
    <w:family w:val="modern"/>
    <w:pitch w:val="fixed"/>
    <w:sig w:usb0="E00006FF" w:usb1="0000FCFF" w:usb2="00000001" w:usb3="00000000" w:csb0="0000019F" w:csb1="00000000"/>
    <w:embedRegular r:id="rId10" w:fontKey="{151FAADA-C20D-4460-ABA9-5B45F5225C06}"/>
    <w:embedBold r:id="rId11" w:fontKey="{966CD8D0-6D63-4CD6-91EE-7B2736037425}"/>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3B455D17-FCBA-4812-A223-9B08843C3547}"/>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1A34129B-1875-46EE-8F6E-ED4A2395C0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362E22" w:rsidRPr="000E57FB" w:rsidRDefault="00362E22"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362E22" w:rsidRPr="00817EE7" w:rsidRDefault="00362E22"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362E22" w:rsidRPr="001F328C" w:rsidRDefault="00362E22" w:rsidP="001F328C">
    <w:pPr>
      <w:pStyle w:val="NoSpacing"/>
    </w:pPr>
  </w:p>
  <w:p w14:paraId="10922456" w14:textId="77777777" w:rsidR="00362E22" w:rsidRPr="001F328C" w:rsidRDefault="00362E22"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362E22" w:rsidRPr="00E45C1D" w:rsidRDefault="00362E22"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362E22" w:rsidRPr="00E45C1D" w:rsidRDefault="00362E2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362E22" w:rsidRPr="00E45C1D" w:rsidRDefault="00362E22"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362E22" w:rsidRPr="00E45C1D" w:rsidRDefault="00362E2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362E22" w:rsidRPr="00E45C1D" w:rsidRDefault="00362E22"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362E22" w:rsidRPr="00E45C1D" w:rsidRDefault="00362E22"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362E22" w:rsidRPr="00E45C1D" w:rsidRDefault="00362E22"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C706A" w14:textId="77777777" w:rsidR="00D97BAB" w:rsidRDefault="00D97BAB" w:rsidP="00461D90">
      <w:pPr>
        <w:spacing w:line="240" w:lineRule="auto"/>
      </w:pPr>
      <w:r>
        <w:separator/>
      </w:r>
    </w:p>
  </w:footnote>
  <w:footnote w:type="continuationSeparator" w:id="0">
    <w:p w14:paraId="2C3D1841" w14:textId="77777777" w:rsidR="00D97BAB" w:rsidRDefault="00D97BAB"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362E22" w:rsidRDefault="00362E22"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362E22" w:rsidRPr="000E57FB" w:rsidRDefault="00362E22"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362E22" w:rsidRPr="000E57FB" w:rsidRDefault="00362E22"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362E22" w:rsidRPr="009D2C13" w:rsidRDefault="00362E22"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362E22" w:rsidRPr="000E57FB" w:rsidRDefault="00362E22"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362E22" w:rsidRPr="000E57FB" w:rsidRDefault="00362E22"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362E22" w:rsidRPr="000E57FB" w:rsidRDefault="00362E22"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362E22" w:rsidRPr="00D71784" w:rsidRDefault="00362E22"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362E22" w:rsidRPr="000E57FB" w:rsidRDefault="00362E22"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4"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5"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6"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17"/>
  </w:num>
  <w:num w:numId="5">
    <w:abstractNumId w:val="16"/>
  </w:num>
  <w:num w:numId="6">
    <w:abstractNumId w:val="28"/>
  </w:num>
  <w:num w:numId="7">
    <w:abstractNumId w:val="2"/>
  </w:num>
  <w:num w:numId="8">
    <w:abstractNumId w:val="15"/>
  </w:num>
  <w:num w:numId="9">
    <w:abstractNumId w:val="4"/>
  </w:num>
  <w:num w:numId="10">
    <w:abstractNumId w:val="23"/>
  </w:num>
  <w:num w:numId="11">
    <w:abstractNumId w:val="10"/>
  </w:num>
  <w:num w:numId="12">
    <w:abstractNumId w:val="21"/>
  </w:num>
  <w:num w:numId="13">
    <w:abstractNumId w:val="26"/>
  </w:num>
  <w:num w:numId="14">
    <w:abstractNumId w:val="25"/>
  </w:num>
  <w:num w:numId="15">
    <w:abstractNumId w:val="22"/>
  </w:num>
  <w:num w:numId="16">
    <w:abstractNumId w:val="3"/>
  </w:num>
  <w:num w:numId="17">
    <w:abstractNumId w:val="29"/>
  </w:num>
  <w:num w:numId="18">
    <w:abstractNumId w:val="5"/>
  </w:num>
  <w:num w:numId="19">
    <w:abstractNumId w:val="20"/>
  </w:num>
  <w:num w:numId="20">
    <w:abstractNumId w:val="13"/>
  </w:num>
  <w:num w:numId="21">
    <w:abstractNumId w:val="8"/>
  </w:num>
  <w:num w:numId="22">
    <w:abstractNumId w:val="18"/>
  </w:num>
  <w:num w:numId="23">
    <w:abstractNumId w:val="24"/>
  </w:num>
  <w:num w:numId="24">
    <w:abstractNumId w:val="0"/>
  </w:num>
  <w:num w:numId="25">
    <w:abstractNumId w:val="27"/>
  </w:num>
  <w:num w:numId="26">
    <w:abstractNumId w:val="12"/>
  </w:num>
  <w:num w:numId="27">
    <w:abstractNumId w:val="14"/>
  </w:num>
  <w:num w:numId="28">
    <w:abstractNumId w:val="19"/>
  </w:num>
  <w:num w:numId="29">
    <w:abstractNumId w:val="6"/>
  </w:num>
  <w:num w:numId="30">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Atchison - C21558">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3DC8"/>
    <w:rsid w:val="00144C45"/>
    <w:rsid w:val="001458B3"/>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79E1"/>
    <w:rsid w:val="002107B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7B5E"/>
    <w:rsid w:val="002718C7"/>
    <w:rsid w:val="00274D22"/>
    <w:rsid w:val="0027567C"/>
    <w:rsid w:val="002758BB"/>
    <w:rsid w:val="00275C72"/>
    <w:rsid w:val="00275E4E"/>
    <w:rsid w:val="002771FB"/>
    <w:rsid w:val="00280653"/>
    <w:rsid w:val="00281783"/>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E22"/>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E48"/>
    <w:rsid w:val="00A43005"/>
    <w:rsid w:val="00A45C1D"/>
    <w:rsid w:val="00A4717D"/>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2BC7"/>
    <w:rsid w:val="00AC2FE2"/>
    <w:rsid w:val="00AC37E8"/>
    <w:rsid w:val="00AC3A67"/>
    <w:rsid w:val="00AC497B"/>
    <w:rsid w:val="00AC6119"/>
    <w:rsid w:val="00AC6945"/>
    <w:rsid w:val="00AC6E41"/>
    <w:rsid w:val="00AC7F9E"/>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C20"/>
    <w:rsid w:val="00B710D0"/>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5C8E"/>
    <w:rsid w:val="00C65E3D"/>
    <w:rsid w:val="00C65E58"/>
    <w:rsid w:val="00C66BC9"/>
    <w:rsid w:val="00C760A4"/>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97BAB"/>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4.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hyperlink" Target="mk:@MSITStore:D:\microchip\harmony\v1_08\doc\help_harmony.chm::/22209.html" TargetMode="External"/><Relationship Id="rId191" Type="http://schemas.openxmlformats.org/officeDocument/2006/relationships/hyperlink" Target="mk:@MSITStore:D:\microchip\harmony\v1_08\doc\help_harmony.chm::/24374.html" TargetMode="External"/><Relationship Id="rId205" Type="http://schemas.openxmlformats.org/officeDocument/2006/relationships/header" Target="header4.xml"/><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4.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31.png"/><Relationship Id="rId165" Type="http://schemas.openxmlformats.org/officeDocument/2006/relationships/hyperlink" Target="mk:@MSITStore:D:\microchip\harmony\v1_08\doc\help_harmony.chm::/14165.html" TargetMode="External"/><Relationship Id="rId181" Type="http://schemas.openxmlformats.org/officeDocument/2006/relationships/hyperlink" Target="mk:@MSITStore:D:\microchip\harmony\v1_08\doc\help_harmony.chm::/24228.html" TargetMode="External"/><Relationship Id="rId186" Type="http://schemas.openxmlformats.org/officeDocument/2006/relationships/hyperlink" Target="mk:@MSITStore:D:\microchip\harmony\v1_08\doc\help_harmony.chm::/14171.html" TargetMode="External"/><Relationship Id="rId216" Type="http://schemas.openxmlformats.org/officeDocument/2006/relationships/header" Target="header8.xml"/><Relationship Id="rId211" Type="http://schemas.openxmlformats.org/officeDocument/2006/relationships/footer" Target="footer7.xml"/><Relationship Id="rId22" Type="http://schemas.openxmlformats.org/officeDocument/2006/relationships/hyperlink" Target="http://www.microchip.com/DevelopmentTools/ProductDetails.aspx?PartNO=dm320005-2" TargetMode="External"/><Relationship Id="rId27" Type="http://schemas.openxmlformats.org/officeDocument/2006/relationships/hyperlink" Target="https://ttssh2.osdn.jp/index.html.en"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mk:@MSITStore:D:\microchip\harmony\v1_08\doc\help_harmony.chm::/22209.html" TargetMode="External"/><Relationship Id="rId176" Type="http://schemas.openxmlformats.org/officeDocument/2006/relationships/hyperlink" Target="mk:@MSITStore:D:\microchip\harmony\v1_08\doc\help_harmony.chm::/24369.html" TargetMode="External"/><Relationship Id="rId192" Type="http://schemas.openxmlformats.org/officeDocument/2006/relationships/hyperlink" Target="mk:@MSITStore:D:\microchip\harmony\v1_08\doc\help_harmony.chm::/24369.html" TargetMode="External"/><Relationship Id="rId197" Type="http://schemas.openxmlformats.org/officeDocument/2006/relationships/hyperlink" Target="mk:@MSITStore:D:\microchip\harmony\v1_08\doc\help_harmony.chm::/14165.html" TargetMode="External"/><Relationship Id="rId206" Type="http://schemas.openxmlformats.org/officeDocument/2006/relationships/header" Target="header5.xml"/><Relationship Id="rId201" Type="http://schemas.openxmlformats.org/officeDocument/2006/relationships/hyperlink" Target="mk:@MSITStore:D:\microchip\harmony\v1_08\doc\help_harmony.chm::/14171.html" TargetMode="External"/><Relationship Id="rId222"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comments" Target="comments.xm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hyperlink" Target="mk:@MSITStore:D:\microchip\harmony\v1_08\doc\help_harmony.chm::/22208.html" TargetMode="External"/><Relationship Id="rId182" Type="http://schemas.openxmlformats.org/officeDocument/2006/relationships/hyperlink" Target="mk:@MSITStore:D:\microchip\harmony\v1_08\doc\help_harmony.chm::/24369.html" TargetMode="External"/><Relationship Id="rId187" Type="http://schemas.openxmlformats.org/officeDocument/2006/relationships/hyperlink" Target="mk:@MSITStore:D:\microchip\harmony\v1_08\doc\help_harmony.chm::/14165.html" TargetMode="External"/><Relationship Id="rId217" Type="http://schemas.openxmlformats.org/officeDocument/2006/relationships/header" Target="header9.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footer" Target="footer8.xml"/><Relationship Id="rId23" Type="http://schemas.openxmlformats.org/officeDocument/2006/relationships/hyperlink" Target="http://www.microchip.com/DevelopmentTools/ProductDetails.aspx?PartNO=dv164035" TargetMode="External"/><Relationship Id="rId28" Type="http://schemas.openxmlformats.org/officeDocument/2006/relationships/hyperlink" Target="https://packetsender.com/" TargetMode="Externa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mk:@MSITStore:D:\microchip\harmony\v1_08\doc\help_harmony.chm::/24369.html" TargetMode="External"/><Relationship Id="rId198" Type="http://schemas.openxmlformats.org/officeDocument/2006/relationships/hyperlink" Target="mk:@MSITStore:D:\microchip\harmony\v1_08\doc\help_harmony.chm::/14171.html" TargetMode="External"/><Relationship Id="rId172" Type="http://schemas.openxmlformats.org/officeDocument/2006/relationships/hyperlink" Target="mk:@MSITStore:D:\microchip\harmony\v1_08\doc\help_harmony.chm::/22209.html" TargetMode="External"/><Relationship Id="rId193" Type="http://schemas.openxmlformats.org/officeDocument/2006/relationships/hyperlink" Target="mk:@MSITStore:D:\microchip\harmony\v1_08\doc\help_harmony.chm::/24374.html" TargetMode="External"/><Relationship Id="rId202" Type="http://schemas.openxmlformats.org/officeDocument/2006/relationships/hyperlink" Target="mk:@MSITStore:D:\microchip\harmony\v1_08\doc\help_harmony.chm::/24368.html" TargetMode="External"/><Relationship Id="rId207" Type="http://schemas.openxmlformats.org/officeDocument/2006/relationships/footer" Target="footer5.xml"/><Relationship Id="rId13" Type="http://schemas.openxmlformats.org/officeDocument/2006/relationships/footer" Target="footer1.xml"/><Relationship Id="rId18" Type="http://schemas.openxmlformats.org/officeDocument/2006/relationships/header" Target="header2.xml"/><Relationship Id="rId39" Type="http://schemas.microsoft.com/office/2011/relationships/commentsExtended" Target="commentsExtended.xml"/><Relationship Id="rId109" Type="http://schemas.openxmlformats.org/officeDocument/2006/relationships/image" Target="media/image80.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yperlink" Target="mk:@MSITStore:D:\microchip\harmony\v1_08\doc\help_harmony.chm::/14171.html" TargetMode="External"/><Relationship Id="rId188" Type="http://schemas.openxmlformats.org/officeDocument/2006/relationships/hyperlink" Target="mk:@MSITStore:D:\microchip\harmony\v1_08\doc\help_harmony.chm::/24368.html" TargetMode="Externa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hyperlink" Target="mk:@MSITStore:D:\microchip\harmony\v1_08\doc\help_harmony.chm::/24369.html" TargetMode="External"/><Relationship Id="rId218" Type="http://schemas.openxmlformats.org/officeDocument/2006/relationships/footer" Target="footer9.xml"/><Relationship Id="rId2" Type="http://schemas.openxmlformats.org/officeDocument/2006/relationships/customXml" Target="../customXml/item1.xml"/><Relationship Id="rId29" Type="http://schemas.openxmlformats.org/officeDocument/2006/relationships/hyperlink" Target="http://www.zserge.com/jsmn.html" TargetMode="External"/><Relationship Id="rId24" Type="http://schemas.openxmlformats.org/officeDocument/2006/relationships/hyperlink" Target="http://www.microchip.com/mplab" TargetMode="External"/><Relationship Id="rId40" Type="http://schemas.microsoft.com/office/2016/09/relationships/commentsIds" Target="commentsIds.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mk:@MSITStore:D:\microchip\harmony\v1_08\doc\help_harmony.chm::/24369.html" TargetMode="Externa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mk:@MSITStore:D:\microchip\harmony\v1_08\doc\help_harmony.chm::/22209.html" TargetMode="External"/><Relationship Id="rId194" Type="http://schemas.openxmlformats.org/officeDocument/2006/relationships/hyperlink" Target="mk:@MSITStore:D:\microchip\harmony\v1_08\doc\help_harmony.chm::/24228.html" TargetMode="External"/><Relationship Id="rId199" Type="http://schemas.openxmlformats.org/officeDocument/2006/relationships/hyperlink" Target="mk:@MSITStore:D:\microchip\harmony\v1_08\doc\help_harmony.chm::/14171.html" TargetMode="External"/><Relationship Id="rId203" Type="http://schemas.openxmlformats.org/officeDocument/2006/relationships/hyperlink" Target="mk:@MSITStore:D:\microchip\harmony\v1_08\doc\help_harmony.chm::/24368.html" TargetMode="External"/><Relationship Id="rId208" Type="http://schemas.openxmlformats.org/officeDocument/2006/relationships/footer" Target="footer6.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hyperlink" Target="mk:@MSITStore:D:\microchip\harmony\v1_08\doc\help_harmony.chm::/22209.html"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mk:@MSITStore:D:\microchip\harmony\v1_08\doc\help_harmony.chm::/22209.html" TargetMode="External"/><Relationship Id="rId184" Type="http://schemas.openxmlformats.org/officeDocument/2006/relationships/hyperlink" Target="mk:@MSITStore:D:\microchip\harmony\v1_08\doc\help_harmony.chm::/14165.html" TargetMode="External"/><Relationship Id="rId189" Type="http://schemas.openxmlformats.org/officeDocument/2006/relationships/hyperlink" Target="mk:@MSITStore:D:\microchip\harmony\v1_08\doc\help_harmony.chm::/14171.html" TargetMode="External"/><Relationship Id="rId219" Type="http://schemas.openxmlformats.org/officeDocument/2006/relationships/footer" Target="footer10.xml"/><Relationship Id="rId3" Type="http://schemas.openxmlformats.org/officeDocument/2006/relationships/customXml" Target="../customXml/item2.xml"/><Relationship Id="rId25" Type="http://schemas.openxmlformats.org/officeDocument/2006/relationships/hyperlink" Target="http://www.microchip.com/mplab/compiler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mk:@MSITStore:D:\microchip\harmony\v1_08\doc\help_harmony.chm::/24093.html" TargetMode="External"/><Relationship Id="rId179" Type="http://schemas.openxmlformats.org/officeDocument/2006/relationships/hyperlink" Target="mk:@MSITStore:D:\microchip\harmony\v1_08\doc\help_harmony.chm::/24369.html" TargetMode="External"/><Relationship Id="rId195" Type="http://schemas.openxmlformats.org/officeDocument/2006/relationships/hyperlink" Target="mk:@MSITStore:D:\microchip\harmony\v1_08\doc\help_harmony.chm::/24374.html" TargetMode="External"/><Relationship Id="rId209" Type="http://schemas.openxmlformats.org/officeDocument/2006/relationships/header" Target="header6.xml"/><Relationship Id="rId190" Type="http://schemas.openxmlformats.org/officeDocument/2006/relationships/hyperlink" Target="mk:@MSITStore:D:\microchip\harmony\v1_08\doc\help_harmony.chm::/24369.html" TargetMode="External"/><Relationship Id="rId204" Type="http://schemas.openxmlformats.org/officeDocument/2006/relationships/hyperlink" Target="mk:@MSITStore:D:\microchip\harmony\v1_08\doc\help_harmony.chm::/23778.html" TargetMode="External"/><Relationship Id="rId220" Type="http://schemas.openxmlformats.org/officeDocument/2006/relationships/fontTable" Target="fontTable.xml"/><Relationship Id="rId15" Type="http://schemas.openxmlformats.org/officeDocument/2006/relationships/image" Target="media/image1.emf"/><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hyperlink" Target="mk:@MSITStore:D:\microchip\harmony\v1_08\doc\help_harmony.chm::/22209.html" TargetMode="External"/><Relationship Id="rId169" Type="http://schemas.openxmlformats.org/officeDocument/2006/relationships/hyperlink" Target="mk:@MSITStore:D:\microchip\harmony\v1_08\doc\help_harmony.chm::/22209.html" TargetMode="External"/><Relationship Id="rId185" Type="http://schemas.openxmlformats.org/officeDocument/2006/relationships/hyperlink" Target="mk:@MSITStore:D:\microchip\harmony\v1_08\doc\help_harmony.chm::/24368.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4369.html" TargetMode="External"/><Relationship Id="rId210" Type="http://schemas.openxmlformats.org/officeDocument/2006/relationships/header" Target="header7.xml"/><Relationship Id="rId215" Type="http://schemas.openxmlformats.org/officeDocument/2006/relationships/image" Target="media/image122.emf"/><Relationship Id="rId26" Type="http://schemas.openxmlformats.org/officeDocument/2006/relationships/hyperlink" Target="http://www.microchip.com/mplab/mplab-harmony"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mk:@MSITStore:D:\microchip\harmony\v1_08\doc\help_harmony.chm::/22209.html" TargetMode="External"/><Relationship Id="rId196" Type="http://schemas.openxmlformats.org/officeDocument/2006/relationships/hyperlink" Target="mk:@MSITStore:D:\microchip\harmony\v1_08\doc\help_harmony.chm::/24374.html" TargetMode="External"/><Relationship Id="rId200" Type="http://schemas.openxmlformats.org/officeDocument/2006/relationships/hyperlink" Target="mk:@MSITStore:D:\microchip\harmony\v1_08\doc\help_harmony.chm::/14171.html" TargetMode="External"/><Relationship Id="rId16" Type="http://schemas.openxmlformats.org/officeDocument/2006/relationships/image" Target="media/image2.png"/><Relationship Id="rId221" Type="http://schemas.microsoft.com/office/2011/relationships/people" Target="people.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65045559-B277-441E-91AA-5E5EE32FB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89</Pages>
  <Words>11610</Words>
  <Characters>66182</Characters>
  <Application>Microsoft Office Word</Application>
  <DocSecurity>0</DocSecurity>
  <Lines>551</Lines>
  <Paragraphs>155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77637</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26</cp:revision>
  <cp:lastPrinted>2017-07-19T15:50:00Z</cp:lastPrinted>
  <dcterms:created xsi:type="dcterms:W3CDTF">2017-07-19T15:49:00Z</dcterms:created>
  <dcterms:modified xsi:type="dcterms:W3CDTF">2019-06-03T18:37:00Z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