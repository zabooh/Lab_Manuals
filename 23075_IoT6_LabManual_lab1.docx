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DD40CC" w:rsidRPr="00925B34" w:rsidRDefault="00DD40CC"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D40CC" w:rsidRDefault="00DD40CC" w:rsidP="00700AFA">
                              <w:pPr>
                                <w:jc w:val="right"/>
                                <w:rPr>
                                  <w:rFonts w:ascii="Arial" w:hAnsi="Arial" w:cs="Arial"/>
                                  <w:b/>
                                  <w:sz w:val="44"/>
                                </w:rPr>
                              </w:pPr>
                            </w:p>
                            <w:p w14:paraId="1092246C" w14:textId="77777777" w:rsidR="00DD40CC" w:rsidRDefault="00DD40CC" w:rsidP="00700AFA">
                              <w:pPr>
                                <w:jc w:val="right"/>
                                <w:rPr>
                                  <w:rFonts w:ascii="Arial" w:hAnsi="Arial" w:cs="Arial"/>
                                  <w:b/>
                                  <w:sz w:val="44"/>
                                </w:rPr>
                              </w:pPr>
                            </w:p>
                            <w:p w14:paraId="1092246D" w14:textId="62EA0EB7" w:rsidR="00DD40CC" w:rsidRPr="00DC027A" w:rsidRDefault="00DD40CC" w:rsidP="00700AFA">
                              <w:pPr>
                                <w:jc w:val="right"/>
                                <w:rPr>
                                  <w:rFonts w:ascii="Raleway" w:hAnsi="Raleway" w:cs="Arial"/>
                                  <w:b/>
                                  <w:sz w:val="56"/>
                                </w:rPr>
                              </w:pPr>
                              <w:r>
                                <w:rPr>
                                  <w:rFonts w:ascii="Raleway" w:hAnsi="Raleway" w:cs="Arial"/>
                                  <w:b/>
                                  <w:sz w:val="56"/>
                                </w:rPr>
                                <w:t>23075 IoT6</w:t>
                              </w:r>
                            </w:p>
                            <w:p w14:paraId="1092246E" w14:textId="77777777" w:rsidR="00DD40CC" w:rsidRPr="0026105A" w:rsidRDefault="00DD40CC" w:rsidP="00700AFA">
                              <w:pPr>
                                <w:jc w:val="right"/>
                                <w:rPr>
                                  <w:rFonts w:ascii="Raleway" w:hAnsi="Raleway" w:cs="Arial"/>
                                  <w:b/>
                                  <w:sz w:val="44"/>
                                </w:rPr>
                              </w:pPr>
                            </w:p>
                            <w:p w14:paraId="2B4E7E84" w14:textId="77777777" w:rsidR="00DD40CC" w:rsidRPr="00E553C9" w:rsidRDefault="00DD40CC"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D40CC" w:rsidRPr="00D64769" w:rsidRDefault="00DD40CC" w:rsidP="00700AFA">
                              <w:pPr>
                                <w:jc w:val="right"/>
                                <w:rPr>
                                  <w:rFonts w:ascii="Raleway" w:hAnsi="Raleway" w:cs="Arial"/>
                                  <w:b/>
                                  <w:sz w:val="44"/>
                                  <w:lang w:val="en-US"/>
                                </w:rPr>
                              </w:pPr>
                            </w:p>
                            <w:p w14:paraId="10922472" w14:textId="77777777" w:rsidR="00DD40CC" w:rsidRPr="0026105A" w:rsidRDefault="00DD40CC" w:rsidP="00700AFA">
                              <w:pPr>
                                <w:jc w:val="right"/>
                                <w:rPr>
                                  <w:rFonts w:ascii="Raleway" w:hAnsi="Raleway" w:cs="Arial"/>
                                  <w:b/>
                                  <w:sz w:val="44"/>
                                </w:rPr>
                              </w:pPr>
                              <w:r w:rsidRPr="0026105A">
                                <w:rPr>
                                  <w:rFonts w:ascii="Raleway" w:hAnsi="Raleway" w:cs="Arial"/>
                                  <w:b/>
                                  <w:sz w:val="44"/>
                                </w:rPr>
                                <w:t>Hands-On</w:t>
                              </w:r>
                            </w:p>
                            <w:p w14:paraId="10922473" w14:textId="77777777" w:rsidR="00DD40CC" w:rsidRPr="0026105A" w:rsidRDefault="00DD40CC"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D40CC" w:rsidRDefault="00DD40CC"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D40CC" w:rsidRPr="00DC027A" w:rsidRDefault="00DD40CC" w:rsidP="00700AFA">
                              <w:pPr>
                                <w:jc w:val="right"/>
                                <w:rPr>
                                  <w:rFonts w:ascii="Raleway Medium" w:hAnsi="Raleway Medium" w:cs="Arial"/>
                                  <w:b/>
                                  <w:i/>
                                  <w:sz w:val="28"/>
                                  <w:szCs w:val="72"/>
                                </w:rPr>
                              </w:pPr>
                            </w:p>
                            <w:p w14:paraId="10922476" w14:textId="77777777" w:rsidR="00DD40CC" w:rsidRPr="00DC027A" w:rsidRDefault="00DD40CC"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&#13;&#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&#13;&#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" filled="f" stroked="f" strokeweight=".5pt">
                  <v:textbox>
                    <w:txbxContent>
                      <w:p w14:paraId="1092246A" w14:textId="48ED8565" w:rsidR="00DD40CC" w:rsidRPr="00925B34" w:rsidRDefault="00DD40CC"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DD40CC" w:rsidRDefault="00DD40CC" w:rsidP="00700AFA">
                        <w:pPr>
                          <w:jc w:val="right"/>
                          <w:rPr>
                            <w:rFonts w:ascii="Arial" w:hAnsi="Arial" w:cs="Arial"/>
                            <w:b/>
                            <w:sz w:val="44"/>
                          </w:rPr>
                        </w:pPr>
                      </w:p>
                      <w:p w14:paraId="1092246C" w14:textId="77777777" w:rsidR="00DD40CC" w:rsidRDefault="00DD40CC" w:rsidP="00700AFA">
                        <w:pPr>
                          <w:jc w:val="right"/>
                          <w:rPr>
                            <w:rFonts w:ascii="Arial" w:hAnsi="Arial" w:cs="Arial"/>
                            <w:b/>
                            <w:sz w:val="44"/>
                          </w:rPr>
                        </w:pPr>
                      </w:p>
                      <w:p w14:paraId="1092246D" w14:textId="62EA0EB7" w:rsidR="00DD40CC" w:rsidRPr="00DC027A" w:rsidRDefault="00DD40CC" w:rsidP="00700AFA">
                        <w:pPr>
                          <w:jc w:val="right"/>
                          <w:rPr>
                            <w:rFonts w:ascii="Raleway" w:hAnsi="Raleway" w:cs="Arial"/>
                            <w:b/>
                            <w:sz w:val="56"/>
                          </w:rPr>
                        </w:pPr>
                        <w:r>
                          <w:rPr>
                            <w:rFonts w:ascii="Raleway" w:hAnsi="Raleway" w:cs="Arial"/>
                            <w:b/>
                            <w:sz w:val="56"/>
                          </w:rPr>
                          <w:t>23075 IoT6</w:t>
                        </w:r>
                      </w:p>
                      <w:p w14:paraId="1092246E" w14:textId="77777777" w:rsidR="00DD40CC" w:rsidRPr="0026105A" w:rsidRDefault="00DD40CC" w:rsidP="00700AFA">
                        <w:pPr>
                          <w:jc w:val="right"/>
                          <w:rPr>
                            <w:rFonts w:ascii="Raleway" w:hAnsi="Raleway" w:cs="Arial"/>
                            <w:b/>
                            <w:sz w:val="44"/>
                          </w:rPr>
                        </w:pPr>
                      </w:p>
                      <w:p w14:paraId="2B4E7E84" w14:textId="77777777" w:rsidR="00DD40CC" w:rsidRPr="00E553C9" w:rsidRDefault="00DD40CC"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DD40CC" w:rsidRPr="00D64769" w:rsidRDefault="00DD40CC" w:rsidP="00700AFA">
                        <w:pPr>
                          <w:jc w:val="right"/>
                          <w:rPr>
                            <w:rFonts w:ascii="Raleway" w:hAnsi="Raleway" w:cs="Arial"/>
                            <w:b/>
                            <w:sz w:val="44"/>
                            <w:lang w:val="en-US"/>
                          </w:rPr>
                        </w:pPr>
                      </w:p>
                      <w:p w14:paraId="10922472" w14:textId="77777777" w:rsidR="00DD40CC" w:rsidRPr="0026105A" w:rsidRDefault="00DD40CC" w:rsidP="00700AFA">
                        <w:pPr>
                          <w:jc w:val="right"/>
                          <w:rPr>
                            <w:rFonts w:ascii="Raleway" w:hAnsi="Raleway" w:cs="Arial"/>
                            <w:b/>
                            <w:sz w:val="44"/>
                          </w:rPr>
                        </w:pPr>
                        <w:r w:rsidRPr="0026105A">
                          <w:rPr>
                            <w:rFonts w:ascii="Raleway" w:hAnsi="Raleway" w:cs="Arial"/>
                            <w:b/>
                            <w:sz w:val="44"/>
                          </w:rPr>
                          <w:t>Hands-On</w:t>
                        </w:r>
                      </w:p>
                      <w:p w14:paraId="10922473" w14:textId="77777777" w:rsidR="00DD40CC" w:rsidRPr="0026105A" w:rsidRDefault="00DD40CC"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DD40CC" w:rsidRDefault="00DD40CC"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DD40CC" w:rsidRDefault="00DD40CC"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DD40CC" w:rsidRPr="00DC027A" w:rsidRDefault="00DD40CC" w:rsidP="00700AFA">
                        <w:pPr>
                          <w:jc w:val="right"/>
                          <w:rPr>
                            <w:rFonts w:ascii="Raleway Medium" w:hAnsi="Raleway Medium" w:cs="Arial"/>
                            <w:b/>
                            <w:i/>
                            <w:sz w:val="28"/>
                            <w:szCs w:val="72"/>
                          </w:rPr>
                        </w:pPr>
                      </w:p>
                      <w:p w14:paraId="10922476" w14:textId="77777777" w:rsidR="00DD40CC" w:rsidRPr="00DC027A" w:rsidRDefault="00DD40CC"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77777777" w:rsidR="00BE636E" w:rsidRPr="00636D4B" w:rsidRDefault="00BE636E" w:rsidP="00BE636E">
      <w:pPr>
        <w:pStyle w:val="KeinLeerraum"/>
        <w:rPr>
          <w:rFonts w:ascii="Arial" w:hAnsi="Arial" w:cs="Arial"/>
          <w:b/>
          <w:sz w:val="56"/>
        </w:rPr>
      </w:pPr>
      <w:r w:rsidRPr="00636D4B">
        <w:rPr>
          <w:rFonts w:ascii="Arial" w:hAnsi="Arial" w:cs="Arial"/>
          <w:b/>
          <w:sz w:val="56"/>
        </w:rPr>
        <w:lastRenderedPageBreak/>
        <w:t>MPLAB® Harmony TCP/IP Stack</w:t>
      </w:r>
    </w:p>
    <w:p w14:paraId="10921B53" w14:textId="77777777" w:rsidR="00BE636E" w:rsidRPr="00636D4B" w:rsidRDefault="00BE636E" w:rsidP="00817EE7">
      <w:pPr>
        <w:pStyle w:val="berschrift1"/>
        <w:tabs>
          <w:tab w:val="left" w:pos="5100"/>
          <w:tab w:val="left" w:pos="7908"/>
          <w:tab w:val="left" w:pos="8748"/>
        </w:tabs>
      </w:pPr>
      <w:bookmarkStart w:id="0" w:name="_Toc488278746"/>
      <w:r>
        <w:t>UDP Module</w:t>
      </w:r>
      <w:r w:rsidRPr="00636D4B">
        <w:t xml:space="preserve"> </w:t>
      </w:r>
      <w:r>
        <w:t xml:space="preserve">API </w:t>
      </w:r>
      <w:r w:rsidRPr="00636D4B">
        <w:t>Function List</w:t>
      </w:r>
      <w:bookmarkEnd w:id="0"/>
      <w:r w:rsidR="006433A6">
        <w:tab/>
      </w:r>
      <w:r w:rsidR="00817EE7">
        <w:tab/>
      </w:r>
      <w:r w:rsidR="00817EE7">
        <w:tab/>
      </w:r>
    </w:p>
    <w:p w14:paraId="10921B54" w14:textId="77777777" w:rsidR="00BE636E" w:rsidRDefault="00BE636E" w:rsidP="00BE636E">
      <w:pPr>
        <w:pStyle w:val="berschrift2"/>
      </w:pPr>
      <w:bookmarkStart w:id="1" w:name="_Toc488278747"/>
      <w:r w:rsidRPr="00993E5D">
        <w:t>Socket Management Functions</w:t>
      </w:r>
      <w:bookmarkEnd w:id="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14:paraId="10921B57" w14:textId="77777777" w:rsidTr="001458B3">
        <w:trPr>
          <w:trHeight w:val="288"/>
        </w:trPr>
        <w:tc>
          <w:tcPr>
            <w:tcW w:w="1707" w:type="pct"/>
            <w:tcBorders>
              <w:top w:val="single" w:sz="4" w:space="0" w:color="FFFFFF"/>
              <w:left w:val="single" w:sz="4" w:space="0" w:color="FFFFFF"/>
            </w:tcBorders>
            <w:shd w:val="clear" w:color="auto" w:fill="5B9BD5"/>
            <w:noWrap/>
            <w:hideMark/>
          </w:tcPr>
          <w:p w14:paraId="10921B55"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TCPIP_UDP_ServerOpen</w:t>
            </w:r>
            <w:proofErr w:type="spellEnd"/>
          </w:p>
        </w:tc>
        <w:tc>
          <w:tcPr>
            <w:tcW w:w="3293" w:type="pct"/>
            <w:shd w:val="clear" w:color="auto" w:fill="BDD6EE"/>
            <w:noWrap/>
            <w:hideMark/>
          </w:tcPr>
          <w:p w14:paraId="10921B56" w14:textId="77777777" w:rsidR="00BE636E" w:rsidRPr="001458B3" w:rsidRDefault="00BE636E" w:rsidP="00B9302F">
            <w:pPr>
              <w:pStyle w:val="KeinLeerraum"/>
              <w:rPr>
                <w:sz w:val="18"/>
                <w:szCs w:val="18"/>
              </w:rPr>
            </w:pPr>
            <w:r w:rsidRPr="001458B3">
              <w:rPr>
                <w:sz w:val="18"/>
                <w:szCs w:val="18"/>
              </w:rPr>
              <w:t>Opens a UDP socket as a server.</w:t>
            </w:r>
          </w:p>
        </w:tc>
      </w:tr>
      <w:tr w:rsidR="00BE636E" w:rsidRPr="001458B3" w14:paraId="10921B5A" w14:textId="77777777" w:rsidTr="001458B3">
        <w:trPr>
          <w:trHeight w:val="288"/>
        </w:trPr>
        <w:tc>
          <w:tcPr>
            <w:tcW w:w="1707" w:type="pct"/>
            <w:tcBorders>
              <w:left w:val="single" w:sz="4" w:space="0" w:color="FFFFFF"/>
            </w:tcBorders>
            <w:shd w:val="clear" w:color="auto" w:fill="5B9BD5"/>
            <w:noWrap/>
            <w:hideMark/>
          </w:tcPr>
          <w:p w14:paraId="10921B58"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TCPIP_UDP_ClientOpen</w:t>
            </w:r>
            <w:proofErr w:type="spellEnd"/>
          </w:p>
        </w:tc>
        <w:tc>
          <w:tcPr>
            <w:tcW w:w="3293" w:type="pct"/>
            <w:shd w:val="clear" w:color="auto" w:fill="DEEAF6"/>
            <w:noWrap/>
            <w:hideMark/>
          </w:tcPr>
          <w:p w14:paraId="10921B59" w14:textId="77777777" w:rsidR="00BE636E" w:rsidRPr="001458B3" w:rsidRDefault="00BE636E" w:rsidP="00B9302F">
            <w:pPr>
              <w:pStyle w:val="KeinLeerraum"/>
              <w:rPr>
                <w:sz w:val="18"/>
                <w:szCs w:val="18"/>
              </w:rPr>
            </w:pPr>
            <w:r w:rsidRPr="001458B3">
              <w:rPr>
                <w:sz w:val="18"/>
                <w:szCs w:val="18"/>
              </w:rPr>
              <w:t>Opens a UDP socket as a client.</w:t>
            </w:r>
          </w:p>
        </w:tc>
      </w:tr>
      <w:tr w:rsidR="00BE636E" w:rsidRPr="001458B3" w14:paraId="10921B5D" w14:textId="77777777" w:rsidTr="001458B3">
        <w:trPr>
          <w:trHeight w:val="288"/>
        </w:trPr>
        <w:tc>
          <w:tcPr>
            <w:tcW w:w="1707" w:type="pct"/>
            <w:tcBorders>
              <w:left w:val="single" w:sz="4" w:space="0" w:color="FFFFFF"/>
            </w:tcBorders>
            <w:shd w:val="clear" w:color="auto" w:fill="5B9BD5"/>
            <w:noWrap/>
            <w:hideMark/>
          </w:tcPr>
          <w:p w14:paraId="10921B5B"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TCPIP_UDP_IsOpened</w:t>
            </w:r>
            <w:proofErr w:type="spellEnd"/>
          </w:p>
        </w:tc>
        <w:tc>
          <w:tcPr>
            <w:tcW w:w="3293" w:type="pct"/>
            <w:shd w:val="clear" w:color="auto" w:fill="BDD6EE"/>
            <w:noWrap/>
            <w:hideMark/>
          </w:tcPr>
          <w:p w14:paraId="10921B5C" w14:textId="77777777" w:rsidR="00BE636E" w:rsidRPr="001458B3" w:rsidRDefault="00BE636E" w:rsidP="00B9302F">
            <w:pPr>
              <w:pStyle w:val="KeinLeerraum"/>
              <w:rPr>
                <w:sz w:val="18"/>
                <w:szCs w:val="18"/>
              </w:rPr>
            </w:pPr>
            <w:r w:rsidRPr="001458B3">
              <w:rPr>
                <w:sz w:val="18"/>
                <w:szCs w:val="18"/>
              </w:rPr>
              <w:t>Determines if a socket was opened.</w:t>
            </w:r>
          </w:p>
        </w:tc>
      </w:tr>
      <w:tr w:rsidR="00BE636E" w:rsidRPr="001458B3" w14:paraId="10921B60" w14:textId="77777777" w:rsidTr="001458B3">
        <w:trPr>
          <w:trHeight w:val="288"/>
        </w:trPr>
        <w:tc>
          <w:tcPr>
            <w:tcW w:w="1707" w:type="pct"/>
            <w:tcBorders>
              <w:left w:val="single" w:sz="4" w:space="0" w:color="FFFFFF"/>
            </w:tcBorders>
            <w:shd w:val="clear" w:color="auto" w:fill="5B9BD5"/>
            <w:noWrap/>
            <w:hideMark/>
          </w:tcPr>
          <w:p w14:paraId="10921B5E"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TCPIP_UDP_IsConnected</w:t>
            </w:r>
            <w:proofErr w:type="spellEnd"/>
          </w:p>
        </w:tc>
        <w:tc>
          <w:tcPr>
            <w:tcW w:w="3293" w:type="pct"/>
            <w:shd w:val="clear" w:color="auto" w:fill="DEEAF6"/>
            <w:noWrap/>
            <w:hideMark/>
          </w:tcPr>
          <w:p w14:paraId="10921B5F" w14:textId="77777777" w:rsidR="00BE636E" w:rsidRPr="001458B3" w:rsidRDefault="00BE636E" w:rsidP="00B9302F">
            <w:pPr>
              <w:pStyle w:val="KeinLeerraum"/>
              <w:rPr>
                <w:sz w:val="18"/>
                <w:szCs w:val="18"/>
              </w:rPr>
            </w:pPr>
            <w:r w:rsidRPr="001458B3">
              <w:rPr>
                <w:sz w:val="18"/>
                <w:szCs w:val="18"/>
              </w:rPr>
              <w:t>Determines if a socket has an established connection.</w:t>
            </w:r>
          </w:p>
        </w:tc>
      </w:tr>
      <w:tr w:rsidR="00BE636E" w:rsidRPr="001458B3" w14:paraId="10921B63" w14:textId="77777777" w:rsidTr="001458B3">
        <w:trPr>
          <w:trHeight w:val="288"/>
        </w:trPr>
        <w:tc>
          <w:tcPr>
            <w:tcW w:w="1707" w:type="pct"/>
            <w:tcBorders>
              <w:left w:val="single" w:sz="4" w:space="0" w:color="FFFFFF"/>
            </w:tcBorders>
            <w:shd w:val="clear" w:color="auto" w:fill="5B9BD5"/>
            <w:noWrap/>
            <w:hideMark/>
          </w:tcPr>
          <w:p w14:paraId="10921B61"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TCPIP_UDP_Bind</w:t>
            </w:r>
            <w:proofErr w:type="spellEnd"/>
          </w:p>
        </w:tc>
        <w:tc>
          <w:tcPr>
            <w:tcW w:w="3293" w:type="pct"/>
            <w:shd w:val="clear" w:color="auto" w:fill="BDD6EE"/>
            <w:noWrap/>
            <w:hideMark/>
          </w:tcPr>
          <w:p w14:paraId="10921B62" w14:textId="77777777" w:rsidR="00BE636E" w:rsidRPr="001458B3" w:rsidRDefault="00BE636E" w:rsidP="00B9302F">
            <w:pPr>
              <w:pStyle w:val="KeinLeerraum"/>
              <w:rPr>
                <w:sz w:val="18"/>
                <w:szCs w:val="18"/>
              </w:rPr>
            </w:pPr>
            <w:r w:rsidRPr="001458B3">
              <w:rPr>
                <w:sz w:val="18"/>
                <w:szCs w:val="18"/>
              </w:rPr>
              <w:t>Bind a socket to a local address and port. This function is meant for client sockets. It assigns a specific source address and port for a socket.</w:t>
            </w:r>
          </w:p>
        </w:tc>
      </w:tr>
      <w:tr w:rsidR="00BE636E" w:rsidRPr="001458B3" w14:paraId="10921B66" w14:textId="77777777" w:rsidTr="001458B3">
        <w:trPr>
          <w:trHeight w:val="288"/>
        </w:trPr>
        <w:tc>
          <w:tcPr>
            <w:tcW w:w="1707" w:type="pct"/>
            <w:tcBorders>
              <w:left w:val="single" w:sz="4" w:space="0" w:color="FFFFFF"/>
            </w:tcBorders>
            <w:shd w:val="clear" w:color="auto" w:fill="5B9BD5"/>
            <w:noWrap/>
            <w:hideMark/>
          </w:tcPr>
          <w:p w14:paraId="10921B64"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TCPIP_UDP_RemoteBind</w:t>
            </w:r>
            <w:proofErr w:type="spellEnd"/>
          </w:p>
        </w:tc>
        <w:tc>
          <w:tcPr>
            <w:tcW w:w="3293" w:type="pct"/>
            <w:shd w:val="clear" w:color="auto" w:fill="DEEAF6"/>
            <w:noWrap/>
            <w:hideMark/>
          </w:tcPr>
          <w:p w14:paraId="10921B65" w14:textId="77777777" w:rsidR="00BE636E" w:rsidRPr="001458B3" w:rsidRDefault="00BE636E" w:rsidP="00B9302F">
            <w:pPr>
              <w:pStyle w:val="KeinLeerraum"/>
              <w:rPr>
                <w:sz w:val="18"/>
                <w:szCs w:val="18"/>
              </w:rPr>
            </w:pPr>
            <w:r w:rsidRPr="001458B3">
              <w:rPr>
                <w:sz w:val="18"/>
                <w:szCs w:val="18"/>
              </w:rPr>
              <w:t>Bind a socket to a remote address This function is meant for server sockets.</w:t>
            </w:r>
          </w:p>
        </w:tc>
      </w:tr>
      <w:tr w:rsidR="00BE636E" w:rsidRPr="001458B3" w14:paraId="10921B69" w14:textId="77777777" w:rsidTr="001458B3">
        <w:trPr>
          <w:trHeight w:val="288"/>
        </w:trPr>
        <w:tc>
          <w:tcPr>
            <w:tcW w:w="1707" w:type="pct"/>
            <w:tcBorders>
              <w:left w:val="single" w:sz="4" w:space="0" w:color="FFFFFF"/>
            </w:tcBorders>
            <w:shd w:val="clear" w:color="auto" w:fill="5B9BD5"/>
            <w:noWrap/>
            <w:hideMark/>
          </w:tcPr>
          <w:p w14:paraId="10921B67"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TCPIP_UDP_Close</w:t>
            </w:r>
            <w:proofErr w:type="spellEnd"/>
          </w:p>
        </w:tc>
        <w:tc>
          <w:tcPr>
            <w:tcW w:w="3293" w:type="pct"/>
            <w:shd w:val="clear" w:color="auto" w:fill="BDD6EE"/>
            <w:noWrap/>
            <w:hideMark/>
          </w:tcPr>
          <w:p w14:paraId="10921B68" w14:textId="77777777" w:rsidR="00BE636E" w:rsidRPr="001458B3" w:rsidRDefault="00BE636E" w:rsidP="00B9302F">
            <w:pPr>
              <w:pStyle w:val="KeinLeerraum"/>
              <w:rPr>
                <w:sz w:val="18"/>
                <w:szCs w:val="18"/>
              </w:rPr>
            </w:pPr>
            <w:r w:rsidRPr="001458B3">
              <w:rPr>
                <w:sz w:val="18"/>
                <w:szCs w:val="18"/>
              </w:rPr>
              <w:t>Closes a UDP socket and frees the handle.</w:t>
            </w:r>
          </w:p>
        </w:tc>
      </w:tr>
      <w:tr w:rsidR="00BE636E" w:rsidRPr="001458B3" w14:paraId="10921B6C" w14:textId="77777777" w:rsidTr="001458B3">
        <w:trPr>
          <w:trHeight w:val="288"/>
        </w:trPr>
        <w:tc>
          <w:tcPr>
            <w:tcW w:w="1707" w:type="pct"/>
            <w:tcBorders>
              <w:left w:val="single" w:sz="4" w:space="0" w:color="FFFFFF"/>
            </w:tcBorders>
            <w:shd w:val="clear" w:color="auto" w:fill="5B9BD5"/>
            <w:noWrap/>
            <w:hideMark/>
          </w:tcPr>
          <w:p w14:paraId="10921B6A"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TCPIP_UDP_OptionsGet</w:t>
            </w:r>
            <w:proofErr w:type="spellEnd"/>
          </w:p>
        </w:tc>
        <w:tc>
          <w:tcPr>
            <w:tcW w:w="3293" w:type="pct"/>
            <w:shd w:val="clear" w:color="auto" w:fill="DEEAF6"/>
            <w:noWrap/>
            <w:hideMark/>
          </w:tcPr>
          <w:p w14:paraId="10921B6B" w14:textId="77777777" w:rsidR="00BE636E" w:rsidRPr="001458B3" w:rsidRDefault="00BE636E" w:rsidP="00B9302F">
            <w:pPr>
              <w:pStyle w:val="KeinLeerraum"/>
              <w:rPr>
                <w:sz w:val="18"/>
                <w:szCs w:val="18"/>
              </w:rPr>
            </w:pPr>
            <w:r w:rsidRPr="001458B3">
              <w:rPr>
                <w:sz w:val="18"/>
                <w:szCs w:val="18"/>
              </w:rPr>
              <w:t>Allows getting the options for a socket such as current RX/TX buffer size, etc.</w:t>
            </w:r>
          </w:p>
        </w:tc>
      </w:tr>
      <w:tr w:rsidR="00BE636E" w:rsidRPr="001458B3" w14:paraId="10921B6F" w14:textId="77777777" w:rsidTr="001458B3">
        <w:trPr>
          <w:trHeight w:val="288"/>
        </w:trPr>
        <w:tc>
          <w:tcPr>
            <w:tcW w:w="1707" w:type="pct"/>
            <w:tcBorders>
              <w:left w:val="single" w:sz="4" w:space="0" w:color="FFFFFF"/>
            </w:tcBorders>
            <w:shd w:val="clear" w:color="auto" w:fill="5B9BD5"/>
            <w:noWrap/>
            <w:hideMark/>
          </w:tcPr>
          <w:p w14:paraId="10921B6D"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TCPIP_UDP_OptionsSet</w:t>
            </w:r>
            <w:proofErr w:type="spellEnd"/>
          </w:p>
        </w:tc>
        <w:tc>
          <w:tcPr>
            <w:tcW w:w="3293" w:type="pct"/>
            <w:shd w:val="clear" w:color="auto" w:fill="BDD6EE"/>
            <w:noWrap/>
            <w:hideMark/>
          </w:tcPr>
          <w:p w14:paraId="10921B6E" w14:textId="77777777" w:rsidR="00BE636E" w:rsidRPr="001458B3" w:rsidRDefault="00BE636E" w:rsidP="00B9302F">
            <w:pPr>
              <w:pStyle w:val="KeinLeerraum"/>
              <w:rPr>
                <w:sz w:val="18"/>
                <w:szCs w:val="18"/>
              </w:rPr>
            </w:pPr>
            <w:r w:rsidRPr="001458B3">
              <w:rPr>
                <w:sz w:val="18"/>
                <w:szCs w:val="18"/>
              </w:rPr>
              <w:t>Allows setting options to a socket like adjust RX/TX buffer size, etc</w:t>
            </w:r>
          </w:p>
        </w:tc>
      </w:tr>
      <w:tr w:rsidR="00BE636E" w:rsidRPr="001458B3" w14:paraId="10921B72" w14:textId="77777777" w:rsidTr="001458B3">
        <w:trPr>
          <w:trHeight w:val="288"/>
        </w:trPr>
        <w:tc>
          <w:tcPr>
            <w:tcW w:w="1707" w:type="pct"/>
            <w:tcBorders>
              <w:left w:val="single" w:sz="4" w:space="0" w:color="FFFFFF"/>
            </w:tcBorders>
            <w:shd w:val="clear" w:color="auto" w:fill="5B9BD5"/>
            <w:noWrap/>
            <w:hideMark/>
          </w:tcPr>
          <w:p w14:paraId="10921B70"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TCPIP_UDP_SocketInfoGet</w:t>
            </w:r>
            <w:proofErr w:type="spellEnd"/>
          </w:p>
        </w:tc>
        <w:tc>
          <w:tcPr>
            <w:tcW w:w="3293" w:type="pct"/>
            <w:shd w:val="clear" w:color="auto" w:fill="DEEAF6"/>
            <w:noWrap/>
            <w:hideMark/>
          </w:tcPr>
          <w:p w14:paraId="10921B71" w14:textId="77777777" w:rsidR="00BE636E" w:rsidRPr="001458B3" w:rsidRDefault="00BE636E" w:rsidP="00B9302F">
            <w:pPr>
              <w:pStyle w:val="KeinLeerraum"/>
              <w:rPr>
                <w:sz w:val="18"/>
                <w:szCs w:val="18"/>
              </w:rPr>
            </w:pPr>
            <w:r w:rsidRPr="001458B3">
              <w:rPr>
                <w:sz w:val="18"/>
                <w:szCs w:val="18"/>
              </w:rPr>
              <w:t>Returns information about a selected UDP socket.</w:t>
            </w:r>
          </w:p>
        </w:tc>
      </w:tr>
      <w:tr w:rsidR="00BE636E" w:rsidRPr="001458B3" w14:paraId="10921B75" w14:textId="77777777" w:rsidTr="001458B3">
        <w:trPr>
          <w:trHeight w:val="288"/>
        </w:trPr>
        <w:tc>
          <w:tcPr>
            <w:tcW w:w="1707" w:type="pct"/>
            <w:tcBorders>
              <w:left w:val="single" w:sz="4" w:space="0" w:color="FFFFFF"/>
            </w:tcBorders>
            <w:shd w:val="clear" w:color="auto" w:fill="5B9BD5"/>
            <w:noWrap/>
            <w:hideMark/>
          </w:tcPr>
          <w:p w14:paraId="10921B73"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TCPIP_UDP_SocketNetGet</w:t>
            </w:r>
            <w:proofErr w:type="spellEnd"/>
          </w:p>
        </w:tc>
        <w:tc>
          <w:tcPr>
            <w:tcW w:w="3293" w:type="pct"/>
            <w:shd w:val="clear" w:color="auto" w:fill="BDD6EE"/>
            <w:noWrap/>
            <w:hideMark/>
          </w:tcPr>
          <w:p w14:paraId="10921B74" w14:textId="77777777" w:rsidR="00BE636E" w:rsidRPr="001458B3" w:rsidRDefault="00BE636E" w:rsidP="00B9302F">
            <w:pPr>
              <w:pStyle w:val="KeinLeerraum"/>
              <w:rPr>
                <w:sz w:val="18"/>
                <w:szCs w:val="18"/>
              </w:rPr>
            </w:pPr>
            <w:r w:rsidRPr="001458B3">
              <w:rPr>
                <w:sz w:val="18"/>
                <w:szCs w:val="18"/>
              </w:rPr>
              <w:t>Gets the network interface of an UDP socket</w:t>
            </w:r>
          </w:p>
        </w:tc>
      </w:tr>
      <w:tr w:rsidR="00BE636E" w:rsidRPr="001458B3" w14:paraId="10921B78" w14:textId="77777777" w:rsidTr="001458B3">
        <w:trPr>
          <w:trHeight w:val="288"/>
        </w:trPr>
        <w:tc>
          <w:tcPr>
            <w:tcW w:w="1707" w:type="pct"/>
            <w:tcBorders>
              <w:left w:val="single" w:sz="4" w:space="0" w:color="FFFFFF"/>
            </w:tcBorders>
            <w:shd w:val="clear" w:color="auto" w:fill="5B9BD5"/>
            <w:noWrap/>
            <w:hideMark/>
          </w:tcPr>
          <w:p w14:paraId="10921B76"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TCPIP_UDP_SocketNetSet</w:t>
            </w:r>
            <w:proofErr w:type="spellEnd"/>
          </w:p>
        </w:tc>
        <w:tc>
          <w:tcPr>
            <w:tcW w:w="3293" w:type="pct"/>
            <w:shd w:val="clear" w:color="auto" w:fill="DEEAF6"/>
            <w:noWrap/>
            <w:hideMark/>
          </w:tcPr>
          <w:p w14:paraId="10921B77" w14:textId="77777777" w:rsidR="00BE636E" w:rsidRPr="001458B3" w:rsidRDefault="00BE636E" w:rsidP="00B9302F">
            <w:pPr>
              <w:pStyle w:val="KeinLeerraum"/>
              <w:rPr>
                <w:sz w:val="18"/>
                <w:szCs w:val="18"/>
              </w:rPr>
            </w:pPr>
            <w:r w:rsidRPr="001458B3">
              <w:rPr>
                <w:sz w:val="18"/>
                <w:szCs w:val="18"/>
              </w:rPr>
              <w:t>Sets the network interface for an UDP socket</w:t>
            </w:r>
          </w:p>
        </w:tc>
      </w:tr>
      <w:tr w:rsidR="00BE636E" w:rsidRPr="001458B3" w14:paraId="10921B7B" w14:textId="77777777" w:rsidTr="001458B3">
        <w:trPr>
          <w:trHeight w:val="288"/>
        </w:trPr>
        <w:tc>
          <w:tcPr>
            <w:tcW w:w="1707" w:type="pct"/>
            <w:tcBorders>
              <w:left w:val="single" w:sz="4" w:space="0" w:color="FFFFFF"/>
            </w:tcBorders>
            <w:shd w:val="clear" w:color="auto" w:fill="5B9BD5"/>
            <w:noWrap/>
            <w:hideMark/>
          </w:tcPr>
          <w:p w14:paraId="10921B79"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TCPIP_UDP_TxOffsetSet</w:t>
            </w:r>
            <w:proofErr w:type="spellEnd"/>
          </w:p>
        </w:tc>
        <w:tc>
          <w:tcPr>
            <w:tcW w:w="3293" w:type="pct"/>
            <w:shd w:val="clear" w:color="auto" w:fill="BDD6EE"/>
            <w:noWrap/>
            <w:hideMark/>
          </w:tcPr>
          <w:p w14:paraId="10921B7A" w14:textId="77777777" w:rsidR="00BE636E" w:rsidRPr="001458B3" w:rsidRDefault="00BE636E" w:rsidP="00B9302F">
            <w:pPr>
              <w:pStyle w:val="KeinLeerraum"/>
              <w:rPr>
                <w:sz w:val="18"/>
                <w:szCs w:val="18"/>
              </w:rPr>
            </w:pPr>
            <w:r w:rsidRPr="001458B3">
              <w:rPr>
                <w:sz w:val="18"/>
                <w:szCs w:val="18"/>
              </w:rPr>
              <w:t>Moves the pointer within the TX buffer.</w:t>
            </w:r>
          </w:p>
        </w:tc>
      </w:tr>
      <w:tr w:rsidR="00BE636E" w:rsidRPr="001458B3" w14:paraId="10921B7E" w14:textId="77777777" w:rsidTr="001458B3">
        <w:trPr>
          <w:trHeight w:val="288"/>
        </w:trPr>
        <w:tc>
          <w:tcPr>
            <w:tcW w:w="1707" w:type="pct"/>
            <w:tcBorders>
              <w:left w:val="single" w:sz="4" w:space="0" w:color="FFFFFF"/>
            </w:tcBorders>
            <w:shd w:val="clear" w:color="auto" w:fill="5B9BD5"/>
            <w:noWrap/>
            <w:hideMark/>
          </w:tcPr>
          <w:p w14:paraId="10921B7C"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TCPIP_UDP_SourceIPAddressSet</w:t>
            </w:r>
            <w:proofErr w:type="spellEnd"/>
          </w:p>
        </w:tc>
        <w:tc>
          <w:tcPr>
            <w:tcW w:w="3293" w:type="pct"/>
            <w:shd w:val="clear" w:color="auto" w:fill="DEEAF6"/>
            <w:noWrap/>
            <w:hideMark/>
          </w:tcPr>
          <w:p w14:paraId="10921B7D" w14:textId="77777777" w:rsidR="00BE636E" w:rsidRPr="001458B3" w:rsidRDefault="00BE636E" w:rsidP="00B9302F">
            <w:pPr>
              <w:pStyle w:val="KeinLeerraum"/>
              <w:rPr>
                <w:sz w:val="18"/>
                <w:szCs w:val="18"/>
              </w:rPr>
            </w:pPr>
            <w:r w:rsidRPr="001458B3">
              <w:rPr>
                <w:sz w:val="18"/>
                <w:szCs w:val="18"/>
              </w:rPr>
              <w:t>Sets the source IP address of a socket</w:t>
            </w:r>
          </w:p>
        </w:tc>
      </w:tr>
      <w:tr w:rsidR="00BE636E" w:rsidRPr="001458B3" w14:paraId="10921B81" w14:textId="77777777" w:rsidTr="001458B3">
        <w:trPr>
          <w:trHeight w:val="288"/>
        </w:trPr>
        <w:tc>
          <w:tcPr>
            <w:tcW w:w="1707" w:type="pct"/>
            <w:tcBorders>
              <w:left w:val="single" w:sz="4" w:space="0" w:color="FFFFFF"/>
            </w:tcBorders>
            <w:shd w:val="clear" w:color="auto" w:fill="5B9BD5"/>
            <w:noWrap/>
            <w:hideMark/>
          </w:tcPr>
          <w:p w14:paraId="10921B7F" w14:textId="77777777" w:rsidR="00BE636E" w:rsidRPr="001458B3" w:rsidRDefault="00BE636E" w:rsidP="00B9302F">
            <w:pPr>
              <w:pStyle w:val="KeinLeerraum"/>
              <w:rPr>
                <w:b/>
                <w:bCs/>
                <w:color w:val="FFFFFF"/>
                <w:sz w:val="18"/>
                <w:szCs w:val="18"/>
              </w:rPr>
            </w:pPr>
            <w:r w:rsidRPr="001458B3">
              <w:rPr>
                <w:b/>
                <w:bCs/>
                <w:color w:val="FFFFFF"/>
                <w:sz w:val="18"/>
                <w:szCs w:val="18"/>
              </w:rPr>
              <w:t>TCPIP_UDP_BcastIPV4AddressSet</w:t>
            </w:r>
          </w:p>
        </w:tc>
        <w:tc>
          <w:tcPr>
            <w:tcW w:w="3293" w:type="pct"/>
            <w:shd w:val="clear" w:color="auto" w:fill="BDD6EE"/>
            <w:noWrap/>
            <w:hideMark/>
          </w:tcPr>
          <w:p w14:paraId="10921B80" w14:textId="77777777" w:rsidR="00BE636E" w:rsidRPr="001458B3" w:rsidRDefault="00BE636E" w:rsidP="00B9302F">
            <w:pPr>
              <w:pStyle w:val="KeinLeerraum"/>
              <w:rPr>
                <w:sz w:val="18"/>
                <w:szCs w:val="18"/>
              </w:rPr>
            </w:pPr>
            <w:r w:rsidRPr="001458B3">
              <w:rPr>
                <w:sz w:val="18"/>
                <w:szCs w:val="18"/>
              </w:rPr>
              <w:t>Sets the broadcast IP address of a socket Allows an UDP socket to send broadcasts.</w:t>
            </w:r>
          </w:p>
        </w:tc>
      </w:tr>
      <w:tr w:rsidR="00BE636E" w:rsidRPr="001458B3" w14:paraId="10921B84" w14:textId="77777777" w:rsidTr="001458B3">
        <w:trPr>
          <w:trHeight w:val="288"/>
        </w:trPr>
        <w:tc>
          <w:tcPr>
            <w:tcW w:w="1707" w:type="pct"/>
            <w:tcBorders>
              <w:left w:val="single" w:sz="4" w:space="0" w:color="FFFFFF"/>
            </w:tcBorders>
            <w:shd w:val="clear" w:color="auto" w:fill="5B9BD5"/>
            <w:noWrap/>
            <w:hideMark/>
          </w:tcPr>
          <w:p w14:paraId="10921B82"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TCPIP_UDP_DestinationIPAddressSet</w:t>
            </w:r>
            <w:proofErr w:type="spellEnd"/>
          </w:p>
        </w:tc>
        <w:tc>
          <w:tcPr>
            <w:tcW w:w="3293" w:type="pct"/>
            <w:shd w:val="clear" w:color="auto" w:fill="DEEAF6"/>
            <w:noWrap/>
            <w:hideMark/>
          </w:tcPr>
          <w:p w14:paraId="10921B83" w14:textId="77777777" w:rsidR="00BE636E" w:rsidRPr="001458B3" w:rsidRDefault="00BE636E" w:rsidP="00B9302F">
            <w:pPr>
              <w:pStyle w:val="KeinLeerraum"/>
              <w:rPr>
                <w:sz w:val="18"/>
                <w:szCs w:val="18"/>
              </w:rPr>
            </w:pPr>
            <w:r w:rsidRPr="001458B3">
              <w:rPr>
                <w:sz w:val="18"/>
                <w:szCs w:val="18"/>
              </w:rPr>
              <w:t>Sets the destination IP address of a socket</w:t>
            </w:r>
          </w:p>
        </w:tc>
      </w:tr>
      <w:tr w:rsidR="00BE636E" w:rsidRPr="001458B3" w14:paraId="10921B87" w14:textId="77777777" w:rsidTr="001458B3">
        <w:trPr>
          <w:trHeight w:val="288"/>
        </w:trPr>
        <w:tc>
          <w:tcPr>
            <w:tcW w:w="1707" w:type="pct"/>
            <w:tcBorders>
              <w:left w:val="single" w:sz="4" w:space="0" w:color="FFFFFF"/>
            </w:tcBorders>
            <w:shd w:val="clear" w:color="auto" w:fill="5B9BD5"/>
            <w:noWrap/>
            <w:hideMark/>
          </w:tcPr>
          <w:p w14:paraId="10921B85"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TCPIP_UDP_DestinationPortSet</w:t>
            </w:r>
            <w:proofErr w:type="spellEnd"/>
          </w:p>
        </w:tc>
        <w:tc>
          <w:tcPr>
            <w:tcW w:w="3293" w:type="pct"/>
            <w:shd w:val="clear" w:color="auto" w:fill="BDD6EE"/>
            <w:noWrap/>
            <w:hideMark/>
          </w:tcPr>
          <w:p w14:paraId="10921B86" w14:textId="77777777" w:rsidR="00BE636E" w:rsidRPr="001458B3" w:rsidRDefault="00BE636E" w:rsidP="00B9302F">
            <w:pPr>
              <w:pStyle w:val="KeinLeerraum"/>
              <w:rPr>
                <w:sz w:val="18"/>
                <w:szCs w:val="18"/>
              </w:rPr>
            </w:pPr>
            <w:r w:rsidRPr="001458B3">
              <w:rPr>
                <w:sz w:val="18"/>
                <w:szCs w:val="18"/>
              </w:rPr>
              <w:t>Sets the destination port of a socket</w:t>
            </w:r>
          </w:p>
        </w:tc>
      </w:tr>
      <w:tr w:rsidR="00BE636E" w:rsidRPr="001458B3" w14:paraId="10921B8A" w14:textId="77777777" w:rsidTr="001458B3">
        <w:trPr>
          <w:trHeight w:val="288"/>
        </w:trPr>
        <w:tc>
          <w:tcPr>
            <w:tcW w:w="1707" w:type="pct"/>
            <w:tcBorders>
              <w:left w:val="single" w:sz="4" w:space="0" w:color="FFFFFF"/>
            </w:tcBorders>
            <w:shd w:val="clear" w:color="auto" w:fill="5B9BD5"/>
            <w:noWrap/>
            <w:hideMark/>
          </w:tcPr>
          <w:p w14:paraId="10921B88"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TCPIP_UDP_Disconnect</w:t>
            </w:r>
            <w:proofErr w:type="spellEnd"/>
          </w:p>
        </w:tc>
        <w:tc>
          <w:tcPr>
            <w:tcW w:w="3293" w:type="pct"/>
            <w:shd w:val="clear" w:color="auto" w:fill="DEEAF6"/>
            <w:noWrap/>
            <w:hideMark/>
          </w:tcPr>
          <w:p w14:paraId="10921B89" w14:textId="77777777" w:rsidR="00BE636E" w:rsidRPr="001458B3" w:rsidRDefault="00BE636E" w:rsidP="00B9302F">
            <w:pPr>
              <w:pStyle w:val="KeinLeerraum"/>
              <w:rPr>
                <w:sz w:val="18"/>
                <w:szCs w:val="18"/>
              </w:rPr>
            </w:pPr>
            <w:r w:rsidRPr="001458B3">
              <w:rPr>
                <w:sz w:val="18"/>
                <w:szCs w:val="18"/>
              </w:rPr>
              <w:t>Disconnects a UDP socket and re-initializes it.</w:t>
            </w:r>
          </w:p>
        </w:tc>
      </w:tr>
      <w:tr w:rsidR="00BE636E" w:rsidRPr="001458B3" w14:paraId="10921B8D" w14:textId="77777777" w:rsidTr="001458B3">
        <w:trPr>
          <w:trHeight w:val="288"/>
        </w:trPr>
        <w:tc>
          <w:tcPr>
            <w:tcW w:w="1707" w:type="pct"/>
            <w:tcBorders>
              <w:left w:val="single" w:sz="4" w:space="0" w:color="FFFFFF"/>
            </w:tcBorders>
            <w:shd w:val="clear" w:color="auto" w:fill="5B9BD5"/>
            <w:noWrap/>
            <w:hideMark/>
          </w:tcPr>
          <w:p w14:paraId="10921B8B"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TCPIP_UDP_SignalHandlerDeregister</w:t>
            </w:r>
            <w:proofErr w:type="spellEnd"/>
          </w:p>
        </w:tc>
        <w:tc>
          <w:tcPr>
            <w:tcW w:w="3293" w:type="pct"/>
            <w:shd w:val="clear" w:color="auto" w:fill="BDD6EE"/>
            <w:noWrap/>
            <w:hideMark/>
          </w:tcPr>
          <w:p w14:paraId="10921B8C" w14:textId="77777777" w:rsidR="00BE636E" w:rsidRPr="001458B3" w:rsidRDefault="00BE636E" w:rsidP="00B9302F">
            <w:pPr>
              <w:pStyle w:val="KeinLeerraum"/>
              <w:rPr>
                <w:sz w:val="18"/>
                <w:szCs w:val="18"/>
              </w:rPr>
            </w:pPr>
            <w:r w:rsidRPr="001458B3">
              <w:rPr>
                <w:sz w:val="18"/>
                <w:szCs w:val="18"/>
              </w:rPr>
              <w:t>Deregisters a previously registered UDP socket signal handler.</w:t>
            </w:r>
          </w:p>
        </w:tc>
      </w:tr>
      <w:tr w:rsidR="00BE636E" w:rsidRPr="001458B3" w14:paraId="10921B90" w14:textId="77777777" w:rsidTr="001458B3">
        <w:trPr>
          <w:trHeight w:val="288"/>
        </w:trPr>
        <w:tc>
          <w:tcPr>
            <w:tcW w:w="1707" w:type="pct"/>
            <w:tcBorders>
              <w:left w:val="single" w:sz="4" w:space="0" w:color="FFFFFF"/>
            </w:tcBorders>
            <w:shd w:val="clear" w:color="auto" w:fill="5B9BD5"/>
            <w:noWrap/>
            <w:hideMark/>
          </w:tcPr>
          <w:p w14:paraId="10921B8E"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TCPIP_UDP_SignalHandlerRegister</w:t>
            </w:r>
            <w:proofErr w:type="spellEnd"/>
          </w:p>
        </w:tc>
        <w:tc>
          <w:tcPr>
            <w:tcW w:w="3293" w:type="pct"/>
            <w:shd w:val="clear" w:color="auto" w:fill="DEEAF6"/>
            <w:noWrap/>
            <w:hideMark/>
          </w:tcPr>
          <w:p w14:paraId="10921B8F" w14:textId="77777777" w:rsidR="00BE636E" w:rsidRPr="001458B3" w:rsidRDefault="00BE636E" w:rsidP="00B9302F">
            <w:pPr>
              <w:pStyle w:val="KeinLeerraum"/>
              <w:rPr>
                <w:sz w:val="18"/>
                <w:szCs w:val="18"/>
              </w:rPr>
            </w:pPr>
            <w:r w:rsidRPr="001458B3">
              <w:rPr>
                <w:sz w:val="18"/>
                <w:szCs w:val="18"/>
              </w:rPr>
              <w:t>Registers a UDP socket signal handler.</w:t>
            </w:r>
          </w:p>
        </w:tc>
      </w:tr>
      <w:tr w:rsidR="00BE636E" w:rsidRPr="001458B3" w14:paraId="10921B93" w14:textId="77777777" w:rsidTr="001458B3">
        <w:trPr>
          <w:trHeight w:val="288"/>
        </w:trPr>
        <w:tc>
          <w:tcPr>
            <w:tcW w:w="1707" w:type="pct"/>
            <w:tcBorders>
              <w:left w:val="single" w:sz="4" w:space="0" w:color="FFFFFF"/>
              <w:bottom w:val="single" w:sz="4" w:space="0" w:color="FFFFFF"/>
            </w:tcBorders>
            <w:shd w:val="clear" w:color="auto" w:fill="5B9BD5"/>
            <w:noWrap/>
            <w:hideMark/>
          </w:tcPr>
          <w:p w14:paraId="10921B91"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TCPIP_UDP_Task</w:t>
            </w:r>
            <w:proofErr w:type="spellEnd"/>
            <w:r w:rsidRPr="001458B3">
              <w:rPr>
                <w:b/>
                <w:bCs/>
                <w:color w:val="FFFFFF"/>
                <w:sz w:val="18"/>
                <w:szCs w:val="18"/>
              </w:rPr>
              <w:t xml:space="preserve"> Standard</w:t>
            </w:r>
          </w:p>
        </w:tc>
        <w:tc>
          <w:tcPr>
            <w:tcW w:w="3293" w:type="pct"/>
            <w:shd w:val="clear" w:color="auto" w:fill="BDD6EE"/>
            <w:noWrap/>
            <w:hideMark/>
          </w:tcPr>
          <w:p w14:paraId="10921B92" w14:textId="77777777" w:rsidR="00BE636E" w:rsidRPr="001458B3" w:rsidRDefault="00BE636E" w:rsidP="00B9302F">
            <w:pPr>
              <w:pStyle w:val="KeinLeerraum"/>
              <w:rPr>
                <w:sz w:val="18"/>
                <w:szCs w:val="18"/>
              </w:rPr>
            </w:pPr>
            <w:r w:rsidRPr="001458B3">
              <w:rPr>
                <w:sz w:val="18"/>
                <w:szCs w:val="18"/>
              </w:rPr>
              <w:t>TCP/IP stack module task function.</w:t>
            </w:r>
          </w:p>
        </w:tc>
      </w:tr>
    </w:tbl>
    <w:p w14:paraId="10921B94" w14:textId="77777777" w:rsidR="00BE636E" w:rsidRDefault="00BE636E" w:rsidP="00BE636E">
      <w:pPr>
        <w:pStyle w:val="berschrift2"/>
      </w:pPr>
      <w:bookmarkStart w:id="2" w:name="_Toc488278748"/>
      <w:r w:rsidRPr="00993E5D">
        <w:t>Transmit Data Functions</w:t>
      </w:r>
      <w:bookmarkEnd w:id="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97"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95"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TCPIP_UDP_PutIsReady</w:t>
            </w:r>
            <w:proofErr w:type="spellEnd"/>
          </w:p>
        </w:tc>
        <w:tc>
          <w:tcPr>
            <w:tcW w:w="3296" w:type="pct"/>
            <w:shd w:val="clear" w:color="auto" w:fill="BDD6EE"/>
            <w:noWrap/>
            <w:hideMark/>
          </w:tcPr>
          <w:p w14:paraId="10921B96" w14:textId="77777777" w:rsidR="00BE636E" w:rsidRPr="001458B3" w:rsidRDefault="00BE636E" w:rsidP="00B9302F">
            <w:pPr>
              <w:pStyle w:val="KeinLeerraum"/>
              <w:rPr>
                <w:sz w:val="18"/>
                <w:szCs w:val="18"/>
              </w:rPr>
            </w:pPr>
            <w:r w:rsidRPr="001458B3">
              <w:rPr>
                <w:sz w:val="18"/>
                <w:szCs w:val="18"/>
              </w:rPr>
              <w:t>Determines how many bytes can be written to the UDP socket.</w:t>
            </w:r>
          </w:p>
        </w:tc>
      </w:tr>
      <w:tr w:rsidR="00BE636E" w:rsidRPr="001458B3" w14:paraId="10921B9A" w14:textId="77777777" w:rsidTr="001458B3">
        <w:trPr>
          <w:trHeight w:val="288"/>
        </w:trPr>
        <w:tc>
          <w:tcPr>
            <w:tcW w:w="1704" w:type="pct"/>
            <w:tcBorders>
              <w:left w:val="single" w:sz="4" w:space="0" w:color="FFFFFF"/>
            </w:tcBorders>
            <w:shd w:val="clear" w:color="auto" w:fill="5B9BD5"/>
            <w:noWrap/>
            <w:hideMark/>
          </w:tcPr>
          <w:p w14:paraId="10921B98"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TCPIP_UDP_TxPutIsReady</w:t>
            </w:r>
            <w:proofErr w:type="spellEnd"/>
          </w:p>
        </w:tc>
        <w:tc>
          <w:tcPr>
            <w:tcW w:w="3296" w:type="pct"/>
            <w:shd w:val="clear" w:color="auto" w:fill="DEEAF6"/>
            <w:noWrap/>
            <w:hideMark/>
          </w:tcPr>
          <w:p w14:paraId="10921B99" w14:textId="77777777" w:rsidR="00BE636E" w:rsidRPr="001458B3" w:rsidRDefault="00BE636E" w:rsidP="00B9302F">
            <w:pPr>
              <w:pStyle w:val="KeinLeerraum"/>
              <w:rPr>
                <w:sz w:val="18"/>
                <w:szCs w:val="18"/>
              </w:rPr>
            </w:pPr>
            <w:r w:rsidRPr="001458B3">
              <w:rPr>
                <w:sz w:val="18"/>
                <w:szCs w:val="18"/>
              </w:rPr>
              <w:t>Determines how many bytes can be written to the UDP socket.</w:t>
            </w:r>
          </w:p>
        </w:tc>
      </w:tr>
      <w:tr w:rsidR="00BE636E" w:rsidRPr="001458B3" w14:paraId="10921B9D" w14:textId="77777777" w:rsidTr="001458B3">
        <w:trPr>
          <w:trHeight w:val="288"/>
        </w:trPr>
        <w:tc>
          <w:tcPr>
            <w:tcW w:w="1704" w:type="pct"/>
            <w:tcBorders>
              <w:left w:val="single" w:sz="4" w:space="0" w:color="FFFFFF"/>
            </w:tcBorders>
            <w:shd w:val="clear" w:color="auto" w:fill="5B9BD5"/>
            <w:noWrap/>
            <w:hideMark/>
          </w:tcPr>
          <w:p w14:paraId="10921B9B"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TCPIP_UDP_ArrayPut</w:t>
            </w:r>
            <w:proofErr w:type="spellEnd"/>
          </w:p>
        </w:tc>
        <w:tc>
          <w:tcPr>
            <w:tcW w:w="3296" w:type="pct"/>
            <w:shd w:val="clear" w:color="auto" w:fill="BDD6EE"/>
            <w:noWrap/>
            <w:hideMark/>
          </w:tcPr>
          <w:p w14:paraId="10921B9C" w14:textId="77777777" w:rsidR="00BE636E" w:rsidRPr="001458B3" w:rsidRDefault="00BE636E" w:rsidP="00B9302F">
            <w:pPr>
              <w:pStyle w:val="KeinLeerraum"/>
              <w:rPr>
                <w:sz w:val="18"/>
                <w:szCs w:val="18"/>
              </w:rPr>
            </w:pPr>
            <w:r w:rsidRPr="001458B3">
              <w:rPr>
                <w:sz w:val="18"/>
                <w:szCs w:val="18"/>
              </w:rPr>
              <w:t>Writes an array of bytes to the UDP socket.</w:t>
            </w:r>
          </w:p>
        </w:tc>
      </w:tr>
      <w:tr w:rsidR="00BE636E" w:rsidRPr="001458B3" w14:paraId="10921BA0" w14:textId="77777777" w:rsidTr="001458B3">
        <w:trPr>
          <w:trHeight w:val="288"/>
        </w:trPr>
        <w:tc>
          <w:tcPr>
            <w:tcW w:w="1704" w:type="pct"/>
            <w:tcBorders>
              <w:left w:val="single" w:sz="4" w:space="0" w:color="FFFFFF"/>
            </w:tcBorders>
            <w:shd w:val="clear" w:color="auto" w:fill="5B9BD5"/>
            <w:noWrap/>
            <w:hideMark/>
          </w:tcPr>
          <w:p w14:paraId="10921B9E"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TCPIP_UDP_StringPut</w:t>
            </w:r>
            <w:proofErr w:type="spellEnd"/>
          </w:p>
        </w:tc>
        <w:tc>
          <w:tcPr>
            <w:tcW w:w="3296" w:type="pct"/>
            <w:shd w:val="clear" w:color="auto" w:fill="DEEAF6"/>
            <w:noWrap/>
            <w:hideMark/>
          </w:tcPr>
          <w:p w14:paraId="10921B9F" w14:textId="77777777" w:rsidR="00BE636E" w:rsidRPr="001458B3" w:rsidRDefault="00BE636E" w:rsidP="00B9302F">
            <w:pPr>
              <w:pStyle w:val="KeinLeerraum"/>
              <w:rPr>
                <w:sz w:val="18"/>
                <w:szCs w:val="18"/>
              </w:rPr>
            </w:pPr>
            <w:r w:rsidRPr="001458B3">
              <w:rPr>
                <w:sz w:val="18"/>
                <w:szCs w:val="18"/>
              </w:rPr>
              <w:t>Writes a null-terminated string to the UDP socket.</w:t>
            </w:r>
          </w:p>
        </w:tc>
      </w:tr>
      <w:tr w:rsidR="00BE636E" w:rsidRPr="001458B3" w14:paraId="10921BA3" w14:textId="77777777" w:rsidTr="001458B3">
        <w:trPr>
          <w:trHeight w:val="288"/>
        </w:trPr>
        <w:tc>
          <w:tcPr>
            <w:tcW w:w="1704" w:type="pct"/>
            <w:tcBorders>
              <w:left w:val="single" w:sz="4" w:space="0" w:color="FFFFFF"/>
            </w:tcBorders>
            <w:shd w:val="clear" w:color="auto" w:fill="5B9BD5"/>
            <w:noWrap/>
            <w:hideMark/>
          </w:tcPr>
          <w:p w14:paraId="10921BA1"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TCPIP_UDP_Put</w:t>
            </w:r>
            <w:proofErr w:type="spellEnd"/>
          </w:p>
        </w:tc>
        <w:tc>
          <w:tcPr>
            <w:tcW w:w="3296" w:type="pct"/>
            <w:shd w:val="clear" w:color="auto" w:fill="BDD6EE"/>
            <w:noWrap/>
            <w:hideMark/>
          </w:tcPr>
          <w:p w14:paraId="10921BA2" w14:textId="77777777" w:rsidR="00BE636E" w:rsidRPr="001458B3" w:rsidRDefault="00BE636E" w:rsidP="00B9302F">
            <w:pPr>
              <w:pStyle w:val="KeinLeerraum"/>
              <w:rPr>
                <w:sz w:val="18"/>
                <w:szCs w:val="18"/>
              </w:rPr>
            </w:pPr>
            <w:r w:rsidRPr="001458B3">
              <w:rPr>
                <w:sz w:val="18"/>
                <w:szCs w:val="18"/>
              </w:rPr>
              <w:t>Writes a byte to the UDP socket.</w:t>
            </w:r>
          </w:p>
        </w:tc>
      </w:tr>
      <w:tr w:rsidR="00BE636E" w:rsidRPr="001458B3" w14:paraId="10921BA6" w14:textId="77777777" w:rsidTr="001458B3">
        <w:trPr>
          <w:trHeight w:val="288"/>
        </w:trPr>
        <w:tc>
          <w:tcPr>
            <w:tcW w:w="1704" w:type="pct"/>
            <w:tcBorders>
              <w:left w:val="single" w:sz="4" w:space="0" w:color="FFFFFF"/>
            </w:tcBorders>
            <w:shd w:val="clear" w:color="auto" w:fill="5B9BD5"/>
            <w:noWrap/>
            <w:hideMark/>
          </w:tcPr>
          <w:p w14:paraId="10921BA4"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TCPIP_UDP_TxCountGet</w:t>
            </w:r>
            <w:proofErr w:type="spellEnd"/>
          </w:p>
        </w:tc>
        <w:tc>
          <w:tcPr>
            <w:tcW w:w="3296" w:type="pct"/>
            <w:shd w:val="clear" w:color="auto" w:fill="DEEAF6"/>
            <w:noWrap/>
            <w:hideMark/>
          </w:tcPr>
          <w:p w14:paraId="10921BA5" w14:textId="77777777" w:rsidR="00BE636E" w:rsidRPr="001458B3" w:rsidRDefault="00BE636E" w:rsidP="00B9302F">
            <w:pPr>
              <w:pStyle w:val="KeinLeerraum"/>
              <w:rPr>
                <w:sz w:val="18"/>
                <w:szCs w:val="18"/>
              </w:rPr>
            </w:pPr>
            <w:r w:rsidRPr="001458B3">
              <w:rPr>
                <w:sz w:val="18"/>
                <w:szCs w:val="18"/>
              </w:rPr>
              <w:t xml:space="preserve">Returns the </w:t>
            </w:r>
            <w:proofErr w:type="gramStart"/>
            <w:r w:rsidRPr="001458B3">
              <w:rPr>
                <w:sz w:val="18"/>
                <w:szCs w:val="18"/>
              </w:rPr>
              <w:t>amount</w:t>
            </w:r>
            <w:proofErr w:type="gramEnd"/>
            <w:r w:rsidRPr="001458B3">
              <w:rPr>
                <w:sz w:val="18"/>
                <w:szCs w:val="18"/>
              </w:rPr>
              <w:t xml:space="preserve"> of bytes written into the UDP socket.</w:t>
            </w:r>
          </w:p>
        </w:tc>
      </w:tr>
      <w:tr w:rsidR="00BE636E" w:rsidRPr="001458B3" w14:paraId="10921BA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A7"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TCPIP_UDP_Flush</w:t>
            </w:r>
            <w:proofErr w:type="spellEnd"/>
          </w:p>
        </w:tc>
        <w:tc>
          <w:tcPr>
            <w:tcW w:w="3296" w:type="pct"/>
            <w:shd w:val="clear" w:color="auto" w:fill="BDD6EE"/>
            <w:noWrap/>
            <w:hideMark/>
          </w:tcPr>
          <w:p w14:paraId="10921BA8" w14:textId="77777777" w:rsidR="00BE636E" w:rsidRPr="001458B3" w:rsidRDefault="00BE636E" w:rsidP="00B9302F">
            <w:pPr>
              <w:pStyle w:val="KeinLeerraum"/>
              <w:rPr>
                <w:sz w:val="18"/>
                <w:szCs w:val="18"/>
              </w:rPr>
            </w:pPr>
            <w:r w:rsidRPr="001458B3">
              <w:rPr>
                <w:sz w:val="18"/>
                <w:szCs w:val="18"/>
              </w:rPr>
              <w:t>Transmits all pending data in a UDP socket.</w:t>
            </w:r>
          </w:p>
        </w:tc>
      </w:tr>
    </w:tbl>
    <w:p w14:paraId="10921BAA" w14:textId="77777777" w:rsidR="00BE636E" w:rsidRDefault="00D653CC" w:rsidP="00BE636E">
      <w:pPr>
        <w:pStyle w:val="berschrift2"/>
      </w:pPr>
      <w:bookmarkStart w:id="3" w:name="_Toc488278749"/>
      <w:r>
        <w:t>R</w:t>
      </w:r>
      <w:r w:rsidR="00BE636E" w:rsidRPr="00993E5D">
        <w:t>eceive Data Transfer Functions</w:t>
      </w:r>
      <w:bookmarkEnd w:id="3"/>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14:paraId="10921BAD" w14:textId="77777777" w:rsidTr="001458B3">
        <w:trPr>
          <w:trHeight w:val="288"/>
        </w:trPr>
        <w:tc>
          <w:tcPr>
            <w:tcW w:w="1704" w:type="pct"/>
            <w:tcBorders>
              <w:top w:val="single" w:sz="4" w:space="0" w:color="FFFFFF"/>
              <w:left w:val="single" w:sz="4" w:space="0" w:color="FFFFFF"/>
            </w:tcBorders>
            <w:shd w:val="clear" w:color="auto" w:fill="5B9BD5"/>
            <w:noWrap/>
            <w:hideMark/>
          </w:tcPr>
          <w:p w14:paraId="10921BAB"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TCPIP_UDP_GetIsReady</w:t>
            </w:r>
            <w:proofErr w:type="spellEnd"/>
          </w:p>
        </w:tc>
        <w:tc>
          <w:tcPr>
            <w:tcW w:w="3296" w:type="pct"/>
            <w:shd w:val="clear" w:color="auto" w:fill="BDD6EE"/>
            <w:noWrap/>
            <w:hideMark/>
          </w:tcPr>
          <w:p w14:paraId="10921BAC" w14:textId="77777777" w:rsidR="00BE636E" w:rsidRPr="001458B3" w:rsidRDefault="00BE636E" w:rsidP="00B9302F">
            <w:pPr>
              <w:pStyle w:val="KeinLeerraum"/>
              <w:rPr>
                <w:sz w:val="18"/>
                <w:szCs w:val="18"/>
              </w:rPr>
            </w:pPr>
            <w:r w:rsidRPr="001458B3">
              <w:rPr>
                <w:sz w:val="18"/>
                <w:szCs w:val="18"/>
              </w:rPr>
              <w:t>Determines how many bytes can be read from the UDP socket.</w:t>
            </w:r>
          </w:p>
        </w:tc>
      </w:tr>
      <w:tr w:rsidR="00BE636E" w:rsidRPr="001458B3" w14:paraId="10921BB0" w14:textId="77777777" w:rsidTr="001458B3">
        <w:trPr>
          <w:trHeight w:val="288"/>
        </w:trPr>
        <w:tc>
          <w:tcPr>
            <w:tcW w:w="1704" w:type="pct"/>
            <w:tcBorders>
              <w:left w:val="single" w:sz="4" w:space="0" w:color="FFFFFF"/>
            </w:tcBorders>
            <w:shd w:val="clear" w:color="auto" w:fill="5B9BD5"/>
            <w:noWrap/>
            <w:hideMark/>
          </w:tcPr>
          <w:p w14:paraId="10921BAE"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TCPIP_UDP_ArrayGet</w:t>
            </w:r>
            <w:proofErr w:type="spellEnd"/>
          </w:p>
        </w:tc>
        <w:tc>
          <w:tcPr>
            <w:tcW w:w="3296" w:type="pct"/>
            <w:shd w:val="clear" w:color="auto" w:fill="DEEAF6"/>
            <w:noWrap/>
            <w:hideMark/>
          </w:tcPr>
          <w:p w14:paraId="10921BAF" w14:textId="77777777" w:rsidR="00BE636E" w:rsidRPr="001458B3" w:rsidRDefault="00BE636E" w:rsidP="00B9302F">
            <w:pPr>
              <w:pStyle w:val="KeinLeerraum"/>
              <w:rPr>
                <w:sz w:val="18"/>
                <w:szCs w:val="18"/>
              </w:rPr>
            </w:pPr>
            <w:r w:rsidRPr="001458B3">
              <w:rPr>
                <w:sz w:val="18"/>
                <w:szCs w:val="18"/>
              </w:rPr>
              <w:t>Reads an array of bytes from the UDP socket.</w:t>
            </w:r>
          </w:p>
        </w:tc>
      </w:tr>
      <w:tr w:rsidR="00BE636E" w:rsidRPr="001458B3" w14:paraId="10921BB3" w14:textId="77777777" w:rsidTr="001458B3">
        <w:trPr>
          <w:trHeight w:val="288"/>
        </w:trPr>
        <w:tc>
          <w:tcPr>
            <w:tcW w:w="1704" w:type="pct"/>
            <w:tcBorders>
              <w:left w:val="single" w:sz="4" w:space="0" w:color="FFFFFF"/>
            </w:tcBorders>
            <w:shd w:val="clear" w:color="auto" w:fill="5B9BD5"/>
            <w:noWrap/>
            <w:hideMark/>
          </w:tcPr>
          <w:p w14:paraId="10921BB1"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TCPIP_UDP_Get</w:t>
            </w:r>
            <w:proofErr w:type="spellEnd"/>
          </w:p>
        </w:tc>
        <w:tc>
          <w:tcPr>
            <w:tcW w:w="3296" w:type="pct"/>
            <w:shd w:val="clear" w:color="auto" w:fill="BDD6EE"/>
            <w:noWrap/>
            <w:hideMark/>
          </w:tcPr>
          <w:p w14:paraId="10921BB2" w14:textId="77777777" w:rsidR="00BE636E" w:rsidRPr="001458B3" w:rsidRDefault="00BE636E" w:rsidP="00B9302F">
            <w:pPr>
              <w:pStyle w:val="KeinLeerraum"/>
              <w:rPr>
                <w:sz w:val="18"/>
                <w:szCs w:val="18"/>
              </w:rPr>
            </w:pPr>
            <w:r w:rsidRPr="001458B3">
              <w:rPr>
                <w:sz w:val="18"/>
                <w:szCs w:val="18"/>
              </w:rPr>
              <w:t>Reads a byte from the UDP socket.</w:t>
            </w:r>
          </w:p>
        </w:tc>
      </w:tr>
      <w:tr w:rsidR="00BE636E" w:rsidRPr="001458B3" w14:paraId="10921BB6" w14:textId="77777777" w:rsidTr="001458B3">
        <w:trPr>
          <w:trHeight w:val="288"/>
        </w:trPr>
        <w:tc>
          <w:tcPr>
            <w:tcW w:w="1704" w:type="pct"/>
            <w:tcBorders>
              <w:left w:val="single" w:sz="4" w:space="0" w:color="FFFFFF"/>
            </w:tcBorders>
            <w:shd w:val="clear" w:color="auto" w:fill="5B9BD5"/>
            <w:noWrap/>
            <w:hideMark/>
          </w:tcPr>
          <w:p w14:paraId="10921BB4"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TCPIP_UDP_RxOffsetSet</w:t>
            </w:r>
            <w:proofErr w:type="spellEnd"/>
          </w:p>
        </w:tc>
        <w:tc>
          <w:tcPr>
            <w:tcW w:w="3296" w:type="pct"/>
            <w:shd w:val="clear" w:color="auto" w:fill="DEEAF6"/>
            <w:noWrap/>
            <w:hideMark/>
          </w:tcPr>
          <w:p w14:paraId="10921BB5" w14:textId="77777777" w:rsidR="00BE636E" w:rsidRPr="001458B3" w:rsidRDefault="00BE636E" w:rsidP="00B9302F">
            <w:pPr>
              <w:pStyle w:val="KeinLeerraum"/>
              <w:rPr>
                <w:sz w:val="18"/>
                <w:szCs w:val="18"/>
              </w:rPr>
            </w:pPr>
            <w:r w:rsidRPr="001458B3">
              <w:rPr>
                <w:sz w:val="18"/>
                <w:szCs w:val="18"/>
              </w:rPr>
              <w:t>Moves the read pointer within the socket RX buffer.</w:t>
            </w:r>
          </w:p>
        </w:tc>
      </w:tr>
      <w:tr w:rsidR="00BE636E" w:rsidRPr="001458B3" w14:paraId="10921BB9" w14:textId="77777777" w:rsidTr="001458B3">
        <w:trPr>
          <w:trHeight w:val="288"/>
        </w:trPr>
        <w:tc>
          <w:tcPr>
            <w:tcW w:w="1704" w:type="pct"/>
            <w:tcBorders>
              <w:left w:val="single" w:sz="4" w:space="0" w:color="FFFFFF"/>
              <w:bottom w:val="single" w:sz="4" w:space="0" w:color="FFFFFF"/>
            </w:tcBorders>
            <w:shd w:val="clear" w:color="auto" w:fill="5B9BD5"/>
            <w:noWrap/>
            <w:hideMark/>
          </w:tcPr>
          <w:p w14:paraId="10921BB7" w14:textId="77777777" w:rsidR="00BE636E" w:rsidRPr="001458B3" w:rsidRDefault="00BE636E" w:rsidP="00B9302F">
            <w:pPr>
              <w:pStyle w:val="KeinLeerraum"/>
              <w:rPr>
                <w:b/>
                <w:bCs/>
                <w:color w:val="FFFFFF"/>
                <w:sz w:val="18"/>
                <w:szCs w:val="18"/>
              </w:rPr>
            </w:pPr>
            <w:proofErr w:type="spellStart"/>
            <w:r w:rsidRPr="001458B3">
              <w:rPr>
                <w:b/>
                <w:bCs/>
                <w:color w:val="FFFFFF"/>
                <w:sz w:val="18"/>
                <w:szCs w:val="18"/>
              </w:rPr>
              <w:t>TCPIP_UDP_Discard</w:t>
            </w:r>
            <w:proofErr w:type="spellEnd"/>
          </w:p>
        </w:tc>
        <w:tc>
          <w:tcPr>
            <w:tcW w:w="3296" w:type="pct"/>
            <w:shd w:val="clear" w:color="auto" w:fill="BDD6EE"/>
            <w:noWrap/>
            <w:hideMark/>
          </w:tcPr>
          <w:p w14:paraId="10921BB8" w14:textId="77777777" w:rsidR="00BE636E" w:rsidRPr="001458B3" w:rsidRDefault="00BE636E" w:rsidP="00B9302F">
            <w:pPr>
              <w:pStyle w:val="KeinLeerraum"/>
              <w:rPr>
                <w:sz w:val="18"/>
                <w:szCs w:val="18"/>
              </w:rPr>
            </w:pPr>
            <w:r w:rsidRPr="001458B3">
              <w:rPr>
                <w:sz w:val="18"/>
                <w:szCs w:val="18"/>
              </w:rPr>
              <w:t>Discards any remaining RX data from a UDP socket.</w:t>
            </w:r>
          </w:p>
        </w:tc>
      </w:tr>
    </w:tbl>
    <w:p w14:paraId="10921BBA" w14:textId="77777777" w:rsidR="00817EE7" w:rsidRDefault="00817EE7" w:rsidP="00082C6E">
      <w:pPr>
        <w:pStyle w:val="TOCHeading1"/>
        <w:sectPr w:rsidR="00817EE7"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7777777" w:rsidR="00A32AE3" w:rsidRDefault="000B446F" w:rsidP="00082C6E">
      <w:pPr>
        <w:pStyle w:val="TOCHeading1"/>
      </w:pPr>
      <w:r>
        <w:lastRenderedPageBreak/>
        <w:t>Table of Contents</w:t>
      </w:r>
    </w:p>
    <w:p w14:paraId="10921BBC" w14:textId="77777777" w:rsidR="00FC4C57" w:rsidRDefault="00D653CC">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b w:val="0"/>
          <w:bCs/>
          <w:smallCaps/>
          <w:color w:val="4472C4"/>
          <w:lang w:eastAsia="en-AU"/>
        </w:rPr>
        <w:fldChar w:fldCharType="begin"/>
      </w:r>
      <w:r>
        <w:rPr>
          <w:b w:val="0"/>
          <w:bCs/>
          <w:smallCaps/>
          <w:color w:val="4472C4"/>
          <w:lang w:eastAsia="en-AU"/>
        </w:rPr>
        <w:instrText xml:space="preserve"> TOC \t "Heading 1,2,Heading 2,3,Heading 3,4,Title,1,Numbered Heading,3" </w:instrText>
      </w:r>
      <w:r>
        <w:rPr>
          <w:b w:val="0"/>
          <w:bCs/>
          <w:smallCaps/>
          <w:color w:val="4472C4"/>
          <w:lang w:eastAsia="en-AU"/>
        </w:rPr>
        <w:fldChar w:fldCharType="separate"/>
      </w:r>
      <w:r w:rsidR="00FC4C57">
        <w:rPr>
          <w:noProof/>
        </w:rPr>
        <w:t>UDP Module API Function List</w:t>
      </w:r>
      <w:r w:rsidR="00FC4C57">
        <w:rPr>
          <w:noProof/>
        </w:rPr>
        <w:tab/>
      </w:r>
      <w:r w:rsidR="00FC4C57">
        <w:rPr>
          <w:noProof/>
        </w:rPr>
        <w:fldChar w:fldCharType="begin"/>
      </w:r>
      <w:r w:rsidR="00FC4C57">
        <w:rPr>
          <w:noProof/>
        </w:rPr>
        <w:instrText xml:space="preserve"> PAGEREF _Toc488278746 \h </w:instrText>
      </w:r>
      <w:r w:rsidR="00FC4C57">
        <w:rPr>
          <w:noProof/>
        </w:rPr>
      </w:r>
      <w:r w:rsidR="00FC4C57">
        <w:rPr>
          <w:noProof/>
        </w:rPr>
        <w:fldChar w:fldCharType="separate"/>
      </w:r>
      <w:r w:rsidR="00FC4C57">
        <w:rPr>
          <w:noProof/>
        </w:rPr>
        <w:t>2</w:t>
      </w:r>
      <w:r w:rsidR="00FC4C57">
        <w:rPr>
          <w:noProof/>
        </w:rPr>
        <w:fldChar w:fldCharType="end"/>
      </w:r>
    </w:p>
    <w:p w14:paraId="10921BBD" w14:textId="77777777" w:rsidR="00FC4C57" w:rsidRDefault="00FC4C57">
      <w:pPr>
        <w:pStyle w:val="Verzeichnis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_Toc488278747 \h </w:instrText>
      </w:r>
      <w:r>
        <w:rPr>
          <w:noProof/>
        </w:rPr>
      </w:r>
      <w:r>
        <w:rPr>
          <w:noProof/>
        </w:rPr>
        <w:fldChar w:fldCharType="separate"/>
      </w:r>
      <w:r>
        <w:rPr>
          <w:noProof/>
        </w:rPr>
        <w:t>2</w:t>
      </w:r>
      <w:r>
        <w:rPr>
          <w:noProof/>
        </w:rPr>
        <w:fldChar w:fldCharType="end"/>
      </w:r>
    </w:p>
    <w:p w14:paraId="10921BBE" w14:textId="77777777" w:rsidR="00FC4C57" w:rsidRDefault="00FC4C57">
      <w:pPr>
        <w:pStyle w:val="Verzeichnis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_Toc488278748 \h </w:instrText>
      </w:r>
      <w:r>
        <w:rPr>
          <w:noProof/>
        </w:rPr>
      </w:r>
      <w:r>
        <w:rPr>
          <w:noProof/>
        </w:rPr>
        <w:fldChar w:fldCharType="separate"/>
      </w:r>
      <w:r>
        <w:rPr>
          <w:noProof/>
        </w:rPr>
        <w:t>2</w:t>
      </w:r>
      <w:r>
        <w:rPr>
          <w:noProof/>
        </w:rPr>
        <w:fldChar w:fldCharType="end"/>
      </w:r>
    </w:p>
    <w:p w14:paraId="10921BBF" w14:textId="77777777" w:rsidR="00FC4C57" w:rsidRDefault="00FC4C57">
      <w:pPr>
        <w:pStyle w:val="Verzeichnis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_Toc488278749 \h </w:instrText>
      </w:r>
      <w:r>
        <w:rPr>
          <w:noProof/>
        </w:rPr>
      </w:r>
      <w:r>
        <w:rPr>
          <w:noProof/>
        </w:rPr>
        <w:fldChar w:fldCharType="separate"/>
      </w:r>
      <w:r>
        <w:rPr>
          <w:noProof/>
        </w:rPr>
        <w:t>2</w:t>
      </w:r>
      <w:r>
        <w:rPr>
          <w:noProof/>
        </w:rPr>
        <w:fldChar w:fldCharType="end"/>
      </w:r>
    </w:p>
    <w:p w14:paraId="10921BC0"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_Toc488278750 \h </w:instrText>
      </w:r>
      <w:r>
        <w:rPr>
          <w:noProof/>
        </w:rPr>
      </w:r>
      <w:r>
        <w:rPr>
          <w:noProof/>
        </w:rPr>
        <w:fldChar w:fldCharType="separate"/>
      </w:r>
      <w:r>
        <w:rPr>
          <w:noProof/>
        </w:rPr>
        <w:t>5</w:t>
      </w:r>
      <w:r>
        <w:rPr>
          <w:noProof/>
        </w:rPr>
        <w:fldChar w:fldCharType="end"/>
      </w:r>
    </w:p>
    <w:p w14:paraId="10921BC1"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Hardware Requirements</w:t>
      </w:r>
      <w:r>
        <w:rPr>
          <w:noProof/>
        </w:rPr>
        <w:tab/>
      </w:r>
      <w:r>
        <w:rPr>
          <w:noProof/>
        </w:rPr>
        <w:fldChar w:fldCharType="begin"/>
      </w:r>
      <w:r>
        <w:rPr>
          <w:noProof/>
        </w:rPr>
        <w:instrText xml:space="preserve"> PAGEREF _Toc488278751 \h </w:instrText>
      </w:r>
      <w:r>
        <w:rPr>
          <w:noProof/>
        </w:rPr>
      </w:r>
      <w:r>
        <w:rPr>
          <w:noProof/>
        </w:rPr>
        <w:fldChar w:fldCharType="separate"/>
      </w:r>
      <w:r>
        <w:rPr>
          <w:noProof/>
        </w:rPr>
        <w:t>5</w:t>
      </w:r>
      <w:r>
        <w:rPr>
          <w:noProof/>
        </w:rPr>
        <w:fldChar w:fldCharType="end"/>
      </w:r>
    </w:p>
    <w:p w14:paraId="10921BC2"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Software Requirements</w:t>
      </w:r>
      <w:r>
        <w:rPr>
          <w:noProof/>
        </w:rPr>
        <w:tab/>
      </w:r>
      <w:r>
        <w:rPr>
          <w:noProof/>
        </w:rPr>
        <w:fldChar w:fldCharType="begin"/>
      </w:r>
      <w:r>
        <w:rPr>
          <w:noProof/>
        </w:rPr>
        <w:instrText xml:space="preserve"> PAGEREF _Toc488278752 \h </w:instrText>
      </w:r>
      <w:r>
        <w:rPr>
          <w:noProof/>
        </w:rPr>
      </w:r>
      <w:r>
        <w:rPr>
          <w:noProof/>
        </w:rPr>
        <w:fldChar w:fldCharType="separate"/>
      </w:r>
      <w:r>
        <w:rPr>
          <w:noProof/>
        </w:rPr>
        <w:t>5</w:t>
      </w:r>
      <w:r>
        <w:rPr>
          <w:noProof/>
        </w:rPr>
        <w:fldChar w:fldCharType="end"/>
      </w:r>
    </w:p>
    <w:p w14:paraId="10921BC3" w14:textId="77777777" w:rsidR="00FC4C57" w:rsidRDefault="00FC4C57">
      <w:pPr>
        <w:pStyle w:val="Verzeichnis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1</w:t>
      </w:r>
      <w:r>
        <w:rPr>
          <w:noProof/>
        </w:rPr>
        <w:tab/>
      </w:r>
      <w:r>
        <w:rPr>
          <w:noProof/>
        </w:rPr>
        <w:fldChar w:fldCharType="begin"/>
      </w:r>
      <w:r>
        <w:rPr>
          <w:noProof/>
        </w:rPr>
        <w:instrText xml:space="preserve"> PAGEREF _Toc488278753 \h </w:instrText>
      </w:r>
      <w:r>
        <w:rPr>
          <w:noProof/>
        </w:rPr>
      </w:r>
      <w:r>
        <w:rPr>
          <w:noProof/>
        </w:rPr>
        <w:fldChar w:fldCharType="separate"/>
      </w:r>
      <w:r>
        <w:rPr>
          <w:noProof/>
        </w:rPr>
        <w:t>6</w:t>
      </w:r>
      <w:r>
        <w:rPr>
          <w:noProof/>
        </w:rPr>
        <w:fldChar w:fldCharType="end"/>
      </w:r>
    </w:p>
    <w:p w14:paraId="10921BC4"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_Toc488278754 \h </w:instrText>
      </w:r>
      <w:r>
        <w:rPr>
          <w:noProof/>
        </w:rPr>
      </w:r>
      <w:r>
        <w:rPr>
          <w:noProof/>
        </w:rPr>
        <w:fldChar w:fldCharType="separate"/>
      </w:r>
      <w:r>
        <w:rPr>
          <w:noProof/>
        </w:rPr>
        <w:t>6</w:t>
      </w:r>
      <w:r>
        <w:rPr>
          <w:noProof/>
        </w:rPr>
        <w:fldChar w:fldCharType="end"/>
      </w:r>
    </w:p>
    <w:p w14:paraId="10921BC5"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Lab Procedure</w:t>
      </w:r>
      <w:r>
        <w:rPr>
          <w:noProof/>
        </w:rPr>
        <w:tab/>
      </w:r>
      <w:r>
        <w:rPr>
          <w:noProof/>
        </w:rPr>
        <w:fldChar w:fldCharType="begin"/>
      </w:r>
      <w:r>
        <w:rPr>
          <w:noProof/>
        </w:rPr>
        <w:instrText xml:space="preserve"> PAGEREF _Toc488278755 \h </w:instrText>
      </w:r>
      <w:r>
        <w:rPr>
          <w:noProof/>
        </w:rPr>
      </w:r>
      <w:r>
        <w:rPr>
          <w:noProof/>
        </w:rPr>
        <w:fldChar w:fldCharType="separate"/>
      </w:r>
      <w:r>
        <w:rPr>
          <w:noProof/>
        </w:rPr>
        <w:t>7</w:t>
      </w:r>
      <w:r>
        <w:rPr>
          <w:noProof/>
        </w:rPr>
        <w:fldChar w:fldCharType="end"/>
      </w:r>
    </w:p>
    <w:p w14:paraId="10921BC6"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Starting MPLAB X IDE</w:t>
      </w:r>
      <w:r>
        <w:rPr>
          <w:noProof/>
        </w:rPr>
        <w:tab/>
      </w:r>
      <w:r>
        <w:rPr>
          <w:noProof/>
        </w:rPr>
        <w:fldChar w:fldCharType="begin"/>
      </w:r>
      <w:r>
        <w:rPr>
          <w:noProof/>
        </w:rPr>
        <w:instrText xml:space="preserve"> PAGEREF _Toc488278756 \h </w:instrText>
      </w:r>
      <w:r>
        <w:rPr>
          <w:noProof/>
        </w:rPr>
      </w:r>
      <w:r>
        <w:rPr>
          <w:noProof/>
        </w:rPr>
        <w:fldChar w:fldCharType="separate"/>
      </w:r>
      <w:r>
        <w:rPr>
          <w:noProof/>
        </w:rPr>
        <w:t>7</w:t>
      </w:r>
      <w:r>
        <w:rPr>
          <w:noProof/>
        </w:rPr>
        <w:fldChar w:fldCharType="end"/>
      </w:r>
    </w:p>
    <w:p w14:paraId="10921BC7" w14:textId="77777777" w:rsidR="00FC4C57" w:rsidRDefault="00FC4C57">
      <w:pPr>
        <w:pStyle w:val="Verzeichnis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_Toc488278757 \h </w:instrText>
      </w:r>
      <w:r>
        <w:rPr>
          <w:noProof/>
        </w:rPr>
      </w:r>
      <w:r>
        <w:rPr>
          <w:noProof/>
        </w:rPr>
        <w:fldChar w:fldCharType="separate"/>
      </w:r>
      <w:r>
        <w:rPr>
          <w:noProof/>
        </w:rPr>
        <w:t>8</w:t>
      </w:r>
      <w:r>
        <w:rPr>
          <w:noProof/>
        </w:rPr>
        <w:fldChar w:fldCharType="end"/>
      </w:r>
    </w:p>
    <w:p w14:paraId="10921BC8"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MHC: BSP Selection</w:t>
      </w:r>
      <w:r>
        <w:rPr>
          <w:noProof/>
        </w:rPr>
        <w:tab/>
      </w:r>
      <w:r>
        <w:rPr>
          <w:noProof/>
        </w:rPr>
        <w:fldChar w:fldCharType="begin"/>
      </w:r>
      <w:r>
        <w:rPr>
          <w:noProof/>
        </w:rPr>
        <w:instrText xml:space="preserve"> PAGEREF _Toc488278758 \h </w:instrText>
      </w:r>
      <w:r>
        <w:rPr>
          <w:noProof/>
        </w:rPr>
      </w:r>
      <w:r>
        <w:rPr>
          <w:noProof/>
        </w:rPr>
        <w:fldChar w:fldCharType="separate"/>
      </w:r>
      <w:r>
        <w:rPr>
          <w:noProof/>
        </w:rPr>
        <w:t>9</w:t>
      </w:r>
      <w:r>
        <w:rPr>
          <w:noProof/>
        </w:rPr>
        <w:fldChar w:fldCharType="end"/>
      </w:r>
    </w:p>
    <w:p w14:paraId="10921BC9"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Ethernet I/O Pin Configuration</w:t>
      </w:r>
      <w:r>
        <w:rPr>
          <w:noProof/>
        </w:rPr>
        <w:tab/>
      </w:r>
      <w:r>
        <w:rPr>
          <w:noProof/>
        </w:rPr>
        <w:fldChar w:fldCharType="begin"/>
      </w:r>
      <w:r>
        <w:rPr>
          <w:noProof/>
        </w:rPr>
        <w:instrText xml:space="preserve"> PAGEREF _Toc488278759 \h </w:instrText>
      </w:r>
      <w:r>
        <w:rPr>
          <w:noProof/>
        </w:rPr>
      </w:r>
      <w:r>
        <w:rPr>
          <w:noProof/>
        </w:rPr>
        <w:fldChar w:fldCharType="separate"/>
      </w:r>
      <w:r>
        <w:rPr>
          <w:noProof/>
        </w:rPr>
        <w:t>11</w:t>
      </w:r>
      <w:r>
        <w:rPr>
          <w:noProof/>
        </w:rPr>
        <w:fldChar w:fldCharType="end"/>
      </w:r>
    </w:p>
    <w:p w14:paraId="10921BCA"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TCP/IP Stack Configuration</w:t>
      </w:r>
      <w:r>
        <w:rPr>
          <w:noProof/>
        </w:rPr>
        <w:tab/>
      </w:r>
      <w:r>
        <w:rPr>
          <w:noProof/>
        </w:rPr>
        <w:fldChar w:fldCharType="begin"/>
      </w:r>
      <w:r>
        <w:rPr>
          <w:noProof/>
        </w:rPr>
        <w:instrText xml:space="preserve"> PAGEREF _Toc488278760 \h </w:instrText>
      </w:r>
      <w:r>
        <w:rPr>
          <w:noProof/>
        </w:rPr>
      </w:r>
      <w:r>
        <w:rPr>
          <w:noProof/>
        </w:rPr>
        <w:fldChar w:fldCharType="separate"/>
      </w:r>
      <w:r>
        <w:rPr>
          <w:noProof/>
        </w:rPr>
        <w:t>13</w:t>
      </w:r>
      <w:r>
        <w:rPr>
          <w:noProof/>
        </w:rPr>
        <w:fldChar w:fldCharType="end"/>
      </w:r>
    </w:p>
    <w:p w14:paraId="10921BCB"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Network Interface Configuration</w:t>
      </w:r>
      <w:r>
        <w:rPr>
          <w:noProof/>
        </w:rPr>
        <w:tab/>
      </w:r>
      <w:r>
        <w:rPr>
          <w:noProof/>
        </w:rPr>
        <w:fldChar w:fldCharType="begin"/>
      </w:r>
      <w:r>
        <w:rPr>
          <w:noProof/>
        </w:rPr>
        <w:instrText xml:space="preserve"> PAGEREF _Toc488278761 \h </w:instrText>
      </w:r>
      <w:r>
        <w:rPr>
          <w:noProof/>
        </w:rPr>
      </w:r>
      <w:r>
        <w:rPr>
          <w:noProof/>
        </w:rPr>
        <w:fldChar w:fldCharType="separate"/>
      </w:r>
      <w:r>
        <w:rPr>
          <w:noProof/>
        </w:rPr>
        <w:t>14</w:t>
      </w:r>
      <w:r>
        <w:rPr>
          <w:noProof/>
        </w:rPr>
        <w:fldChar w:fldCharType="end"/>
      </w:r>
    </w:p>
    <w:p w14:paraId="10921BCC"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MHC: ICMP Configuration</w:t>
      </w:r>
      <w:r>
        <w:rPr>
          <w:noProof/>
        </w:rPr>
        <w:tab/>
      </w:r>
      <w:r>
        <w:rPr>
          <w:noProof/>
        </w:rPr>
        <w:fldChar w:fldCharType="begin"/>
      </w:r>
      <w:r>
        <w:rPr>
          <w:noProof/>
        </w:rPr>
        <w:instrText xml:space="preserve"> PAGEREF _Toc488278762 \h </w:instrText>
      </w:r>
      <w:r>
        <w:rPr>
          <w:noProof/>
        </w:rPr>
      </w:r>
      <w:r>
        <w:rPr>
          <w:noProof/>
        </w:rPr>
        <w:fldChar w:fldCharType="separate"/>
      </w:r>
      <w:r>
        <w:rPr>
          <w:noProof/>
        </w:rPr>
        <w:t>15</w:t>
      </w:r>
      <w:r>
        <w:rPr>
          <w:noProof/>
        </w:rPr>
        <w:fldChar w:fldCharType="end"/>
      </w:r>
    </w:p>
    <w:p w14:paraId="10921BCD"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MHC: Network Interface Driver Selection</w:t>
      </w:r>
      <w:r>
        <w:rPr>
          <w:noProof/>
        </w:rPr>
        <w:tab/>
      </w:r>
      <w:r>
        <w:rPr>
          <w:noProof/>
        </w:rPr>
        <w:fldChar w:fldCharType="begin"/>
      </w:r>
      <w:r>
        <w:rPr>
          <w:noProof/>
        </w:rPr>
        <w:instrText xml:space="preserve"> PAGEREF _Toc488278763 \h </w:instrText>
      </w:r>
      <w:r>
        <w:rPr>
          <w:noProof/>
        </w:rPr>
      </w:r>
      <w:r>
        <w:rPr>
          <w:noProof/>
        </w:rPr>
        <w:fldChar w:fldCharType="separate"/>
      </w:r>
      <w:r>
        <w:rPr>
          <w:noProof/>
        </w:rPr>
        <w:t>15</w:t>
      </w:r>
      <w:r>
        <w:rPr>
          <w:noProof/>
        </w:rPr>
        <w:fldChar w:fldCharType="end"/>
      </w:r>
    </w:p>
    <w:p w14:paraId="10921BCE"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Console Configuration</w:t>
      </w:r>
      <w:r>
        <w:rPr>
          <w:noProof/>
        </w:rPr>
        <w:tab/>
      </w:r>
      <w:r>
        <w:rPr>
          <w:noProof/>
        </w:rPr>
        <w:fldChar w:fldCharType="begin"/>
      </w:r>
      <w:r>
        <w:rPr>
          <w:noProof/>
        </w:rPr>
        <w:instrText xml:space="preserve"> PAGEREF _Toc488278764 \h </w:instrText>
      </w:r>
      <w:r>
        <w:rPr>
          <w:noProof/>
        </w:rPr>
      </w:r>
      <w:r>
        <w:rPr>
          <w:noProof/>
        </w:rPr>
        <w:fldChar w:fldCharType="separate"/>
      </w:r>
      <w:r>
        <w:rPr>
          <w:noProof/>
        </w:rPr>
        <w:t>17</w:t>
      </w:r>
      <w:r>
        <w:rPr>
          <w:noProof/>
        </w:rPr>
        <w:fldChar w:fldCharType="end"/>
      </w:r>
    </w:p>
    <w:p w14:paraId="10921BCF"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MHC: Application Configuration</w:t>
      </w:r>
      <w:r>
        <w:rPr>
          <w:noProof/>
        </w:rPr>
        <w:tab/>
      </w:r>
      <w:r>
        <w:rPr>
          <w:noProof/>
        </w:rPr>
        <w:fldChar w:fldCharType="begin"/>
      </w:r>
      <w:r>
        <w:rPr>
          <w:noProof/>
        </w:rPr>
        <w:instrText xml:space="preserve"> PAGEREF _Toc488278765 \h </w:instrText>
      </w:r>
      <w:r>
        <w:rPr>
          <w:noProof/>
        </w:rPr>
      </w:r>
      <w:r>
        <w:rPr>
          <w:noProof/>
        </w:rPr>
        <w:fldChar w:fldCharType="separate"/>
      </w:r>
      <w:r>
        <w:rPr>
          <w:noProof/>
        </w:rPr>
        <w:t>19</w:t>
      </w:r>
      <w:r>
        <w:rPr>
          <w:noProof/>
        </w:rPr>
        <w:fldChar w:fldCharType="end"/>
      </w:r>
    </w:p>
    <w:p w14:paraId="10921BD0"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Project Generation</w:t>
      </w:r>
      <w:r>
        <w:rPr>
          <w:noProof/>
        </w:rPr>
        <w:tab/>
      </w:r>
      <w:r>
        <w:rPr>
          <w:noProof/>
        </w:rPr>
        <w:fldChar w:fldCharType="begin"/>
      </w:r>
      <w:r>
        <w:rPr>
          <w:noProof/>
        </w:rPr>
        <w:instrText xml:space="preserve"> PAGEREF _Toc488278766 \h </w:instrText>
      </w:r>
      <w:r>
        <w:rPr>
          <w:noProof/>
        </w:rPr>
      </w:r>
      <w:r>
        <w:rPr>
          <w:noProof/>
        </w:rPr>
        <w:fldChar w:fldCharType="separate"/>
      </w:r>
      <w:r>
        <w:rPr>
          <w:noProof/>
        </w:rPr>
        <w:t>19</w:t>
      </w:r>
      <w:r>
        <w:rPr>
          <w:noProof/>
        </w:rPr>
        <w:fldChar w:fldCharType="end"/>
      </w:r>
    </w:p>
    <w:p w14:paraId="10921BD1"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LED Flasher Implementation</w:t>
      </w:r>
      <w:r>
        <w:rPr>
          <w:noProof/>
        </w:rPr>
        <w:tab/>
      </w:r>
      <w:r>
        <w:rPr>
          <w:noProof/>
        </w:rPr>
        <w:fldChar w:fldCharType="begin"/>
      </w:r>
      <w:r>
        <w:rPr>
          <w:noProof/>
        </w:rPr>
        <w:instrText xml:space="preserve"> PAGEREF _Toc488278767 \h </w:instrText>
      </w:r>
      <w:r>
        <w:rPr>
          <w:noProof/>
        </w:rPr>
      </w:r>
      <w:r>
        <w:rPr>
          <w:noProof/>
        </w:rPr>
        <w:fldChar w:fldCharType="separate"/>
      </w:r>
      <w:r>
        <w:rPr>
          <w:noProof/>
        </w:rPr>
        <w:t>21</w:t>
      </w:r>
      <w:r>
        <w:rPr>
          <w:noProof/>
        </w:rPr>
        <w:fldChar w:fldCharType="end"/>
      </w:r>
    </w:p>
    <w:p w14:paraId="10921BD2"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LED Flasher Code</w:t>
      </w:r>
      <w:r>
        <w:rPr>
          <w:noProof/>
        </w:rPr>
        <w:tab/>
      </w:r>
      <w:r>
        <w:rPr>
          <w:noProof/>
        </w:rPr>
        <w:fldChar w:fldCharType="begin"/>
      </w:r>
      <w:r>
        <w:rPr>
          <w:noProof/>
        </w:rPr>
        <w:instrText xml:space="preserve"> PAGEREF _Toc488278768 \h </w:instrText>
      </w:r>
      <w:r>
        <w:rPr>
          <w:noProof/>
        </w:rPr>
      </w:r>
      <w:r>
        <w:rPr>
          <w:noProof/>
        </w:rPr>
        <w:fldChar w:fldCharType="separate"/>
      </w:r>
      <w:r>
        <w:rPr>
          <w:noProof/>
        </w:rPr>
        <w:t>22</w:t>
      </w:r>
      <w:r>
        <w:rPr>
          <w:noProof/>
        </w:rPr>
        <w:fldChar w:fldCharType="end"/>
      </w:r>
    </w:p>
    <w:p w14:paraId="10921BD3"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lang w:eastAsia="en-AU"/>
        </w:rPr>
        <w:t>Header File</w:t>
      </w:r>
      <w:r>
        <w:rPr>
          <w:noProof/>
        </w:rPr>
        <w:tab/>
      </w:r>
      <w:r>
        <w:rPr>
          <w:noProof/>
        </w:rPr>
        <w:fldChar w:fldCharType="begin"/>
      </w:r>
      <w:r>
        <w:rPr>
          <w:noProof/>
        </w:rPr>
        <w:instrText xml:space="preserve"> PAGEREF _Toc488278769 \h </w:instrText>
      </w:r>
      <w:r>
        <w:rPr>
          <w:noProof/>
        </w:rPr>
      </w:r>
      <w:r>
        <w:rPr>
          <w:noProof/>
        </w:rPr>
        <w:fldChar w:fldCharType="separate"/>
      </w:r>
      <w:r>
        <w:rPr>
          <w:noProof/>
        </w:rPr>
        <w:t>22</w:t>
      </w:r>
      <w:r>
        <w:rPr>
          <w:noProof/>
        </w:rPr>
        <w:fldChar w:fldCharType="end"/>
      </w:r>
    </w:p>
    <w:p w14:paraId="10921BD4"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Source File Setup</w:t>
      </w:r>
      <w:r>
        <w:rPr>
          <w:noProof/>
        </w:rPr>
        <w:tab/>
      </w:r>
      <w:r>
        <w:rPr>
          <w:noProof/>
        </w:rPr>
        <w:fldChar w:fldCharType="begin"/>
      </w:r>
      <w:r>
        <w:rPr>
          <w:noProof/>
        </w:rPr>
        <w:instrText xml:space="preserve"> PAGEREF _Toc488278770 \h </w:instrText>
      </w:r>
      <w:r>
        <w:rPr>
          <w:noProof/>
        </w:rPr>
      </w:r>
      <w:r>
        <w:rPr>
          <w:noProof/>
        </w:rPr>
        <w:fldChar w:fldCharType="separate"/>
      </w:r>
      <w:r>
        <w:rPr>
          <w:noProof/>
        </w:rPr>
        <w:t>23</w:t>
      </w:r>
      <w:r>
        <w:rPr>
          <w:noProof/>
        </w:rPr>
        <w:fldChar w:fldCharType="end"/>
      </w:r>
    </w:p>
    <w:p w14:paraId="10921BD5"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Project Build</w:t>
      </w:r>
      <w:r>
        <w:rPr>
          <w:noProof/>
        </w:rPr>
        <w:tab/>
      </w:r>
      <w:r>
        <w:rPr>
          <w:noProof/>
        </w:rPr>
        <w:fldChar w:fldCharType="begin"/>
      </w:r>
      <w:r>
        <w:rPr>
          <w:noProof/>
        </w:rPr>
        <w:instrText xml:space="preserve"> PAGEREF _Toc488278771 \h </w:instrText>
      </w:r>
      <w:r>
        <w:rPr>
          <w:noProof/>
        </w:rPr>
      </w:r>
      <w:r>
        <w:rPr>
          <w:noProof/>
        </w:rPr>
        <w:fldChar w:fldCharType="separate"/>
      </w:r>
      <w:r>
        <w:rPr>
          <w:noProof/>
        </w:rPr>
        <w:t>26</w:t>
      </w:r>
      <w:r>
        <w:rPr>
          <w:noProof/>
        </w:rPr>
        <w:fldChar w:fldCharType="end"/>
      </w:r>
    </w:p>
    <w:p w14:paraId="10921BD6"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Programming</w:t>
      </w:r>
      <w:r>
        <w:rPr>
          <w:noProof/>
        </w:rPr>
        <w:tab/>
      </w:r>
      <w:r>
        <w:rPr>
          <w:noProof/>
        </w:rPr>
        <w:fldChar w:fldCharType="begin"/>
      </w:r>
      <w:r>
        <w:rPr>
          <w:noProof/>
        </w:rPr>
        <w:instrText xml:space="preserve"> PAGEREF _Toc488278772 \h </w:instrText>
      </w:r>
      <w:r>
        <w:rPr>
          <w:noProof/>
        </w:rPr>
      </w:r>
      <w:r>
        <w:rPr>
          <w:noProof/>
        </w:rPr>
        <w:fldChar w:fldCharType="separate"/>
      </w:r>
      <w:r>
        <w:rPr>
          <w:noProof/>
        </w:rPr>
        <w:t>26</w:t>
      </w:r>
      <w:r>
        <w:rPr>
          <w:noProof/>
        </w:rPr>
        <w:fldChar w:fldCharType="end"/>
      </w:r>
    </w:p>
    <w:p w14:paraId="10921BD7"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Application Validation</w:t>
      </w:r>
      <w:r>
        <w:rPr>
          <w:noProof/>
        </w:rPr>
        <w:tab/>
      </w:r>
      <w:r>
        <w:rPr>
          <w:noProof/>
        </w:rPr>
        <w:fldChar w:fldCharType="begin"/>
      </w:r>
      <w:r>
        <w:rPr>
          <w:noProof/>
        </w:rPr>
        <w:instrText xml:space="preserve"> PAGEREF _Toc488278773 \h </w:instrText>
      </w:r>
      <w:r>
        <w:rPr>
          <w:noProof/>
        </w:rPr>
      </w:r>
      <w:r>
        <w:rPr>
          <w:noProof/>
        </w:rPr>
        <w:fldChar w:fldCharType="separate"/>
      </w:r>
      <w:r>
        <w:rPr>
          <w:noProof/>
        </w:rPr>
        <w:t>29</w:t>
      </w:r>
      <w:r>
        <w:rPr>
          <w:noProof/>
        </w:rPr>
        <w:fldChar w:fldCharType="end"/>
      </w:r>
    </w:p>
    <w:p w14:paraId="10921BD8"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lang w:eastAsia="en-AU"/>
        </w:rPr>
        <w:t>Network Interfacing</w:t>
      </w:r>
      <w:r>
        <w:rPr>
          <w:noProof/>
        </w:rPr>
        <w:tab/>
      </w:r>
      <w:r>
        <w:rPr>
          <w:noProof/>
        </w:rPr>
        <w:fldChar w:fldCharType="begin"/>
      </w:r>
      <w:r>
        <w:rPr>
          <w:noProof/>
        </w:rPr>
        <w:instrText xml:space="preserve"> PAGEREF _Toc488278774 \h </w:instrText>
      </w:r>
      <w:r>
        <w:rPr>
          <w:noProof/>
        </w:rPr>
      </w:r>
      <w:r>
        <w:rPr>
          <w:noProof/>
        </w:rPr>
        <w:fldChar w:fldCharType="separate"/>
      </w:r>
      <w:r>
        <w:rPr>
          <w:noProof/>
        </w:rPr>
        <w:t>29</w:t>
      </w:r>
      <w:r>
        <w:rPr>
          <w:noProof/>
        </w:rPr>
        <w:fldChar w:fldCharType="end"/>
      </w:r>
    </w:p>
    <w:p w14:paraId="10921BD9"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_Toc488278775 \h </w:instrText>
      </w:r>
      <w:r>
        <w:rPr>
          <w:noProof/>
        </w:rPr>
      </w:r>
      <w:r>
        <w:rPr>
          <w:noProof/>
        </w:rPr>
        <w:fldChar w:fldCharType="separate"/>
      </w:r>
      <w:r>
        <w:rPr>
          <w:noProof/>
        </w:rPr>
        <w:t>30</w:t>
      </w:r>
      <w:r>
        <w:rPr>
          <w:noProof/>
        </w:rPr>
        <w:fldChar w:fldCharType="end"/>
      </w:r>
    </w:p>
    <w:p w14:paraId="10921BDA"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Network Connectivity with TCP/IP Discovery Tool</w:t>
      </w:r>
      <w:r>
        <w:rPr>
          <w:noProof/>
        </w:rPr>
        <w:tab/>
      </w:r>
      <w:r>
        <w:rPr>
          <w:noProof/>
        </w:rPr>
        <w:fldChar w:fldCharType="begin"/>
      </w:r>
      <w:r>
        <w:rPr>
          <w:noProof/>
        </w:rPr>
        <w:instrText xml:space="preserve"> PAGEREF _Toc488278776 \h </w:instrText>
      </w:r>
      <w:r>
        <w:rPr>
          <w:noProof/>
        </w:rPr>
      </w:r>
      <w:r>
        <w:rPr>
          <w:noProof/>
        </w:rPr>
        <w:fldChar w:fldCharType="separate"/>
      </w:r>
      <w:r>
        <w:rPr>
          <w:noProof/>
        </w:rPr>
        <w:t>31</w:t>
      </w:r>
      <w:r>
        <w:rPr>
          <w:noProof/>
        </w:rPr>
        <w:fldChar w:fldCharType="end"/>
      </w:r>
    </w:p>
    <w:p w14:paraId="10921BDB"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Checking Network Connectivity with Windows Ping Client</w:t>
      </w:r>
      <w:r>
        <w:rPr>
          <w:noProof/>
        </w:rPr>
        <w:tab/>
      </w:r>
      <w:r>
        <w:rPr>
          <w:noProof/>
        </w:rPr>
        <w:fldChar w:fldCharType="begin"/>
      </w:r>
      <w:r>
        <w:rPr>
          <w:noProof/>
        </w:rPr>
        <w:instrText xml:space="preserve"> PAGEREF _Toc488278777 \h </w:instrText>
      </w:r>
      <w:r>
        <w:rPr>
          <w:noProof/>
        </w:rPr>
      </w:r>
      <w:r>
        <w:rPr>
          <w:noProof/>
        </w:rPr>
        <w:fldChar w:fldCharType="separate"/>
      </w:r>
      <w:r>
        <w:rPr>
          <w:noProof/>
        </w:rPr>
        <w:t>32</w:t>
      </w:r>
      <w:r>
        <w:rPr>
          <w:noProof/>
        </w:rPr>
        <w:fldChar w:fldCharType="end"/>
      </w:r>
    </w:p>
    <w:p w14:paraId="10921BDC"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Har</w:t>
      </w:r>
      <w:r>
        <w:rPr>
          <w:noProof/>
          <w:lang w:eastAsia="en-AU"/>
        </w:rPr>
        <w:t>mony TCPIP Command Console</w:t>
      </w:r>
      <w:r>
        <w:rPr>
          <w:noProof/>
        </w:rPr>
        <w:tab/>
      </w:r>
      <w:r>
        <w:rPr>
          <w:noProof/>
        </w:rPr>
        <w:fldChar w:fldCharType="begin"/>
      </w:r>
      <w:r>
        <w:rPr>
          <w:noProof/>
        </w:rPr>
        <w:instrText xml:space="preserve"> PAGEREF _Toc488278778 \h </w:instrText>
      </w:r>
      <w:r>
        <w:rPr>
          <w:noProof/>
        </w:rPr>
      </w:r>
      <w:r>
        <w:rPr>
          <w:noProof/>
        </w:rPr>
        <w:fldChar w:fldCharType="separate"/>
      </w:r>
      <w:r>
        <w:rPr>
          <w:noProof/>
        </w:rPr>
        <w:t>33</w:t>
      </w:r>
      <w:r>
        <w:rPr>
          <w:noProof/>
        </w:rPr>
        <w:fldChar w:fldCharType="end"/>
      </w:r>
    </w:p>
    <w:p w14:paraId="10921BDD" w14:textId="77777777" w:rsidR="00FC4C57" w:rsidRDefault="00FC4C57">
      <w:pPr>
        <w:pStyle w:val="Verzeichnis1"/>
        <w:tabs>
          <w:tab w:val="right" w:leader="dot" w:pos="10532"/>
        </w:tabs>
        <w:rPr>
          <w:rFonts w:asciiTheme="minorHAnsi" w:eastAsiaTheme="minorEastAsia" w:hAnsiTheme="minorHAnsi" w:cstheme="minorBidi"/>
          <w:b w:val="0"/>
          <w:bCs w:val="0"/>
          <w:noProof/>
          <w:color w:val="auto"/>
          <w:sz w:val="22"/>
          <w:szCs w:val="22"/>
          <w:lang w:eastAsia="en-AU"/>
        </w:rPr>
      </w:pPr>
      <w:r>
        <w:rPr>
          <w:noProof/>
          <w:lang w:eastAsia="en-AU"/>
        </w:rPr>
        <w:t>Lab 2</w:t>
      </w:r>
      <w:r>
        <w:rPr>
          <w:noProof/>
        </w:rPr>
        <w:tab/>
      </w:r>
      <w:r>
        <w:rPr>
          <w:noProof/>
        </w:rPr>
        <w:fldChar w:fldCharType="begin"/>
      </w:r>
      <w:r>
        <w:rPr>
          <w:noProof/>
        </w:rPr>
        <w:instrText xml:space="preserve"> PAGEREF _Toc488278779 \h </w:instrText>
      </w:r>
      <w:r>
        <w:rPr>
          <w:noProof/>
        </w:rPr>
      </w:r>
      <w:r>
        <w:rPr>
          <w:noProof/>
        </w:rPr>
        <w:fldChar w:fldCharType="separate"/>
      </w:r>
      <w:r>
        <w:rPr>
          <w:noProof/>
        </w:rPr>
        <w:t>36</w:t>
      </w:r>
      <w:r>
        <w:rPr>
          <w:noProof/>
        </w:rPr>
        <w:fldChar w:fldCharType="end"/>
      </w:r>
    </w:p>
    <w:p w14:paraId="10921BDE"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Introduction</w:t>
      </w:r>
      <w:r>
        <w:rPr>
          <w:noProof/>
        </w:rPr>
        <w:tab/>
      </w:r>
      <w:r>
        <w:rPr>
          <w:noProof/>
        </w:rPr>
        <w:fldChar w:fldCharType="begin"/>
      </w:r>
      <w:r>
        <w:rPr>
          <w:noProof/>
        </w:rPr>
        <w:instrText xml:space="preserve"> PAGEREF _Toc488278780 \h </w:instrText>
      </w:r>
      <w:r>
        <w:rPr>
          <w:noProof/>
        </w:rPr>
      </w:r>
      <w:r>
        <w:rPr>
          <w:noProof/>
        </w:rPr>
        <w:fldChar w:fldCharType="separate"/>
      </w:r>
      <w:r>
        <w:rPr>
          <w:noProof/>
        </w:rPr>
        <w:t>36</w:t>
      </w:r>
      <w:r>
        <w:rPr>
          <w:noProof/>
        </w:rPr>
        <w:fldChar w:fldCharType="end"/>
      </w:r>
    </w:p>
    <w:p w14:paraId="10921BDF"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Data Protocol</w:t>
      </w:r>
      <w:r>
        <w:rPr>
          <w:noProof/>
        </w:rPr>
        <w:tab/>
      </w:r>
      <w:r>
        <w:rPr>
          <w:noProof/>
        </w:rPr>
        <w:fldChar w:fldCharType="begin"/>
      </w:r>
      <w:r>
        <w:rPr>
          <w:noProof/>
        </w:rPr>
        <w:instrText xml:space="preserve"> PAGEREF _Toc488278781 \h </w:instrText>
      </w:r>
      <w:r>
        <w:rPr>
          <w:noProof/>
        </w:rPr>
      </w:r>
      <w:r>
        <w:rPr>
          <w:noProof/>
        </w:rPr>
        <w:fldChar w:fldCharType="separate"/>
      </w:r>
      <w:r>
        <w:rPr>
          <w:noProof/>
        </w:rPr>
        <w:t>37</w:t>
      </w:r>
      <w:r>
        <w:rPr>
          <w:noProof/>
        </w:rPr>
        <w:fldChar w:fldCharType="end"/>
      </w:r>
    </w:p>
    <w:p w14:paraId="10921BE0"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t>Application Implementation</w:t>
      </w:r>
      <w:r>
        <w:rPr>
          <w:noProof/>
        </w:rPr>
        <w:tab/>
      </w:r>
      <w:r>
        <w:rPr>
          <w:noProof/>
        </w:rPr>
        <w:fldChar w:fldCharType="begin"/>
      </w:r>
      <w:r>
        <w:rPr>
          <w:noProof/>
        </w:rPr>
        <w:instrText xml:space="preserve"> PAGEREF _Toc488278782 \h </w:instrText>
      </w:r>
      <w:r>
        <w:rPr>
          <w:noProof/>
        </w:rPr>
      </w:r>
      <w:r>
        <w:rPr>
          <w:noProof/>
        </w:rPr>
        <w:fldChar w:fldCharType="separate"/>
      </w:r>
      <w:r>
        <w:rPr>
          <w:noProof/>
        </w:rPr>
        <w:t>38</w:t>
      </w:r>
      <w:r>
        <w:rPr>
          <w:noProof/>
        </w:rPr>
        <w:fldChar w:fldCharType="end"/>
      </w:r>
    </w:p>
    <w:p w14:paraId="10921BE1"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lang w:eastAsia="en-AU"/>
        </w:rPr>
        <w:lastRenderedPageBreak/>
        <w:t>Objectives</w:t>
      </w:r>
      <w:r>
        <w:rPr>
          <w:noProof/>
        </w:rPr>
        <w:tab/>
      </w:r>
      <w:r>
        <w:rPr>
          <w:noProof/>
        </w:rPr>
        <w:fldChar w:fldCharType="begin"/>
      </w:r>
      <w:r>
        <w:rPr>
          <w:noProof/>
        </w:rPr>
        <w:instrText xml:space="preserve"> PAGEREF _Toc488278783 \h </w:instrText>
      </w:r>
      <w:r>
        <w:rPr>
          <w:noProof/>
        </w:rPr>
      </w:r>
      <w:r>
        <w:rPr>
          <w:noProof/>
        </w:rPr>
        <w:fldChar w:fldCharType="separate"/>
      </w:r>
      <w:r>
        <w:rPr>
          <w:noProof/>
        </w:rPr>
        <w:t>39</w:t>
      </w:r>
      <w:r>
        <w:rPr>
          <w:noProof/>
        </w:rPr>
        <w:fldChar w:fldCharType="end"/>
      </w:r>
    </w:p>
    <w:p w14:paraId="10921BE2"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rPr>
        <w:t>Lab Procedure</w:t>
      </w:r>
      <w:r>
        <w:rPr>
          <w:noProof/>
        </w:rPr>
        <w:tab/>
      </w:r>
      <w:r>
        <w:rPr>
          <w:noProof/>
        </w:rPr>
        <w:fldChar w:fldCharType="begin"/>
      </w:r>
      <w:r>
        <w:rPr>
          <w:noProof/>
        </w:rPr>
        <w:instrText xml:space="preserve"> PAGEREF _Toc488278784 \h </w:instrText>
      </w:r>
      <w:r>
        <w:rPr>
          <w:noProof/>
        </w:rPr>
      </w:r>
      <w:r>
        <w:rPr>
          <w:noProof/>
        </w:rPr>
        <w:fldChar w:fldCharType="separate"/>
      </w:r>
      <w:r>
        <w:rPr>
          <w:noProof/>
        </w:rPr>
        <w:t>39</w:t>
      </w:r>
      <w:r>
        <w:rPr>
          <w:noProof/>
        </w:rPr>
        <w:fldChar w:fldCharType="end"/>
      </w:r>
    </w:p>
    <w:p w14:paraId="10921BE3" w14:textId="77777777" w:rsidR="00FC4C57" w:rsidRDefault="00FC4C57">
      <w:pPr>
        <w:pStyle w:val="Verzeichnis3"/>
        <w:rPr>
          <w:rFonts w:asciiTheme="minorHAnsi" w:eastAsiaTheme="minorEastAsia" w:hAnsiTheme="minorHAnsi" w:cstheme="minorBidi"/>
          <w:noProof/>
          <w:sz w:val="22"/>
          <w:szCs w:val="22"/>
          <w:lang w:eastAsia="en-AU"/>
        </w:rPr>
      </w:pPr>
      <w:r>
        <w:rPr>
          <w:noProof/>
        </w:rPr>
        <w:t>Project Setup</w:t>
      </w:r>
      <w:r>
        <w:rPr>
          <w:noProof/>
        </w:rPr>
        <w:tab/>
      </w:r>
      <w:r>
        <w:rPr>
          <w:noProof/>
        </w:rPr>
        <w:fldChar w:fldCharType="begin"/>
      </w:r>
      <w:r>
        <w:rPr>
          <w:noProof/>
        </w:rPr>
        <w:instrText xml:space="preserve"> PAGEREF _Toc488278785 \h </w:instrText>
      </w:r>
      <w:r>
        <w:rPr>
          <w:noProof/>
        </w:rPr>
      </w:r>
      <w:r>
        <w:rPr>
          <w:noProof/>
        </w:rPr>
        <w:fldChar w:fldCharType="separate"/>
      </w:r>
      <w:r>
        <w:rPr>
          <w:noProof/>
        </w:rPr>
        <w:t>39</w:t>
      </w:r>
      <w:r>
        <w:rPr>
          <w:noProof/>
        </w:rPr>
        <w:fldChar w:fldCharType="end"/>
      </w:r>
    </w:p>
    <w:p w14:paraId="10921BE4"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Application Configuration</w:t>
      </w:r>
      <w:r>
        <w:rPr>
          <w:noProof/>
        </w:rPr>
        <w:tab/>
      </w:r>
      <w:r>
        <w:rPr>
          <w:noProof/>
        </w:rPr>
        <w:fldChar w:fldCharType="begin"/>
      </w:r>
      <w:r>
        <w:rPr>
          <w:noProof/>
        </w:rPr>
        <w:instrText xml:space="preserve"> PAGEREF _Toc488278786 \h </w:instrText>
      </w:r>
      <w:r>
        <w:rPr>
          <w:noProof/>
        </w:rPr>
      </w:r>
      <w:r>
        <w:rPr>
          <w:noProof/>
        </w:rPr>
        <w:fldChar w:fldCharType="separate"/>
      </w:r>
      <w:r>
        <w:rPr>
          <w:noProof/>
        </w:rPr>
        <w:t>41</w:t>
      </w:r>
      <w:r>
        <w:rPr>
          <w:noProof/>
        </w:rPr>
        <w:fldChar w:fldCharType="end"/>
      </w:r>
    </w:p>
    <w:p w14:paraId="10921BE5"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DHCP Server Configuration</w:t>
      </w:r>
      <w:r>
        <w:rPr>
          <w:noProof/>
        </w:rPr>
        <w:tab/>
      </w:r>
      <w:r>
        <w:rPr>
          <w:noProof/>
        </w:rPr>
        <w:fldChar w:fldCharType="begin"/>
      </w:r>
      <w:r>
        <w:rPr>
          <w:noProof/>
        </w:rPr>
        <w:instrText xml:space="preserve"> PAGEREF _Toc488278787 \h </w:instrText>
      </w:r>
      <w:r>
        <w:rPr>
          <w:noProof/>
        </w:rPr>
      </w:r>
      <w:r>
        <w:rPr>
          <w:noProof/>
        </w:rPr>
        <w:fldChar w:fldCharType="separate"/>
      </w:r>
      <w:r>
        <w:rPr>
          <w:noProof/>
        </w:rPr>
        <w:t>43</w:t>
      </w:r>
      <w:r>
        <w:rPr>
          <w:noProof/>
        </w:rPr>
        <w:fldChar w:fldCharType="end"/>
      </w:r>
    </w:p>
    <w:p w14:paraId="10921BE6" w14:textId="77777777" w:rsidR="00FC4C57" w:rsidRDefault="00FC4C57">
      <w:pPr>
        <w:pStyle w:val="Verzeichnis3"/>
        <w:rPr>
          <w:rFonts w:asciiTheme="minorHAnsi" w:eastAsiaTheme="minorEastAsia" w:hAnsiTheme="minorHAnsi" w:cstheme="minorBidi"/>
          <w:noProof/>
          <w:sz w:val="22"/>
          <w:szCs w:val="22"/>
          <w:lang w:eastAsia="en-AU"/>
        </w:rPr>
      </w:pPr>
      <w:r>
        <w:rPr>
          <w:noProof/>
        </w:rPr>
        <w:t>MHC: Setting the Host Name</w:t>
      </w:r>
      <w:r>
        <w:rPr>
          <w:noProof/>
        </w:rPr>
        <w:tab/>
      </w:r>
      <w:r>
        <w:rPr>
          <w:noProof/>
        </w:rPr>
        <w:fldChar w:fldCharType="begin"/>
      </w:r>
      <w:r>
        <w:rPr>
          <w:noProof/>
        </w:rPr>
        <w:instrText xml:space="preserve"> PAGEREF _Toc488278788 \h </w:instrText>
      </w:r>
      <w:r>
        <w:rPr>
          <w:noProof/>
        </w:rPr>
      </w:r>
      <w:r>
        <w:rPr>
          <w:noProof/>
        </w:rPr>
        <w:fldChar w:fldCharType="separate"/>
      </w:r>
      <w:r>
        <w:rPr>
          <w:noProof/>
        </w:rPr>
        <w:t>44</w:t>
      </w:r>
      <w:r>
        <w:rPr>
          <w:noProof/>
        </w:rPr>
        <w:fldChar w:fldCharType="end"/>
      </w:r>
    </w:p>
    <w:p w14:paraId="10921BE7" w14:textId="77777777" w:rsidR="00FC4C57" w:rsidRDefault="00FC4C57">
      <w:pPr>
        <w:pStyle w:val="Verzeichnis3"/>
        <w:rPr>
          <w:rFonts w:asciiTheme="minorHAnsi" w:eastAsiaTheme="minorEastAsia" w:hAnsiTheme="minorHAnsi" w:cstheme="minorBidi"/>
          <w:noProof/>
          <w:sz w:val="22"/>
          <w:szCs w:val="22"/>
          <w:lang w:eastAsia="en-AU"/>
        </w:rPr>
      </w:pPr>
      <w:r>
        <w:rPr>
          <w:noProof/>
          <w:lang w:eastAsia="en-AU"/>
        </w:rPr>
        <w:t>MHC: Project Generation</w:t>
      </w:r>
      <w:r>
        <w:rPr>
          <w:noProof/>
        </w:rPr>
        <w:tab/>
      </w:r>
      <w:r>
        <w:rPr>
          <w:noProof/>
        </w:rPr>
        <w:fldChar w:fldCharType="begin"/>
      </w:r>
      <w:r>
        <w:rPr>
          <w:noProof/>
        </w:rPr>
        <w:instrText xml:space="preserve"> PAGEREF _Toc488278789 \h </w:instrText>
      </w:r>
      <w:r>
        <w:rPr>
          <w:noProof/>
        </w:rPr>
      </w:r>
      <w:r>
        <w:rPr>
          <w:noProof/>
        </w:rPr>
        <w:fldChar w:fldCharType="separate"/>
      </w:r>
      <w:r>
        <w:rPr>
          <w:noProof/>
        </w:rPr>
        <w:t>45</w:t>
      </w:r>
      <w:r>
        <w:rPr>
          <w:noProof/>
        </w:rPr>
        <w:fldChar w:fldCharType="end"/>
      </w:r>
    </w:p>
    <w:p w14:paraId="10921BE8" w14:textId="77777777" w:rsidR="00FC4C57" w:rsidRDefault="00FC4C57">
      <w:pPr>
        <w:pStyle w:val="Verzeichnis3"/>
        <w:rPr>
          <w:rFonts w:asciiTheme="minorHAnsi" w:eastAsiaTheme="minorEastAsia" w:hAnsiTheme="minorHAnsi" w:cstheme="minorBidi"/>
          <w:noProof/>
          <w:sz w:val="22"/>
          <w:szCs w:val="22"/>
          <w:lang w:eastAsia="en-AU"/>
        </w:rPr>
      </w:pPr>
      <w:r>
        <w:rPr>
          <w:noProof/>
        </w:rPr>
        <w:t>Application Source and Header File Setup</w:t>
      </w:r>
      <w:r>
        <w:rPr>
          <w:noProof/>
        </w:rPr>
        <w:tab/>
      </w:r>
      <w:r>
        <w:rPr>
          <w:noProof/>
        </w:rPr>
        <w:fldChar w:fldCharType="begin"/>
      </w:r>
      <w:r>
        <w:rPr>
          <w:noProof/>
        </w:rPr>
        <w:instrText xml:space="preserve"> PAGEREF _Toc488278790 \h </w:instrText>
      </w:r>
      <w:r>
        <w:rPr>
          <w:noProof/>
        </w:rPr>
      </w:r>
      <w:r>
        <w:rPr>
          <w:noProof/>
        </w:rPr>
        <w:fldChar w:fldCharType="separate"/>
      </w:r>
      <w:r>
        <w:rPr>
          <w:noProof/>
        </w:rPr>
        <w:t>47</w:t>
      </w:r>
      <w:r>
        <w:rPr>
          <w:noProof/>
        </w:rPr>
        <w:fldChar w:fldCharType="end"/>
      </w:r>
    </w:p>
    <w:p w14:paraId="10921BE9" w14:textId="77777777" w:rsidR="00FC4C57" w:rsidRDefault="00FC4C57">
      <w:pPr>
        <w:pStyle w:val="Verzeichnis3"/>
        <w:rPr>
          <w:rFonts w:asciiTheme="minorHAnsi" w:eastAsiaTheme="minorEastAsia" w:hAnsiTheme="minorHAnsi" w:cstheme="minorBidi"/>
          <w:noProof/>
          <w:sz w:val="22"/>
          <w:szCs w:val="22"/>
          <w:lang w:eastAsia="en-AU"/>
        </w:rPr>
      </w:pPr>
      <w:r>
        <w:rPr>
          <w:noProof/>
        </w:rPr>
        <w:t>Network Communications Controller Modification</w:t>
      </w:r>
      <w:r>
        <w:rPr>
          <w:noProof/>
        </w:rPr>
        <w:tab/>
      </w:r>
      <w:r>
        <w:rPr>
          <w:noProof/>
        </w:rPr>
        <w:fldChar w:fldCharType="begin"/>
      </w:r>
      <w:r>
        <w:rPr>
          <w:noProof/>
        </w:rPr>
        <w:instrText xml:space="preserve"> PAGEREF _Toc488278791 \h </w:instrText>
      </w:r>
      <w:r>
        <w:rPr>
          <w:noProof/>
        </w:rPr>
      </w:r>
      <w:r>
        <w:rPr>
          <w:noProof/>
        </w:rPr>
        <w:fldChar w:fldCharType="separate"/>
      </w:r>
      <w:r>
        <w:rPr>
          <w:noProof/>
        </w:rPr>
        <w:t>50</w:t>
      </w:r>
      <w:r>
        <w:rPr>
          <w:noProof/>
        </w:rPr>
        <w:fldChar w:fldCharType="end"/>
      </w:r>
    </w:p>
    <w:p w14:paraId="10921BEA" w14:textId="77777777" w:rsidR="00FC4C57" w:rsidRDefault="00FC4C57">
      <w:pPr>
        <w:pStyle w:val="Verzeichnis3"/>
        <w:rPr>
          <w:rFonts w:asciiTheme="minorHAnsi" w:eastAsiaTheme="minorEastAsia" w:hAnsiTheme="minorHAnsi" w:cstheme="minorBidi"/>
          <w:noProof/>
          <w:sz w:val="22"/>
          <w:szCs w:val="22"/>
          <w:lang w:eastAsia="en-AU"/>
        </w:rPr>
      </w:pPr>
      <w:r>
        <w:rPr>
          <w:noProof/>
        </w:rPr>
        <w:t>Project Build</w:t>
      </w:r>
      <w:r>
        <w:rPr>
          <w:noProof/>
        </w:rPr>
        <w:tab/>
      </w:r>
      <w:r>
        <w:rPr>
          <w:noProof/>
        </w:rPr>
        <w:fldChar w:fldCharType="begin"/>
      </w:r>
      <w:r>
        <w:rPr>
          <w:noProof/>
        </w:rPr>
        <w:instrText xml:space="preserve"> PAGEREF _Toc488278792 \h </w:instrText>
      </w:r>
      <w:r>
        <w:rPr>
          <w:noProof/>
        </w:rPr>
      </w:r>
      <w:r>
        <w:rPr>
          <w:noProof/>
        </w:rPr>
        <w:fldChar w:fldCharType="separate"/>
      </w:r>
      <w:r>
        <w:rPr>
          <w:noProof/>
        </w:rPr>
        <w:t>54</w:t>
      </w:r>
      <w:r>
        <w:rPr>
          <w:noProof/>
        </w:rPr>
        <w:fldChar w:fldCharType="end"/>
      </w:r>
    </w:p>
    <w:p w14:paraId="10921BEB" w14:textId="77777777" w:rsidR="00FC4C57" w:rsidRDefault="00FC4C57">
      <w:pPr>
        <w:pStyle w:val="Verzeichnis3"/>
        <w:rPr>
          <w:rFonts w:asciiTheme="minorHAnsi" w:eastAsiaTheme="minorEastAsia" w:hAnsiTheme="minorHAnsi" w:cstheme="minorBidi"/>
          <w:noProof/>
          <w:sz w:val="22"/>
          <w:szCs w:val="22"/>
          <w:lang w:eastAsia="en-AU"/>
        </w:rPr>
      </w:pPr>
      <w:r>
        <w:rPr>
          <w:noProof/>
        </w:rPr>
        <w:t>Programming</w:t>
      </w:r>
      <w:r>
        <w:rPr>
          <w:noProof/>
        </w:rPr>
        <w:tab/>
      </w:r>
      <w:r>
        <w:rPr>
          <w:noProof/>
        </w:rPr>
        <w:fldChar w:fldCharType="begin"/>
      </w:r>
      <w:r>
        <w:rPr>
          <w:noProof/>
        </w:rPr>
        <w:instrText xml:space="preserve"> PAGEREF _Toc488278793 \h </w:instrText>
      </w:r>
      <w:r>
        <w:rPr>
          <w:noProof/>
        </w:rPr>
      </w:r>
      <w:r>
        <w:rPr>
          <w:noProof/>
        </w:rPr>
        <w:fldChar w:fldCharType="separate"/>
      </w:r>
      <w:r>
        <w:rPr>
          <w:noProof/>
        </w:rPr>
        <w:t>54</w:t>
      </w:r>
      <w:r>
        <w:rPr>
          <w:noProof/>
        </w:rPr>
        <w:fldChar w:fldCharType="end"/>
      </w:r>
    </w:p>
    <w:p w14:paraId="10921BEC" w14:textId="77777777" w:rsidR="00FC4C57" w:rsidRDefault="00FC4C57">
      <w:pPr>
        <w:pStyle w:val="Verzeichnis3"/>
        <w:rPr>
          <w:rFonts w:asciiTheme="minorHAnsi" w:eastAsiaTheme="minorEastAsia" w:hAnsiTheme="minorHAnsi" w:cstheme="minorBidi"/>
          <w:noProof/>
          <w:sz w:val="22"/>
          <w:szCs w:val="22"/>
          <w:lang w:eastAsia="en-AU"/>
        </w:rPr>
      </w:pPr>
      <w:r>
        <w:rPr>
          <w:noProof/>
        </w:rPr>
        <w:t>Application Testing</w:t>
      </w:r>
      <w:r>
        <w:rPr>
          <w:noProof/>
        </w:rPr>
        <w:tab/>
      </w:r>
      <w:r>
        <w:rPr>
          <w:noProof/>
        </w:rPr>
        <w:fldChar w:fldCharType="begin"/>
      </w:r>
      <w:r>
        <w:rPr>
          <w:noProof/>
        </w:rPr>
        <w:instrText xml:space="preserve"> PAGEREF _Toc488278794 \h </w:instrText>
      </w:r>
      <w:r>
        <w:rPr>
          <w:noProof/>
        </w:rPr>
      </w:r>
      <w:r>
        <w:rPr>
          <w:noProof/>
        </w:rPr>
        <w:fldChar w:fldCharType="separate"/>
      </w:r>
      <w:r>
        <w:rPr>
          <w:noProof/>
        </w:rPr>
        <w:t>55</w:t>
      </w:r>
      <w:r>
        <w:rPr>
          <w:noProof/>
        </w:rPr>
        <w:fldChar w:fldCharType="end"/>
      </w:r>
    </w:p>
    <w:p w14:paraId="10921BED"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Cable Connections</w:t>
      </w:r>
      <w:r>
        <w:rPr>
          <w:noProof/>
        </w:rPr>
        <w:tab/>
      </w:r>
      <w:r>
        <w:rPr>
          <w:noProof/>
        </w:rPr>
        <w:fldChar w:fldCharType="begin"/>
      </w:r>
      <w:r>
        <w:rPr>
          <w:noProof/>
        </w:rPr>
        <w:instrText xml:space="preserve"> PAGEREF _Toc488278795 \h </w:instrText>
      </w:r>
      <w:r>
        <w:rPr>
          <w:noProof/>
        </w:rPr>
      </w:r>
      <w:r>
        <w:rPr>
          <w:noProof/>
        </w:rPr>
        <w:fldChar w:fldCharType="separate"/>
      </w:r>
      <w:r>
        <w:rPr>
          <w:noProof/>
        </w:rPr>
        <w:t>56</w:t>
      </w:r>
      <w:r>
        <w:rPr>
          <w:noProof/>
        </w:rPr>
        <w:fldChar w:fldCharType="end"/>
      </w:r>
    </w:p>
    <w:p w14:paraId="10921BEE"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UDP Server Testing</w:t>
      </w:r>
      <w:r>
        <w:rPr>
          <w:noProof/>
        </w:rPr>
        <w:tab/>
      </w:r>
      <w:r>
        <w:rPr>
          <w:noProof/>
        </w:rPr>
        <w:fldChar w:fldCharType="begin"/>
      </w:r>
      <w:r>
        <w:rPr>
          <w:noProof/>
        </w:rPr>
        <w:instrText xml:space="preserve"> PAGEREF _Toc488278796 \h </w:instrText>
      </w:r>
      <w:r>
        <w:rPr>
          <w:noProof/>
        </w:rPr>
      </w:r>
      <w:r>
        <w:rPr>
          <w:noProof/>
        </w:rPr>
        <w:fldChar w:fldCharType="separate"/>
      </w:r>
      <w:r>
        <w:rPr>
          <w:noProof/>
        </w:rPr>
        <w:t>59</w:t>
      </w:r>
      <w:r>
        <w:rPr>
          <w:noProof/>
        </w:rPr>
        <w:fldChar w:fldCharType="end"/>
      </w:r>
    </w:p>
    <w:p w14:paraId="10921BEF"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 Client Testing</w:t>
      </w:r>
      <w:r>
        <w:rPr>
          <w:noProof/>
        </w:rPr>
        <w:tab/>
      </w:r>
      <w:r>
        <w:rPr>
          <w:noProof/>
        </w:rPr>
        <w:fldChar w:fldCharType="begin"/>
      </w:r>
      <w:r>
        <w:rPr>
          <w:noProof/>
        </w:rPr>
        <w:instrText xml:space="preserve"> PAGEREF _Toc488278797 \h </w:instrText>
      </w:r>
      <w:r>
        <w:rPr>
          <w:noProof/>
        </w:rPr>
      </w:r>
      <w:r>
        <w:rPr>
          <w:noProof/>
        </w:rPr>
        <w:fldChar w:fldCharType="separate"/>
      </w:r>
      <w:r>
        <w:rPr>
          <w:noProof/>
        </w:rPr>
        <w:t>63</w:t>
      </w:r>
      <w:r>
        <w:rPr>
          <w:noProof/>
        </w:rPr>
        <w:fldChar w:fldCharType="end"/>
      </w:r>
    </w:p>
    <w:p w14:paraId="10921BF0" w14:textId="77777777" w:rsidR="00FC4C57" w:rsidRDefault="00FC4C57">
      <w:pPr>
        <w:pStyle w:val="Verzeichnis3"/>
        <w:rPr>
          <w:rFonts w:asciiTheme="minorHAnsi" w:eastAsiaTheme="minorEastAsia" w:hAnsiTheme="minorHAnsi" w:cstheme="minorBidi"/>
          <w:noProof/>
          <w:sz w:val="22"/>
          <w:szCs w:val="22"/>
          <w:lang w:eastAsia="en-AU"/>
        </w:rPr>
      </w:pPr>
      <w:r>
        <w:rPr>
          <w:noProof/>
        </w:rPr>
        <w:t>ECS Testing</w:t>
      </w:r>
      <w:r>
        <w:rPr>
          <w:noProof/>
        </w:rPr>
        <w:tab/>
      </w:r>
      <w:r>
        <w:rPr>
          <w:noProof/>
        </w:rPr>
        <w:fldChar w:fldCharType="begin"/>
      </w:r>
      <w:r>
        <w:rPr>
          <w:noProof/>
        </w:rPr>
        <w:instrText xml:space="preserve"> PAGEREF _Toc488278798 \h </w:instrText>
      </w:r>
      <w:r>
        <w:rPr>
          <w:noProof/>
        </w:rPr>
      </w:r>
      <w:r>
        <w:rPr>
          <w:noProof/>
        </w:rPr>
        <w:fldChar w:fldCharType="separate"/>
      </w:r>
      <w:r>
        <w:rPr>
          <w:noProof/>
        </w:rPr>
        <w:t>73</w:t>
      </w:r>
      <w:r>
        <w:rPr>
          <w:noProof/>
        </w:rPr>
        <w:fldChar w:fldCharType="end"/>
      </w:r>
    </w:p>
    <w:p w14:paraId="10921BF1" w14:textId="77777777" w:rsidR="00FC4C57" w:rsidRDefault="00FC4C57">
      <w:pPr>
        <w:pStyle w:val="Verzeichnis3"/>
        <w:rPr>
          <w:rFonts w:asciiTheme="minorHAnsi" w:eastAsiaTheme="minorEastAsia" w:hAnsiTheme="minorHAnsi" w:cstheme="minorBidi"/>
          <w:noProof/>
          <w:sz w:val="22"/>
          <w:szCs w:val="22"/>
          <w:lang w:eastAsia="en-AU"/>
        </w:rPr>
      </w:pPr>
      <w:r>
        <w:rPr>
          <w:noProof/>
        </w:rPr>
        <w:t>Harmony TCP/IP API Subset For Lab 2</w:t>
      </w:r>
      <w:r>
        <w:rPr>
          <w:noProof/>
        </w:rPr>
        <w:tab/>
      </w:r>
      <w:r>
        <w:rPr>
          <w:noProof/>
        </w:rPr>
        <w:fldChar w:fldCharType="begin"/>
      </w:r>
      <w:r>
        <w:rPr>
          <w:noProof/>
        </w:rPr>
        <w:instrText xml:space="preserve"> PAGEREF _Toc488278799 \h </w:instrText>
      </w:r>
      <w:r>
        <w:rPr>
          <w:noProof/>
        </w:rPr>
      </w:r>
      <w:r>
        <w:rPr>
          <w:noProof/>
        </w:rPr>
        <w:fldChar w:fldCharType="separate"/>
      </w:r>
      <w:r>
        <w:rPr>
          <w:noProof/>
        </w:rPr>
        <w:t>78</w:t>
      </w:r>
      <w:r>
        <w:rPr>
          <w:noProof/>
        </w:rPr>
        <w:fldChar w:fldCharType="end"/>
      </w:r>
    </w:p>
    <w:p w14:paraId="10921BF2" w14:textId="77777777" w:rsidR="00FC4C57" w:rsidRDefault="00FC4C57">
      <w:pPr>
        <w:pStyle w:val="Verzeichnis3"/>
        <w:rPr>
          <w:rFonts w:asciiTheme="minorHAnsi" w:eastAsiaTheme="minorEastAsia" w:hAnsiTheme="minorHAnsi" w:cstheme="minorBidi"/>
          <w:noProof/>
          <w:sz w:val="22"/>
          <w:szCs w:val="22"/>
          <w:lang w:eastAsia="en-AU"/>
        </w:rPr>
      </w:pPr>
      <w:r>
        <w:rPr>
          <w:noProof/>
        </w:rPr>
        <w:t>TCP Socket Management Functions</w:t>
      </w:r>
      <w:r>
        <w:rPr>
          <w:noProof/>
        </w:rPr>
        <w:tab/>
      </w:r>
      <w:r>
        <w:rPr>
          <w:noProof/>
        </w:rPr>
        <w:fldChar w:fldCharType="begin"/>
      </w:r>
      <w:r>
        <w:rPr>
          <w:noProof/>
        </w:rPr>
        <w:instrText xml:space="preserve"> PAGEREF _Toc488278800 \h </w:instrText>
      </w:r>
      <w:r>
        <w:rPr>
          <w:noProof/>
        </w:rPr>
      </w:r>
      <w:r>
        <w:rPr>
          <w:noProof/>
        </w:rPr>
        <w:fldChar w:fldCharType="separate"/>
      </w:r>
      <w:r>
        <w:rPr>
          <w:noProof/>
        </w:rPr>
        <w:t>78</w:t>
      </w:r>
      <w:r>
        <w:rPr>
          <w:noProof/>
        </w:rPr>
        <w:fldChar w:fldCharType="end"/>
      </w:r>
    </w:p>
    <w:p w14:paraId="10921BF3"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TCPIP_TCP_ArrayGet Function</w:t>
      </w:r>
      <w:r>
        <w:rPr>
          <w:noProof/>
        </w:rPr>
        <w:tab/>
      </w:r>
      <w:r>
        <w:rPr>
          <w:noProof/>
        </w:rPr>
        <w:fldChar w:fldCharType="begin"/>
      </w:r>
      <w:r>
        <w:rPr>
          <w:noProof/>
        </w:rPr>
        <w:instrText xml:space="preserve"> PAGEREF _Toc488278801 \h </w:instrText>
      </w:r>
      <w:r>
        <w:rPr>
          <w:noProof/>
        </w:rPr>
      </w:r>
      <w:r>
        <w:rPr>
          <w:noProof/>
        </w:rPr>
        <w:fldChar w:fldCharType="separate"/>
      </w:r>
      <w:r>
        <w:rPr>
          <w:noProof/>
        </w:rPr>
        <w:t>78</w:t>
      </w:r>
      <w:r>
        <w:rPr>
          <w:noProof/>
        </w:rPr>
        <w:fldChar w:fldCharType="end"/>
      </w:r>
    </w:p>
    <w:p w14:paraId="10921BF4"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TCPIP_TCP_ClientOpen Function</w:t>
      </w:r>
      <w:r>
        <w:rPr>
          <w:noProof/>
        </w:rPr>
        <w:tab/>
      </w:r>
      <w:r>
        <w:rPr>
          <w:noProof/>
        </w:rPr>
        <w:fldChar w:fldCharType="begin"/>
      </w:r>
      <w:r>
        <w:rPr>
          <w:noProof/>
        </w:rPr>
        <w:instrText xml:space="preserve"> PAGEREF _Toc488278802 \h </w:instrText>
      </w:r>
      <w:r>
        <w:rPr>
          <w:noProof/>
        </w:rPr>
      </w:r>
      <w:r>
        <w:rPr>
          <w:noProof/>
        </w:rPr>
        <w:fldChar w:fldCharType="separate"/>
      </w:r>
      <w:r>
        <w:rPr>
          <w:noProof/>
        </w:rPr>
        <w:t>78</w:t>
      </w:r>
      <w:r>
        <w:rPr>
          <w:noProof/>
        </w:rPr>
        <w:fldChar w:fldCharType="end"/>
      </w:r>
    </w:p>
    <w:p w14:paraId="10921BF5"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TCPIP_TCP_Close Function</w:t>
      </w:r>
      <w:r>
        <w:rPr>
          <w:noProof/>
        </w:rPr>
        <w:tab/>
      </w:r>
      <w:r>
        <w:rPr>
          <w:noProof/>
        </w:rPr>
        <w:fldChar w:fldCharType="begin"/>
      </w:r>
      <w:r>
        <w:rPr>
          <w:noProof/>
        </w:rPr>
        <w:instrText xml:space="preserve"> PAGEREF _Toc488278803 \h </w:instrText>
      </w:r>
      <w:r>
        <w:rPr>
          <w:noProof/>
        </w:rPr>
      </w:r>
      <w:r>
        <w:rPr>
          <w:noProof/>
        </w:rPr>
        <w:fldChar w:fldCharType="separate"/>
      </w:r>
      <w:r>
        <w:rPr>
          <w:noProof/>
        </w:rPr>
        <w:t>79</w:t>
      </w:r>
      <w:r>
        <w:rPr>
          <w:noProof/>
        </w:rPr>
        <w:fldChar w:fldCharType="end"/>
      </w:r>
    </w:p>
    <w:p w14:paraId="10921BF6"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TCPIP_TCP_GetIsReady Function</w:t>
      </w:r>
      <w:r>
        <w:rPr>
          <w:noProof/>
        </w:rPr>
        <w:tab/>
      </w:r>
      <w:r>
        <w:rPr>
          <w:noProof/>
        </w:rPr>
        <w:fldChar w:fldCharType="begin"/>
      </w:r>
      <w:r>
        <w:rPr>
          <w:noProof/>
        </w:rPr>
        <w:instrText xml:space="preserve"> PAGEREF _Toc488278804 \h </w:instrText>
      </w:r>
      <w:r>
        <w:rPr>
          <w:noProof/>
        </w:rPr>
      </w:r>
      <w:r>
        <w:rPr>
          <w:noProof/>
        </w:rPr>
        <w:fldChar w:fldCharType="separate"/>
      </w:r>
      <w:r>
        <w:rPr>
          <w:noProof/>
        </w:rPr>
        <w:t>79</w:t>
      </w:r>
      <w:r>
        <w:rPr>
          <w:noProof/>
        </w:rPr>
        <w:fldChar w:fldCharType="end"/>
      </w:r>
    </w:p>
    <w:p w14:paraId="10921BF7"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TCPIP_TCP_IsConnected Function</w:t>
      </w:r>
      <w:r>
        <w:rPr>
          <w:noProof/>
        </w:rPr>
        <w:tab/>
      </w:r>
      <w:r>
        <w:rPr>
          <w:noProof/>
        </w:rPr>
        <w:fldChar w:fldCharType="begin"/>
      </w:r>
      <w:r>
        <w:rPr>
          <w:noProof/>
        </w:rPr>
        <w:instrText xml:space="preserve"> PAGEREF _Toc488278805 \h </w:instrText>
      </w:r>
      <w:r>
        <w:rPr>
          <w:noProof/>
        </w:rPr>
      </w:r>
      <w:r>
        <w:rPr>
          <w:noProof/>
        </w:rPr>
        <w:fldChar w:fldCharType="separate"/>
      </w:r>
      <w:r>
        <w:rPr>
          <w:noProof/>
        </w:rPr>
        <w:t>80</w:t>
      </w:r>
      <w:r>
        <w:rPr>
          <w:noProof/>
        </w:rPr>
        <w:fldChar w:fldCharType="end"/>
      </w:r>
    </w:p>
    <w:p w14:paraId="10921BF8"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TCPIP_TCP_PutIsReady Function</w:t>
      </w:r>
      <w:r>
        <w:rPr>
          <w:noProof/>
        </w:rPr>
        <w:tab/>
      </w:r>
      <w:r>
        <w:rPr>
          <w:noProof/>
        </w:rPr>
        <w:fldChar w:fldCharType="begin"/>
      </w:r>
      <w:r>
        <w:rPr>
          <w:noProof/>
        </w:rPr>
        <w:instrText xml:space="preserve"> PAGEREF _Toc488278806 \h </w:instrText>
      </w:r>
      <w:r>
        <w:rPr>
          <w:noProof/>
        </w:rPr>
      </w:r>
      <w:r>
        <w:rPr>
          <w:noProof/>
        </w:rPr>
        <w:fldChar w:fldCharType="separate"/>
      </w:r>
      <w:r>
        <w:rPr>
          <w:noProof/>
        </w:rPr>
        <w:t>80</w:t>
      </w:r>
      <w:r>
        <w:rPr>
          <w:noProof/>
        </w:rPr>
        <w:fldChar w:fldCharType="end"/>
      </w:r>
    </w:p>
    <w:p w14:paraId="10921BF9"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TCPIP_TCP_StringPut Function</w:t>
      </w:r>
      <w:r>
        <w:rPr>
          <w:noProof/>
        </w:rPr>
        <w:tab/>
      </w:r>
      <w:r>
        <w:rPr>
          <w:noProof/>
        </w:rPr>
        <w:fldChar w:fldCharType="begin"/>
      </w:r>
      <w:r>
        <w:rPr>
          <w:noProof/>
        </w:rPr>
        <w:instrText xml:space="preserve"> PAGEREF _Toc488278807 \h </w:instrText>
      </w:r>
      <w:r>
        <w:rPr>
          <w:noProof/>
        </w:rPr>
      </w:r>
      <w:r>
        <w:rPr>
          <w:noProof/>
        </w:rPr>
        <w:fldChar w:fldCharType="separate"/>
      </w:r>
      <w:r>
        <w:rPr>
          <w:noProof/>
        </w:rPr>
        <w:t>81</w:t>
      </w:r>
      <w:r>
        <w:rPr>
          <w:noProof/>
        </w:rPr>
        <w:fldChar w:fldCharType="end"/>
      </w:r>
    </w:p>
    <w:p w14:paraId="10921BFA"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TCPIP_TCP_WasReset Function</w:t>
      </w:r>
      <w:r>
        <w:rPr>
          <w:noProof/>
        </w:rPr>
        <w:tab/>
      </w:r>
      <w:r>
        <w:rPr>
          <w:noProof/>
        </w:rPr>
        <w:fldChar w:fldCharType="begin"/>
      </w:r>
      <w:r>
        <w:rPr>
          <w:noProof/>
        </w:rPr>
        <w:instrText xml:space="preserve"> PAGEREF _Toc488278808 \h </w:instrText>
      </w:r>
      <w:r>
        <w:rPr>
          <w:noProof/>
        </w:rPr>
      </w:r>
      <w:r>
        <w:rPr>
          <w:noProof/>
        </w:rPr>
        <w:fldChar w:fldCharType="separate"/>
      </w:r>
      <w:r>
        <w:rPr>
          <w:noProof/>
        </w:rPr>
        <w:t>81</w:t>
      </w:r>
      <w:r>
        <w:rPr>
          <w:noProof/>
        </w:rPr>
        <w:fldChar w:fldCharType="end"/>
      </w:r>
    </w:p>
    <w:p w14:paraId="10921BFB" w14:textId="77777777" w:rsidR="00FC4C57" w:rsidRDefault="00FC4C57">
      <w:pPr>
        <w:pStyle w:val="Verzeichnis3"/>
        <w:rPr>
          <w:rFonts w:asciiTheme="minorHAnsi" w:eastAsiaTheme="minorEastAsia" w:hAnsiTheme="minorHAnsi" w:cstheme="minorBidi"/>
          <w:noProof/>
          <w:sz w:val="22"/>
          <w:szCs w:val="22"/>
          <w:lang w:eastAsia="en-AU"/>
        </w:rPr>
      </w:pPr>
      <w:r>
        <w:rPr>
          <w:noProof/>
        </w:rPr>
        <w:t>UDP Socket Management Functions</w:t>
      </w:r>
      <w:r>
        <w:rPr>
          <w:noProof/>
        </w:rPr>
        <w:tab/>
      </w:r>
      <w:r>
        <w:rPr>
          <w:noProof/>
        </w:rPr>
        <w:fldChar w:fldCharType="begin"/>
      </w:r>
      <w:r>
        <w:rPr>
          <w:noProof/>
        </w:rPr>
        <w:instrText xml:space="preserve"> PAGEREF _Toc488278809 \h </w:instrText>
      </w:r>
      <w:r>
        <w:rPr>
          <w:noProof/>
        </w:rPr>
      </w:r>
      <w:r>
        <w:rPr>
          <w:noProof/>
        </w:rPr>
        <w:fldChar w:fldCharType="separate"/>
      </w:r>
      <w:r>
        <w:rPr>
          <w:noProof/>
        </w:rPr>
        <w:t>82</w:t>
      </w:r>
      <w:r>
        <w:rPr>
          <w:noProof/>
        </w:rPr>
        <w:fldChar w:fldCharType="end"/>
      </w:r>
    </w:p>
    <w:p w14:paraId="10921BFC"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TCPIP_UDP_ArrayGet Function</w:t>
      </w:r>
      <w:r>
        <w:rPr>
          <w:noProof/>
        </w:rPr>
        <w:tab/>
      </w:r>
      <w:r>
        <w:rPr>
          <w:noProof/>
        </w:rPr>
        <w:fldChar w:fldCharType="begin"/>
      </w:r>
      <w:r>
        <w:rPr>
          <w:noProof/>
        </w:rPr>
        <w:instrText xml:space="preserve"> PAGEREF _Toc488278810 \h </w:instrText>
      </w:r>
      <w:r>
        <w:rPr>
          <w:noProof/>
        </w:rPr>
      </w:r>
      <w:r>
        <w:rPr>
          <w:noProof/>
        </w:rPr>
        <w:fldChar w:fldCharType="separate"/>
      </w:r>
      <w:r>
        <w:rPr>
          <w:noProof/>
        </w:rPr>
        <w:t>82</w:t>
      </w:r>
      <w:r>
        <w:rPr>
          <w:noProof/>
        </w:rPr>
        <w:fldChar w:fldCharType="end"/>
      </w:r>
    </w:p>
    <w:p w14:paraId="10921BFD"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TCPIP_UDP_Close Function</w:t>
      </w:r>
      <w:r>
        <w:rPr>
          <w:noProof/>
        </w:rPr>
        <w:tab/>
      </w:r>
      <w:r>
        <w:rPr>
          <w:noProof/>
        </w:rPr>
        <w:fldChar w:fldCharType="begin"/>
      </w:r>
      <w:r>
        <w:rPr>
          <w:noProof/>
        </w:rPr>
        <w:instrText xml:space="preserve"> PAGEREF _Toc488278811 \h </w:instrText>
      </w:r>
      <w:r>
        <w:rPr>
          <w:noProof/>
        </w:rPr>
      </w:r>
      <w:r>
        <w:rPr>
          <w:noProof/>
        </w:rPr>
        <w:fldChar w:fldCharType="separate"/>
      </w:r>
      <w:r>
        <w:rPr>
          <w:noProof/>
        </w:rPr>
        <w:t>83</w:t>
      </w:r>
      <w:r>
        <w:rPr>
          <w:noProof/>
        </w:rPr>
        <w:fldChar w:fldCharType="end"/>
      </w:r>
    </w:p>
    <w:p w14:paraId="10921BFE"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TCPIP_UDP_GetIsReady Function</w:t>
      </w:r>
      <w:r>
        <w:rPr>
          <w:noProof/>
        </w:rPr>
        <w:tab/>
      </w:r>
      <w:r>
        <w:rPr>
          <w:noProof/>
        </w:rPr>
        <w:fldChar w:fldCharType="begin"/>
      </w:r>
      <w:r>
        <w:rPr>
          <w:noProof/>
        </w:rPr>
        <w:instrText xml:space="preserve"> PAGEREF _Toc488278812 \h </w:instrText>
      </w:r>
      <w:r>
        <w:rPr>
          <w:noProof/>
        </w:rPr>
      </w:r>
      <w:r>
        <w:rPr>
          <w:noProof/>
        </w:rPr>
        <w:fldChar w:fldCharType="separate"/>
      </w:r>
      <w:r>
        <w:rPr>
          <w:noProof/>
        </w:rPr>
        <w:t>83</w:t>
      </w:r>
      <w:r>
        <w:rPr>
          <w:noProof/>
        </w:rPr>
        <w:fldChar w:fldCharType="end"/>
      </w:r>
    </w:p>
    <w:p w14:paraId="10921BFF"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TCPIP_UDP_ServerOpen Function</w:t>
      </w:r>
      <w:r>
        <w:rPr>
          <w:noProof/>
        </w:rPr>
        <w:tab/>
      </w:r>
      <w:r>
        <w:rPr>
          <w:noProof/>
        </w:rPr>
        <w:fldChar w:fldCharType="begin"/>
      </w:r>
      <w:r>
        <w:rPr>
          <w:noProof/>
        </w:rPr>
        <w:instrText xml:space="preserve"> PAGEREF _Toc488278813 \h </w:instrText>
      </w:r>
      <w:r>
        <w:rPr>
          <w:noProof/>
        </w:rPr>
      </w:r>
      <w:r>
        <w:rPr>
          <w:noProof/>
        </w:rPr>
        <w:fldChar w:fldCharType="separate"/>
      </w:r>
      <w:r>
        <w:rPr>
          <w:noProof/>
        </w:rPr>
        <w:t>84</w:t>
      </w:r>
      <w:r>
        <w:rPr>
          <w:noProof/>
        </w:rPr>
        <w:fldChar w:fldCharType="end"/>
      </w:r>
    </w:p>
    <w:p w14:paraId="10921C00"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rPr>
        <w:t>TCPIP_UDP_SocketInfoGet Function</w:t>
      </w:r>
      <w:r>
        <w:rPr>
          <w:noProof/>
        </w:rPr>
        <w:tab/>
      </w:r>
      <w:r>
        <w:rPr>
          <w:noProof/>
        </w:rPr>
        <w:fldChar w:fldCharType="begin"/>
      </w:r>
      <w:r>
        <w:rPr>
          <w:noProof/>
        </w:rPr>
        <w:instrText xml:space="preserve"> PAGEREF _Toc488278814 \h </w:instrText>
      </w:r>
      <w:r>
        <w:rPr>
          <w:noProof/>
        </w:rPr>
      </w:r>
      <w:r>
        <w:rPr>
          <w:noProof/>
        </w:rPr>
        <w:fldChar w:fldCharType="separate"/>
      </w:r>
      <w:r>
        <w:rPr>
          <w:noProof/>
        </w:rPr>
        <w:t>84</w:t>
      </w:r>
      <w:r>
        <w:rPr>
          <w:noProof/>
        </w:rPr>
        <w:fldChar w:fldCharType="end"/>
      </w:r>
    </w:p>
    <w:p w14:paraId="10921C01" w14:textId="77777777" w:rsidR="00FC4C57" w:rsidRDefault="00FC4C57">
      <w:pPr>
        <w:pStyle w:val="Verzeichnis4"/>
        <w:tabs>
          <w:tab w:val="right" w:leader="dot" w:pos="10532"/>
        </w:tabs>
        <w:rPr>
          <w:rFonts w:asciiTheme="minorHAnsi" w:eastAsiaTheme="minorEastAsia" w:hAnsiTheme="minorHAnsi" w:cstheme="minorBidi"/>
          <w:noProof/>
          <w:sz w:val="22"/>
          <w:szCs w:val="22"/>
          <w:lang w:eastAsia="en-AU"/>
        </w:rPr>
      </w:pPr>
      <w:r>
        <w:rPr>
          <w:noProof/>
          <w:lang w:eastAsia="en-AU"/>
        </w:rPr>
        <w:t>UDP_SOCKET_INFO Structure</w:t>
      </w:r>
      <w:r>
        <w:rPr>
          <w:noProof/>
        </w:rPr>
        <w:tab/>
      </w:r>
      <w:r>
        <w:rPr>
          <w:noProof/>
        </w:rPr>
        <w:fldChar w:fldCharType="begin"/>
      </w:r>
      <w:r>
        <w:rPr>
          <w:noProof/>
        </w:rPr>
        <w:instrText xml:space="preserve"> PAGEREF _Toc488278815 \h </w:instrText>
      </w:r>
      <w:r>
        <w:rPr>
          <w:noProof/>
        </w:rPr>
      </w:r>
      <w:r>
        <w:rPr>
          <w:noProof/>
        </w:rPr>
        <w:fldChar w:fldCharType="separate"/>
      </w:r>
      <w:r>
        <w:rPr>
          <w:noProof/>
        </w:rPr>
        <w:t>85</w:t>
      </w:r>
      <w:r>
        <w:rPr>
          <w:noProof/>
        </w:rPr>
        <w:fldChar w:fldCharType="end"/>
      </w:r>
    </w:p>
    <w:p w14:paraId="10921C02"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rPr>
        <w:t>Network Communications Controller Application  Code Modification Solutions</w:t>
      </w:r>
      <w:r>
        <w:rPr>
          <w:noProof/>
        </w:rPr>
        <w:tab/>
      </w:r>
      <w:r>
        <w:rPr>
          <w:noProof/>
        </w:rPr>
        <w:fldChar w:fldCharType="begin"/>
      </w:r>
      <w:r>
        <w:rPr>
          <w:noProof/>
        </w:rPr>
        <w:instrText xml:space="preserve"> PAGEREF _Toc488278816 \h </w:instrText>
      </w:r>
      <w:r>
        <w:rPr>
          <w:noProof/>
        </w:rPr>
      </w:r>
      <w:r>
        <w:rPr>
          <w:noProof/>
        </w:rPr>
        <w:fldChar w:fldCharType="separate"/>
      </w:r>
      <w:r>
        <w:rPr>
          <w:noProof/>
        </w:rPr>
        <w:t>86</w:t>
      </w:r>
      <w:r>
        <w:rPr>
          <w:noProof/>
        </w:rPr>
        <w:fldChar w:fldCharType="end"/>
      </w:r>
    </w:p>
    <w:p w14:paraId="10921C03" w14:textId="77777777" w:rsidR="00FC4C57" w:rsidRDefault="00FC4C57">
      <w:pPr>
        <w:pStyle w:val="Verzeichnis2"/>
        <w:tabs>
          <w:tab w:val="right" w:leader="dot" w:pos="10532"/>
        </w:tabs>
        <w:rPr>
          <w:rFonts w:asciiTheme="minorHAnsi" w:eastAsiaTheme="minorEastAsia" w:hAnsiTheme="minorHAnsi" w:cstheme="minorBidi"/>
          <w:b w:val="0"/>
          <w:i w:val="0"/>
          <w:iCs w:val="0"/>
          <w:noProof/>
          <w:sz w:val="22"/>
          <w:szCs w:val="22"/>
          <w:lang w:eastAsia="en-AU"/>
        </w:rPr>
      </w:pPr>
      <w:r>
        <w:rPr>
          <w:noProof/>
        </w:rPr>
        <w:t>TCP Module API Function List</w:t>
      </w:r>
      <w:r>
        <w:rPr>
          <w:noProof/>
        </w:rPr>
        <w:tab/>
      </w:r>
      <w:r>
        <w:rPr>
          <w:noProof/>
        </w:rPr>
        <w:fldChar w:fldCharType="begin"/>
      </w:r>
      <w:r>
        <w:rPr>
          <w:noProof/>
        </w:rPr>
        <w:instrText xml:space="preserve"> PAGEREF _Toc488278817 \h </w:instrText>
      </w:r>
      <w:r>
        <w:rPr>
          <w:noProof/>
        </w:rPr>
      </w:r>
      <w:r>
        <w:rPr>
          <w:noProof/>
        </w:rPr>
        <w:fldChar w:fldCharType="separate"/>
      </w:r>
      <w:r>
        <w:rPr>
          <w:noProof/>
        </w:rPr>
        <w:t>87</w:t>
      </w:r>
      <w:r>
        <w:rPr>
          <w:noProof/>
        </w:rPr>
        <w:fldChar w:fldCharType="end"/>
      </w:r>
    </w:p>
    <w:p w14:paraId="10921C04" w14:textId="77777777" w:rsidR="00FC4C57" w:rsidRDefault="00FC4C57">
      <w:pPr>
        <w:pStyle w:val="Verzeichnis3"/>
        <w:rPr>
          <w:rFonts w:asciiTheme="minorHAnsi" w:eastAsiaTheme="minorEastAsia" w:hAnsiTheme="minorHAnsi" w:cstheme="minorBidi"/>
          <w:noProof/>
          <w:sz w:val="22"/>
          <w:szCs w:val="22"/>
          <w:lang w:eastAsia="en-AU"/>
        </w:rPr>
      </w:pPr>
      <w:r>
        <w:rPr>
          <w:noProof/>
        </w:rPr>
        <w:t>Socket Management Functions</w:t>
      </w:r>
      <w:r>
        <w:rPr>
          <w:noProof/>
        </w:rPr>
        <w:tab/>
      </w:r>
      <w:r>
        <w:rPr>
          <w:noProof/>
        </w:rPr>
        <w:fldChar w:fldCharType="begin"/>
      </w:r>
      <w:r>
        <w:rPr>
          <w:noProof/>
        </w:rPr>
        <w:instrText xml:space="preserve"> PAGEREF _Toc488278818 \h </w:instrText>
      </w:r>
      <w:r>
        <w:rPr>
          <w:noProof/>
        </w:rPr>
      </w:r>
      <w:r>
        <w:rPr>
          <w:noProof/>
        </w:rPr>
        <w:fldChar w:fldCharType="separate"/>
      </w:r>
      <w:r>
        <w:rPr>
          <w:noProof/>
        </w:rPr>
        <w:t>87</w:t>
      </w:r>
      <w:r>
        <w:rPr>
          <w:noProof/>
        </w:rPr>
        <w:fldChar w:fldCharType="end"/>
      </w:r>
    </w:p>
    <w:p w14:paraId="10921C05" w14:textId="77777777" w:rsidR="00FC4C57" w:rsidRDefault="00FC4C57">
      <w:pPr>
        <w:pStyle w:val="Verzeichnis3"/>
        <w:rPr>
          <w:rFonts w:asciiTheme="minorHAnsi" w:eastAsiaTheme="minorEastAsia" w:hAnsiTheme="minorHAnsi" w:cstheme="minorBidi"/>
          <w:noProof/>
          <w:sz w:val="22"/>
          <w:szCs w:val="22"/>
          <w:lang w:eastAsia="en-AU"/>
        </w:rPr>
      </w:pPr>
      <w:r>
        <w:rPr>
          <w:noProof/>
        </w:rPr>
        <w:t>Transmit Data Functions</w:t>
      </w:r>
      <w:r>
        <w:rPr>
          <w:noProof/>
        </w:rPr>
        <w:tab/>
      </w:r>
      <w:r>
        <w:rPr>
          <w:noProof/>
        </w:rPr>
        <w:fldChar w:fldCharType="begin"/>
      </w:r>
      <w:r>
        <w:rPr>
          <w:noProof/>
        </w:rPr>
        <w:instrText xml:space="preserve"> PAGEREF _Toc488278819 \h </w:instrText>
      </w:r>
      <w:r>
        <w:rPr>
          <w:noProof/>
        </w:rPr>
      </w:r>
      <w:r>
        <w:rPr>
          <w:noProof/>
        </w:rPr>
        <w:fldChar w:fldCharType="separate"/>
      </w:r>
      <w:r>
        <w:rPr>
          <w:noProof/>
        </w:rPr>
        <w:t>87</w:t>
      </w:r>
      <w:r>
        <w:rPr>
          <w:noProof/>
        </w:rPr>
        <w:fldChar w:fldCharType="end"/>
      </w:r>
    </w:p>
    <w:p w14:paraId="10921C06" w14:textId="77777777" w:rsidR="00FC4C57" w:rsidRDefault="00FC4C57">
      <w:pPr>
        <w:pStyle w:val="Verzeichnis3"/>
        <w:rPr>
          <w:rFonts w:asciiTheme="minorHAnsi" w:eastAsiaTheme="minorEastAsia" w:hAnsiTheme="minorHAnsi" w:cstheme="minorBidi"/>
          <w:noProof/>
          <w:sz w:val="22"/>
          <w:szCs w:val="22"/>
          <w:lang w:eastAsia="en-AU"/>
        </w:rPr>
      </w:pPr>
      <w:r>
        <w:rPr>
          <w:noProof/>
        </w:rPr>
        <w:t>Receive Data Transfer Functions</w:t>
      </w:r>
      <w:r>
        <w:rPr>
          <w:noProof/>
        </w:rPr>
        <w:tab/>
      </w:r>
      <w:r>
        <w:rPr>
          <w:noProof/>
        </w:rPr>
        <w:fldChar w:fldCharType="begin"/>
      </w:r>
      <w:r>
        <w:rPr>
          <w:noProof/>
        </w:rPr>
        <w:instrText xml:space="preserve"> PAGEREF _Toc488278820 \h </w:instrText>
      </w:r>
      <w:r>
        <w:rPr>
          <w:noProof/>
        </w:rPr>
      </w:r>
      <w:r>
        <w:rPr>
          <w:noProof/>
        </w:rPr>
        <w:fldChar w:fldCharType="separate"/>
      </w:r>
      <w:r>
        <w:rPr>
          <w:noProof/>
        </w:rPr>
        <w:t>87</w:t>
      </w:r>
      <w:r>
        <w:rPr>
          <w:noProof/>
        </w:rPr>
        <w:fldChar w:fldCharType="end"/>
      </w:r>
    </w:p>
    <w:p w14:paraId="10921C07" w14:textId="77777777" w:rsidR="00402612" w:rsidRDefault="00D653CC" w:rsidP="00402612">
      <w:pPr>
        <w:rPr>
          <w:lang w:eastAsia="en-AU"/>
        </w:rPr>
      </w:pPr>
      <w:r>
        <w:rPr>
          <w:b/>
          <w:bCs/>
          <w:smallCaps/>
          <w:color w:val="4472C4"/>
          <w:szCs w:val="20"/>
          <w:lang w:eastAsia="en-AU"/>
        </w:rPr>
        <w:fldChar w:fldCharType="end"/>
      </w:r>
    </w:p>
    <w:p w14:paraId="10921C08" w14:textId="77777777" w:rsidR="00402612" w:rsidRDefault="00402612">
      <w:pPr>
        <w:tabs>
          <w:tab w:val="clear" w:pos="284"/>
          <w:tab w:val="clear" w:pos="567"/>
          <w:tab w:val="clear" w:pos="851"/>
          <w:tab w:val="clear" w:pos="1134"/>
          <w:tab w:val="clear" w:pos="1418"/>
          <w:tab w:val="clear" w:pos="1701"/>
          <w:tab w:val="clear" w:pos="1985"/>
          <w:tab w:val="clear" w:pos="2268"/>
        </w:tabs>
        <w:spacing w:after="160" w:line="259" w:lineRule="auto"/>
        <w:rPr>
          <w:lang w:eastAsia="en-AU"/>
        </w:rPr>
      </w:pPr>
      <w:r>
        <w:rPr>
          <w:lang w:eastAsia="en-AU"/>
        </w:rPr>
        <w:br w:type="page"/>
      </w:r>
    </w:p>
    <w:p w14:paraId="10921C09" w14:textId="77777777" w:rsidR="00C12AF3" w:rsidRDefault="00C12AF3" w:rsidP="00402612">
      <w:pPr>
        <w:pStyle w:val="berschrift1"/>
        <w:rPr>
          <w:lang w:eastAsia="en-AU"/>
        </w:rPr>
      </w:pPr>
      <w:bookmarkStart w:id="4" w:name="_Toc488278750"/>
      <w:r>
        <w:rPr>
          <w:lang w:eastAsia="en-AU"/>
        </w:rPr>
        <w:lastRenderedPageBreak/>
        <w:t>Introduction</w:t>
      </w:r>
      <w:bookmarkEnd w:id="4"/>
    </w:p>
    <w:p w14:paraId="10921C0A" w14:textId="77777777" w:rsidR="00C12AF3" w:rsidRPr="00C12AF3" w:rsidRDefault="00C12AF3" w:rsidP="00C12AF3">
      <w:pPr>
        <w:rPr>
          <w:lang w:eastAsia="en-AU"/>
        </w:rPr>
      </w:pPr>
      <w:r>
        <w:rPr>
          <w:lang w:eastAsia="en-AU"/>
        </w:rPr>
        <w:t xml:space="preserve">This Lab Manual </w:t>
      </w:r>
      <w:r w:rsidR="006B4EAF">
        <w:rPr>
          <w:lang w:eastAsia="en-AU"/>
        </w:rPr>
        <w:t>provides</w:t>
      </w:r>
      <w:r>
        <w:rPr>
          <w:lang w:eastAsia="en-AU"/>
        </w:rPr>
        <w:t xml:space="preserve"> the step by step procedure </w:t>
      </w:r>
      <w:r w:rsidR="00821420">
        <w:rPr>
          <w:lang w:eastAsia="en-AU"/>
        </w:rPr>
        <w:t xml:space="preserve">to complete </w:t>
      </w:r>
      <w:r>
        <w:rPr>
          <w:lang w:eastAsia="en-AU"/>
        </w:rPr>
        <w:t xml:space="preserve">two labs </w:t>
      </w:r>
      <w:r w:rsidR="006B4EAF">
        <w:rPr>
          <w:lang w:eastAsia="en-AU"/>
        </w:rPr>
        <w:t>in</w:t>
      </w:r>
      <w:r w:rsidR="000E57FB">
        <w:rPr>
          <w:lang w:eastAsia="en-AU"/>
        </w:rPr>
        <w:t xml:space="preserve"> the MASTER</w:t>
      </w:r>
      <w:r>
        <w:rPr>
          <w:lang w:eastAsia="en-AU"/>
        </w:rPr>
        <w:t>s</w:t>
      </w:r>
      <w:r w:rsidR="000E57FB">
        <w:rPr>
          <w:lang w:eastAsia="en-AU"/>
        </w:rPr>
        <w:t xml:space="preserve"> </w:t>
      </w:r>
      <w:r w:rsidR="00821420">
        <w:rPr>
          <w:lang w:eastAsia="en-AU"/>
        </w:rPr>
        <w:t>21</w:t>
      </w:r>
      <w:r>
        <w:rPr>
          <w:lang w:eastAsia="en-AU"/>
        </w:rPr>
        <w:t>0</w:t>
      </w:r>
      <w:r w:rsidR="00821420">
        <w:rPr>
          <w:lang w:eastAsia="en-AU"/>
        </w:rPr>
        <w:t>7</w:t>
      </w:r>
      <w:r>
        <w:rPr>
          <w:lang w:eastAsia="en-AU"/>
        </w:rPr>
        <w:t>0 NET</w:t>
      </w:r>
      <w:r w:rsidR="00821420">
        <w:rPr>
          <w:lang w:eastAsia="en-AU"/>
        </w:rPr>
        <w:t>1</w:t>
      </w:r>
      <w:r>
        <w:rPr>
          <w:lang w:eastAsia="en-AU"/>
        </w:rPr>
        <w:t xml:space="preserve"> Class. In Lab 1 you will configure the MPLAB Harmony TCPIP/IP Stack and test basic network connectivity and in Lab 2 you will </w:t>
      </w:r>
      <w:r w:rsidR="00F721CA">
        <w:rPr>
          <w:lang w:eastAsia="en-AU"/>
        </w:rPr>
        <w:t xml:space="preserve">learn how to implement and test </w:t>
      </w:r>
      <w:r>
        <w:rPr>
          <w:lang w:eastAsia="en-AU"/>
        </w:rPr>
        <w:t xml:space="preserve">a network application which will utilise a TCP Client and UDP Server in a </w:t>
      </w:r>
      <w:proofErr w:type="gramStart"/>
      <w:r>
        <w:rPr>
          <w:lang w:eastAsia="en-AU"/>
        </w:rPr>
        <w:t>real world</w:t>
      </w:r>
      <w:proofErr w:type="gramEnd"/>
      <w:r>
        <w:rPr>
          <w:lang w:eastAsia="en-AU"/>
        </w:rPr>
        <w:t xml:space="preserve"> application. Both Labs have specific hardware and software requirements.</w:t>
      </w:r>
    </w:p>
    <w:p w14:paraId="10921C0B" w14:textId="77777777" w:rsidR="00C12AF3" w:rsidRDefault="00C12AF3" w:rsidP="00C12AF3">
      <w:pPr>
        <w:pStyle w:val="berschrift1"/>
        <w:rPr>
          <w:lang w:eastAsia="en-AU"/>
        </w:rPr>
      </w:pPr>
      <w:bookmarkStart w:id="5" w:name="_Toc488278751"/>
      <w:r>
        <w:rPr>
          <w:lang w:eastAsia="en-AU"/>
        </w:rPr>
        <w:t>Hardware Requirements</w:t>
      </w:r>
      <w:bookmarkEnd w:id="5"/>
    </w:p>
    <w:p w14:paraId="10921C0C" w14:textId="77777777" w:rsidR="006B4EAF" w:rsidRDefault="002C1B73" w:rsidP="006B4EAF">
      <w:pPr>
        <w:rPr>
          <w:lang w:eastAsia="en-AU"/>
        </w:rPr>
      </w:pPr>
      <w:r>
        <w:rPr>
          <w:lang w:eastAsia="en-AU"/>
        </w:rPr>
        <w:t>The following hardware is required</w:t>
      </w:r>
      <w:r w:rsidR="006B4EAF">
        <w:rPr>
          <w:lang w:eastAsia="en-AU"/>
        </w:rPr>
        <w:t>:</w:t>
      </w:r>
    </w:p>
    <w:p w14:paraId="10921C0D" w14:textId="39D2F42D" w:rsidR="006B4EAF" w:rsidRPr="00DE4201" w:rsidRDefault="006B4EAF" w:rsidP="00275C72">
      <w:pPr>
        <w:pStyle w:val="Listenabsatz"/>
        <w:numPr>
          <w:ilvl w:val="0"/>
          <w:numId w:val="15"/>
        </w:numPr>
        <w:rPr>
          <w:lang w:eastAsia="en-AU"/>
        </w:rPr>
      </w:pPr>
      <w:del w:id="6" w:author="Mark Atchison" w:date="2019-05-06T16:51:00Z">
        <w:r w:rsidRPr="00DE4201" w:rsidDel="00064A8E">
          <w:rPr>
            <w:b/>
            <w:lang w:eastAsia="en-AU"/>
          </w:rPr>
          <w:delText>PIC32MZ Embedded Connectivity with FPU(EF) Starter Kit</w:delText>
        </w:r>
      </w:del>
      <w:ins w:id="7" w:author="Mark Atchison" w:date="2019-05-06T16:51:00Z">
        <w:r w:rsidR="00064A8E">
          <w:rPr>
            <w:b/>
            <w:lang w:eastAsia="en-AU"/>
          </w:rPr>
          <w:t xml:space="preserve">SAM E70 </w:t>
        </w:r>
        <w:proofErr w:type="spellStart"/>
        <w:r w:rsidR="00064A8E">
          <w:rPr>
            <w:b/>
            <w:lang w:eastAsia="en-AU"/>
          </w:rPr>
          <w:t>Xpained</w:t>
        </w:r>
        <w:proofErr w:type="spellEnd"/>
        <w:r w:rsidR="00064A8E">
          <w:rPr>
            <w:b/>
            <w:lang w:eastAsia="en-AU"/>
          </w:rPr>
          <w:t xml:space="preserve"> Ultra</w:t>
        </w:r>
      </w:ins>
      <w:r w:rsidRPr="00DE4201">
        <w:rPr>
          <w:b/>
          <w:lang w:eastAsia="en-AU"/>
        </w:rPr>
        <w:t xml:space="preserve"> </w:t>
      </w:r>
      <w:r w:rsidRPr="00DE4201">
        <w:rPr>
          <w:lang w:eastAsia="en-AU"/>
        </w:rPr>
        <w:t xml:space="preserve">(Microchip Part Number: </w:t>
      </w:r>
      <w:del w:id="8" w:author="Mark Atchison" w:date="2019-05-06T16:51:00Z">
        <w:r w:rsidRPr="00DE4201" w:rsidDel="00064A8E">
          <w:rPr>
            <w:lang w:eastAsia="en-AU"/>
          </w:rPr>
          <w:delText>DM320007</w:delText>
        </w:r>
      </w:del>
      <w:ins w:id="9" w:author="Mark Atchison" w:date="2019-05-06T16:51:00Z">
        <w:r w:rsidR="00064A8E" w:rsidRPr="00DE4201">
          <w:rPr>
            <w:lang w:eastAsia="en-AU"/>
          </w:rPr>
          <w:t>DM320</w:t>
        </w:r>
        <w:r w:rsidR="00064A8E">
          <w:rPr>
            <w:lang w:eastAsia="en-AU"/>
          </w:rPr>
          <w:t>113</w:t>
        </w:r>
      </w:ins>
      <w:r w:rsidRPr="00DE4201">
        <w:rPr>
          <w:lang w:eastAsia="en-AU"/>
        </w:rPr>
        <w:t>)</w:t>
      </w:r>
    </w:p>
    <w:p w14:paraId="10921C0E" w14:textId="0AD3D4B1" w:rsidR="006B4EAF" w:rsidRPr="00DE4201" w:rsidRDefault="004B1E39" w:rsidP="00275C72">
      <w:pPr>
        <w:pStyle w:val="Listenabsatz"/>
        <w:numPr>
          <w:ilvl w:val="1"/>
          <w:numId w:val="15"/>
        </w:numPr>
        <w:rPr>
          <w:lang w:eastAsia="en-AU"/>
        </w:rPr>
      </w:pPr>
      <w:del w:id="10" w:author="Mark Atchison" w:date="2019-05-06T16:52:00Z">
        <w:r w:rsidDel="00064A8E">
          <w:fldChar w:fldCharType="begin"/>
        </w:r>
        <w:r w:rsidDel="00064A8E">
          <w:delInstrText xml:space="preserve"> HYPERLINK "http://www.microchip.com/DevelopmentTools/ProductDetails.aspx?PartNO=dm320007" </w:delInstrText>
        </w:r>
        <w:r w:rsidDel="00064A8E">
          <w:fldChar w:fldCharType="separate"/>
        </w:r>
        <w:r w:rsidR="006B4EAF" w:rsidRPr="00DE4201" w:rsidDel="00064A8E">
          <w:rPr>
            <w:rStyle w:val="Hyperlink"/>
            <w:lang w:eastAsia="en-AU"/>
          </w:rPr>
          <w:delText>http://www.microchip.com/DevelopmentTools/ProductDetails.aspx?PartNO=dm320007</w:delText>
        </w:r>
        <w:r w:rsidDel="00064A8E">
          <w:rPr>
            <w:rStyle w:val="Hyperlink"/>
            <w:lang w:eastAsia="en-AU"/>
          </w:rPr>
          <w:fldChar w:fldCharType="end"/>
        </w:r>
      </w:del>
      <w:ins w:id="11" w:author="Mark Atchison" w:date="2019-05-06T16:52:00Z">
        <w:r w:rsidR="00064A8E">
          <w:fldChar w:fldCharType="begin"/>
        </w:r>
        <w:r w:rsidR="00064A8E">
          <w:instrText xml:space="preserve"> HYPERLINK "http://www.microchip.com/DevelopmentTools/ProductDetails.aspx?PartNO=dm320007" </w:instrText>
        </w:r>
        <w:r w:rsidR="00064A8E">
          <w:fldChar w:fldCharType="separate"/>
        </w:r>
        <w:r w:rsidR="00064A8E" w:rsidRPr="00DE4201">
          <w:rPr>
            <w:rStyle w:val="Hyperlink"/>
            <w:lang w:eastAsia="en-AU"/>
          </w:rPr>
          <w:t>http://www.microchip.com/DevelopmentTools/ProductDetails.aspx?PartNO=dm320</w:t>
        </w:r>
        <w:r w:rsidR="00064A8E">
          <w:rPr>
            <w:rStyle w:val="Hyperlink"/>
            <w:lang w:eastAsia="en-AU"/>
          </w:rPr>
          <w:t>113</w:t>
        </w:r>
        <w:r w:rsidR="00064A8E">
          <w:rPr>
            <w:rStyle w:val="Hyperlink"/>
            <w:lang w:eastAsia="en-AU"/>
          </w:rPr>
          <w:fldChar w:fldCharType="end"/>
        </w:r>
      </w:ins>
    </w:p>
    <w:p w14:paraId="22CEB2D1" w14:textId="3BAECC83" w:rsidR="00064A8E" w:rsidRPr="00064A8E" w:rsidRDefault="00064A8E" w:rsidP="00275C72">
      <w:pPr>
        <w:pStyle w:val="Listenabsatz"/>
        <w:numPr>
          <w:ilvl w:val="0"/>
          <w:numId w:val="15"/>
        </w:numPr>
        <w:rPr>
          <w:ins w:id="12" w:author="Mark Atchison" w:date="2019-05-06T16:53:00Z"/>
          <w:lang w:eastAsia="en-AU"/>
          <w:rPrChange w:id="13" w:author="Mark Atchison" w:date="2019-05-06T16:53:00Z">
            <w:rPr>
              <w:ins w:id="14" w:author="Mark Atchison" w:date="2019-05-06T16:53:00Z"/>
              <w:b/>
              <w:lang w:eastAsia="en-AU"/>
            </w:rPr>
          </w:rPrChange>
        </w:rPr>
      </w:pPr>
      <w:ins w:id="15" w:author="Mark Atchison" w:date="2019-05-06T16:53:00Z">
        <w:r>
          <w:rPr>
            <w:lang w:eastAsia="en-AU"/>
          </w:rPr>
          <w:t xml:space="preserve">OLED1 </w:t>
        </w:r>
        <w:proofErr w:type="spellStart"/>
        <w:r>
          <w:rPr>
            <w:lang w:eastAsia="en-AU"/>
          </w:rPr>
          <w:t>Xplained</w:t>
        </w:r>
        <w:proofErr w:type="spellEnd"/>
        <w:r>
          <w:rPr>
            <w:lang w:eastAsia="en-AU"/>
          </w:rPr>
          <w:t xml:space="preserve"> Pro extension kit (Microchip Part Number: ATOLED1-XPRO)</w:t>
        </w:r>
      </w:ins>
    </w:p>
    <w:p w14:paraId="10921C0F" w14:textId="56D41FA4" w:rsidR="006B4EAF" w:rsidRPr="00DE4201" w:rsidRDefault="006B4EAF" w:rsidP="00275C72">
      <w:pPr>
        <w:pStyle w:val="Listenabsatz"/>
        <w:numPr>
          <w:ilvl w:val="0"/>
          <w:numId w:val="15"/>
        </w:numPr>
        <w:rPr>
          <w:lang w:eastAsia="en-AU"/>
        </w:rPr>
      </w:pPr>
      <w:r w:rsidRPr="00DE4201">
        <w:rPr>
          <w:b/>
          <w:lang w:eastAsia="en-AU"/>
        </w:rPr>
        <w:t xml:space="preserve">Cat 5 Ethernet </w:t>
      </w:r>
      <w:r w:rsidR="000F0852" w:rsidRPr="00DE4201">
        <w:rPr>
          <w:b/>
          <w:lang w:eastAsia="en-AU"/>
        </w:rPr>
        <w:t xml:space="preserve">Patch </w:t>
      </w:r>
      <w:r w:rsidRPr="00DE4201">
        <w:rPr>
          <w:b/>
          <w:lang w:eastAsia="en-AU"/>
        </w:rPr>
        <w:t>Cable</w:t>
      </w:r>
      <w:r w:rsidRPr="00DE4201">
        <w:rPr>
          <w:lang w:eastAsia="en-AU"/>
        </w:rPr>
        <w:t xml:space="preserve"> </w:t>
      </w:r>
      <w:del w:id="16" w:author="Mark Atchison" w:date="2019-05-06T16:52:00Z">
        <w:r w:rsidRPr="00DE4201" w:rsidDel="00064A8E">
          <w:rPr>
            <w:lang w:eastAsia="en-AU"/>
          </w:rPr>
          <w:delText>(supplied in DM320007)</w:delText>
        </w:r>
      </w:del>
    </w:p>
    <w:p w14:paraId="10921C10" w14:textId="3C54270A" w:rsidR="006B4EAF" w:rsidRPr="00DE4201" w:rsidDel="00064A8E" w:rsidRDefault="000F0852" w:rsidP="00275C72">
      <w:pPr>
        <w:pStyle w:val="Listenabsatz"/>
        <w:numPr>
          <w:ilvl w:val="0"/>
          <w:numId w:val="15"/>
        </w:numPr>
        <w:rPr>
          <w:del w:id="17" w:author="Mark Atchison" w:date="2019-05-06T16:52:00Z"/>
          <w:lang w:eastAsia="en-AU"/>
        </w:rPr>
      </w:pPr>
      <w:del w:id="18" w:author="Mark Atchison" w:date="2019-05-06T16:52:00Z">
        <w:r w:rsidRPr="00DE4201" w:rsidDel="00064A8E">
          <w:rPr>
            <w:b/>
            <w:lang w:eastAsia="en-AU"/>
          </w:rPr>
          <w:delText>USB Male A</w:delText>
        </w:r>
        <w:r w:rsidR="006B4EAF" w:rsidRPr="00DE4201" w:rsidDel="00064A8E">
          <w:rPr>
            <w:b/>
            <w:lang w:eastAsia="en-AU"/>
          </w:rPr>
          <w:delText xml:space="preserve"> to USB </w:delText>
        </w:r>
        <w:r w:rsidRPr="00DE4201" w:rsidDel="00064A8E">
          <w:rPr>
            <w:b/>
            <w:lang w:eastAsia="en-AU"/>
          </w:rPr>
          <w:delText xml:space="preserve">Male </w:delText>
        </w:r>
        <w:r w:rsidR="00DE4201" w:rsidRPr="00DE4201" w:rsidDel="00064A8E">
          <w:rPr>
            <w:b/>
            <w:lang w:eastAsia="en-AU"/>
          </w:rPr>
          <w:delText>B Mini Cable</w:delText>
        </w:r>
        <w:r w:rsidR="00DE4201" w:rsidDel="00064A8E">
          <w:rPr>
            <w:lang w:eastAsia="en-AU"/>
          </w:rPr>
          <w:delText xml:space="preserve"> (supplied with</w:delText>
        </w:r>
        <w:r w:rsidR="006B4EAF" w:rsidRPr="00DE4201" w:rsidDel="00064A8E">
          <w:rPr>
            <w:lang w:eastAsia="en-AU"/>
          </w:rPr>
          <w:delText xml:space="preserve"> DM320007)</w:delText>
        </w:r>
      </w:del>
    </w:p>
    <w:p w14:paraId="10921C11" w14:textId="6B3E79D0" w:rsidR="00DE4201" w:rsidRPr="00DE4201" w:rsidRDefault="00DE4201" w:rsidP="00DE4201">
      <w:pPr>
        <w:pStyle w:val="Listenabsatz"/>
        <w:numPr>
          <w:ilvl w:val="0"/>
          <w:numId w:val="15"/>
        </w:numPr>
        <w:rPr>
          <w:lang w:eastAsia="en-AU"/>
        </w:rPr>
      </w:pPr>
      <w:r w:rsidRPr="00DE4201">
        <w:rPr>
          <w:b/>
          <w:lang w:eastAsia="en-AU"/>
        </w:rPr>
        <w:t>USB Male A to USB Male B Micro Cable</w:t>
      </w:r>
      <w:r>
        <w:rPr>
          <w:lang w:eastAsia="en-AU"/>
        </w:rPr>
        <w:t xml:space="preserve"> </w:t>
      </w:r>
      <w:del w:id="19" w:author="Mark Atchison" w:date="2019-05-06T16:52:00Z">
        <w:r w:rsidDel="00064A8E">
          <w:rPr>
            <w:lang w:eastAsia="en-AU"/>
          </w:rPr>
          <w:delText>(supplied with</w:delText>
        </w:r>
        <w:r w:rsidRPr="00DE4201" w:rsidDel="00064A8E">
          <w:rPr>
            <w:lang w:eastAsia="en-AU"/>
          </w:rPr>
          <w:delText xml:space="preserve"> DM320007)</w:delText>
        </w:r>
      </w:del>
    </w:p>
    <w:p w14:paraId="10921C12" w14:textId="77777777" w:rsidR="00821420" w:rsidRDefault="00821420" w:rsidP="00821420">
      <w:pPr>
        <w:rPr>
          <w:lang w:eastAsia="en-AU"/>
        </w:rPr>
      </w:pPr>
      <w:r w:rsidRPr="00821420">
        <w:rPr>
          <w:lang w:eastAsia="en-AU"/>
        </w:rPr>
        <w:t>The following hardware is optional:</w:t>
      </w:r>
    </w:p>
    <w:p w14:paraId="10921C13" w14:textId="77777777" w:rsidR="00821420" w:rsidRDefault="00821420" w:rsidP="00821420">
      <w:pPr>
        <w:pStyle w:val="Listenabsatz"/>
        <w:numPr>
          <w:ilvl w:val="0"/>
          <w:numId w:val="15"/>
        </w:numPr>
        <w:rPr>
          <w:b/>
          <w:lang w:eastAsia="en-AU"/>
        </w:rPr>
      </w:pPr>
      <w:r>
        <w:rPr>
          <w:b/>
          <w:lang w:eastAsia="en-AU"/>
        </w:rPr>
        <w:t xml:space="preserve">Multimedia Expansion Board II </w:t>
      </w:r>
      <w:r w:rsidRPr="00DE4201">
        <w:rPr>
          <w:lang w:eastAsia="en-AU"/>
        </w:rPr>
        <w:t>(Microchip Part Number: DM320005-2)</w:t>
      </w:r>
    </w:p>
    <w:p w14:paraId="10921C14" w14:textId="77777777" w:rsidR="00821420" w:rsidRPr="00821420" w:rsidRDefault="00DD40CC" w:rsidP="00821420">
      <w:pPr>
        <w:pStyle w:val="Listenabsatz"/>
        <w:numPr>
          <w:ilvl w:val="1"/>
          <w:numId w:val="15"/>
        </w:numPr>
        <w:rPr>
          <w:lang w:eastAsia="en-AU"/>
        </w:rPr>
      </w:pPr>
      <w:hyperlink r:id="rId22" w:history="1">
        <w:r w:rsidR="00821420" w:rsidRPr="00821420">
          <w:rPr>
            <w:rStyle w:val="Hyperlink"/>
            <w:lang w:eastAsia="en-AU"/>
          </w:rPr>
          <w:t>http://www.microchip.com/DevelopmentTools/ProductDetails.aspx?PartNO=dm320005-2</w:t>
        </w:r>
      </w:hyperlink>
    </w:p>
    <w:p w14:paraId="10921C15" w14:textId="77777777" w:rsidR="00821420" w:rsidRDefault="00821420" w:rsidP="00275C72">
      <w:pPr>
        <w:pStyle w:val="Listenabsatz"/>
        <w:numPr>
          <w:ilvl w:val="0"/>
          <w:numId w:val="15"/>
        </w:numPr>
        <w:rPr>
          <w:b/>
          <w:lang w:eastAsia="en-AU"/>
        </w:rPr>
      </w:pPr>
      <w:r>
        <w:rPr>
          <w:b/>
          <w:lang w:eastAsia="en-AU"/>
        </w:rPr>
        <w:t xml:space="preserve">MPLAB ICD3 In-Circuit Debugger </w:t>
      </w:r>
      <w:r w:rsidRPr="00DE4201">
        <w:rPr>
          <w:lang w:eastAsia="en-AU"/>
        </w:rPr>
        <w:t>(Microchip Part Number: DV164035)</w:t>
      </w:r>
    </w:p>
    <w:p w14:paraId="10921C16" w14:textId="77777777" w:rsidR="00821420" w:rsidRPr="00821420" w:rsidRDefault="00DD40CC" w:rsidP="00821420">
      <w:pPr>
        <w:pStyle w:val="Listenabsatz"/>
        <w:numPr>
          <w:ilvl w:val="1"/>
          <w:numId w:val="15"/>
        </w:numPr>
        <w:rPr>
          <w:lang w:eastAsia="en-AU"/>
        </w:rPr>
      </w:pPr>
      <w:hyperlink r:id="rId23" w:history="1">
        <w:r w:rsidR="00821420" w:rsidRPr="00B5533B">
          <w:rPr>
            <w:rStyle w:val="Hyperlink"/>
            <w:lang w:eastAsia="en-AU"/>
          </w:rPr>
          <w:t>http://www.microchip.com/DevelopmentTools/ProductDetails.aspx?PartNO=dv164035</w:t>
        </w:r>
      </w:hyperlink>
    </w:p>
    <w:p w14:paraId="10921C17" w14:textId="77777777" w:rsidR="00DE4201" w:rsidRDefault="00DE4201" w:rsidP="00DE4201">
      <w:pPr>
        <w:pStyle w:val="Listenabsatz"/>
        <w:numPr>
          <w:ilvl w:val="0"/>
          <w:numId w:val="15"/>
        </w:numPr>
        <w:rPr>
          <w:b/>
          <w:lang w:eastAsia="en-AU"/>
        </w:rPr>
      </w:pPr>
      <w:r>
        <w:rPr>
          <w:b/>
          <w:lang w:eastAsia="en-AU"/>
        </w:rPr>
        <w:t>USB Male A</w:t>
      </w:r>
      <w:r w:rsidRPr="006B4EAF">
        <w:rPr>
          <w:b/>
          <w:lang w:eastAsia="en-AU"/>
        </w:rPr>
        <w:t xml:space="preserve"> to USB </w:t>
      </w:r>
      <w:r>
        <w:rPr>
          <w:b/>
          <w:lang w:eastAsia="en-AU"/>
        </w:rPr>
        <w:t xml:space="preserve">Male </w:t>
      </w:r>
      <w:r w:rsidRPr="006B4EAF">
        <w:rPr>
          <w:b/>
          <w:lang w:eastAsia="en-AU"/>
        </w:rPr>
        <w:t xml:space="preserve">B </w:t>
      </w:r>
      <w:r>
        <w:rPr>
          <w:b/>
          <w:lang w:eastAsia="en-AU"/>
        </w:rPr>
        <w:t xml:space="preserve">Cable </w:t>
      </w:r>
      <w:r>
        <w:rPr>
          <w:lang w:eastAsia="en-AU"/>
        </w:rPr>
        <w:t>(supplied with</w:t>
      </w:r>
      <w:r w:rsidRPr="00DE4201">
        <w:rPr>
          <w:lang w:eastAsia="en-AU"/>
        </w:rPr>
        <w:t xml:space="preserve"> DV164035)</w:t>
      </w:r>
    </w:p>
    <w:p w14:paraId="10921C18" w14:textId="77777777" w:rsidR="00DE4201" w:rsidRPr="00DE4201" w:rsidRDefault="00DE4201" w:rsidP="00DE4201">
      <w:pPr>
        <w:pStyle w:val="Listenabsatz"/>
        <w:numPr>
          <w:ilvl w:val="0"/>
          <w:numId w:val="15"/>
        </w:numPr>
        <w:rPr>
          <w:b/>
          <w:lang w:eastAsia="en-AU"/>
        </w:rPr>
      </w:pPr>
      <w:r>
        <w:rPr>
          <w:b/>
          <w:lang w:eastAsia="en-AU"/>
        </w:rPr>
        <w:t xml:space="preserve">6 Core Modular Cable with RJ11 Connectors </w:t>
      </w:r>
      <w:r w:rsidRPr="00DE4201">
        <w:rPr>
          <w:lang w:eastAsia="en-AU"/>
        </w:rPr>
        <w:t>(supplied with DV164035)</w:t>
      </w:r>
    </w:p>
    <w:p w14:paraId="10921C19" w14:textId="77777777" w:rsidR="00821420" w:rsidRPr="00821420" w:rsidRDefault="00821420" w:rsidP="00821420">
      <w:pPr>
        <w:pStyle w:val="Listenabsatz"/>
        <w:numPr>
          <w:ilvl w:val="0"/>
          <w:numId w:val="15"/>
        </w:numPr>
        <w:rPr>
          <w:b/>
          <w:lang w:eastAsia="en-AU"/>
        </w:rPr>
      </w:pPr>
      <w:r w:rsidRPr="00821420">
        <w:rPr>
          <w:b/>
          <w:lang w:eastAsia="en-AU"/>
        </w:rPr>
        <w:t>9V, 500mA Power Supply</w:t>
      </w:r>
      <w:r>
        <w:rPr>
          <w:b/>
          <w:lang w:eastAsia="en-AU"/>
        </w:rPr>
        <w:t xml:space="preserve"> with 2.5mm Plug</w:t>
      </w:r>
    </w:p>
    <w:p w14:paraId="10921C1A" w14:textId="77777777" w:rsidR="00C12AF3" w:rsidRPr="00C12AF3" w:rsidRDefault="00C12AF3" w:rsidP="00C12AF3">
      <w:pPr>
        <w:pStyle w:val="berschrift1"/>
        <w:rPr>
          <w:lang w:eastAsia="en-AU"/>
        </w:rPr>
      </w:pPr>
      <w:bookmarkStart w:id="20" w:name="_Toc488278752"/>
      <w:r>
        <w:rPr>
          <w:lang w:eastAsia="en-AU"/>
        </w:rPr>
        <w:t>Software Requirements</w:t>
      </w:r>
      <w:bookmarkEnd w:id="20"/>
    </w:p>
    <w:p w14:paraId="10921C1B" w14:textId="77777777" w:rsidR="00C12AF3" w:rsidRDefault="00C12AF3" w:rsidP="00C12AF3">
      <w:pPr>
        <w:rPr>
          <w:lang w:eastAsia="en-AU"/>
        </w:rPr>
      </w:pPr>
      <w:r>
        <w:rPr>
          <w:lang w:eastAsia="en-AU"/>
        </w:rPr>
        <w:t xml:space="preserve">The </w:t>
      </w:r>
      <w:r w:rsidR="00821420">
        <w:rPr>
          <w:lang w:eastAsia="en-AU"/>
        </w:rPr>
        <w:t>following software is required:</w:t>
      </w:r>
    </w:p>
    <w:p w14:paraId="10921C1C" w14:textId="3E2186E9" w:rsidR="00C12AF3" w:rsidRPr="006B4EAF" w:rsidRDefault="00C12AF3" w:rsidP="00275C72">
      <w:pPr>
        <w:pStyle w:val="Listenabsatz"/>
        <w:numPr>
          <w:ilvl w:val="0"/>
          <w:numId w:val="12"/>
        </w:numPr>
        <w:rPr>
          <w:b/>
          <w:lang w:eastAsia="en-AU"/>
        </w:rPr>
      </w:pPr>
      <w:r w:rsidRPr="006B4EAF">
        <w:rPr>
          <w:b/>
          <w:lang w:eastAsia="en-AU"/>
        </w:rPr>
        <w:t>Microchip MPLAB</w:t>
      </w:r>
      <w:r w:rsidR="00970E1D">
        <w:rPr>
          <w:b/>
          <w:lang w:eastAsia="en-AU"/>
        </w:rPr>
        <w:t xml:space="preserve"> </w:t>
      </w:r>
      <w:r w:rsidRPr="006B4EAF">
        <w:rPr>
          <w:b/>
          <w:lang w:eastAsia="en-AU"/>
        </w:rPr>
        <w:t xml:space="preserve">X IDE </w:t>
      </w:r>
      <w:del w:id="21" w:author="Mark Atchison" w:date="2019-05-06T16:46:00Z">
        <w:r w:rsidRPr="006B4EAF" w:rsidDel="00A97FAA">
          <w:rPr>
            <w:b/>
            <w:lang w:eastAsia="en-AU"/>
          </w:rPr>
          <w:delText>v3.</w:delText>
        </w:r>
        <w:r w:rsidR="00821420" w:rsidDel="00A97FAA">
          <w:rPr>
            <w:b/>
            <w:lang w:eastAsia="en-AU"/>
          </w:rPr>
          <w:delText>6</w:delText>
        </w:r>
        <w:r w:rsidR="00DC2A3D" w:rsidDel="00A97FAA">
          <w:rPr>
            <w:b/>
            <w:lang w:eastAsia="en-AU"/>
          </w:rPr>
          <w:delText>1</w:delText>
        </w:r>
      </w:del>
      <w:ins w:id="22" w:author="Mark Atchison" w:date="2019-05-06T16:46:00Z">
        <w:r w:rsidR="00A97FAA">
          <w:rPr>
            <w:b/>
            <w:lang w:eastAsia="en-AU"/>
          </w:rPr>
          <w:t>v5.20.04</w:t>
        </w:r>
      </w:ins>
    </w:p>
    <w:p w14:paraId="10921C1D" w14:textId="77777777" w:rsidR="00C12AF3" w:rsidRDefault="00DD40CC" w:rsidP="00275C72">
      <w:pPr>
        <w:pStyle w:val="Listenabsatz"/>
        <w:numPr>
          <w:ilvl w:val="1"/>
          <w:numId w:val="12"/>
        </w:numPr>
        <w:rPr>
          <w:lang w:eastAsia="en-AU"/>
        </w:rPr>
      </w:pPr>
      <w:hyperlink r:id="rId24" w:history="1">
        <w:r w:rsidR="00C12AF3" w:rsidRPr="00E56DE0">
          <w:rPr>
            <w:rStyle w:val="Hyperlink"/>
            <w:lang w:eastAsia="en-AU"/>
          </w:rPr>
          <w:t>http://www.microchip.com/mplab</w:t>
        </w:r>
      </w:hyperlink>
      <w:r w:rsidR="00C12AF3">
        <w:rPr>
          <w:lang w:eastAsia="en-AU"/>
        </w:rPr>
        <w:tab/>
      </w:r>
    </w:p>
    <w:p w14:paraId="10921C1E" w14:textId="7788AFEE" w:rsidR="00C12AF3" w:rsidRPr="006B4EAF" w:rsidRDefault="00C12AF3" w:rsidP="00275C72">
      <w:pPr>
        <w:pStyle w:val="Listenabsatz"/>
        <w:numPr>
          <w:ilvl w:val="0"/>
          <w:numId w:val="12"/>
        </w:numPr>
        <w:rPr>
          <w:b/>
          <w:lang w:eastAsia="en-AU"/>
        </w:rPr>
      </w:pPr>
      <w:r w:rsidRPr="006B4EAF">
        <w:rPr>
          <w:b/>
          <w:lang w:eastAsia="en-AU"/>
        </w:rPr>
        <w:t xml:space="preserve">Microchip MPLAB XC32 Compiler </w:t>
      </w:r>
      <w:del w:id="23" w:author="Mark Atchison" w:date="2019-05-10T15:23:00Z">
        <w:r w:rsidRPr="006B4EAF" w:rsidDel="000A4467">
          <w:rPr>
            <w:b/>
            <w:lang w:eastAsia="en-AU"/>
          </w:rPr>
          <w:delText>v1.4</w:delText>
        </w:r>
        <w:r w:rsidR="00821420" w:rsidDel="000A4467">
          <w:rPr>
            <w:b/>
            <w:lang w:eastAsia="en-AU"/>
          </w:rPr>
          <w:delText>3</w:delText>
        </w:r>
      </w:del>
      <w:ins w:id="24" w:author="Mark Atchison" w:date="2019-05-10T15:23:00Z">
        <w:r w:rsidR="000A4467">
          <w:rPr>
            <w:b/>
            <w:lang w:eastAsia="en-AU"/>
          </w:rPr>
          <w:t>v2.20</w:t>
        </w:r>
      </w:ins>
    </w:p>
    <w:p w14:paraId="10921C1F" w14:textId="77777777" w:rsidR="00C12AF3" w:rsidRDefault="00DD40CC" w:rsidP="00275C72">
      <w:pPr>
        <w:pStyle w:val="Listenabsatz"/>
        <w:numPr>
          <w:ilvl w:val="1"/>
          <w:numId w:val="12"/>
        </w:numPr>
        <w:rPr>
          <w:lang w:eastAsia="en-AU"/>
        </w:rPr>
      </w:pPr>
      <w:hyperlink r:id="rId25" w:history="1">
        <w:r w:rsidR="00C12AF3" w:rsidRPr="00E56DE0">
          <w:rPr>
            <w:rStyle w:val="Hyperlink"/>
            <w:lang w:eastAsia="en-AU"/>
          </w:rPr>
          <w:t>http://www.microchip.com/mplab/compilers</w:t>
        </w:r>
      </w:hyperlink>
      <w:r w:rsidR="00C12AF3">
        <w:rPr>
          <w:lang w:eastAsia="en-AU"/>
        </w:rPr>
        <w:tab/>
      </w:r>
    </w:p>
    <w:p w14:paraId="10921C20" w14:textId="77777777" w:rsidR="00C12AF3" w:rsidRPr="006B4EAF" w:rsidRDefault="00821420" w:rsidP="00275C72">
      <w:pPr>
        <w:pStyle w:val="Listenabsatz"/>
        <w:numPr>
          <w:ilvl w:val="0"/>
          <w:numId w:val="12"/>
        </w:numPr>
        <w:rPr>
          <w:b/>
          <w:lang w:eastAsia="en-AU"/>
        </w:rPr>
      </w:pPr>
      <w:r>
        <w:rPr>
          <w:b/>
          <w:lang w:eastAsia="en-AU"/>
        </w:rPr>
        <w:t>Microchip MPLAB Harmony v2.03B</w:t>
      </w:r>
    </w:p>
    <w:p w14:paraId="10921C21" w14:textId="77777777" w:rsidR="00C12AF3" w:rsidRDefault="00DD40CC" w:rsidP="00275C72">
      <w:pPr>
        <w:pStyle w:val="Listenabsatz"/>
        <w:numPr>
          <w:ilvl w:val="1"/>
          <w:numId w:val="12"/>
        </w:numPr>
        <w:rPr>
          <w:lang w:eastAsia="en-AU"/>
        </w:rPr>
      </w:pPr>
      <w:hyperlink r:id="rId26" w:history="1">
        <w:r w:rsidR="00C12AF3" w:rsidRPr="00E56DE0">
          <w:rPr>
            <w:rStyle w:val="Hyperlink"/>
            <w:lang w:eastAsia="en-AU"/>
          </w:rPr>
          <w:t>http://www.microchip.com/mplab/mplab-harmony</w:t>
        </w:r>
      </w:hyperlink>
      <w:r w:rsidR="00C12AF3">
        <w:rPr>
          <w:lang w:eastAsia="en-AU"/>
        </w:rPr>
        <w:tab/>
      </w:r>
    </w:p>
    <w:p w14:paraId="10921C22" w14:textId="77777777" w:rsidR="00C12AF3" w:rsidRPr="006B4EAF" w:rsidRDefault="00C12AF3" w:rsidP="00275C72">
      <w:pPr>
        <w:pStyle w:val="Listenabsatz"/>
        <w:numPr>
          <w:ilvl w:val="0"/>
          <w:numId w:val="12"/>
        </w:numPr>
        <w:rPr>
          <w:b/>
          <w:lang w:eastAsia="en-AU"/>
        </w:rPr>
      </w:pPr>
      <w:r w:rsidRPr="006B4EAF">
        <w:rPr>
          <w:b/>
          <w:lang w:eastAsia="en-AU"/>
        </w:rPr>
        <w:t>Microchip MPLAB Harmony</w:t>
      </w:r>
      <w:r w:rsidR="006B4EAF" w:rsidRPr="006B4EAF">
        <w:rPr>
          <w:b/>
          <w:lang w:eastAsia="en-AU"/>
        </w:rPr>
        <w:t xml:space="preserve"> Configuration (MHC) Tool</w:t>
      </w:r>
      <w:r w:rsidRPr="006B4EAF">
        <w:rPr>
          <w:b/>
          <w:lang w:eastAsia="en-AU"/>
        </w:rPr>
        <w:t xml:space="preserve"> Plugin v</w:t>
      </w:r>
      <w:r w:rsidR="00821420">
        <w:rPr>
          <w:b/>
          <w:lang w:eastAsia="en-AU"/>
        </w:rPr>
        <w:t>2.0.3.5</w:t>
      </w:r>
    </w:p>
    <w:p w14:paraId="10921C23" w14:textId="77777777" w:rsidR="00C12AF3" w:rsidRDefault="00151F0E" w:rsidP="00275C72">
      <w:pPr>
        <w:pStyle w:val="Listenabsatz"/>
        <w:numPr>
          <w:ilvl w:val="1"/>
          <w:numId w:val="12"/>
        </w:numPr>
        <w:rPr>
          <w:lang w:eastAsia="en-AU"/>
        </w:rPr>
      </w:pPr>
      <w:r w:rsidRPr="00151F0E">
        <w:t>MPLAB</w:t>
      </w:r>
      <w:r w:rsidR="00970E1D">
        <w:t xml:space="preserve"> </w:t>
      </w:r>
      <w:r w:rsidRPr="00151F0E">
        <w:t xml:space="preserve">X Plugin </w:t>
      </w:r>
      <w:r w:rsidR="00DD5B37">
        <w:t>“</w:t>
      </w:r>
      <w:r w:rsidR="006B4EAF" w:rsidRPr="00DD5B37">
        <w:rPr>
          <w:i/>
        </w:rPr>
        <w:t>com-microchip-</w:t>
      </w:r>
      <w:proofErr w:type="spellStart"/>
      <w:r w:rsidR="006B4EAF" w:rsidRPr="00DD5B37">
        <w:rPr>
          <w:i/>
        </w:rPr>
        <w:t>mplab</w:t>
      </w:r>
      <w:proofErr w:type="spellEnd"/>
      <w:r w:rsidR="006B4EAF" w:rsidRPr="00DD5B37">
        <w:rPr>
          <w:i/>
        </w:rPr>
        <w:t>-modules-</w:t>
      </w:r>
      <w:proofErr w:type="spellStart"/>
      <w:r w:rsidR="006B4EAF" w:rsidRPr="00DD5B37">
        <w:rPr>
          <w:i/>
        </w:rPr>
        <w:t>mhc.nbm</w:t>
      </w:r>
      <w:proofErr w:type="spellEnd"/>
      <w:r w:rsidR="00DD5B37">
        <w:rPr>
          <w:i/>
        </w:rPr>
        <w:t>”</w:t>
      </w:r>
      <w:r w:rsidR="006B4EAF" w:rsidRPr="006B4EAF">
        <w:rPr>
          <w:lang w:eastAsia="en-AU"/>
        </w:rPr>
        <w:t xml:space="preserve"> </w:t>
      </w:r>
      <w:r w:rsidR="006B4EAF">
        <w:rPr>
          <w:lang w:eastAsia="en-AU"/>
        </w:rPr>
        <w:t>is b</w:t>
      </w:r>
      <w:r w:rsidR="00C12AF3">
        <w:rPr>
          <w:lang w:eastAsia="en-AU"/>
        </w:rPr>
        <w:t>undled with MPLAB Harmony under</w:t>
      </w:r>
      <w:r w:rsidR="006B4EAF">
        <w:rPr>
          <w:lang w:eastAsia="en-AU"/>
        </w:rPr>
        <w:t xml:space="preserve"> the </w:t>
      </w:r>
      <w:r w:rsidR="00821420">
        <w:rPr>
          <w:rStyle w:val="FilePath"/>
        </w:rPr>
        <w:t>microchip\v2</w:t>
      </w:r>
      <w:r w:rsidR="006B4EAF" w:rsidRPr="00151F0E">
        <w:rPr>
          <w:rStyle w:val="FilePath"/>
        </w:rPr>
        <w:t>_</w:t>
      </w:r>
      <w:r w:rsidR="00821420">
        <w:rPr>
          <w:rStyle w:val="FilePath"/>
        </w:rPr>
        <w:t>03b</w:t>
      </w:r>
      <w:r w:rsidR="006B4EAF" w:rsidRPr="00151F0E">
        <w:rPr>
          <w:rStyle w:val="FilePath"/>
        </w:rPr>
        <w:t>\utilities\</w:t>
      </w:r>
      <w:proofErr w:type="spellStart"/>
      <w:r w:rsidR="006B4EAF" w:rsidRPr="00151F0E">
        <w:rPr>
          <w:rStyle w:val="FilePath"/>
        </w:rPr>
        <w:t>mhc</w:t>
      </w:r>
      <w:proofErr w:type="spellEnd"/>
      <w:r w:rsidR="006B4EAF" w:rsidRPr="00151F0E">
        <w:t xml:space="preserve"> folder</w:t>
      </w:r>
    </w:p>
    <w:p w14:paraId="10921C24" w14:textId="77777777" w:rsidR="00073E52" w:rsidRPr="00590742" w:rsidRDefault="00073E52" w:rsidP="00073E52">
      <w:pPr>
        <w:pStyle w:val="Listenabsatz"/>
        <w:numPr>
          <w:ilvl w:val="0"/>
          <w:numId w:val="12"/>
        </w:numPr>
        <w:rPr>
          <w:b/>
        </w:rPr>
      </w:pPr>
      <w:r w:rsidRPr="00590742">
        <w:rPr>
          <w:b/>
        </w:rPr>
        <w:t xml:space="preserve">Tera Term </w:t>
      </w:r>
      <w:r>
        <w:rPr>
          <w:b/>
        </w:rPr>
        <w:t>v4.95</w:t>
      </w:r>
    </w:p>
    <w:p w14:paraId="10921C25" w14:textId="77777777" w:rsidR="00073E52" w:rsidRDefault="00DD40CC" w:rsidP="00073E52">
      <w:pPr>
        <w:pStyle w:val="Listenabsatz"/>
        <w:numPr>
          <w:ilvl w:val="1"/>
          <w:numId w:val="12"/>
        </w:numPr>
        <w:rPr>
          <w:lang w:eastAsia="en-AU"/>
        </w:rPr>
      </w:pPr>
      <w:hyperlink r:id="rId27" w:history="1">
        <w:r w:rsidR="00073E52" w:rsidRPr="0010390B">
          <w:rPr>
            <w:rStyle w:val="Hyperlink"/>
            <w:lang w:eastAsia="en-AU"/>
          </w:rPr>
          <w:t>https://ttssh2.osdn.jp/index.html.en</w:t>
        </w:r>
      </w:hyperlink>
    </w:p>
    <w:p w14:paraId="10921C26" w14:textId="77777777" w:rsidR="00C12AF3" w:rsidRPr="00456C54" w:rsidRDefault="00C12AF3" w:rsidP="00456C54">
      <w:pPr>
        <w:pStyle w:val="Listenabsatz"/>
        <w:numPr>
          <w:ilvl w:val="0"/>
          <w:numId w:val="12"/>
        </w:numPr>
        <w:rPr>
          <w:b/>
          <w:lang w:eastAsia="en-AU"/>
        </w:rPr>
      </w:pPr>
      <w:r w:rsidRPr="006B4EAF">
        <w:rPr>
          <w:b/>
          <w:lang w:eastAsia="en-AU"/>
        </w:rPr>
        <w:t>Packet Sender</w:t>
      </w:r>
      <w:r w:rsidR="000E57FB">
        <w:rPr>
          <w:b/>
          <w:lang w:eastAsia="en-AU"/>
        </w:rPr>
        <w:t xml:space="preserve"> v5.</w:t>
      </w:r>
      <w:r w:rsidR="00456C54">
        <w:rPr>
          <w:b/>
          <w:lang w:eastAsia="en-AU"/>
        </w:rPr>
        <w:t>1</w:t>
      </w:r>
      <w:r w:rsidRPr="00456C54">
        <w:rPr>
          <w:b/>
          <w:lang w:eastAsia="en-AU"/>
        </w:rPr>
        <w:t xml:space="preserve"> (lab 2 only)</w:t>
      </w:r>
    </w:p>
    <w:p w14:paraId="10921C27" w14:textId="77777777" w:rsidR="00C12AF3" w:rsidRPr="00590742" w:rsidRDefault="00DD40CC" w:rsidP="00275C72">
      <w:pPr>
        <w:pStyle w:val="Listenabsatz"/>
        <w:numPr>
          <w:ilvl w:val="1"/>
          <w:numId w:val="12"/>
        </w:numPr>
        <w:rPr>
          <w:rStyle w:val="Hyperlink"/>
          <w:color w:val="auto"/>
          <w:u w:val="none"/>
          <w:lang w:eastAsia="en-AU"/>
        </w:rPr>
      </w:pPr>
      <w:hyperlink r:id="rId28" w:history="1">
        <w:r w:rsidR="00C12AF3" w:rsidRPr="00E56DE0">
          <w:rPr>
            <w:rStyle w:val="Hyperlink"/>
            <w:lang w:eastAsia="en-AU"/>
          </w:rPr>
          <w:t>https://packetsender.com</w:t>
        </w:r>
      </w:hyperlink>
    </w:p>
    <w:p w14:paraId="10921C28" w14:textId="77777777" w:rsidR="00C12AF3" w:rsidRPr="006B4EAF" w:rsidRDefault="00C12AF3" w:rsidP="00275C72">
      <w:pPr>
        <w:pStyle w:val="Listenabsatz"/>
        <w:numPr>
          <w:ilvl w:val="0"/>
          <w:numId w:val="12"/>
        </w:numPr>
        <w:rPr>
          <w:b/>
          <w:lang w:eastAsia="en-AU"/>
        </w:rPr>
      </w:pPr>
      <w:r w:rsidRPr="006B4EAF">
        <w:rPr>
          <w:b/>
          <w:lang w:eastAsia="en-AU"/>
        </w:rPr>
        <w:t>JSMN JSON Parser (lab 2 only)</w:t>
      </w:r>
    </w:p>
    <w:p w14:paraId="10921C29" w14:textId="77777777" w:rsidR="00C12AF3" w:rsidRDefault="00DD40CC" w:rsidP="00275C72">
      <w:pPr>
        <w:pStyle w:val="Listenabsatz"/>
        <w:numPr>
          <w:ilvl w:val="1"/>
          <w:numId w:val="12"/>
        </w:numPr>
        <w:rPr>
          <w:lang w:eastAsia="en-AU"/>
        </w:rPr>
      </w:pPr>
      <w:hyperlink r:id="rId29" w:history="1">
        <w:r w:rsidR="006B4EAF" w:rsidRPr="00E56DE0">
          <w:rPr>
            <w:rStyle w:val="Hyperlink"/>
          </w:rPr>
          <w:t>http://www.zserge.com/</w:t>
        </w:r>
        <w:r w:rsidR="006B4EAF" w:rsidRPr="006B4EAF">
          <w:rPr>
            <w:rStyle w:val="Hyperlink"/>
            <w:bCs/>
          </w:rPr>
          <w:t>jsmn</w:t>
        </w:r>
        <w:r w:rsidR="006B4EAF" w:rsidRPr="006B4EAF">
          <w:rPr>
            <w:rStyle w:val="Hyperlink"/>
          </w:rPr>
          <w:t>.html</w:t>
        </w:r>
      </w:hyperlink>
    </w:p>
    <w:p w14:paraId="10921C2A" w14:textId="77777777" w:rsidR="005169A8" w:rsidRDefault="005169A8" w:rsidP="005169A8">
      <w:pPr>
        <w:pStyle w:val="Titel"/>
        <w:rPr>
          <w:lang w:eastAsia="en-AU"/>
        </w:rPr>
      </w:pPr>
      <w:bookmarkStart w:id="25" w:name="_Toc488278753"/>
      <w:bookmarkEnd w:id="25"/>
    </w:p>
    <w:p w14:paraId="10921C2B" w14:textId="77777777" w:rsidR="00A70D8F" w:rsidRDefault="00A70D8F" w:rsidP="00121D6B">
      <w:pPr>
        <w:pStyle w:val="berschrift1"/>
        <w:rPr>
          <w:lang w:eastAsia="en-AU"/>
        </w:rPr>
      </w:pPr>
      <w:bookmarkStart w:id="26" w:name="_Toc488278754"/>
      <w:r>
        <w:rPr>
          <w:lang w:eastAsia="en-AU"/>
        </w:rPr>
        <w:t>Introduction</w:t>
      </w:r>
      <w:bookmarkEnd w:id="26"/>
    </w:p>
    <w:p w14:paraId="10921C2C" w14:textId="70CE4DCA" w:rsidR="00A70D8F" w:rsidRDefault="00A70D8F" w:rsidP="001F328C">
      <w:pPr>
        <w:jc w:val="both"/>
        <w:rPr>
          <w:lang w:eastAsia="en-AU"/>
        </w:rPr>
      </w:pPr>
      <w:r>
        <w:rPr>
          <w:lang w:eastAsia="en-AU"/>
        </w:rPr>
        <w:t xml:space="preserve">Lab 1 will show you how to create a new </w:t>
      </w:r>
      <w:r w:rsidR="00B971A6">
        <w:rPr>
          <w:lang w:eastAsia="en-AU"/>
        </w:rPr>
        <w:t>TCP/IP</w:t>
      </w:r>
      <w:r>
        <w:rPr>
          <w:lang w:eastAsia="en-AU"/>
        </w:rPr>
        <w:t xml:space="preserve"> MPLAB Harmony Project from scratch using the MPLAB Harmony Configuration (MHC) Tool. The project will incorporate basic TCP/IP functionality to allow the </w:t>
      </w:r>
      <w:del w:id="27" w:author="Mark Atchison" w:date="2019-05-06T16:48:00Z">
        <w:r w:rsidDel="00064A8E">
          <w:rPr>
            <w:lang w:eastAsia="en-AU"/>
          </w:rPr>
          <w:delText>PIC32MZ</w:delText>
        </w:r>
        <w:r w:rsidR="002A42A6" w:rsidDel="00064A8E">
          <w:rPr>
            <w:lang w:eastAsia="en-AU"/>
          </w:rPr>
          <w:delText xml:space="preserve"> </w:delText>
        </w:r>
        <w:r w:rsidDel="00064A8E">
          <w:rPr>
            <w:lang w:eastAsia="en-AU"/>
          </w:rPr>
          <w:delText>EF Starter kit</w:delText>
        </w:r>
      </w:del>
      <w:ins w:id="28"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to connect to a</w:t>
      </w:r>
      <w:r w:rsidR="00121D6B">
        <w:rPr>
          <w:lang w:eastAsia="en-AU"/>
        </w:rPr>
        <w:t>n</w:t>
      </w:r>
      <w:r>
        <w:rPr>
          <w:lang w:eastAsia="en-AU"/>
        </w:rPr>
        <w:t xml:space="preserve"> Ethernet Network, along with a simple application to flash a </w:t>
      </w:r>
      <w:r w:rsidR="00B971A6">
        <w:rPr>
          <w:lang w:eastAsia="en-AU"/>
        </w:rPr>
        <w:t>“</w:t>
      </w:r>
      <w:r>
        <w:rPr>
          <w:lang w:eastAsia="en-AU"/>
        </w:rPr>
        <w:t>Heartbeat</w:t>
      </w:r>
      <w:r w:rsidR="00B971A6">
        <w:rPr>
          <w:lang w:eastAsia="en-AU"/>
        </w:rPr>
        <w:t>”</w:t>
      </w:r>
      <w:r>
        <w:rPr>
          <w:lang w:eastAsia="en-AU"/>
        </w:rPr>
        <w:t xml:space="preserve"> LED</w:t>
      </w:r>
      <w:r w:rsidR="00B971A6">
        <w:rPr>
          <w:lang w:eastAsia="en-AU"/>
        </w:rPr>
        <w:t xml:space="preserve"> every </w:t>
      </w:r>
      <w:r>
        <w:rPr>
          <w:lang w:eastAsia="en-AU"/>
        </w:rPr>
        <w:t>500ms</w:t>
      </w:r>
      <w:r w:rsidR="00B971A6">
        <w:rPr>
          <w:lang w:eastAsia="en-AU"/>
        </w:rPr>
        <w:t>.</w:t>
      </w:r>
      <w:r>
        <w:rPr>
          <w:lang w:eastAsia="en-AU"/>
        </w:rPr>
        <w:t xml:space="preserve"> Once the project is generated and programmed onto the development kit, you will use a number of techniques to validate that the PIC is connected to a network and determine its IP Address. The concepts that will </w:t>
      </w:r>
      <w:r w:rsidR="00121D6B">
        <w:rPr>
          <w:lang w:eastAsia="en-AU"/>
        </w:rPr>
        <w:t>be covered in this lab include:</w:t>
      </w:r>
    </w:p>
    <w:p w14:paraId="10921C2D" w14:textId="4B3C8016" w:rsidR="00A70D8F" w:rsidRDefault="00A70D8F" w:rsidP="00275C72">
      <w:pPr>
        <w:pStyle w:val="Listenabsatz"/>
        <w:numPr>
          <w:ilvl w:val="0"/>
          <w:numId w:val="11"/>
        </w:numPr>
        <w:jc w:val="both"/>
        <w:rPr>
          <w:lang w:eastAsia="en-AU"/>
        </w:rPr>
      </w:pPr>
      <w:r>
        <w:rPr>
          <w:lang w:eastAsia="en-AU"/>
        </w:rPr>
        <w:t xml:space="preserve">Creating a new </w:t>
      </w:r>
      <w:del w:id="29" w:author="Mark Atchison" w:date="2019-05-10T15:28:00Z">
        <w:r w:rsidDel="00A56E17">
          <w:rPr>
            <w:lang w:eastAsia="en-AU"/>
          </w:rPr>
          <w:delText>PIC32</w:delText>
        </w:r>
      </w:del>
      <w:ins w:id="30" w:author="Mark Atchison" w:date="2019-05-10T15:28:00Z">
        <w:r w:rsidR="00A56E17">
          <w:rPr>
            <w:lang w:eastAsia="en-AU"/>
          </w:rPr>
          <w:t>SAM E70</w:t>
        </w:r>
      </w:ins>
      <w:r>
        <w:rPr>
          <w:lang w:eastAsia="en-AU"/>
        </w:rPr>
        <w:t xml:space="preserve"> MPLAB</w:t>
      </w:r>
      <w:r w:rsidR="00970E1D">
        <w:rPr>
          <w:lang w:eastAsia="en-AU"/>
        </w:rPr>
        <w:t xml:space="preserve"> </w:t>
      </w:r>
      <w:r>
        <w:rPr>
          <w:lang w:eastAsia="en-AU"/>
        </w:rPr>
        <w:t>X Project</w:t>
      </w:r>
    </w:p>
    <w:p w14:paraId="10921C2E" w14:textId="77777777" w:rsidR="00A70D8F" w:rsidRDefault="00A70D8F" w:rsidP="00275C72">
      <w:pPr>
        <w:pStyle w:val="Listenabsatz"/>
        <w:numPr>
          <w:ilvl w:val="0"/>
          <w:numId w:val="11"/>
        </w:numPr>
        <w:rPr>
          <w:lang w:eastAsia="en-AU"/>
        </w:rPr>
      </w:pPr>
      <w:r>
        <w:rPr>
          <w:lang w:eastAsia="en-AU"/>
        </w:rPr>
        <w:t>Configuring the MPLAB Harmony path, project name and target device</w:t>
      </w:r>
    </w:p>
    <w:p w14:paraId="10921C2F" w14:textId="77777777" w:rsidR="00A70D8F" w:rsidRDefault="00A70D8F" w:rsidP="00275C72">
      <w:pPr>
        <w:pStyle w:val="Listenabsatz"/>
        <w:numPr>
          <w:ilvl w:val="0"/>
          <w:numId w:val="11"/>
        </w:numPr>
        <w:rPr>
          <w:lang w:eastAsia="en-AU"/>
        </w:rPr>
      </w:pPr>
      <w:r>
        <w:rPr>
          <w:lang w:eastAsia="en-AU"/>
        </w:rPr>
        <w:t xml:space="preserve">Selecting a Board Support Package (BSP) </w:t>
      </w:r>
    </w:p>
    <w:p w14:paraId="10921C30" w14:textId="77777777" w:rsidR="00A70D8F" w:rsidRDefault="00A70D8F" w:rsidP="00275C72">
      <w:pPr>
        <w:pStyle w:val="Listenabsatz"/>
        <w:numPr>
          <w:ilvl w:val="0"/>
          <w:numId w:val="11"/>
        </w:numPr>
        <w:rPr>
          <w:lang w:eastAsia="en-AU"/>
        </w:rPr>
      </w:pPr>
      <w:r>
        <w:rPr>
          <w:lang w:eastAsia="en-AU"/>
        </w:rPr>
        <w:t>Enabling the TCP/IP Stack</w:t>
      </w:r>
    </w:p>
    <w:p w14:paraId="10921C31" w14:textId="77777777" w:rsidR="00A70D8F" w:rsidRDefault="00A70D8F" w:rsidP="00275C72">
      <w:pPr>
        <w:pStyle w:val="Listenabsatz"/>
        <w:numPr>
          <w:ilvl w:val="0"/>
          <w:numId w:val="11"/>
        </w:numPr>
        <w:rPr>
          <w:lang w:eastAsia="en-AU"/>
        </w:rPr>
      </w:pPr>
      <w:r>
        <w:rPr>
          <w:lang w:eastAsia="en-AU"/>
        </w:rPr>
        <w:t>Configuring the TCP/IP Stack options</w:t>
      </w:r>
      <w:r w:rsidR="00FC014A">
        <w:rPr>
          <w:lang w:eastAsia="en-AU"/>
        </w:rPr>
        <w:t>, including</w:t>
      </w:r>
      <w:r w:rsidR="006336DD">
        <w:rPr>
          <w:lang w:eastAsia="en-AU"/>
        </w:rPr>
        <w:t>:</w:t>
      </w:r>
    </w:p>
    <w:p w14:paraId="10921C32" w14:textId="77777777" w:rsidR="00A70D8F" w:rsidRDefault="00A70D8F" w:rsidP="00FC014A">
      <w:pPr>
        <w:pStyle w:val="Listenabsatz"/>
        <w:numPr>
          <w:ilvl w:val="1"/>
          <w:numId w:val="11"/>
        </w:numPr>
        <w:rPr>
          <w:lang w:eastAsia="en-AU"/>
        </w:rPr>
      </w:pPr>
      <w:r>
        <w:rPr>
          <w:lang w:eastAsia="en-AU"/>
        </w:rPr>
        <w:t>Network Configuration</w:t>
      </w:r>
      <w:r w:rsidR="00FC014A">
        <w:rPr>
          <w:lang w:eastAsia="en-AU"/>
        </w:rPr>
        <w:t xml:space="preserve"> (I</w:t>
      </w:r>
      <w:r>
        <w:rPr>
          <w:lang w:eastAsia="en-AU"/>
        </w:rPr>
        <w:t>nterface Type</w:t>
      </w:r>
      <w:r w:rsidR="00FC014A">
        <w:rPr>
          <w:lang w:eastAsia="en-AU"/>
        </w:rPr>
        <w:t xml:space="preserve">, </w:t>
      </w:r>
      <w:r>
        <w:rPr>
          <w:lang w:eastAsia="en-AU"/>
        </w:rPr>
        <w:t>Host Name</w:t>
      </w:r>
      <w:r w:rsidR="00FC014A">
        <w:rPr>
          <w:lang w:eastAsia="en-AU"/>
        </w:rPr>
        <w:t>)</w:t>
      </w:r>
    </w:p>
    <w:p w14:paraId="10921C33" w14:textId="77777777" w:rsidR="00A70D8F" w:rsidRDefault="00B971A6" w:rsidP="00FC014A">
      <w:pPr>
        <w:pStyle w:val="Listenabsatz"/>
        <w:numPr>
          <w:ilvl w:val="1"/>
          <w:numId w:val="11"/>
        </w:numPr>
        <w:rPr>
          <w:lang w:eastAsia="en-AU"/>
        </w:rPr>
      </w:pPr>
      <w:r>
        <w:rPr>
          <w:lang w:eastAsia="en-AU"/>
        </w:rPr>
        <w:t>TCP/IP</w:t>
      </w:r>
      <w:r w:rsidR="006336DD">
        <w:rPr>
          <w:lang w:eastAsia="en-AU"/>
        </w:rPr>
        <w:t xml:space="preserve"> Services including </w:t>
      </w:r>
      <w:r w:rsidR="00A70D8F" w:rsidRPr="00331502">
        <w:rPr>
          <w:lang w:eastAsia="en-AU"/>
        </w:rPr>
        <w:t>Dynamic Host Configuration Protocol Client</w:t>
      </w:r>
      <w:r w:rsidR="00FC014A">
        <w:rPr>
          <w:lang w:eastAsia="en-AU"/>
        </w:rPr>
        <w:t xml:space="preserve">, </w:t>
      </w:r>
      <w:r w:rsidR="00A70D8F">
        <w:rPr>
          <w:lang w:eastAsia="en-AU"/>
        </w:rPr>
        <w:t>ICMPv4 Server (for Ping testing)</w:t>
      </w:r>
      <w:r w:rsidR="00FC014A">
        <w:rPr>
          <w:lang w:eastAsia="en-AU"/>
        </w:rPr>
        <w:t xml:space="preserve"> &amp; </w:t>
      </w:r>
      <w:r w:rsidR="00A70D8F">
        <w:rPr>
          <w:lang w:eastAsia="en-AU"/>
        </w:rPr>
        <w:t>Announce Discovery Tool</w:t>
      </w:r>
    </w:p>
    <w:p w14:paraId="10921C34" w14:textId="77777777" w:rsidR="00121D6B" w:rsidRDefault="00A70D8F" w:rsidP="00275C72">
      <w:pPr>
        <w:pStyle w:val="Listenabsatz"/>
        <w:numPr>
          <w:ilvl w:val="0"/>
          <w:numId w:val="11"/>
        </w:numPr>
        <w:rPr>
          <w:lang w:eastAsia="en-AU"/>
        </w:rPr>
      </w:pPr>
      <w:r>
        <w:rPr>
          <w:lang w:eastAsia="en-AU"/>
        </w:rPr>
        <w:t>Configuring Network Interface Drivers</w:t>
      </w:r>
      <w:r w:rsidR="006336DD">
        <w:rPr>
          <w:lang w:eastAsia="en-AU"/>
        </w:rPr>
        <w:t>:</w:t>
      </w:r>
    </w:p>
    <w:p w14:paraId="10921C35" w14:textId="77777777" w:rsidR="00A70D8F" w:rsidRDefault="00A70D8F" w:rsidP="00275C72">
      <w:pPr>
        <w:pStyle w:val="Listenabsatz"/>
        <w:numPr>
          <w:ilvl w:val="1"/>
          <w:numId w:val="11"/>
        </w:numPr>
        <w:rPr>
          <w:lang w:eastAsia="en-AU"/>
        </w:rPr>
      </w:pPr>
      <w:r>
        <w:rPr>
          <w:lang w:eastAsia="en-AU"/>
        </w:rPr>
        <w:t>Enabling t</w:t>
      </w:r>
      <w:r w:rsidR="00121D6B">
        <w:rPr>
          <w:lang w:eastAsia="en-AU"/>
        </w:rPr>
        <w:t>he Internal Ethernet MAC Driver</w:t>
      </w:r>
    </w:p>
    <w:p w14:paraId="10921C36" w14:textId="77777777" w:rsidR="00A70D8F" w:rsidRDefault="00121D6B" w:rsidP="00275C72">
      <w:pPr>
        <w:pStyle w:val="Listenabsatz"/>
        <w:numPr>
          <w:ilvl w:val="1"/>
          <w:numId w:val="11"/>
        </w:numPr>
        <w:rPr>
          <w:lang w:eastAsia="en-AU"/>
        </w:rPr>
      </w:pPr>
      <w:r>
        <w:rPr>
          <w:lang w:eastAsia="en-AU"/>
        </w:rPr>
        <w:t>Selection of External PHY Type</w:t>
      </w:r>
    </w:p>
    <w:p w14:paraId="10921C37" w14:textId="77777777" w:rsidR="00A70D8F" w:rsidRDefault="00A70D8F" w:rsidP="00275C72">
      <w:pPr>
        <w:pStyle w:val="Listenabsatz"/>
        <w:numPr>
          <w:ilvl w:val="1"/>
          <w:numId w:val="11"/>
        </w:numPr>
        <w:rPr>
          <w:lang w:eastAsia="en-AU"/>
        </w:rPr>
      </w:pPr>
      <w:r w:rsidRPr="00331502">
        <w:rPr>
          <w:lang w:eastAsia="en-AU"/>
        </w:rPr>
        <w:t>Configuration of MAC and PHY Options</w:t>
      </w:r>
    </w:p>
    <w:p w14:paraId="10921C38" w14:textId="77777777" w:rsidR="00036504" w:rsidRDefault="00036504" w:rsidP="00036504">
      <w:pPr>
        <w:pStyle w:val="Listenabsatz"/>
        <w:numPr>
          <w:ilvl w:val="0"/>
          <w:numId w:val="11"/>
        </w:numPr>
        <w:rPr>
          <w:lang w:eastAsia="en-AU"/>
        </w:rPr>
      </w:pPr>
      <w:r>
        <w:rPr>
          <w:lang w:eastAsia="en-AU"/>
        </w:rPr>
        <w:t xml:space="preserve">Configuring the Harmony Console and Command Service </w:t>
      </w:r>
      <w:r w:rsidR="006336DD">
        <w:rPr>
          <w:lang w:eastAsia="en-AU"/>
        </w:rPr>
        <w:t>f</w:t>
      </w:r>
      <w:r>
        <w:rPr>
          <w:lang w:eastAsia="en-AU"/>
        </w:rPr>
        <w:t>or monitoring and control</w:t>
      </w:r>
      <w:r w:rsidR="006336DD">
        <w:rPr>
          <w:lang w:eastAsia="en-AU"/>
        </w:rPr>
        <w:t xml:space="preserve"> of the TCP/IP stack</w:t>
      </w:r>
      <w:r>
        <w:rPr>
          <w:lang w:eastAsia="en-AU"/>
        </w:rPr>
        <w:t xml:space="preserve"> via a Terminal Client running on a USB CDC Interface (Emulated RS232 COM Port).</w:t>
      </w:r>
    </w:p>
    <w:p w14:paraId="10921C39" w14:textId="77777777" w:rsidR="00036504" w:rsidRPr="00331502" w:rsidRDefault="00036504" w:rsidP="00036504">
      <w:pPr>
        <w:pStyle w:val="Listenabsatz"/>
        <w:numPr>
          <w:ilvl w:val="0"/>
          <w:numId w:val="11"/>
        </w:numPr>
        <w:rPr>
          <w:lang w:eastAsia="en-AU"/>
        </w:rPr>
      </w:pPr>
      <w:r>
        <w:rPr>
          <w:lang w:eastAsia="en-AU"/>
        </w:rPr>
        <w:t xml:space="preserve">Configuring </w:t>
      </w:r>
      <w:r w:rsidR="006336DD">
        <w:rPr>
          <w:lang w:eastAsia="en-AU"/>
        </w:rPr>
        <w:t xml:space="preserve">the </w:t>
      </w:r>
      <w:r>
        <w:rPr>
          <w:lang w:eastAsia="en-AU"/>
        </w:rPr>
        <w:t>USB</w:t>
      </w:r>
      <w:r w:rsidR="006336DD">
        <w:rPr>
          <w:lang w:eastAsia="en-AU"/>
        </w:rPr>
        <w:t xml:space="preserve"> Device Driver</w:t>
      </w:r>
      <w:r>
        <w:rPr>
          <w:lang w:eastAsia="en-AU"/>
        </w:rPr>
        <w:t xml:space="preserve"> for a CDC Interface</w:t>
      </w:r>
    </w:p>
    <w:p w14:paraId="10921C3A" w14:textId="77777777" w:rsidR="00A70D8F" w:rsidRDefault="00A70D8F" w:rsidP="00275C72">
      <w:pPr>
        <w:pStyle w:val="Listenabsatz"/>
        <w:numPr>
          <w:ilvl w:val="0"/>
          <w:numId w:val="11"/>
        </w:numPr>
        <w:rPr>
          <w:lang w:eastAsia="en-AU"/>
        </w:rPr>
      </w:pPr>
      <w:r>
        <w:rPr>
          <w:lang w:eastAsia="en-AU"/>
        </w:rPr>
        <w:t>Application Configuration</w:t>
      </w:r>
      <w:r w:rsidR="00121D6B">
        <w:rPr>
          <w:lang w:eastAsia="en-AU"/>
        </w:rPr>
        <w:t xml:space="preserve">: </w:t>
      </w:r>
      <w:r>
        <w:rPr>
          <w:lang w:eastAsia="en-AU"/>
        </w:rPr>
        <w:t>Changing the default application name</w:t>
      </w:r>
    </w:p>
    <w:p w14:paraId="10921C3B" w14:textId="77777777" w:rsidR="00A70D8F" w:rsidRDefault="00A70D8F" w:rsidP="00275C72">
      <w:pPr>
        <w:pStyle w:val="Listenabsatz"/>
        <w:numPr>
          <w:ilvl w:val="0"/>
          <w:numId w:val="11"/>
        </w:numPr>
        <w:rPr>
          <w:lang w:eastAsia="en-AU"/>
        </w:rPr>
      </w:pPr>
      <w:r>
        <w:rPr>
          <w:lang w:eastAsia="en-AU"/>
        </w:rPr>
        <w:t>Implementing a simple LED flasher using the System T</w:t>
      </w:r>
      <w:r w:rsidR="00B971A6">
        <w:rPr>
          <w:lang w:eastAsia="en-AU"/>
        </w:rPr>
        <w:t>imer Service as the timing base</w:t>
      </w:r>
    </w:p>
    <w:p w14:paraId="10921C3C" w14:textId="77777777" w:rsidR="00121D6B" w:rsidRDefault="00A70D8F" w:rsidP="00B971A6">
      <w:pPr>
        <w:pStyle w:val="Listenabsatz"/>
        <w:numPr>
          <w:ilvl w:val="1"/>
          <w:numId w:val="11"/>
        </w:numPr>
        <w:rPr>
          <w:lang w:eastAsia="en-AU"/>
        </w:rPr>
      </w:pPr>
      <w:r>
        <w:rPr>
          <w:lang w:eastAsia="en-AU"/>
        </w:rPr>
        <w:t>Adding a System Timer Service Handle variable in the application data structure</w:t>
      </w:r>
    </w:p>
    <w:p w14:paraId="10921C3D" w14:textId="77777777" w:rsidR="00121D6B" w:rsidRDefault="00A70D8F" w:rsidP="00B971A6">
      <w:pPr>
        <w:pStyle w:val="Listenabsatz"/>
        <w:numPr>
          <w:ilvl w:val="1"/>
          <w:numId w:val="11"/>
        </w:numPr>
        <w:rPr>
          <w:lang w:eastAsia="en-AU"/>
        </w:rPr>
      </w:pPr>
      <w:r>
        <w:rPr>
          <w:lang w:eastAsia="en-AU"/>
        </w:rPr>
        <w:t>Checking if the System Timer Service is ready for use</w:t>
      </w:r>
    </w:p>
    <w:p w14:paraId="10921C3E" w14:textId="77777777" w:rsidR="00121D6B" w:rsidRDefault="00906549" w:rsidP="00B971A6">
      <w:pPr>
        <w:pStyle w:val="Listenabsatz"/>
        <w:numPr>
          <w:ilvl w:val="1"/>
          <w:numId w:val="11"/>
        </w:numPr>
        <w:rPr>
          <w:lang w:eastAsia="en-AU"/>
        </w:rPr>
      </w:pPr>
      <w:r>
        <w:rPr>
          <w:lang w:eastAsia="en-AU"/>
        </w:rPr>
        <w:t>Setting up a non-</w:t>
      </w:r>
      <w:r w:rsidR="00A70D8F">
        <w:rPr>
          <w:lang w:eastAsia="en-AU"/>
        </w:rPr>
        <w:t>blocking 500ms Delay</w:t>
      </w:r>
    </w:p>
    <w:p w14:paraId="10921C3F" w14:textId="77777777" w:rsidR="00121D6B" w:rsidRDefault="00A70D8F" w:rsidP="00B971A6">
      <w:pPr>
        <w:pStyle w:val="Listenabsatz"/>
        <w:numPr>
          <w:ilvl w:val="1"/>
          <w:numId w:val="11"/>
        </w:numPr>
        <w:rPr>
          <w:lang w:eastAsia="en-AU"/>
        </w:rPr>
      </w:pPr>
      <w:r>
        <w:rPr>
          <w:lang w:eastAsia="en-AU"/>
        </w:rPr>
        <w:t xml:space="preserve">Polling the System Timer Service to determine if the </w:t>
      </w:r>
      <w:r w:rsidR="00FC014A">
        <w:rPr>
          <w:lang w:eastAsia="en-AU"/>
        </w:rPr>
        <w:t xml:space="preserve">delay period </w:t>
      </w:r>
      <w:r>
        <w:rPr>
          <w:lang w:eastAsia="en-AU"/>
        </w:rPr>
        <w:t>has elapsed</w:t>
      </w:r>
    </w:p>
    <w:p w14:paraId="10921C40" w14:textId="77777777" w:rsidR="00A70D8F" w:rsidRDefault="00A70D8F" w:rsidP="00B971A6">
      <w:pPr>
        <w:pStyle w:val="Listenabsatz"/>
        <w:numPr>
          <w:ilvl w:val="1"/>
          <w:numId w:val="11"/>
        </w:numPr>
        <w:rPr>
          <w:lang w:eastAsia="en-AU"/>
        </w:rPr>
      </w:pPr>
      <w:r>
        <w:rPr>
          <w:lang w:eastAsia="en-AU"/>
        </w:rPr>
        <w:t>Rearming the 500ms Delay</w:t>
      </w:r>
    </w:p>
    <w:p w14:paraId="10921C41" w14:textId="358B3AD7" w:rsidR="00121D6B" w:rsidRDefault="00A70D8F" w:rsidP="00275C72">
      <w:pPr>
        <w:pStyle w:val="Listenabsatz"/>
        <w:numPr>
          <w:ilvl w:val="0"/>
          <w:numId w:val="11"/>
        </w:numPr>
        <w:rPr>
          <w:lang w:eastAsia="en-AU"/>
        </w:rPr>
      </w:pPr>
      <w:r>
        <w:rPr>
          <w:lang w:eastAsia="en-AU"/>
        </w:rPr>
        <w:t>Toggling the IO Pin that drives LED</w:t>
      </w:r>
      <w:r w:rsidR="00B971A6">
        <w:rPr>
          <w:lang w:eastAsia="en-AU"/>
        </w:rPr>
        <w:t>3</w:t>
      </w:r>
      <w:r>
        <w:rPr>
          <w:lang w:eastAsia="en-AU"/>
        </w:rPr>
        <w:t xml:space="preserve"> on the </w:t>
      </w:r>
      <w:del w:id="31" w:author="Mark Atchison" w:date="2019-05-06T16:47:00Z">
        <w:r w:rsidDel="00064A8E">
          <w:rPr>
            <w:lang w:eastAsia="en-AU"/>
          </w:rPr>
          <w:delText xml:space="preserve">PIC32MZ </w:delText>
        </w:r>
        <w:r w:rsidR="00B971A6" w:rsidDel="00064A8E">
          <w:rPr>
            <w:lang w:eastAsia="en-AU"/>
          </w:rPr>
          <w:delText xml:space="preserve">EF </w:delText>
        </w:r>
        <w:r w:rsidDel="00064A8E">
          <w:rPr>
            <w:lang w:eastAsia="en-AU"/>
          </w:rPr>
          <w:delText>Starter Kit</w:delText>
        </w:r>
      </w:del>
      <w:ins w:id="32"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3" w:author="Mark Atchison"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p>
    <w:p w14:paraId="10921C42" w14:textId="395D18B5" w:rsidR="00121D6B" w:rsidRDefault="00A70D8F" w:rsidP="00275C72">
      <w:pPr>
        <w:pStyle w:val="Listenabsatz"/>
        <w:numPr>
          <w:ilvl w:val="0"/>
          <w:numId w:val="11"/>
        </w:numPr>
        <w:rPr>
          <w:lang w:eastAsia="en-AU"/>
        </w:rPr>
      </w:pPr>
      <w:r>
        <w:rPr>
          <w:lang w:eastAsia="en-AU"/>
        </w:rPr>
        <w:t>Using the Windows Command Line Ping Tool and the Micr</w:t>
      </w:r>
      <w:r w:rsidR="00082456">
        <w:rPr>
          <w:lang w:eastAsia="en-AU"/>
        </w:rPr>
        <w:t xml:space="preserve">ochip TCP/IP Discovery tools to </w:t>
      </w:r>
      <w:r>
        <w:rPr>
          <w:lang w:eastAsia="en-AU"/>
        </w:rPr>
        <w:t>test connectivit</w:t>
      </w:r>
      <w:r w:rsidR="00036504">
        <w:rPr>
          <w:lang w:eastAsia="en-AU"/>
        </w:rPr>
        <w:t xml:space="preserve">y of your </w:t>
      </w:r>
      <w:del w:id="34" w:author="Mark Atchison" w:date="2019-05-06T16:47:00Z">
        <w:r w:rsidR="006336DD" w:rsidDel="00064A8E">
          <w:rPr>
            <w:lang w:eastAsia="en-AU"/>
          </w:rPr>
          <w:delText>PIC32MZ EF Starter Kit</w:delText>
        </w:r>
      </w:del>
      <w:ins w:id="35"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w:t>
        </w:r>
      </w:ins>
      <w:ins w:id="36" w:author="Mark Atchison" w:date="2019-05-06T16:47:00Z">
        <w:r w:rsidR="00064A8E">
          <w:rPr>
            <w:lang w:eastAsia="en-AU"/>
          </w:rPr>
          <w:t>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036504">
        <w:rPr>
          <w:lang w:eastAsia="en-AU"/>
        </w:rPr>
        <w:t xml:space="preserve"> on the network</w:t>
      </w:r>
    </w:p>
    <w:p w14:paraId="10921C43" w14:textId="77777777" w:rsidR="00036504" w:rsidRDefault="00036504" w:rsidP="00275C72">
      <w:pPr>
        <w:pStyle w:val="Listenabsatz"/>
        <w:numPr>
          <w:ilvl w:val="0"/>
          <w:numId w:val="11"/>
        </w:numPr>
        <w:rPr>
          <w:lang w:eastAsia="en-AU"/>
        </w:rPr>
      </w:pPr>
      <w:r>
        <w:rPr>
          <w:lang w:eastAsia="en-AU"/>
        </w:rPr>
        <w:t>Use the Console and Command System to get help on available TCPIP Commands and execute a command to get information about the network configuration.</w:t>
      </w:r>
    </w:p>
    <w:p w14:paraId="10921C44" w14:textId="77777777" w:rsidR="00FC014A" w:rsidRPr="001458B3" w:rsidRDefault="00FC014A">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32"/>
          <w:szCs w:val="32"/>
          <w:lang w:eastAsia="en-AU"/>
        </w:rPr>
      </w:pPr>
      <w:r>
        <w:rPr>
          <w:lang w:eastAsia="en-AU"/>
        </w:rPr>
        <w:br w:type="page"/>
      </w:r>
    </w:p>
    <w:p w14:paraId="10921C45" w14:textId="77777777" w:rsidR="002718C7" w:rsidRDefault="005169A8" w:rsidP="00DD62CB">
      <w:pPr>
        <w:pStyle w:val="berschrift1"/>
        <w:rPr>
          <w:lang w:eastAsia="en-AU"/>
        </w:rPr>
      </w:pPr>
      <w:bookmarkStart w:id="37" w:name="_Toc488278755"/>
      <w:r>
        <w:rPr>
          <w:lang w:eastAsia="en-AU"/>
        </w:rPr>
        <w:lastRenderedPageBreak/>
        <w:t>Lab Procedure</w:t>
      </w:r>
      <w:bookmarkEnd w:id="37"/>
    </w:p>
    <w:p w14:paraId="10921C46" w14:textId="77777777" w:rsidR="005169A8" w:rsidRPr="005169A8" w:rsidRDefault="005169A8" w:rsidP="00DD62CB">
      <w:pPr>
        <w:pStyle w:val="berschrift2"/>
        <w:rPr>
          <w:lang w:eastAsia="en-AU"/>
        </w:rPr>
      </w:pPr>
      <w:bookmarkStart w:id="38" w:name="_Toc488278756"/>
      <w:r>
        <w:rPr>
          <w:lang w:eastAsia="en-AU"/>
        </w:rPr>
        <w:t>Starting MPLAB</w:t>
      </w:r>
      <w:r w:rsidR="00DE4201">
        <w:rPr>
          <w:lang w:eastAsia="en-AU"/>
        </w:rPr>
        <w:t xml:space="preserve"> </w:t>
      </w:r>
      <w:r>
        <w:rPr>
          <w:lang w:eastAsia="en-AU"/>
        </w:rPr>
        <w:t>X</w:t>
      </w:r>
      <w:r w:rsidR="00DE4201">
        <w:rPr>
          <w:lang w:eastAsia="en-AU"/>
        </w:rPr>
        <w:t xml:space="preserve"> IDE</w:t>
      </w:r>
      <w:bookmarkEnd w:id="38"/>
    </w:p>
    <w:p w14:paraId="10921C47" w14:textId="1A1B372F" w:rsidR="002718C7" w:rsidRDefault="0038709F" w:rsidP="00C858E8">
      <w:pPr>
        <w:pStyle w:val="NumberedList"/>
      </w:pPr>
      <w:r>
        <w:t xml:space="preserve">Start MPLAB X IDE by double clicking on the MPLAB X IDE </w:t>
      </w:r>
      <w:del w:id="39" w:author="Mark Atchison" w:date="2019-05-06T16:57:00Z">
        <w:r w:rsidDel="00064A8E">
          <w:delText>v3.</w:delText>
        </w:r>
        <w:r w:rsidR="00DE4201" w:rsidDel="00064A8E">
          <w:delText>6</w:delText>
        </w:r>
        <w:r w:rsidDel="00064A8E">
          <w:delText>0</w:delText>
        </w:r>
      </w:del>
      <w:ins w:id="40" w:author="Mark Atchison" w:date="2019-05-06T16:57:00Z">
        <w:r w:rsidR="00064A8E">
          <w:t>vv5.20.04</w:t>
        </w:r>
      </w:ins>
      <w:r>
        <w:t xml:space="preserve"> icon found on the Windows desktop.</w:t>
      </w:r>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14:paraId="10921C49" w14:textId="77777777" w:rsidTr="001458B3">
        <w:tc>
          <w:tcPr>
            <w:tcW w:w="5000" w:type="pct"/>
            <w:shd w:val="clear" w:color="auto" w:fill="auto"/>
            <w:vAlign w:val="center"/>
          </w:tcPr>
          <w:p w14:paraId="10921C48" w14:textId="44DF5AB0" w:rsidR="0038709F" w:rsidRPr="001458B3" w:rsidRDefault="00CF13A7" w:rsidP="00B64AD3">
            <w:pPr>
              <w:pStyle w:val="NumberedList"/>
              <w:numPr>
                <w:ilvl w:val="0"/>
                <w:numId w:val="0"/>
              </w:numPr>
            </w:pPr>
            <w:del w:id="41" w:author="Mark Atchison" w:date="2019-05-06T16:55:00Z">
              <w:r w:rsidDel="00064A8E">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30">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42" w:author="Mark Atchison" w:date="2019-05-06T16:56:00Z">
              <w:r w:rsidR="00064A8E">
                <w:rPr>
                  <w:noProof/>
                </w:rPr>
                <w:t xml:space="preserve"> </w:t>
              </w:r>
              <w:r w:rsidR="00064A8E">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39204" cy="823031"/>
                            </a:xfrm>
                            <a:prstGeom prst="rect">
                              <a:avLst/>
                            </a:prstGeom>
                          </pic:spPr>
                        </pic:pic>
                      </a:graphicData>
                    </a:graphic>
                  </wp:inline>
                </w:drawing>
              </w:r>
            </w:ins>
          </w:p>
        </w:tc>
      </w:tr>
      <w:tr w:rsidR="00B971A6" w:rsidRPr="001458B3" w14:paraId="10921C4B" w14:textId="77777777" w:rsidTr="001458B3">
        <w:tc>
          <w:tcPr>
            <w:tcW w:w="5000" w:type="pct"/>
            <w:shd w:val="clear" w:color="auto" w:fill="auto"/>
            <w:vAlign w:val="center"/>
          </w:tcPr>
          <w:p w14:paraId="42602646" w14:textId="77777777" w:rsidR="00B971A6" w:rsidRDefault="0020477B" w:rsidP="001458B3">
            <w:pPr>
              <w:pStyle w:val="NumberedList"/>
              <w:numPr>
                <w:ilvl w:val="0"/>
                <w:numId w:val="0"/>
              </w:numPr>
              <w:jc w:val="center"/>
              <w:rPr>
                <w:ins w:id="43" w:author="Mark Atchison" w:date="2019-05-06T16:58:00Z"/>
              </w:rPr>
            </w:pPr>
            <w:del w:id="44" w:author="Mark Atchison" w:date="2019-05-06T16:58:00Z">
              <w:r w:rsidDel="00064A8E">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5BAA6074" w:rsidR="00064A8E" w:rsidRPr="001458B3" w:rsidRDefault="00064A8E" w:rsidP="001458B3">
            <w:pPr>
              <w:pStyle w:val="NumberedList"/>
              <w:numPr>
                <w:ilvl w:val="0"/>
                <w:numId w:val="0"/>
              </w:numPr>
              <w:jc w:val="center"/>
            </w:pPr>
            <w:ins w:id="45" w:author="Mark Atchison" w:date="2019-05-06T16:58:00Z">
              <w:r>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4170" cy="4153535"/>
                            </a:xfrm>
                            <a:prstGeom prst="rect">
                              <a:avLst/>
                            </a:prstGeom>
                          </pic:spPr>
                        </pic:pic>
                      </a:graphicData>
                    </a:graphic>
                  </wp:inline>
                </w:drawing>
              </w:r>
            </w:ins>
          </w:p>
        </w:tc>
      </w:tr>
    </w:tbl>
    <w:p w14:paraId="10921C4C" w14:textId="77777777" w:rsidR="0009302F" w:rsidRDefault="0009302F" w:rsidP="005D27D3"/>
    <w:p w14:paraId="10921C4D"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C4E" w14:textId="77777777" w:rsidR="0002075E" w:rsidRDefault="0002075E" w:rsidP="00DD62CB">
      <w:pPr>
        <w:pStyle w:val="berschrift2"/>
      </w:pPr>
      <w:bookmarkStart w:id="46" w:name="_Toc488278757"/>
      <w:r>
        <w:lastRenderedPageBreak/>
        <w:t>Project Setup</w:t>
      </w:r>
      <w:bookmarkEnd w:id="46"/>
    </w:p>
    <w:p w14:paraId="10921C4F" w14:textId="77777777" w:rsidR="002718C7" w:rsidRDefault="001F6F04" w:rsidP="008D44FA">
      <w:pPr>
        <w:pStyle w:val="NumberedList"/>
      </w:pPr>
      <w:r>
        <w:t>O</w:t>
      </w:r>
      <w:r w:rsidR="00AD7FDC">
        <w:t xml:space="preserve">pen the New Project Wizard by choosing </w:t>
      </w:r>
      <w:r w:rsidR="002718C7" w:rsidRPr="00A811FA">
        <w:rPr>
          <w:rStyle w:val="MenuPath"/>
        </w:rPr>
        <w:t>File</w:t>
      </w:r>
      <w:r w:rsidR="0038709F" w:rsidRPr="00A811FA">
        <w:rPr>
          <w:rStyle w:val="MenuPath"/>
        </w:rPr>
        <w:sym w:font="Wingdings 3" w:char="F086"/>
      </w:r>
      <w:r w:rsidR="002718C7" w:rsidRPr="00A811FA">
        <w:rPr>
          <w:rStyle w:val="MenuPath"/>
        </w:rPr>
        <w:t>New Project</w:t>
      </w:r>
      <w:r w:rsidR="00A811FA">
        <w:rPr>
          <w:rStyle w:val="MenuPath"/>
        </w:rPr>
        <w:t>…</w:t>
      </w:r>
      <w:r w:rsidR="00AD7FDC" w:rsidRPr="00AD7FDC">
        <w:t xml:space="preserve"> from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51" w14:textId="77777777" w:rsidTr="001458B3">
        <w:tc>
          <w:tcPr>
            <w:tcW w:w="9016" w:type="dxa"/>
            <w:shd w:val="clear" w:color="auto" w:fill="auto"/>
            <w:vAlign w:val="center"/>
          </w:tcPr>
          <w:p w14:paraId="0F07C61C" w14:textId="77777777" w:rsidR="00B759CA" w:rsidRDefault="005B3261" w:rsidP="00FA394D">
            <w:pPr>
              <w:pStyle w:val="KeinLeerraum"/>
              <w:rPr>
                <w:ins w:id="47" w:author="Mark Atchison" w:date="2019-05-10T15:55:00Z"/>
              </w:rPr>
            </w:pPr>
            <w:r>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del w:id="48" w:author="Mark Atchison" w:date="2019-05-10T15:55:00Z">
              <w:r w:rsidRPr="000A5197" w:rsidDel="002E774D">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987E3BA" w:rsidR="002E774D" w:rsidRPr="001458B3" w:rsidRDefault="002E774D" w:rsidP="00FA394D">
            <w:pPr>
              <w:pStyle w:val="KeinLeerraum"/>
            </w:pPr>
            <w:ins w:id="49" w:author="Mark Atchison" w:date="2019-05-10T15:55:00Z">
              <w:r>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9602" cy="769687"/>
                            </a:xfrm>
                            <a:prstGeom prst="rect">
                              <a:avLst/>
                            </a:prstGeom>
                          </pic:spPr>
                        </pic:pic>
                      </a:graphicData>
                    </a:graphic>
                  </wp:inline>
                </w:drawing>
              </w:r>
            </w:ins>
          </w:p>
        </w:tc>
      </w:tr>
    </w:tbl>
    <w:p w14:paraId="10921C52" w14:textId="77777777" w:rsidR="002718C7" w:rsidRDefault="00AD7FDC" w:rsidP="00EC7889">
      <w:pPr>
        <w:pStyle w:val="NumberedList"/>
        <w:numPr>
          <w:ilvl w:val="0"/>
          <w:numId w:val="0"/>
        </w:numPr>
      </w:pPr>
      <w:r>
        <w:t xml:space="preserve">There are two </w:t>
      </w:r>
      <w:r w:rsidR="00E9277C">
        <w:t>s</w:t>
      </w:r>
      <w:r>
        <w:t>teps to create a new</w:t>
      </w:r>
      <w:r w:rsidR="00A91EB6">
        <w:t xml:space="preserve"> MPLAB Harmony</w:t>
      </w:r>
      <w:r>
        <w:t xml:space="preserve"> project. In the </w:t>
      </w:r>
      <w:r w:rsidRPr="00AD7FDC">
        <w:rPr>
          <w:rStyle w:val="WindowOrDialogName"/>
        </w:rPr>
        <w:t>Choose Project</w:t>
      </w:r>
      <w:r>
        <w:t xml:space="preserve"> step</w:t>
      </w:r>
      <w:r w:rsidR="00E9277C">
        <w:t>,</w:t>
      </w:r>
      <w:r>
        <w:t xml:space="preserve"> </w:t>
      </w:r>
      <w:r w:rsidR="002718C7">
        <w:t>set the following options:</w:t>
      </w:r>
    </w:p>
    <w:p w14:paraId="10921C53" w14:textId="77777777" w:rsidR="0038709F" w:rsidRDefault="0038709F" w:rsidP="0038709F">
      <w:pPr>
        <w:pStyle w:val="NumberedList"/>
      </w:pPr>
      <w:r>
        <w:t xml:space="preserve">Under </w:t>
      </w:r>
      <w:r w:rsidR="00A811FA">
        <w:rPr>
          <w:rStyle w:val="FieldName"/>
        </w:rPr>
        <w:t>Ca</w:t>
      </w:r>
      <w:r w:rsidRPr="00A811FA">
        <w:rPr>
          <w:rStyle w:val="FieldName"/>
        </w:rPr>
        <w:t>tegories</w:t>
      </w:r>
      <w:r>
        <w:t xml:space="preserve"> select </w:t>
      </w:r>
      <w:r w:rsidRPr="003B48DE">
        <w:rPr>
          <w:rStyle w:val="EnteredValue"/>
        </w:rPr>
        <w:t>Microchip Embedded</w:t>
      </w:r>
      <w:r>
        <w:t>.</w:t>
      </w:r>
    </w:p>
    <w:p w14:paraId="10921C54" w14:textId="47F0EF29" w:rsidR="0038709F" w:rsidRDefault="0038709F" w:rsidP="0038709F">
      <w:pPr>
        <w:pStyle w:val="NumberedList"/>
      </w:pPr>
      <w:r>
        <w:t xml:space="preserve">Under </w:t>
      </w:r>
      <w:r w:rsidR="00A811FA">
        <w:rPr>
          <w:rStyle w:val="FieldName"/>
        </w:rPr>
        <w:t>P</w:t>
      </w:r>
      <w:r w:rsidRPr="00A811FA">
        <w:rPr>
          <w:rStyle w:val="FieldName"/>
        </w:rPr>
        <w:t>rojects</w:t>
      </w:r>
      <w:r>
        <w:t xml:space="preserve"> select </w:t>
      </w:r>
      <w:r w:rsidRPr="003B48DE">
        <w:rPr>
          <w:rStyle w:val="EnteredValue"/>
        </w:rPr>
        <w:t xml:space="preserve">32-bit </w:t>
      </w:r>
      <w:r w:rsidR="00AA4179">
        <w:rPr>
          <w:rStyle w:val="EnteredValue"/>
        </w:rPr>
        <w:t xml:space="preserve">MPLAB </w:t>
      </w:r>
      <w:r w:rsidRPr="003B48DE">
        <w:rPr>
          <w:rStyle w:val="EnteredValue"/>
        </w:rPr>
        <w:t xml:space="preserve">Harmony </w:t>
      </w:r>
      <w:ins w:id="50" w:author="Mark Atchison" w:date="2019-05-10T15:56:00Z">
        <w:r w:rsidR="002E774D">
          <w:rPr>
            <w:rStyle w:val="EnteredValue"/>
          </w:rPr>
          <w:t xml:space="preserve">3 </w:t>
        </w:r>
      </w:ins>
      <w:r w:rsidRPr="003B48DE">
        <w:rPr>
          <w:rStyle w:val="EnteredValue"/>
        </w:rPr>
        <w:t>Project</w:t>
      </w:r>
      <w:r>
        <w:t>.</w:t>
      </w:r>
      <w:r w:rsidR="007B4F3B" w:rsidRPr="007B4F3B">
        <w:rPr>
          <w:noProof/>
        </w:rPr>
        <w:t xml:space="preserve"> </w:t>
      </w:r>
    </w:p>
    <w:p w14:paraId="10921C55" w14:textId="024F610B" w:rsidR="0038709F" w:rsidRDefault="0038709F" w:rsidP="0038709F">
      <w:pPr>
        <w:pStyle w:val="NumberedList"/>
      </w:pPr>
      <w:r>
        <w:t xml:space="preserve">Click on </w:t>
      </w:r>
      <w:r w:rsidRPr="00EC7889">
        <w:rPr>
          <w:rStyle w:val="DialogButton"/>
        </w:rPr>
        <w:t>Next&gt;</w:t>
      </w:r>
      <w:r>
        <w:t xml:space="preserve">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14:paraId="10921C57" w14:textId="77777777" w:rsidTr="001458B3">
        <w:tc>
          <w:tcPr>
            <w:tcW w:w="9016" w:type="dxa"/>
            <w:shd w:val="clear" w:color="auto" w:fill="auto"/>
            <w:vAlign w:val="center"/>
          </w:tcPr>
          <w:p w14:paraId="0BFFC0AB" w14:textId="3CE9C2DC" w:rsidR="00EC7889" w:rsidRDefault="005B3261" w:rsidP="00FA394D">
            <w:pPr>
              <w:pStyle w:val="KeinLeerraum"/>
              <w:rPr>
                <w:ins w:id="51" w:author="Mark Atchison" w:date="2019-05-10T16:03:00Z"/>
                <w:lang w:eastAsia="en-AU"/>
              </w:rPr>
            </w:pPr>
            <w:del w:id="52" w:author="Mark Atchison" w:date="2019-05-06T17:03:00Z">
              <w:r w:rsidRPr="000A5197" w:rsidDel="00064A8E">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629E2AFE" w:rsidR="002F7DAA" w:rsidRDefault="002F7DAA" w:rsidP="00FA394D">
            <w:pPr>
              <w:pStyle w:val="KeinLeerraum"/>
              <w:rPr>
                <w:ins w:id="53" w:author="Mark Atchison" w:date="2019-05-06T17:03:00Z"/>
                <w:lang w:eastAsia="en-AU"/>
              </w:rPr>
            </w:pPr>
            <w:ins w:id="54" w:author="Mark Atchison" w:date="2019-05-10T16:03:00Z">
              <w:r>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4170" cy="4567555"/>
                            </a:xfrm>
                            <a:prstGeom prst="rect">
                              <a:avLst/>
                            </a:prstGeom>
                          </pic:spPr>
                        </pic:pic>
                      </a:graphicData>
                    </a:graphic>
                  </wp:inline>
                </w:drawing>
              </w:r>
            </w:ins>
          </w:p>
          <w:p w14:paraId="10921C56" w14:textId="62728A6F" w:rsidR="00064A8E" w:rsidRPr="001458B3" w:rsidRDefault="00064A8E" w:rsidP="00FA394D">
            <w:pPr>
              <w:pStyle w:val="KeinLeerraum"/>
              <w:rPr>
                <w:lang w:eastAsia="en-AU"/>
              </w:rPr>
            </w:pPr>
          </w:p>
        </w:tc>
      </w:tr>
    </w:tbl>
    <w:p w14:paraId="10921C58" w14:textId="6EE54218" w:rsidR="002718C7"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t xml:space="preserve">For the </w:t>
      </w:r>
      <w:r w:rsidR="002718C7" w:rsidRPr="00AD7FDC">
        <w:rPr>
          <w:rStyle w:val="WindowOrDialogName"/>
        </w:rPr>
        <w:t>Name and Location</w:t>
      </w:r>
      <w:r w:rsidR="002718C7" w:rsidRPr="00AA4179">
        <w:t xml:space="preserve"> step</w:t>
      </w:r>
      <w:r w:rsidR="00E9277C" w:rsidRPr="00E9277C">
        <w:t>,</w:t>
      </w:r>
      <w:r w:rsidR="002718C7">
        <w:t xml:space="preserve"> set the following options:</w:t>
      </w:r>
    </w:p>
    <w:p w14:paraId="10921C59" w14:textId="44A21363" w:rsidR="0029256B" w:rsidRDefault="00AD7FDC" w:rsidP="0029256B">
      <w:pPr>
        <w:pStyle w:val="NumberedList"/>
      </w:pPr>
      <w:commentRangeStart w:id="55"/>
      <w:r>
        <w:t>Verify</w:t>
      </w:r>
      <w:commentRangeEnd w:id="55"/>
      <w:r w:rsidR="00041CFA">
        <w:rPr>
          <w:rStyle w:val="Kommentarzeichen"/>
          <w:rFonts w:eastAsia="Calibri"/>
          <w:lang w:eastAsia="en-US"/>
        </w:rPr>
        <w:commentReference w:id="55"/>
      </w:r>
      <w:r>
        <w:t xml:space="preserve"> that</w:t>
      </w:r>
      <w:r w:rsidR="0029256B">
        <w:t xml:space="preserve"> the </w:t>
      </w:r>
      <w:r w:rsidR="0029256B" w:rsidRPr="005354D7">
        <w:rPr>
          <w:rStyle w:val="FieldName"/>
        </w:rPr>
        <w:t>Harmony Path</w:t>
      </w:r>
      <w:r w:rsidR="0029256B">
        <w:t xml:space="preserve"> is </w:t>
      </w:r>
      <w:del w:id="56" w:author="Mark Atchison - C21558" w:date="2019-05-10T16:32:00Z">
        <w:r w:rsidR="00F31BC8" w:rsidRPr="0098010B" w:rsidDel="00FC0D50">
          <w:rPr>
            <w:rStyle w:val="EnteredValue"/>
          </w:rPr>
          <w:delText>C</w:delText>
        </w:r>
        <w:r w:rsidR="0029256B" w:rsidRPr="0098010B" w:rsidDel="00FC0D50">
          <w:rPr>
            <w:rStyle w:val="EnteredValue"/>
          </w:rPr>
          <w:delText>:\microchip\harmony\v</w:delText>
        </w:r>
        <w:r w:rsidR="00DE4201" w:rsidDel="00FC0D50">
          <w:rPr>
            <w:rStyle w:val="EnteredValue"/>
          </w:rPr>
          <w:delText>2</w:delText>
        </w:r>
        <w:r w:rsidR="0029256B" w:rsidRPr="0098010B" w:rsidDel="00FC0D50">
          <w:rPr>
            <w:rStyle w:val="EnteredValue"/>
          </w:rPr>
          <w:delText>_0</w:delText>
        </w:r>
        <w:r w:rsidR="00DE4201" w:rsidDel="00FC0D50">
          <w:rPr>
            <w:rStyle w:val="EnteredValue"/>
          </w:rPr>
          <w:delText>3b</w:delText>
        </w:r>
      </w:del>
      <w:ins w:id="57" w:author="Mark Atchison" w:date="2019-05-10T16:06:00Z">
        <w:del w:id="58" w:author="Mark Atchison - C21558" w:date="2019-05-10T16:32:00Z">
          <w:r w:rsidR="002F7DAA" w:rsidDel="00FC0D50">
            <w:rPr>
              <w:rStyle w:val="EnteredValue"/>
            </w:rPr>
            <w:delText>Users\MASTERs\HarmonyFramework</w:delText>
          </w:r>
        </w:del>
      </w:ins>
      <w:del w:id="59" w:author="Mark Atchison - C21558" w:date="2019-05-10T16:32:00Z">
        <w:r w:rsidR="0029256B" w:rsidDel="00FC0D50">
          <w:delText xml:space="preserve"> </w:delText>
        </w:r>
      </w:del>
      <w:ins w:id="60" w:author="Mark Atchison - C21558" w:date="2019-05-10T16:32:00Z">
        <w:r w:rsidR="00FC0D50">
          <w:rPr>
            <w:rStyle w:val="EnteredValue"/>
          </w:rPr>
          <w:t>C: \Microchip\harmony\v3</w:t>
        </w:r>
      </w:ins>
      <w:r w:rsidR="0029256B">
        <w:t xml:space="preserve">where </w:t>
      </w:r>
      <w:r w:rsidR="0029256B" w:rsidRPr="0098010B">
        <w:rPr>
          <w:rStyle w:val="EnteredValue"/>
        </w:rPr>
        <w:t>c</w:t>
      </w:r>
      <w:r w:rsidR="0029256B">
        <w:t xml:space="preserve"> is the logical hard drive where MPLAB Harmony </w:t>
      </w:r>
      <w:r w:rsidR="006336DD">
        <w:t>has been</w:t>
      </w:r>
      <w:r w:rsidR="0029256B">
        <w:t xml:space="preserve"> installed.</w:t>
      </w:r>
    </w:p>
    <w:p w14:paraId="10921C5A" w14:textId="77101E33" w:rsidR="0029256B" w:rsidRDefault="0029256B" w:rsidP="0029256B">
      <w:pPr>
        <w:pStyle w:val="NumberedList"/>
      </w:pPr>
      <w:r>
        <w:t xml:space="preserve">Set the </w:t>
      </w:r>
      <w:r w:rsidR="0098010B">
        <w:rPr>
          <w:rStyle w:val="FieldName"/>
        </w:rPr>
        <w:t>P</w:t>
      </w:r>
      <w:r w:rsidRPr="0098010B">
        <w:rPr>
          <w:rStyle w:val="FieldName"/>
        </w:rPr>
        <w:t>roject Location</w:t>
      </w:r>
      <w:r>
        <w:t xml:space="preserve"> to </w:t>
      </w:r>
      <w:r w:rsidR="00F31BC8" w:rsidRPr="00275E4E">
        <w:rPr>
          <w:rStyle w:val="TypedInValue"/>
        </w:rPr>
        <w:t>C</w:t>
      </w:r>
      <w:r w:rsidRPr="00275E4E">
        <w:rPr>
          <w:rStyle w:val="TypedInValue"/>
        </w:rPr>
        <w:t>:\MASTER</w:t>
      </w:r>
      <w:r w:rsidR="008909EC" w:rsidRPr="00275E4E">
        <w:rPr>
          <w:rStyle w:val="TypedInValue"/>
        </w:rPr>
        <w:t>s</w:t>
      </w:r>
      <w:r w:rsidRPr="00275E4E">
        <w:rPr>
          <w:rStyle w:val="TypedInValue"/>
        </w:rPr>
        <w:t>\</w:t>
      </w:r>
      <w:del w:id="61" w:author="Mark Atchison" w:date="2019-05-06T16:59:00Z">
        <w:r w:rsidRPr="00275E4E" w:rsidDel="00064A8E">
          <w:rPr>
            <w:rStyle w:val="TypedInValue"/>
          </w:rPr>
          <w:delText>2</w:delText>
        </w:r>
        <w:r w:rsidR="00DE4201" w:rsidDel="00064A8E">
          <w:rPr>
            <w:rStyle w:val="TypedInValue"/>
          </w:rPr>
          <w:delText>1</w:delText>
        </w:r>
        <w:r w:rsidRPr="00275E4E" w:rsidDel="00064A8E">
          <w:rPr>
            <w:rStyle w:val="TypedInValue"/>
          </w:rPr>
          <w:delText>0</w:delText>
        </w:r>
        <w:r w:rsidR="00DE4201" w:rsidDel="00064A8E">
          <w:rPr>
            <w:rStyle w:val="TypedInValue"/>
          </w:rPr>
          <w:delText>7</w:delText>
        </w:r>
        <w:r w:rsidRPr="00275E4E" w:rsidDel="00064A8E">
          <w:rPr>
            <w:rStyle w:val="TypedInValue"/>
          </w:rPr>
          <w:delText>0</w:delText>
        </w:r>
      </w:del>
      <w:ins w:id="62" w:author="Mark Atchison" w:date="2019-05-06T16:59:00Z">
        <w:r w:rsidR="00064A8E">
          <w:rPr>
            <w:rStyle w:val="TypedInValue"/>
          </w:rPr>
          <w:t>23075</w:t>
        </w:r>
      </w:ins>
    </w:p>
    <w:p w14:paraId="10921C5B" w14:textId="77777777" w:rsidR="0029256B" w:rsidRDefault="0029256B" w:rsidP="0029256B">
      <w:pPr>
        <w:pStyle w:val="NumberedList"/>
      </w:pPr>
      <w:r>
        <w:lastRenderedPageBreak/>
        <w:t xml:space="preserve">Enter </w:t>
      </w:r>
      <w:r w:rsidR="00F43E3A">
        <w:rPr>
          <w:rStyle w:val="TypedInValue"/>
        </w:rPr>
        <w:t>net1l</w:t>
      </w:r>
      <w:r w:rsidRPr="001A3455">
        <w:rPr>
          <w:rStyle w:val="TypedInValue"/>
        </w:rPr>
        <w:t>ab1</w:t>
      </w:r>
      <w:r>
        <w:t xml:space="preserve"> for the </w:t>
      </w:r>
      <w:r w:rsidR="0098010B" w:rsidRPr="0098010B">
        <w:rPr>
          <w:rStyle w:val="FieldName"/>
        </w:rPr>
        <w:t>P</w:t>
      </w:r>
      <w:r w:rsidRPr="0098010B">
        <w:rPr>
          <w:rStyle w:val="FieldName"/>
        </w:rPr>
        <w:t>roject Name</w:t>
      </w:r>
      <w:r>
        <w:t>.</w:t>
      </w:r>
    </w:p>
    <w:p w14:paraId="10921C5C" w14:textId="77777777" w:rsidR="00381477" w:rsidRDefault="00381477" w:rsidP="0029256B">
      <w:pPr>
        <w:pStyle w:val="NumberedList"/>
      </w:pPr>
      <w:r>
        <w:t xml:space="preserve">Set the </w:t>
      </w:r>
      <w:r w:rsidRPr="00381477">
        <w:rPr>
          <w:rStyle w:val="FieldName"/>
        </w:rPr>
        <w:t>Device Family</w:t>
      </w:r>
      <w:r>
        <w:t xml:space="preserve"> to </w:t>
      </w:r>
      <w:r w:rsidRPr="00381477">
        <w:rPr>
          <w:rStyle w:val="EnteredValue"/>
        </w:rPr>
        <w:t>PIC32MZ</w:t>
      </w:r>
    </w:p>
    <w:p w14:paraId="10921C5D" w14:textId="77777777" w:rsidR="0029256B" w:rsidRDefault="006D6BFF" w:rsidP="0029256B">
      <w:pPr>
        <w:pStyle w:val="NumberedList"/>
      </w:pPr>
      <w:r>
        <w:t>S</w:t>
      </w:r>
      <w:r w:rsidR="0029256B">
        <w:t xml:space="preserve">et the </w:t>
      </w:r>
      <w:r w:rsidR="0029256B" w:rsidRPr="005354D7">
        <w:rPr>
          <w:rStyle w:val="FieldName"/>
        </w:rPr>
        <w:t>Target Device</w:t>
      </w:r>
      <w:r w:rsidR="0029256B">
        <w:t xml:space="preserve"> to:</w:t>
      </w:r>
    </w:p>
    <w:p w14:paraId="10921C5E" w14:textId="1A4AD809" w:rsidR="0029256B" w:rsidRDefault="0029256B" w:rsidP="00E9277C">
      <w:pPr>
        <w:pStyle w:val="Listenabsatz"/>
        <w:numPr>
          <w:ilvl w:val="0"/>
          <w:numId w:val="20"/>
        </w:numPr>
        <w:rPr>
          <w:lang w:eastAsia="en-AU"/>
        </w:rPr>
      </w:pPr>
      <w:del w:id="63" w:author="Mark Atchison" w:date="2019-05-10T15:30:00Z">
        <w:r w:rsidRPr="00C8417F" w:rsidDel="00A56E17">
          <w:rPr>
            <w:rStyle w:val="EnteredValue"/>
          </w:rPr>
          <w:delText>PIC32MZ2048EF</w:delText>
        </w:r>
        <w:r w:rsidRPr="00AA4179" w:rsidDel="00A56E17">
          <w:rPr>
            <w:rStyle w:val="EnteredValue"/>
            <w:u w:val="single"/>
          </w:rPr>
          <w:delText>H</w:delText>
        </w:r>
        <w:r w:rsidRPr="00C8417F" w:rsidDel="00A56E17">
          <w:rPr>
            <w:rStyle w:val="EnteredValue"/>
          </w:rPr>
          <w:delText>144</w:delText>
        </w:r>
        <w:r w:rsidR="00AD7FDC" w:rsidDel="00A56E17">
          <w:rPr>
            <w:rStyle w:val="EnteredValue"/>
          </w:rPr>
          <w:delText xml:space="preserve"> </w:delText>
        </w:r>
        <w:r w:rsidR="002C1B73" w:rsidDel="00A56E17">
          <w:rPr>
            <w:lang w:eastAsia="en-AU"/>
          </w:rPr>
          <w:delText>(without Crypto Engine, DM320007)</w:delText>
        </w:r>
      </w:del>
      <w:ins w:id="64" w:author="Mark Atchison" w:date="2019-05-10T15:30:00Z">
        <w:r w:rsidR="00A56E17">
          <w:rPr>
            <w:rStyle w:val="EnteredValue"/>
          </w:rPr>
          <w:t>AT</w:t>
        </w:r>
      </w:ins>
      <w:ins w:id="65" w:author="Mark Atchison" w:date="2019-05-10T15:31:00Z">
        <w:r w:rsidR="00A56E17">
          <w:rPr>
            <w:rStyle w:val="EnteredValue"/>
          </w:rPr>
          <w:t>SMAE70Q21B</w:t>
        </w:r>
      </w:ins>
    </w:p>
    <w:p w14:paraId="10921C5F" w14:textId="77777777" w:rsidR="00381477" w:rsidRDefault="00381477" w:rsidP="0029256B">
      <w:pPr>
        <w:pStyle w:val="NumberedList"/>
      </w:pPr>
      <w:r>
        <w:t xml:space="preserve">Leave the </w:t>
      </w:r>
      <w:r w:rsidRPr="00381477">
        <w:rPr>
          <w:rStyle w:val="FieldName"/>
        </w:rPr>
        <w:t>Target Board</w:t>
      </w:r>
      <w:r>
        <w:t xml:space="preserve"> blank.</w:t>
      </w:r>
    </w:p>
    <w:p w14:paraId="10921C60" w14:textId="77777777" w:rsidR="0029256B" w:rsidRDefault="0029256B" w:rsidP="0029256B">
      <w:pPr>
        <w:pStyle w:val="NumberedList"/>
      </w:pPr>
      <w:r>
        <w:t xml:space="preserve">Click on </w:t>
      </w:r>
      <w:r w:rsidRPr="00EC7889">
        <w:rPr>
          <w:rStyle w:val="DialogButton"/>
        </w:rPr>
        <w:t>Finish</w:t>
      </w:r>
      <w:r>
        <w:t xml:space="preserve"> to co</w:t>
      </w:r>
      <w:r w:rsidR="00E9277C">
        <w:t>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14:paraId="10921C62" w14:textId="77777777" w:rsidTr="001458B3">
        <w:tc>
          <w:tcPr>
            <w:tcW w:w="9016" w:type="dxa"/>
            <w:shd w:val="clear" w:color="auto" w:fill="auto"/>
            <w:vAlign w:val="center"/>
          </w:tcPr>
          <w:p w14:paraId="10921C61" w14:textId="77777777" w:rsidR="00EC7889" w:rsidRPr="001458B3" w:rsidRDefault="00381477" w:rsidP="001458B3">
            <w:pPr>
              <w:jc w:val="center"/>
            </w:pPr>
            <w:r>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p>
        </w:tc>
      </w:tr>
    </w:tbl>
    <w:p w14:paraId="10921C63" w14:textId="77777777" w:rsidR="00E9277C" w:rsidRDefault="006336DD" w:rsidP="009530A1">
      <w:pPr>
        <w:ind w:left="567"/>
      </w:pPr>
      <w:r>
        <w:t>At this point, t</w:t>
      </w:r>
      <w:r w:rsidR="00E9277C">
        <w:t>he Microchip Harmony Configuration (MHC) Tool will automatically open.</w:t>
      </w:r>
      <w:r w:rsidR="00937C55" w:rsidRPr="00937C55">
        <w:rPr>
          <w:noProof/>
          <w:lang w:eastAsia="en-AU"/>
        </w:rPr>
        <w:t xml:space="preserve"> </w:t>
      </w:r>
      <w:r w:rsidR="00937C55">
        <w:rPr>
          <w:noProof/>
          <w:lang w:eastAsia="en-AU"/>
        </w:rPr>
        <w:t>The project configuration options will be performed in the MPLAB Harmony &amp; Application Configuration tree which is located within the MPLAB® Harmony Configurator tab.</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14:paraId="10921C65" w14:textId="77777777" w:rsidTr="001458B3">
        <w:tc>
          <w:tcPr>
            <w:tcW w:w="9026" w:type="dxa"/>
            <w:shd w:val="clear" w:color="auto" w:fill="auto"/>
            <w:vAlign w:val="center"/>
          </w:tcPr>
          <w:p w14:paraId="10921C64" w14:textId="77777777" w:rsidR="00AA4179" w:rsidRPr="001458B3" w:rsidRDefault="00937C55" w:rsidP="001458B3">
            <w:pPr>
              <w:jc w:val="center"/>
            </w:pPr>
            <w:r>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p>
        </w:tc>
      </w:tr>
    </w:tbl>
    <w:p w14:paraId="10921C66" w14:textId="77777777" w:rsidR="00A32AE3" w:rsidRDefault="005169A8" w:rsidP="00DD62CB">
      <w:pPr>
        <w:pStyle w:val="berschrift2"/>
        <w:rPr>
          <w:lang w:eastAsia="en-AU"/>
        </w:rPr>
      </w:pPr>
      <w:bookmarkStart w:id="66" w:name="_Toc488278758"/>
      <w:r>
        <w:rPr>
          <w:lang w:eastAsia="en-AU"/>
        </w:rPr>
        <w:lastRenderedPageBreak/>
        <w:t xml:space="preserve">MHC: </w:t>
      </w:r>
      <w:r w:rsidR="00A32AE3">
        <w:rPr>
          <w:lang w:eastAsia="en-AU"/>
        </w:rPr>
        <w:t>BSP Selection</w:t>
      </w:r>
      <w:bookmarkEnd w:id="66"/>
    </w:p>
    <w:p w14:paraId="10921C67" w14:textId="43899FFC" w:rsidR="00A32AE3" w:rsidRDefault="00A32AE3" w:rsidP="00A32AE3">
      <w:r>
        <w:t xml:space="preserve">The first step in the </w:t>
      </w:r>
      <w:r w:rsidR="00E9277C">
        <w:t xml:space="preserve">MHC setup </w:t>
      </w:r>
      <w:r>
        <w:t xml:space="preserve">process is to enable a Board Support Package for your targeted hardware platform. The </w:t>
      </w:r>
      <w:r w:rsidR="00E9277C">
        <w:t>B</w:t>
      </w:r>
      <w:r>
        <w:t xml:space="preserve">oard </w:t>
      </w:r>
      <w:r w:rsidR="00E9277C">
        <w:t>S</w:t>
      </w:r>
      <w:r>
        <w:t xml:space="preserve">upport </w:t>
      </w:r>
      <w:r w:rsidR="00E9277C">
        <w:t>P</w:t>
      </w:r>
      <w:r>
        <w:t>ackage</w:t>
      </w:r>
      <w:r w:rsidR="00E9277C">
        <w:t xml:space="preserve"> (BSP)</w:t>
      </w:r>
      <w:r>
        <w:t xml:space="preserve"> will </w:t>
      </w:r>
      <w:r w:rsidR="00E9277C">
        <w:t xml:space="preserve">assign </w:t>
      </w:r>
      <w:r>
        <w:t>the configuration bits, clock settings, and I/O pins for external peripheral</w:t>
      </w:r>
      <w:r w:rsidR="00E9277C">
        <w:t>s</w:t>
      </w:r>
      <w:r>
        <w:t xml:space="preserve"> that are defined in the BSP. For example</w:t>
      </w:r>
      <w:r w:rsidR="00E50105">
        <w:t>,</w:t>
      </w:r>
      <w:r>
        <w:t xml:space="preserve"> on the </w:t>
      </w:r>
      <w:del w:id="67" w:author="Mark Atchison" w:date="2019-05-06T16:47:00Z">
        <w:r w:rsidDel="00064A8E">
          <w:delText>PIC32MZ</w:delText>
        </w:r>
        <w:r w:rsidR="00E9277C" w:rsidDel="00064A8E">
          <w:delText xml:space="preserve"> </w:delText>
        </w:r>
        <w:r w:rsidDel="00064A8E">
          <w:delText>EF Starter Kit</w:delText>
        </w:r>
      </w:del>
      <w:ins w:id="68" w:author="Mark Atchison" w:date="2019-05-06T16:48:00Z">
        <w:r w:rsidR="00064A8E">
          <w:t xml:space="preserve">SAM E70 </w:t>
        </w:r>
        <w:proofErr w:type="spellStart"/>
        <w:r w:rsidR="00064A8E">
          <w:t>Xplained</w:t>
        </w:r>
        <w:proofErr w:type="spellEnd"/>
        <w:r w:rsidR="00064A8E">
          <w:t xml:space="preserve"> </w:t>
        </w:r>
        <w:proofErr w:type="spellStart"/>
        <w:r w:rsidR="00064A8E">
          <w:t>Ultra</w:t>
        </w:r>
      </w:ins>
      <w:ins w:id="69" w:author="Mark Atchison" w:date="2019-05-06T16:47:00Z">
        <w:r w:rsidR="00064A8E">
          <w:t>SAM</w:t>
        </w:r>
        <w:proofErr w:type="spellEnd"/>
        <w:r w:rsidR="00064A8E">
          <w:t xml:space="preserve"> E70 </w:t>
        </w:r>
        <w:proofErr w:type="spellStart"/>
        <w:r w:rsidR="00064A8E">
          <w:t>Xplained</w:t>
        </w:r>
        <w:proofErr w:type="spellEnd"/>
        <w:r w:rsidR="00064A8E">
          <w:t xml:space="preserve"> Ultra</w:t>
        </w:r>
      </w:ins>
      <w:r>
        <w:t>, the BSP wi</w:t>
      </w:r>
      <w:r w:rsidR="009530A1">
        <w:t xml:space="preserve">ll setup the I/O pins for the </w:t>
      </w:r>
      <w:r>
        <w:t>Push Buttons (Digital Inputs with Pull</w:t>
      </w:r>
      <w:r w:rsidR="00A359BC">
        <w:t>-</w:t>
      </w:r>
      <w:r w:rsidR="00E50105">
        <w:t>ups)</w:t>
      </w:r>
      <w:r w:rsidR="009530A1">
        <w:t xml:space="preserve"> and </w:t>
      </w:r>
      <w:r>
        <w:t>LEDS (Digital Outputs with the initial state of Logic Low).</w:t>
      </w:r>
    </w:p>
    <w:p w14:paraId="10921C68" w14:textId="77777777" w:rsidR="00BA0738" w:rsidRDefault="00BA0738" w:rsidP="00A32AE3"/>
    <w:p w14:paraId="10921C69" w14:textId="77777777" w:rsidR="00545470" w:rsidRDefault="002718C7" w:rsidP="00D31E6E">
      <w:pPr>
        <w:pStyle w:val="NumberedList"/>
      </w:pPr>
      <w:r>
        <w:t xml:space="preserve">Expand the </w:t>
      </w:r>
      <w:r w:rsidRPr="00C8417F">
        <w:rPr>
          <w:rStyle w:val="MHCTree"/>
        </w:rPr>
        <w:t>BSP Configuration</w:t>
      </w:r>
      <w:r>
        <w:t xml:space="preserve"> tree by </w:t>
      </w:r>
      <w:r w:rsidR="006336DD">
        <w:t xml:space="preserve">left </w:t>
      </w:r>
      <w:r>
        <w:t>clicking on the plus-sign</w:t>
      </w:r>
      <w:r w:rsidR="00C8417F">
        <w:t xml:space="preserve"> </w:t>
      </w:r>
      <w:r w:rsidR="005B3261" w:rsidRPr="000A5197">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t xml:space="preserve"> </w:t>
      </w:r>
      <w:r>
        <w:t>button</w:t>
      </w:r>
      <w:r w:rsidR="00545470">
        <w:t>.</w:t>
      </w:r>
    </w:p>
    <w:p w14:paraId="10921C6A" w14:textId="77777777" w:rsidR="002718C7" w:rsidRDefault="00545470" w:rsidP="00D31E6E">
      <w:pPr>
        <w:pStyle w:val="NumberedList"/>
      </w:pPr>
      <w:r>
        <w:t>C</w:t>
      </w:r>
      <w:r w:rsidR="00987D1D">
        <w:t xml:space="preserve">heck the </w:t>
      </w:r>
      <w:r w:rsidR="00987D1D" w:rsidRPr="005354D7">
        <w:rPr>
          <w:rStyle w:val="MHCOption"/>
        </w:rPr>
        <w:t>Use BSP?</w:t>
      </w:r>
      <w:r w:rsidR="00987D1D">
        <w:t xml:space="preserve"> Option. When the option is </w:t>
      </w:r>
      <w:r w:rsidR="002718C7">
        <w:t>checked you will see a tick</w:t>
      </w:r>
      <w:r w:rsidR="00C8417F">
        <w:t xml:space="preserve"> </w:t>
      </w:r>
      <w:r w:rsidR="005B3261" w:rsidRPr="000A5197">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t xml:space="preserve"> inside the check box.</w:t>
      </w:r>
    </w:p>
    <w:p w14:paraId="10921C6B" w14:textId="77777777" w:rsidR="00545470" w:rsidRDefault="00BB4A9A" w:rsidP="00BB4A9A">
      <w:pPr>
        <w:pStyle w:val="NumberedList"/>
      </w:pPr>
      <w:bookmarkStart w:id="70" w:name="_Ref456177392"/>
      <w:r>
        <w:t xml:space="preserve">Expand the </w:t>
      </w:r>
      <w:r w:rsidRPr="00B759CA">
        <w:rPr>
          <w:rStyle w:val="MHCTree"/>
        </w:rPr>
        <w:t>Select BSP To Use for PIC32MZ2048EFH144 Device</w:t>
      </w:r>
      <w:r>
        <w:t xml:space="preserve"> tree</w:t>
      </w:r>
      <w:r w:rsidR="00545470">
        <w:t>.</w:t>
      </w:r>
    </w:p>
    <w:p w14:paraId="10921C6C" w14:textId="11CB6449" w:rsidR="00BB4A9A" w:rsidRDefault="00545470" w:rsidP="00BB4A9A">
      <w:pPr>
        <w:pStyle w:val="NumberedList"/>
      </w:pPr>
      <w:r>
        <w:t>C</w:t>
      </w:r>
      <w:r w:rsidR="00BB4A9A">
        <w:t xml:space="preserve">heck the </w:t>
      </w:r>
      <w:del w:id="71" w:author="Mark Atchison" w:date="2019-05-06T16:48:00Z">
        <w:r w:rsidR="00BB4A9A" w:rsidRPr="005354D7" w:rsidDel="00064A8E">
          <w:rPr>
            <w:rStyle w:val="MHCOption"/>
          </w:rPr>
          <w:delText>PIC32MZ EF Starter Kit</w:delText>
        </w:r>
      </w:del>
      <w:ins w:id="72" w:author="Mark Atchison" w:date="2019-05-06T16:48:00Z">
        <w:r w:rsidR="00064A8E">
          <w:rPr>
            <w:rStyle w:val="MHCOption"/>
          </w:rPr>
          <w:t xml:space="preserve">SAM E70 </w:t>
        </w:r>
        <w:proofErr w:type="spellStart"/>
        <w:r w:rsidR="00064A8E">
          <w:rPr>
            <w:rStyle w:val="MHCOption"/>
          </w:rPr>
          <w:t>Xplained</w:t>
        </w:r>
        <w:proofErr w:type="spellEnd"/>
        <w:r w:rsidR="00064A8E">
          <w:rPr>
            <w:rStyle w:val="MHCOption"/>
          </w:rPr>
          <w:t xml:space="preserve"> </w:t>
        </w:r>
        <w:proofErr w:type="spellStart"/>
        <w:r w:rsidR="00064A8E">
          <w:rPr>
            <w:rStyle w:val="MHCOption"/>
          </w:rPr>
          <w:t>UltraSAM</w:t>
        </w:r>
        <w:proofErr w:type="spellEnd"/>
        <w:r w:rsidR="00064A8E">
          <w:rPr>
            <w:rStyle w:val="MHCOption"/>
          </w:rPr>
          <w:t xml:space="preserve"> E70 </w:t>
        </w:r>
        <w:proofErr w:type="spellStart"/>
        <w:r w:rsidR="00064A8E">
          <w:rPr>
            <w:rStyle w:val="MHCOption"/>
          </w:rPr>
          <w:t>Xplained</w:t>
        </w:r>
        <w:proofErr w:type="spellEnd"/>
        <w:r w:rsidR="00064A8E">
          <w:rPr>
            <w:rStyle w:val="MHCOption"/>
          </w:rPr>
          <w:t xml:space="preserve"> Ultra</w:t>
        </w:r>
      </w:ins>
      <w:r w:rsidR="00BB4A9A">
        <w:t xml:space="preserve"> option.</w:t>
      </w:r>
      <w:bookmarkEnd w:id="70"/>
      <w:r w:rsidR="009530A1" w:rsidRPr="009530A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14:paraId="10921C6E" w14:textId="77777777" w:rsidTr="001458B3">
        <w:tc>
          <w:tcPr>
            <w:tcW w:w="9016" w:type="dxa"/>
            <w:shd w:val="clear" w:color="auto" w:fill="auto"/>
            <w:vAlign w:val="center"/>
          </w:tcPr>
          <w:p w14:paraId="10921C6D" w14:textId="77777777" w:rsidR="00B759CA" w:rsidRPr="001458B3" w:rsidRDefault="006D6BFF" w:rsidP="006C41BD">
            <w:r>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p>
        </w:tc>
      </w:tr>
    </w:tbl>
    <w:p w14:paraId="10921C6F" w14:textId="77777777" w:rsidR="000A5B6B" w:rsidRDefault="000A5B6B" w:rsidP="009F02BD">
      <w:pPr>
        <w:jc w:val="both"/>
        <w:rPr>
          <w:lang w:eastAsia="en-AU"/>
        </w:rPr>
      </w:pPr>
    </w:p>
    <w:p w14:paraId="10921C70" w14:textId="42D300E9" w:rsidR="00B759CA" w:rsidRDefault="00380C26" w:rsidP="000A5B6B">
      <w:pPr>
        <w:ind w:left="567"/>
        <w:jc w:val="both"/>
        <w:rPr>
          <w:lang w:eastAsia="en-AU"/>
        </w:rPr>
      </w:pPr>
      <w:r>
        <w:rPr>
          <w:lang w:eastAsia="en-AU"/>
        </w:rPr>
        <w:t xml:space="preserve">The </w:t>
      </w:r>
      <w:r w:rsidR="00B759CA">
        <w:rPr>
          <w:lang w:eastAsia="en-AU"/>
        </w:rPr>
        <w:t xml:space="preserve">Harmony BSP you have just selected already contains basic configuration bit and clock settings for the </w:t>
      </w:r>
      <w:del w:id="73" w:author="Mark Atchison" w:date="2019-05-06T16:48:00Z">
        <w:r w:rsidR="00B759CA" w:rsidDel="00064A8E">
          <w:rPr>
            <w:lang w:eastAsia="en-AU"/>
          </w:rPr>
          <w:delText>PIC32MZ</w:delText>
        </w:r>
        <w:r w:rsidR="007B4F3B" w:rsidDel="00064A8E">
          <w:rPr>
            <w:lang w:eastAsia="en-AU"/>
          </w:rPr>
          <w:delText xml:space="preserve"> </w:delText>
        </w:r>
        <w:r w:rsidR="00090E10" w:rsidDel="00064A8E">
          <w:rPr>
            <w:lang w:eastAsia="en-AU"/>
          </w:rPr>
          <w:delText>EF</w:delText>
        </w:r>
        <w:r w:rsidR="007B4F3B" w:rsidDel="00064A8E">
          <w:rPr>
            <w:lang w:eastAsia="en-AU"/>
          </w:rPr>
          <w:delText xml:space="preserve"> Starter Kit</w:delText>
        </w:r>
      </w:del>
      <w:ins w:id="74"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w:t>
        </w:r>
        <w:proofErr w:type="spellStart"/>
        <w:r w:rsidR="00064A8E">
          <w:rPr>
            <w:lang w:eastAsia="en-AU"/>
          </w:rPr>
          <w:t>UltraSAM</w:t>
        </w:r>
        <w:proofErr w:type="spellEnd"/>
        <w:r w:rsidR="00064A8E">
          <w:rPr>
            <w:lang w:eastAsia="en-AU"/>
          </w:rPr>
          <w:t xml:space="preserve"> E70 </w:t>
        </w:r>
        <w:proofErr w:type="spellStart"/>
        <w:r w:rsidR="00064A8E">
          <w:rPr>
            <w:lang w:eastAsia="en-AU"/>
          </w:rPr>
          <w:t>Xplained</w:t>
        </w:r>
        <w:proofErr w:type="spellEnd"/>
        <w:r w:rsidR="00064A8E">
          <w:rPr>
            <w:lang w:eastAsia="en-AU"/>
          </w:rPr>
          <w:t xml:space="preserve"> Ultra</w:t>
        </w:r>
      </w:ins>
      <w:r w:rsidR="006308AB">
        <w:rPr>
          <w:lang w:eastAsia="en-AU"/>
        </w:rPr>
        <w:t>. Therefore</w:t>
      </w:r>
      <w:r w:rsidR="006336DD">
        <w:rPr>
          <w:lang w:eastAsia="en-AU"/>
        </w:rPr>
        <w:t>,</w:t>
      </w:r>
      <w:r w:rsidR="007B4F3B">
        <w:rPr>
          <w:lang w:eastAsia="en-AU"/>
        </w:rPr>
        <w:t xml:space="preserve"> </w:t>
      </w:r>
      <w:r w:rsidR="00B759CA">
        <w:rPr>
          <w:lang w:eastAsia="en-AU"/>
        </w:rPr>
        <w:t xml:space="preserve">it is not necessary to change any options under </w:t>
      </w:r>
      <w:r w:rsidR="006308AB">
        <w:rPr>
          <w:lang w:eastAsia="en-AU"/>
        </w:rPr>
        <w:t xml:space="preserve">the </w:t>
      </w:r>
      <w:r w:rsidR="00B759CA" w:rsidRPr="006308AB">
        <w:rPr>
          <w:rStyle w:val="MHCTree"/>
        </w:rPr>
        <w:t>Device &amp; Project Configuration</w:t>
      </w:r>
      <w:r w:rsidR="006308AB">
        <w:rPr>
          <w:lang w:eastAsia="en-AU"/>
        </w:rPr>
        <w:t xml:space="preserve"> tree</w:t>
      </w:r>
      <w:r w:rsidR="00B759CA">
        <w:rPr>
          <w:lang w:eastAsia="en-AU"/>
        </w:rPr>
        <w:t xml:space="preserve"> for this Lab.</w:t>
      </w:r>
    </w:p>
    <w:p w14:paraId="10921C71" w14:textId="77777777" w:rsidR="006A66B6" w:rsidRDefault="006A66B6" w:rsidP="000A5B6B">
      <w:pPr>
        <w:ind w:left="567"/>
        <w:jc w:val="both"/>
        <w:rPr>
          <w:lang w:eastAsia="en-AU"/>
        </w:rPr>
      </w:pPr>
    </w:p>
    <w:p w14:paraId="10921C72" w14:textId="77777777" w:rsidR="007A4730" w:rsidRDefault="007A4730">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73" w14:textId="77777777" w:rsidR="006D6BFF" w:rsidRDefault="005169A8" w:rsidP="00DD62CB">
      <w:pPr>
        <w:pStyle w:val="berschrift2"/>
      </w:pPr>
      <w:bookmarkStart w:id="75" w:name="_Toc488278759"/>
      <w:r>
        <w:lastRenderedPageBreak/>
        <w:t>MHC</w:t>
      </w:r>
      <w:r w:rsidR="0077342C">
        <w:t>: Ethernet I/O Pin Configuration</w:t>
      </w:r>
      <w:bookmarkEnd w:id="75"/>
    </w:p>
    <w:p w14:paraId="10921C74" w14:textId="26654591" w:rsidR="00C50B4C" w:rsidRDefault="00A1424B" w:rsidP="00A1424B">
      <w:r>
        <w:t xml:space="preserve">The PIC32MZEF Starter Kit has a PHY Daughter Board with a Microchip LAN8740 Ethernet Physical Layer Transceiver. The </w:t>
      </w:r>
      <w:r w:rsidR="00C557AB">
        <w:t>J6 connector</w:t>
      </w:r>
      <w:r w:rsidR="007A4730">
        <w:t>s</w:t>
      </w:r>
      <w:r w:rsidR="00C557AB">
        <w:t xml:space="preserve"> </w:t>
      </w:r>
      <w:r w:rsidR="00C50B4C">
        <w:t>on the S</w:t>
      </w:r>
      <w:r w:rsidR="00C557AB">
        <w:t xml:space="preserve">tarter </w:t>
      </w:r>
      <w:r w:rsidR="00C50B4C">
        <w:t>K</w:t>
      </w:r>
      <w:r w:rsidR="00C557AB">
        <w:t xml:space="preserve">it is used for the </w:t>
      </w:r>
      <w:r w:rsidR="00C50B4C">
        <w:t xml:space="preserve">interfacing the PHY Daughter Board. </w:t>
      </w:r>
      <w:r w:rsidR="00937C55">
        <w:t>Lines on t</w:t>
      </w:r>
      <w:r w:rsidR="00C50B4C">
        <w:t>h</w:t>
      </w:r>
      <w:r w:rsidR="007A4730">
        <w:t>e</w:t>
      </w:r>
      <w:r w:rsidR="00C50B4C">
        <w:t xml:space="preserve"> </w:t>
      </w:r>
      <w:r w:rsidR="00937C55">
        <w:t xml:space="preserve">J6 connector </w:t>
      </w:r>
      <w:r w:rsidR="007A4730">
        <w:t>are</w:t>
      </w:r>
      <w:r>
        <w:t xml:space="preserve"> hardwired to specific </w:t>
      </w:r>
      <w:r w:rsidR="00C557AB">
        <w:t xml:space="preserve">I/O pins on the PIC32MZEF2048EFH144 </w:t>
      </w:r>
      <w:r w:rsidR="007A4730">
        <w:t>that</w:t>
      </w:r>
      <w:r w:rsidR="00C557AB">
        <w:t xml:space="preserve"> have Ethernet functions.</w:t>
      </w:r>
      <w:bookmarkStart w:id="76" w:name="_GoBack"/>
      <w:bookmarkEnd w:id="76"/>
    </w:p>
    <w:p w14:paraId="10921C75" w14:textId="77777777" w:rsidR="00C50B4C" w:rsidRDefault="00C50B4C" w:rsidP="00A1424B"/>
    <w:p w14:paraId="10921C76" w14:textId="33D6D3EB" w:rsidR="0077342C" w:rsidRDefault="00C50B4C" w:rsidP="00A1424B">
      <w:r>
        <w:t>The PIC32 has two sets of Ethernet I/O pins that can be used for interfacing to a PHY, they are called Default and Alternative.</w:t>
      </w:r>
      <w:r w:rsidR="0077342C">
        <w:t xml:space="preserve"> </w:t>
      </w:r>
      <w:r>
        <w:t>The PIC32 supports two types of MAC to PHY inter</w:t>
      </w:r>
      <w:r w:rsidR="00937C55">
        <w:t>faces:</w:t>
      </w:r>
      <w:r>
        <w:t xml:space="preserve"> Media Independent Interface (MII), which requires 18 I/O lines, and the Reduced Media Independent Interface (RMII)</w:t>
      </w:r>
      <w:r w:rsidR="0077342C">
        <w:t>,</w:t>
      </w:r>
      <w:r>
        <w:t xml:space="preserve"> which only requires </w:t>
      </w:r>
      <w:r w:rsidR="0077342C">
        <w:t>10 I/O lines.</w:t>
      </w:r>
      <w:r w:rsidR="00937C55">
        <w:t xml:space="preserve"> The </w:t>
      </w:r>
      <w:del w:id="77" w:author="Mark Atchison" w:date="2019-05-06T16:48:00Z">
        <w:r w:rsidR="00937C55" w:rsidDel="00064A8E">
          <w:delText>PIC32MZ EF Starter Kit</w:delText>
        </w:r>
      </w:del>
      <w:ins w:id="78" w:author="Mark Atchison"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37C55">
        <w:t xml:space="preserve"> uses the Default Ethernet I/O pins with RMII.</w:t>
      </w:r>
    </w:p>
    <w:p w14:paraId="10921C77" w14:textId="77777777" w:rsidR="0077342C" w:rsidRDefault="0077342C" w:rsidP="00A1424B"/>
    <w:p w14:paraId="10921C78" w14:textId="77777777" w:rsidR="00A1424B" w:rsidRDefault="00C557AB" w:rsidP="00A1424B">
      <w:r>
        <w:t xml:space="preserve">A number of </w:t>
      </w:r>
      <w:r w:rsidR="0077342C">
        <w:t>the Ethernet I/O lines on the PIC32</w:t>
      </w:r>
      <w:r w:rsidR="00937C55">
        <w:t>MZEF part</w:t>
      </w:r>
      <w:r w:rsidR="0077342C">
        <w:t xml:space="preserve"> are shared</w:t>
      </w:r>
      <w:r>
        <w:t xml:space="preserve"> with</w:t>
      </w:r>
      <w:r w:rsidR="0077342C">
        <w:t xml:space="preserve"> an</w:t>
      </w:r>
      <w:r>
        <w:t xml:space="preserve"> </w:t>
      </w:r>
      <w:r w:rsidR="0077342C">
        <w:t>Analogue Input</w:t>
      </w:r>
      <w:r w:rsidR="0089476F">
        <w:t xml:space="preserve">, and therefore it is necessary to configure these pins to Digital mode </w:t>
      </w:r>
      <w:r w:rsidR="0077342C">
        <w:t xml:space="preserve">using </w:t>
      </w:r>
      <w:r>
        <w:t xml:space="preserve">the </w:t>
      </w:r>
      <w:r w:rsidR="0077342C">
        <w:t>MHC</w:t>
      </w:r>
      <w:r>
        <w:t xml:space="preserve"> Pin Manage</w:t>
      </w:r>
      <w:r w:rsidR="0089476F">
        <w:t>r.</w:t>
      </w:r>
      <w:r w:rsidR="00E24D06">
        <w:t xml:space="preserve"> The table shown below lists all Ethernet I/O pins which are used on the Starter Kit.</w:t>
      </w:r>
    </w:p>
    <w:p w14:paraId="10921C79" w14:textId="77777777" w:rsidR="001546D6" w:rsidRDefault="001546D6" w:rsidP="00A1424B"/>
    <w:tbl>
      <w:tblPr>
        <w:tblStyle w:val="Gitternetztabelle4Akzent5"/>
        <w:tblW w:w="0" w:type="auto"/>
        <w:jc w:val="center"/>
        <w:tblLook w:val="04A0" w:firstRow="1" w:lastRow="0" w:firstColumn="1" w:lastColumn="0" w:noHBand="0" w:noVBand="1"/>
      </w:tblPr>
      <w:tblGrid>
        <w:gridCol w:w="1819"/>
        <w:gridCol w:w="1951"/>
        <w:gridCol w:w="2204"/>
        <w:gridCol w:w="1728"/>
      </w:tblGrid>
      <w:tr w:rsidR="001546D6" w14:paraId="10921C7E" w14:textId="77777777" w:rsidTr="001546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A" w14:textId="77777777" w:rsidR="001546D6" w:rsidRDefault="001546D6" w:rsidP="00EC4028">
            <w:r>
              <w:t>PIC32 Pin Number</w:t>
            </w:r>
          </w:p>
        </w:tc>
        <w:tc>
          <w:tcPr>
            <w:tcW w:w="1951" w:type="dxa"/>
          </w:tcPr>
          <w:p w14:paraId="10921C7B"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PIC32 I/O Pin Name</w:t>
            </w:r>
          </w:p>
        </w:tc>
        <w:tc>
          <w:tcPr>
            <w:tcW w:w="2204" w:type="dxa"/>
          </w:tcPr>
          <w:p w14:paraId="10921C7C" w14:textId="77777777" w:rsidR="001546D6" w:rsidRDefault="001546D6" w:rsidP="00EC4028">
            <w:pPr>
              <w:jc w:val="center"/>
              <w:cnfStyle w:val="100000000000" w:firstRow="1" w:lastRow="0" w:firstColumn="0" w:lastColumn="0" w:oddVBand="0" w:evenVBand="0" w:oddHBand="0" w:evenHBand="0" w:firstRowFirstColumn="0" w:firstRowLastColumn="0" w:lastRowFirstColumn="0" w:lastRowLastColumn="0"/>
            </w:pPr>
            <w:r>
              <w:t>Description</w:t>
            </w:r>
          </w:p>
        </w:tc>
        <w:tc>
          <w:tcPr>
            <w:tcW w:w="1728" w:type="dxa"/>
          </w:tcPr>
          <w:p w14:paraId="10921C7D" w14:textId="77777777" w:rsidR="001546D6" w:rsidRDefault="001546D6" w:rsidP="00EC4028">
            <w:pPr>
              <w:cnfStyle w:val="100000000000" w:firstRow="1" w:lastRow="0" w:firstColumn="0" w:lastColumn="0" w:oddVBand="0" w:evenVBand="0" w:oddHBand="0" w:evenHBand="0" w:firstRowFirstColumn="0" w:firstRowLastColumn="0" w:lastRowFirstColumn="0" w:lastRowLastColumn="0"/>
            </w:pPr>
            <w:r>
              <w:t>Shared Analogue</w:t>
            </w:r>
          </w:p>
        </w:tc>
      </w:tr>
      <w:tr w:rsidR="001546D6" w14:paraId="10921C83"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7F" w14:textId="77777777" w:rsidR="001546D6" w:rsidRDefault="001546D6" w:rsidP="00EC4028">
            <w:pPr>
              <w:rPr>
                <w:rFonts w:cs="Calibri"/>
                <w:color w:val="000000"/>
                <w:szCs w:val="20"/>
              </w:rPr>
            </w:pPr>
            <w:r>
              <w:rPr>
                <w:rFonts w:cs="Calibri"/>
                <w:color w:val="000000"/>
                <w:szCs w:val="20"/>
              </w:rPr>
              <w:t>7</w:t>
            </w:r>
          </w:p>
        </w:tc>
        <w:tc>
          <w:tcPr>
            <w:tcW w:w="1951" w:type="dxa"/>
          </w:tcPr>
          <w:p w14:paraId="10921C80"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RJ8/ETXD0</w:t>
            </w:r>
          </w:p>
        </w:tc>
        <w:tc>
          <w:tcPr>
            <w:tcW w:w="2204" w:type="dxa"/>
          </w:tcPr>
          <w:p w14:paraId="10921C81"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Transmit 0</w:t>
            </w:r>
          </w:p>
        </w:tc>
        <w:tc>
          <w:tcPr>
            <w:tcW w:w="1728" w:type="dxa"/>
          </w:tcPr>
          <w:p w14:paraId="10921C82"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8"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4" w14:textId="77777777" w:rsidR="001546D6" w:rsidRDefault="001546D6" w:rsidP="00EC4028">
            <w:pPr>
              <w:rPr>
                <w:rFonts w:cs="Calibri"/>
                <w:color w:val="000000"/>
                <w:szCs w:val="20"/>
              </w:rPr>
            </w:pPr>
            <w:r>
              <w:rPr>
                <w:rFonts w:cs="Calibri"/>
                <w:color w:val="000000"/>
                <w:szCs w:val="20"/>
              </w:rPr>
              <w:t>8</w:t>
            </w:r>
          </w:p>
        </w:tc>
        <w:tc>
          <w:tcPr>
            <w:tcW w:w="1951" w:type="dxa"/>
          </w:tcPr>
          <w:p w14:paraId="10921C85"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RJ9/ETXD1</w:t>
            </w:r>
          </w:p>
        </w:tc>
        <w:tc>
          <w:tcPr>
            <w:tcW w:w="2204" w:type="dxa"/>
          </w:tcPr>
          <w:p w14:paraId="10921C86"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Data Transmit 1</w:t>
            </w:r>
          </w:p>
        </w:tc>
        <w:tc>
          <w:tcPr>
            <w:tcW w:w="1728" w:type="dxa"/>
          </w:tcPr>
          <w:p w14:paraId="10921C87"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8D"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9" w14:textId="77777777" w:rsidR="001546D6" w:rsidRDefault="001546D6" w:rsidP="00EC4028">
            <w:pPr>
              <w:rPr>
                <w:rFonts w:cs="Calibri"/>
                <w:color w:val="000000"/>
                <w:szCs w:val="20"/>
              </w:rPr>
            </w:pPr>
            <w:r>
              <w:rPr>
                <w:rFonts w:cs="Calibri"/>
                <w:color w:val="000000"/>
                <w:szCs w:val="20"/>
              </w:rPr>
              <w:t>27</w:t>
            </w:r>
          </w:p>
        </w:tc>
        <w:tc>
          <w:tcPr>
            <w:tcW w:w="1951" w:type="dxa"/>
          </w:tcPr>
          <w:p w14:paraId="10921C8A"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RJ11/EREF_CLK</w:t>
            </w:r>
          </w:p>
        </w:tc>
        <w:tc>
          <w:tcPr>
            <w:tcW w:w="2204" w:type="dxa"/>
          </w:tcPr>
          <w:p w14:paraId="10921C8B"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RMII Reference Clock</w:t>
            </w:r>
          </w:p>
        </w:tc>
        <w:tc>
          <w:tcPr>
            <w:tcW w:w="1728" w:type="dxa"/>
          </w:tcPr>
          <w:p w14:paraId="10921C8C"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2"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7777777" w:rsidR="001546D6" w:rsidRDefault="001546D6" w:rsidP="00EC4028">
            <w:pPr>
              <w:rPr>
                <w:rFonts w:cs="Calibri"/>
                <w:color w:val="000000"/>
                <w:szCs w:val="20"/>
              </w:rPr>
            </w:pPr>
            <w:r>
              <w:rPr>
                <w:rFonts w:cs="Calibri"/>
                <w:color w:val="000000"/>
                <w:szCs w:val="20"/>
              </w:rPr>
              <w:t>65</w:t>
            </w:r>
          </w:p>
        </w:tc>
        <w:tc>
          <w:tcPr>
            <w:tcW w:w="1951" w:type="dxa"/>
          </w:tcPr>
          <w:p w14:paraId="10921C8F"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RH4/ERXERR</w:t>
            </w:r>
          </w:p>
        </w:tc>
        <w:tc>
          <w:tcPr>
            <w:tcW w:w="2204" w:type="dxa"/>
          </w:tcPr>
          <w:p w14:paraId="10921C90"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Receive Error</w:t>
            </w:r>
          </w:p>
        </w:tc>
        <w:tc>
          <w:tcPr>
            <w:tcW w:w="1728" w:type="dxa"/>
          </w:tcPr>
          <w:p w14:paraId="10921C91" w14:textId="77777777" w:rsid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7"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7777777" w:rsidR="001546D6" w:rsidRDefault="001546D6" w:rsidP="00EC4028">
            <w:pPr>
              <w:rPr>
                <w:rFonts w:cs="Calibri"/>
                <w:color w:val="000000"/>
                <w:szCs w:val="20"/>
              </w:rPr>
            </w:pPr>
            <w:r>
              <w:rPr>
                <w:rFonts w:cs="Calibri"/>
                <w:color w:val="000000"/>
                <w:szCs w:val="20"/>
              </w:rPr>
              <w:t>66</w:t>
            </w:r>
          </w:p>
        </w:tc>
        <w:tc>
          <w:tcPr>
            <w:tcW w:w="1951" w:type="dxa"/>
          </w:tcPr>
          <w:p w14:paraId="10921C94"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RH5/ERXD1</w:t>
            </w:r>
          </w:p>
        </w:tc>
        <w:tc>
          <w:tcPr>
            <w:tcW w:w="2204" w:type="dxa"/>
          </w:tcPr>
          <w:p w14:paraId="10921C95"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Data Receive 1</w:t>
            </w:r>
          </w:p>
        </w:tc>
        <w:tc>
          <w:tcPr>
            <w:tcW w:w="1728" w:type="dxa"/>
          </w:tcPr>
          <w:p w14:paraId="10921C96" w14:textId="77777777" w:rsid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color w:val="000000"/>
                <w:szCs w:val="20"/>
              </w:rPr>
            </w:pPr>
            <w:r>
              <w:rPr>
                <w:rFonts w:cs="Calibri"/>
                <w:color w:val="000000"/>
                <w:szCs w:val="20"/>
              </w:rPr>
              <w:t>Y</w:t>
            </w:r>
          </w:p>
        </w:tc>
      </w:tr>
      <w:tr w:rsidR="001546D6" w14:paraId="10921C9C"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8" w14:textId="77777777" w:rsidR="001546D6" w:rsidRPr="001546D6" w:rsidRDefault="001546D6" w:rsidP="00EC4028">
            <w:pPr>
              <w:rPr>
                <w:rFonts w:cs="Calibri"/>
                <w:szCs w:val="20"/>
              </w:rPr>
            </w:pPr>
            <w:r w:rsidRPr="001546D6">
              <w:rPr>
                <w:rFonts w:cs="Calibri"/>
                <w:szCs w:val="20"/>
              </w:rPr>
              <w:t>81</w:t>
            </w:r>
          </w:p>
        </w:tc>
        <w:tc>
          <w:tcPr>
            <w:tcW w:w="1951" w:type="dxa"/>
          </w:tcPr>
          <w:p w14:paraId="10921C9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RH8/ERXD0</w:t>
            </w:r>
          </w:p>
        </w:tc>
        <w:tc>
          <w:tcPr>
            <w:tcW w:w="2204" w:type="dxa"/>
          </w:tcPr>
          <w:p w14:paraId="10921C9A"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Data Receive 0</w:t>
            </w:r>
          </w:p>
        </w:tc>
        <w:tc>
          <w:tcPr>
            <w:tcW w:w="1728" w:type="dxa"/>
          </w:tcPr>
          <w:p w14:paraId="10921C9B"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1"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9D" w14:textId="77777777" w:rsidR="001546D6" w:rsidRPr="001546D6" w:rsidRDefault="001546D6" w:rsidP="00EC4028">
            <w:pPr>
              <w:rPr>
                <w:rFonts w:cs="Calibri"/>
                <w:szCs w:val="20"/>
              </w:rPr>
            </w:pPr>
            <w:r w:rsidRPr="001546D6">
              <w:rPr>
                <w:rFonts w:cs="Calibri"/>
                <w:szCs w:val="20"/>
              </w:rPr>
              <w:t>84</w:t>
            </w:r>
          </w:p>
        </w:tc>
        <w:tc>
          <w:tcPr>
            <w:tcW w:w="1951" w:type="dxa"/>
          </w:tcPr>
          <w:p w14:paraId="10921C9E"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RH11</w:t>
            </w:r>
          </w:p>
        </w:tc>
        <w:tc>
          <w:tcPr>
            <w:tcW w:w="2204" w:type="dxa"/>
          </w:tcPr>
          <w:p w14:paraId="10921C9F"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PHY Hardware Reset</w:t>
            </w:r>
          </w:p>
        </w:tc>
        <w:tc>
          <w:tcPr>
            <w:tcW w:w="1728" w:type="dxa"/>
          </w:tcPr>
          <w:p w14:paraId="10921CA0"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A6"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2" w14:textId="77777777" w:rsidR="001546D6" w:rsidRPr="001546D6" w:rsidRDefault="001546D6" w:rsidP="00EC4028">
            <w:pPr>
              <w:rPr>
                <w:rFonts w:cs="Calibri"/>
                <w:szCs w:val="20"/>
              </w:rPr>
            </w:pPr>
            <w:r w:rsidRPr="001546D6">
              <w:rPr>
                <w:rFonts w:cs="Calibri"/>
                <w:szCs w:val="20"/>
              </w:rPr>
              <w:t>99</w:t>
            </w:r>
          </w:p>
        </w:tc>
        <w:tc>
          <w:tcPr>
            <w:tcW w:w="1951" w:type="dxa"/>
          </w:tcPr>
          <w:p w14:paraId="10921CA3"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RD11/EMDC</w:t>
            </w:r>
          </w:p>
        </w:tc>
        <w:tc>
          <w:tcPr>
            <w:tcW w:w="2204" w:type="dxa"/>
          </w:tcPr>
          <w:p w14:paraId="10921CA4"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MII Management Clock</w:t>
            </w:r>
          </w:p>
        </w:tc>
        <w:tc>
          <w:tcPr>
            <w:tcW w:w="1728" w:type="dxa"/>
          </w:tcPr>
          <w:p w14:paraId="10921CA5"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AB"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7" w14:textId="77777777" w:rsidR="001546D6" w:rsidRPr="001546D6" w:rsidRDefault="001546D6" w:rsidP="00EC4028">
            <w:pPr>
              <w:rPr>
                <w:rFonts w:cs="Calibri"/>
                <w:szCs w:val="20"/>
              </w:rPr>
            </w:pPr>
            <w:r w:rsidRPr="001546D6">
              <w:rPr>
                <w:rFonts w:cs="Calibri"/>
                <w:szCs w:val="20"/>
              </w:rPr>
              <w:t>101</w:t>
            </w:r>
          </w:p>
        </w:tc>
        <w:tc>
          <w:tcPr>
            <w:tcW w:w="1951" w:type="dxa"/>
          </w:tcPr>
          <w:p w14:paraId="10921CA8"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RH13/ECRS</w:t>
            </w:r>
          </w:p>
        </w:tc>
        <w:tc>
          <w:tcPr>
            <w:tcW w:w="2204" w:type="dxa"/>
          </w:tcPr>
          <w:p w14:paraId="10921CA9"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RMII Carrier Sense</w:t>
            </w:r>
          </w:p>
        </w:tc>
        <w:tc>
          <w:tcPr>
            <w:tcW w:w="1728" w:type="dxa"/>
          </w:tcPr>
          <w:p w14:paraId="10921CAA"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0"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7777777" w:rsidR="001546D6" w:rsidRPr="001546D6" w:rsidRDefault="001546D6" w:rsidP="00EC4028">
            <w:pPr>
              <w:rPr>
                <w:rFonts w:cs="Calibri"/>
                <w:szCs w:val="20"/>
              </w:rPr>
            </w:pPr>
            <w:r w:rsidRPr="001546D6">
              <w:rPr>
                <w:rFonts w:cs="Calibri"/>
                <w:szCs w:val="20"/>
              </w:rPr>
              <w:t>105</w:t>
            </w:r>
          </w:p>
        </w:tc>
        <w:tc>
          <w:tcPr>
            <w:tcW w:w="1951" w:type="dxa"/>
          </w:tcPr>
          <w:p w14:paraId="10921CAD"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RC13</w:t>
            </w:r>
          </w:p>
        </w:tc>
        <w:tc>
          <w:tcPr>
            <w:tcW w:w="2204" w:type="dxa"/>
          </w:tcPr>
          <w:p w14:paraId="10921CAE"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PHY Interrupt</w:t>
            </w:r>
          </w:p>
        </w:tc>
        <w:tc>
          <w:tcPr>
            <w:tcW w:w="1728" w:type="dxa"/>
          </w:tcPr>
          <w:p w14:paraId="10921CAF"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szCs w:val="20"/>
              </w:rPr>
            </w:pPr>
            <w:r w:rsidRPr="001546D6">
              <w:rPr>
                <w:rFonts w:cs="Calibri"/>
                <w:szCs w:val="20"/>
              </w:rPr>
              <w:t>N</w:t>
            </w:r>
          </w:p>
        </w:tc>
      </w:tr>
      <w:tr w:rsidR="001546D6" w14:paraId="10921CB5" w14:textId="77777777" w:rsidTr="001546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1" w14:textId="77777777" w:rsidR="001546D6" w:rsidRPr="00F20DE6" w:rsidRDefault="001546D6" w:rsidP="00EC4028">
            <w:pPr>
              <w:rPr>
                <w:rFonts w:cs="Calibri"/>
                <w:szCs w:val="20"/>
              </w:rPr>
            </w:pPr>
            <w:r w:rsidRPr="00F20DE6">
              <w:rPr>
                <w:rFonts w:cs="Calibri"/>
                <w:szCs w:val="20"/>
              </w:rPr>
              <w:t>115</w:t>
            </w:r>
          </w:p>
        </w:tc>
        <w:tc>
          <w:tcPr>
            <w:tcW w:w="1951" w:type="dxa"/>
          </w:tcPr>
          <w:p w14:paraId="10921CB2"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RJ1/EMDIO</w:t>
            </w:r>
          </w:p>
        </w:tc>
        <w:tc>
          <w:tcPr>
            <w:tcW w:w="2204" w:type="dxa"/>
          </w:tcPr>
          <w:p w14:paraId="10921CB3"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MII Management IO</w:t>
            </w:r>
          </w:p>
        </w:tc>
        <w:tc>
          <w:tcPr>
            <w:tcW w:w="1728" w:type="dxa"/>
          </w:tcPr>
          <w:p w14:paraId="10921CB4" w14:textId="77777777" w:rsidR="001546D6" w:rsidRPr="001546D6" w:rsidRDefault="001546D6" w:rsidP="00EC4028">
            <w:pPr>
              <w:cnfStyle w:val="000000100000" w:firstRow="0" w:lastRow="0" w:firstColumn="0" w:lastColumn="0" w:oddVBand="0" w:evenVBand="0" w:oddHBand="1" w:evenHBand="0" w:firstRowFirstColumn="0" w:firstRowLastColumn="0" w:lastRowFirstColumn="0" w:lastRowLastColumn="0"/>
              <w:rPr>
                <w:rFonts w:cs="Calibri"/>
                <w:szCs w:val="20"/>
              </w:rPr>
            </w:pPr>
            <w:r w:rsidRPr="001546D6">
              <w:rPr>
                <w:rFonts w:cs="Calibri"/>
                <w:szCs w:val="20"/>
              </w:rPr>
              <w:t>N</w:t>
            </w:r>
          </w:p>
        </w:tc>
      </w:tr>
      <w:tr w:rsidR="001546D6" w14:paraId="10921CBA" w14:textId="77777777" w:rsidTr="001546D6">
        <w:trPr>
          <w:jc w:val="center"/>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7777777" w:rsidR="001546D6" w:rsidRPr="00F20DE6" w:rsidRDefault="001546D6" w:rsidP="00EC4028">
            <w:pPr>
              <w:rPr>
                <w:rFonts w:cs="Calibri"/>
                <w:bCs w:val="0"/>
                <w:szCs w:val="20"/>
              </w:rPr>
            </w:pPr>
            <w:r w:rsidRPr="00F20DE6">
              <w:rPr>
                <w:rFonts w:cs="Calibri"/>
                <w:bCs w:val="0"/>
                <w:szCs w:val="20"/>
              </w:rPr>
              <w:t>120</w:t>
            </w:r>
          </w:p>
        </w:tc>
        <w:tc>
          <w:tcPr>
            <w:tcW w:w="1951" w:type="dxa"/>
          </w:tcPr>
          <w:p w14:paraId="10921CB7"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RD6/ETXEN</w:t>
            </w:r>
          </w:p>
        </w:tc>
        <w:tc>
          <w:tcPr>
            <w:tcW w:w="2204" w:type="dxa"/>
          </w:tcPr>
          <w:p w14:paraId="10921CB8"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Transmit Enable</w:t>
            </w:r>
          </w:p>
        </w:tc>
        <w:tc>
          <w:tcPr>
            <w:tcW w:w="1728" w:type="dxa"/>
          </w:tcPr>
          <w:p w14:paraId="10921CB9" w14:textId="77777777" w:rsidR="001546D6" w:rsidRPr="001546D6" w:rsidRDefault="001546D6" w:rsidP="00EC4028">
            <w:pPr>
              <w:cnfStyle w:val="000000000000" w:firstRow="0" w:lastRow="0" w:firstColumn="0" w:lastColumn="0" w:oddVBand="0" w:evenVBand="0" w:oddHBand="0" w:evenHBand="0" w:firstRowFirstColumn="0" w:firstRowLastColumn="0" w:lastRowFirstColumn="0" w:lastRowLastColumn="0"/>
              <w:rPr>
                <w:rFonts w:cs="Calibri"/>
                <w:bCs/>
                <w:szCs w:val="20"/>
              </w:rPr>
            </w:pPr>
            <w:r w:rsidRPr="001546D6">
              <w:rPr>
                <w:rFonts w:cs="Calibri"/>
                <w:bCs/>
                <w:szCs w:val="20"/>
              </w:rPr>
              <w:t>N</w:t>
            </w:r>
          </w:p>
        </w:tc>
      </w:tr>
    </w:tbl>
    <w:p w14:paraId="10921CBB" w14:textId="77777777" w:rsidR="00594EFF" w:rsidRDefault="00594EFF" w:rsidP="00A1424B"/>
    <w:p w14:paraId="10921CBC" w14:textId="77777777" w:rsidR="00594EFF" w:rsidRDefault="00DB70F8" w:rsidP="00594EFF">
      <w:pPr>
        <w:pStyle w:val="NumberedList"/>
      </w:pPr>
      <w:r>
        <w:t xml:space="preserve">Click on the </w:t>
      </w:r>
      <w:r w:rsidRPr="00DB70F8">
        <w:rPr>
          <w:rStyle w:val="FieldName"/>
        </w:rPr>
        <w:t>Pin Settings</w:t>
      </w:r>
      <w:r>
        <w:t xml:space="preserve"> tab in the </w:t>
      </w:r>
      <w:r w:rsidRPr="00DB70F8">
        <w:rPr>
          <w:rStyle w:val="FieldName"/>
        </w:rPr>
        <w:t>MPLAB Harmony Configurator</w:t>
      </w:r>
      <w:r>
        <w:t>.</w:t>
      </w:r>
    </w:p>
    <w:tbl>
      <w:tblPr>
        <w:tblStyle w:val="GraphicBox"/>
        <w:tblW w:w="0" w:type="auto"/>
        <w:tblLook w:val="04A0" w:firstRow="1" w:lastRow="0" w:firstColumn="1" w:lastColumn="0" w:noHBand="0" w:noVBand="1"/>
      </w:tblPr>
      <w:tblGrid>
        <w:gridCol w:w="9975"/>
      </w:tblGrid>
      <w:tr w:rsidR="00DB70F8" w14:paraId="10921CBE" w14:textId="77777777" w:rsidTr="00DB70F8">
        <w:tc>
          <w:tcPr>
            <w:tcW w:w="10542" w:type="dxa"/>
          </w:tcPr>
          <w:p w14:paraId="10921CBD" w14:textId="77777777" w:rsidR="00DB70F8" w:rsidRDefault="00DB70F8" w:rsidP="00DB70F8">
            <w:pPr>
              <w:pStyle w:val="NumberedList"/>
              <w:numPr>
                <w:ilvl w:val="0"/>
                <w:numId w:val="0"/>
              </w:numPr>
              <w:jc w:val="left"/>
            </w:pPr>
            <w:r>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46">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p>
        </w:tc>
      </w:tr>
    </w:tbl>
    <w:p w14:paraId="10921CBF" w14:textId="77777777" w:rsidR="00DB70F8" w:rsidRDefault="00DB70F8" w:rsidP="00DB70F8">
      <w:pPr>
        <w:pStyle w:val="NumberedList"/>
        <w:numPr>
          <w:ilvl w:val="0"/>
          <w:numId w:val="0"/>
        </w:numPr>
        <w:ind w:left="567"/>
      </w:pPr>
    </w:p>
    <w:p w14:paraId="10921CC0"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CC1" w14:textId="77777777" w:rsidR="00DB70F8" w:rsidRDefault="000140DD" w:rsidP="00DB70F8">
      <w:pPr>
        <w:pStyle w:val="NumberedList"/>
      </w:pPr>
      <w:r>
        <w:lastRenderedPageBreak/>
        <w:t>Locate Pin Number 7 (</w:t>
      </w:r>
      <w:r w:rsidR="00DB70F8">
        <w:t>Pin ID RJ8) in the Pin Settings Table.</w:t>
      </w:r>
    </w:p>
    <w:tbl>
      <w:tblPr>
        <w:tblStyle w:val="GraphicBox"/>
        <w:tblW w:w="0" w:type="auto"/>
        <w:tblLook w:val="04A0" w:firstRow="1" w:lastRow="0" w:firstColumn="1" w:lastColumn="0" w:noHBand="0" w:noVBand="1"/>
      </w:tblPr>
      <w:tblGrid>
        <w:gridCol w:w="9975"/>
      </w:tblGrid>
      <w:tr w:rsidR="00DB70F8" w14:paraId="10921CC3" w14:textId="77777777" w:rsidTr="00DB70F8">
        <w:tc>
          <w:tcPr>
            <w:tcW w:w="10542" w:type="dxa"/>
          </w:tcPr>
          <w:p w14:paraId="10921CC2" w14:textId="77777777" w:rsidR="00DB70F8" w:rsidRDefault="001546D6" w:rsidP="001546D6">
            <w:pPr>
              <w:pStyle w:val="NumberedList"/>
              <w:numPr>
                <w:ilvl w:val="0"/>
                <w:numId w:val="0"/>
              </w:numPr>
              <w:jc w:val="left"/>
            </w:pPr>
            <w:r>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47">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p>
        </w:tc>
      </w:tr>
    </w:tbl>
    <w:p w14:paraId="10921CC4" w14:textId="77777777" w:rsidR="00DB70F8" w:rsidRDefault="000140DD" w:rsidP="00DB70F8">
      <w:pPr>
        <w:pStyle w:val="NumberedList"/>
      </w:pPr>
      <w:bookmarkStart w:id="79" w:name="_Ref483435935"/>
      <w:r>
        <w:t>C</w:t>
      </w:r>
      <w:r w:rsidR="00DB70F8">
        <w:t>lick on the Analog</w:t>
      </w:r>
      <w:r>
        <w:t xml:space="preserve"> Mode</w:t>
      </w:r>
      <w:r w:rsidR="00DB70F8">
        <w:t xml:space="preserve"> button to switch the </w:t>
      </w:r>
      <w:r w:rsidR="00EC4028">
        <w:t>M</w:t>
      </w:r>
      <w:r w:rsidR="00DB70F8">
        <w:t>ode to Digital.</w:t>
      </w:r>
      <w:bookmarkEnd w:id="79"/>
    </w:p>
    <w:tbl>
      <w:tblPr>
        <w:tblStyle w:val="GraphicBox"/>
        <w:tblW w:w="0" w:type="auto"/>
        <w:tblLook w:val="04A0" w:firstRow="1" w:lastRow="0" w:firstColumn="1" w:lastColumn="0" w:noHBand="0" w:noVBand="1"/>
      </w:tblPr>
      <w:tblGrid>
        <w:gridCol w:w="2267"/>
        <w:gridCol w:w="934"/>
        <w:gridCol w:w="6774"/>
      </w:tblGrid>
      <w:tr w:rsidR="00E24D06" w14:paraId="10921CC8" w14:textId="77777777" w:rsidTr="00E24D06">
        <w:tc>
          <w:tcPr>
            <w:tcW w:w="2267" w:type="dxa"/>
          </w:tcPr>
          <w:p w14:paraId="10921CC5" w14:textId="77777777" w:rsidR="00E24D06" w:rsidRDefault="00E24D06" w:rsidP="00E24D06">
            <w:pPr>
              <w:pStyle w:val="NumberedList"/>
              <w:numPr>
                <w:ilvl w:val="0"/>
                <w:numId w:val="0"/>
              </w:numPr>
              <w:jc w:val="left"/>
            </w:pPr>
            <w:r>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8">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c>
          <w:tcPr>
            <w:tcW w:w="934" w:type="dxa"/>
          </w:tcPr>
          <w:p w14:paraId="10921CC6" w14:textId="77777777" w:rsidR="00E24D06" w:rsidRDefault="00E24D06" w:rsidP="00E24D06">
            <w:pPr>
              <w:pStyle w:val="NumberedList"/>
              <w:numPr>
                <w:ilvl w:val="0"/>
                <w:numId w:val="0"/>
              </w:numPr>
              <w:rPr>
                <w:noProof/>
              </w:rPr>
            </w:pPr>
            <w:r>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p>
        </w:tc>
        <w:tc>
          <w:tcPr>
            <w:tcW w:w="6774" w:type="dxa"/>
          </w:tcPr>
          <w:p w14:paraId="10921CC7" w14:textId="77777777" w:rsidR="00E24D06" w:rsidRDefault="00E24D06" w:rsidP="00E24D06">
            <w:pPr>
              <w:pStyle w:val="NumberedList"/>
              <w:numPr>
                <w:ilvl w:val="0"/>
                <w:numId w:val="0"/>
              </w:numPr>
              <w:jc w:val="left"/>
            </w:pPr>
            <w:r>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9">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p>
        </w:tc>
      </w:tr>
    </w:tbl>
    <w:p w14:paraId="10921CC9" w14:textId="77777777" w:rsidR="00DB70F8" w:rsidRDefault="00E24D06" w:rsidP="00E24D06">
      <w:pPr>
        <w:pStyle w:val="NumberedList"/>
      </w:pPr>
      <w:r>
        <w:t xml:space="preserve">Repeat step </w:t>
      </w:r>
      <w:r>
        <w:fldChar w:fldCharType="begin"/>
      </w:r>
      <w:r>
        <w:instrText xml:space="preserve"> REF _Ref483435935 \r \h </w:instrText>
      </w:r>
      <w:r>
        <w:fldChar w:fldCharType="separate"/>
      </w:r>
      <w:r w:rsidR="00FC4C57">
        <w:t>1.19</w:t>
      </w:r>
      <w:r>
        <w:fldChar w:fldCharType="end"/>
      </w:r>
      <w:r>
        <w:t xml:space="preserve"> for all Ethernet I/</w:t>
      </w:r>
      <w:r w:rsidR="001847F7">
        <w:t xml:space="preserve">O pins that have shared Analog, that is </w:t>
      </w:r>
      <w:r w:rsidR="00EC4028">
        <w:t>Pin Num</w:t>
      </w:r>
      <w:r w:rsidR="001847F7">
        <w:t>b</w:t>
      </w:r>
      <w:r w:rsidR="00EC4028">
        <w:t>ers 8, 27, 65 and 66</w:t>
      </w:r>
      <w:r>
        <w:t>.</w:t>
      </w:r>
    </w:p>
    <w:p w14:paraId="10921CCA" w14:textId="77777777" w:rsidR="00355EFA" w:rsidRDefault="00355EFA" w:rsidP="00355EFA">
      <w:pPr>
        <w:pStyle w:val="NumberedList"/>
        <w:numPr>
          <w:ilvl w:val="0"/>
          <w:numId w:val="0"/>
        </w:numPr>
        <w:ind w:left="567"/>
      </w:pPr>
    </w:p>
    <w:tbl>
      <w:tblPr>
        <w:tblStyle w:val="Information"/>
        <w:tblW w:w="0" w:type="auto"/>
        <w:tblLook w:val="04A0" w:firstRow="1" w:lastRow="0" w:firstColumn="1" w:lastColumn="0" w:noHBand="0" w:noVBand="1"/>
      </w:tblPr>
      <w:tblGrid>
        <w:gridCol w:w="9945"/>
      </w:tblGrid>
      <w:tr w:rsidR="00E24D06" w14:paraId="10921CCC" w14:textId="77777777" w:rsidTr="0033030B">
        <w:tc>
          <w:tcPr>
            <w:tcW w:w="9975" w:type="dxa"/>
          </w:tcPr>
          <w:p w14:paraId="10921CCB" w14:textId="77777777" w:rsidR="00E24D06" w:rsidRPr="0033030B" w:rsidRDefault="00EC4028" w:rsidP="00C50938">
            <w:pPr>
              <w:rPr>
                <w:b/>
              </w:rPr>
            </w:pPr>
            <w:r w:rsidRPr="0033030B">
              <w:rPr>
                <w:b/>
                <w:sz w:val="24"/>
              </w:rPr>
              <w:t>Double check that P</w:t>
            </w:r>
            <w:r w:rsidR="00E24D06" w:rsidRPr="0033030B">
              <w:rPr>
                <w:b/>
                <w:sz w:val="24"/>
              </w:rPr>
              <w:t>ins 7, 8, 27, 65 and 66 have been set to Digital Mode in the Pin Settings Table.</w:t>
            </w:r>
          </w:p>
        </w:tc>
      </w:tr>
    </w:tbl>
    <w:p w14:paraId="10921CCD" w14:textId="77777777" w:rsidR="00C50938" w:rsidRPr="00C50938" w:rsidRDefault="00C50938" w:rsidP="00C50938"/>
    <w:p w14:paraId="10921CCE" w14:textId="77777777" w:rsidR="00E24D06" w:rsidRDefault="00E24D06">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CCF" w14:textId="77777777" w:rsidR="00A32AE3" w:rsidRDefault="006D6BFF" w:rsidP="00DD62CB">
      <w:pPr>
        <w:pStyle w:val="berschrift2"/>
      </w:pPr>
      <w:bookmarkStart w:id="80" w:name="_Toc488278760"/>
      <w:r>
        <w:lastRenderedPageBreak/>
        <w:t>MHC</w:t>
      </w:r>
      <w:r w:rsidR="005169A8">
        <w:t xml:space="preserve">: </w:t>
      </w:r>
      <w:r w:rsidR="00B971A6">
        <w:t>TCP/IP</w:t>
      </w:r>
      <w:r w:rsidR="00A32AE3">
        <w:t xml:space="preserve"> Stack Configuration</w:t>
      </w:r>
      <w:bookmarkEnd w:id="80"/>
    </w:p>
    <w:p w14:paraId="10921CD0" w14:textId="77777777" w:rsidR="00481359" w:rsidRDefault="009479D4" w:rsidP="00481359">
      <w:r>
        <w:t>The following steps will enable</w:t>
      </w:r>
      <w:r w:rsidR="00E50105">
        <w:t xml:space="preserve"> and configure</w:t>
      </w:r>
      <w:r>
        <w:t xml:space="preserve"> the TCP/IP stack. When the TCP/IP Stack is enabled </w:t>
      </w:r>
      <w:r w:rsidR="006336DD">
        <w:t>via</w:t>
      </w:r>
      <w:r>
        <w:t xml:space="preserve"> MHC, </w:t>
      </w:r>
      <w:r w:rsidR="00481359">
        <w:t xml:space="preserve">the following </w:t>
      </w:r>
      <w:r w:rsidR="00E50105">
        <w:t>set of options will automatically be enabled:</w:t>
      </w:r>
    </w:p>
    <w:p w14:paraId="10921CD1" w14:textId="77777777" w:rsidR="009479D4" w:rsidRDefault="009479D4" w:rsidP="00481359">
      <w:pPr>
        <w:pStyle w:val="Listenabsatz"/>
        <w:numPr>
          <w:ilvl w:val="0"/>
          <w:numId w:val="25"/>
        </w:numPr>
      </w:pPr>
      <w:r>
        <w:t>IPv4</w:t>
      </w:r>
    </w:p>
    <w:p w14:paraId="10921CD2" w14:textId="77777777" w:rsidR="009479D4" w:rsidRDefault="009479D4" w:rsidP="009479D4">
      <w:pPr>
        <w:pStyle w:val="Listenabsatz"/>
        <w:numPr>
          <w:ilvl w:val="0"/>
          <w:numId w:val="10"/>
        </w:numPr>
      </w:pPr>
      <w:r>
        <w:t>TCP and UDP</w:t>
      </w:r>
    </w:p>
    <w:p w14:paraId="10921CD3" w14:textId="77777777" w:rsidR="009479D4" w:rsidRDefault="009479D4" w:rsidP="009479D4">
      <w:pPr>
        <w:pStyle w:val="Listenabsatz"/>
        <w:numPr>
          <w:ilvl w:val="0"/>
          <w:numId w:val="10"/>
        </w:numPr>
      </w:pPr>
      <w:r>
        <w:t>DHCP Client</w:t>
      </w:r>
    </w:p>
    <w:p w14:paraId="10921CD4" w14:textId="77777777" w:rsidR="009479D4" w:rsidRDefault="009479D4" w:rsidP="009479D4">
      <w:pPr>
        <w:pStyle w:val="Listenabsatz"/>
        <w:numPr>
          <w:ilvl w:val="0"/>
          <w:numId w:val="10"/>
        </w:numPr>
      </w:pPr>
      <w:r>
        <w:t>DNS Client</w:t>
      </w:r>
    </w:p>
    <w:p w14:paraId="10921CD5" w14:textId="77777777" w:rsidR="009479D4" w:rsidRDefault="009479D4" w:rsidP="009479D4">
      <w:pPr>
        <w:pStyle w:val="Listenabsatz"/>
        <w:numPr>
          <w:ilvl w:val="0"/>
          <w:numId w:val="10"/>
        </w:numPr>
      </w:pPr>
      <w:r>
        <w:t>NetBIOS Name Server</w:t>
      </w:r>
    </w:p>
    <w:p w14:paraId="10921CD6" w14:textId="77777777" w:rsidR="000A5B6B" w:rsidRDefault="009479D4" w:rsidP="009530A1">
      <w:pPr>
        <w:pStyle w:val="Listenabsatz"/>
        <w:numPr>
          <w:ilvl w:val="0"/>
          <w:numId w:val="10"/>
        </w:numPr>
      </w:pPr>
      <w:r>
        <w:t>Announce Discovery Tool</w:t>
      </w:r>
    </w:p>
    <w:p w14:paraId="10921CD7" w14:textId="77777777" w:rsidR="009530A1" w:rsidRDefault="009530A1" w:rsidP="009530A1">
      <w:pPr>
        <w:pStyle w:val="Listenabsatz"/>
      </w:pPr>
    </w:p>
    <w:p w14:paraId="10921CD8" w14:textId="77777777" w:rsidR="002718C7" w:rsidRDefault="002718C7" w:rsidP="00987D1D">
      <w:pPr>
        <w:pStyle w:val="NumberedList"/>
      </w:pPr>
      <w:r>
        <w:t>Expand the</w:t>
      </w:r>
      <w:r w:rsidR="00E9277C">
        <w:t xml:space="preserve"> following tree path:</w:t>
      </w:r>
      <w:r>
        <w:t xml:space="preserve"> </w:t>
      </w:r>
      <w:r w:rsidRPr="00B759CA">
        <w:rPr>
          <w:rStyle w:val="MHCTree"/>
        </w:rPr>
        <w:t>Harmony Framework Configuration</w:t>
      </w:r>
      <w:r w:rsidR="00E9277C">
        <w:rPr>
          <w:rStyle w:val="MHCTree"/>
        </w:rPr>
        <w:sym w:font="Wingdings 3" w:char="F086"/>
      </w:r>
      <w:r w:rsidRPr="00B759CA">
        <w:rPr>
          <w:rStyle w:val="MHCTree"/>
        </w:rPr>
        <w:t>TCPIP Stack</w:t>
      </w:r>
      <w:r>
        <w:t>.</w:t>
      </w:r>
    </w:p>
    <w:p w14:paraId="10921CD9" w14:textId="77777777" w:rsidR="00987D1D" w:rsidRDefault="002718C7" w:rsidP="00082B4B">
      <w:pPr>
        <w:pStyle w:val="NumberedList"/>
      </w:pPr>
      <w:bookmarkStart w:id="81" w:name="_Ref457424261"/>
      <w:r>
        <w:t>Chec</w:t>
      </w:r>
      <w:r w:rsidR="00987D1D">
        <w:t xml:space="preserve">k the </w:t>
      </w:r>
      <w:r w:rsidR="00987D1D" w:rsidRPr="003B48DE">
        <w:rPr>
          <w:rStyle w:val="MHCOption"/>
        </w:rPr>
        <w:t>Use TCP\IP Stack?</w:t>
      </w:r>
      <w:r w:rsidR="00987D1D">
        <w:t xml:space="preserve"> </w:t>
      </w:r>
      <w:r w:rsidR="00E9277C">
        <w:t>o</w:t>
      </w:r>
      <w:r w:rsidR="00987D1D">
        <w:t>ption.</w:t>
      </w:r>
      <w:bookmarkEnd w:id="81"/>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DB" w14:textId="77777777" w:rsidTr="001458B3">
        <w:tc>
          <w:tcPr>
            <w:tcW w:w="9016" w:type="dxa"/>
            <w:shd w:val="clear" w:color="auto" w:fill="auto"/>
            <w:vAlign w:val="center"/>
          </w:tcPr>
          <w:p w14:paraId="10921CDA" w14:textId="77777777" w:rsidR="00F31BC8" w:rsidRPr="001458B3" w:rsidRDefault="005B3261" w:rsidP="001458B3">
            <w:pPr>
              <w:pStyle w:val="NumberedList"/>
              <w:numPr>
                <w:ilvl w:val="0"/>
                <w:numId w:val="0"/>
              </w:numPr>
            </w:pPr>
            <w:r>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p>
        </w:tc>
      </w:tr>
    </w:tbl>
    <w:p w14:paraId="10921CDC" w14:textId="77777777" w:rsidR="000A5B6B" w:rsidRDefault="000A5B6B" w:rsidP="000A5B6B"/>
    <w:p w14:paraId="10921CDD" w14:textId="77777777" w:rsidR="009479D4" w:rsidRDefault="005169A8" w:rsidP="00DD62CB">
      <w:pPr>
        <w:pStyle w:val="berschrift2"/>
      </w:pPr>
      <w:bookmarkStart w:id="82" w:name="_Toc488278761"/>
      <w:r>
        <w:lastRenderedPageBreak/>
        <w:t xml:space="preserve">MHC: </w:t>
      </w:r>
      <w:r w:rsidR="009479D4">
        <w:t>Network Interface Configuration</w:t>
      </w:r>
      <w:bookmarkEnd w:id="82"/>
    </w:p>
    <w:p w14:paraId="10921CDE" w14:textId="538CC014" w:rsidR="009479D4" w:rsidRDefault="008E5683" w:rsidP="009479D4">
      <w:r>
        <w:t xml:space="preserve">In this section, you will configure the TCP/IP stack to use </w:t>
      </w:r>
      <w:r w:rsidR="009479D4">
        <w:t xml:space="preserve">one network interface. </w:t>
      </w:r>
      <w:r w:rsidR="00E50105">
        <w:t>The Harmony TCP/IP Stack supports d</w:t>
      </w:r>
      <w:r w:rsidR="00481359">
        <w:t xml:space="preserve">ifferent </w:t>
      </w:r>
      <w:r w:rsidR="00E50105">
        <w:t xml:space="preserve">network </w:t>
      </w:r>
      <w:r w:rsidR="009479D4">
        <w:t>interface types, including Internal Ethernet MAC + External PH</w:t>
      </w:r>
      <w:r w:rsidR="00A2236E">
        <w:t>Y, External Ethernet Controller</w:t>
      </w:r>
      <w:r w:rsidR="009479D4">
        <w:t xml:space="preserve"> and Wi-Fi. </w:t>
      </w:r>
      <w:r w:rsidR="006C7F48">
        <w:t>T</w:t>
      </w:r>
      <w:r w:rsidR="009F02BD">
        <w:t xml:space="preserve">he </w:t>
      </w:r>
      <w:del w:id="83" w:author="Mark Atchison" w:date="2019-05-06T16:48:00Z">
        <w:r w:rsidR="009F02BD" w:rsidDel="00064A8E">
          <w:delText>PIC32MZ EF Starter Kit</w:delText>
        </w:r>
      </w:del>
      <w:ins w:id="84" w:author="Mark Atchison" w:date="2019-05-06T16:48:00Z">
        <w:r w:rsidR="00064A8E">
          <w:t xml:space="preserve">SAM E70 </w:t>
        </w:r>
        <w:proofErr w:type="spellStart"/>
        <w:r w:rsidR="00064A8E">
          <w:t>Xplained</w:t>
        </w:r>
        <w:proofErr w:type="spellEnd"/>
        <w:r w:rsidR="00064A8E">
          <w:t xml:space="preserve"> </w:t>
        </w:r>
        <w:proofErr w:type="spellStart"/>
        <w:r w:rsidR="00064A8E">
          <w:t>UltraSAM</w:t>
        </w:r>
        <w:proofErr w:type="spellEnd"/>
        <w:r w:rsidR="00064A8E">
          <w:t xml:space="preserve"> E70 </w:t>
        </w:r>
        <w:proofErr w:type="spellStart"/>
        <w:r w:rsidR="00064A8E">
          <w:t>Xplained</w:t>
        </w:r>
        <w:proofErr w:type="spellEnd"/>
        <w:r w:rsidR="00064A8E">
          <w:t xml:space="preserve"> Ultra</w:t>
        </w:r>
      </w:ins>
      <w:r w:rsidR="009F02BD">
        <w:t xml:space="preserve"> uses a PIC32 </w:t>
      </w:r>
      <w:r w:rsidR="006C7F48">
        <w:t xml:space="preserve">device with Internal Ethernet MAC, and </w:t>
      </w:r>
      <w:r>
        <w:t xml:space="preserve">you see how to select and configure </w:t>
      </w:r>
      <w:r w:rsidR="00E50105">
        <w:t xml:space="preserve">this network </w:t>
      </w:r>
      <w:r w:rsidR="00481359">
        <w:t>interface</w:t>
      </w:r>
      <w:r>
        <w:t>.</w:t>
      </w:r>
    </w:p>
    <w:p w14:paraId="10921CDF" w14:textId="77777777" w:rsidR="006C7F48" w:rsidRPr="009479D4" w:rsidRDefault="006C7F48" w:rsidP="009479D4"/>
    <w:p w14:paraId="10921CE0" w14:textId="77777777" w:rsidR="002718C7" w:rsidRPr="00090E10" w:rsidRDefault="002718C7" w:rsidP="00090E10">
      <w:pPr>
        <w:pStyle w:val="NumberedList"/>
      </w:pPr>
      <w:r w:rsidRPr="00090E10">
        <w:t xml:space="preserve">Expand the </w:t>
      </w:r>
      <w:r w:rsidRPr="00090E10">
        <w:rPr>
          <w:rStyle w:val="MHCTree"/>
        </w:rPr>
        <w:t>Network Configuration 0</w:t>
      </w:r>
      <w:r w:rsidRPr="00090E10">
        <w:t xml:space="preserve"> tree</w:t>
      </w:r>
      <w:r w:rsidR="00090E10">
        <w:t>.</w:t>
      </w:r>
    </w:p>
    <w:p w14:paraId="10921CE1" w14:textId="77777777" w:rsidR="00987D1D" w:rsidRDefault="002718C7" w:rsidP="002718C7">
      <w:pPr>
        <w:pStyle w:val="NumberedList"/>
      </w:pPr>
      <w:bookmarkStart w:id="85" w:name="_Ref456135808"/>
      <w:r>
        <w:t xml:space="preserve">To use the Internal </w:t>
      </w:r>
      <w:r w:rsidR="00BE62CF">
        <w:t xml:space="preserve">Ethernet </w:t>
      </w:r>
      <w:r>
        <w:t>MAC</w:t>
      </w:r>
      <w:r w:rsidR="00E9277C">
        <w:t xml:space="preserve"> interface</w:t>
      </w:r>
      <w:r>
        <w:t xml:space="preserve"> on the PIC3</w:t>
      </w:r>
      <w:r w:rsidR="00987D1D">
        <w:t>2MZ</w:t>
      </w:r>
      <w:r w:rsidR="00E9277C">
        <w:t xml:space="preserve"> EF</w:t>
      </w:r>
      <w:r w:rsidR="00987D1D">
        <w:t xml:space="preserve"> device, change the </w:t>
      </w:r>
      <w:r w:rsidR="00987D1D" w:rsidRPr="00E9277C">
        <w:rPr>
          <w:rStyle w:val="MHCOption"/>
        </w:rPr>
        <w:t>Interface</w:t>
      </w:r>
      <w:r w:rsidR="00987D1D">
        <w:t xml:space="preserve"> </w:t>
      </w:r>
      <w:r>
        <w:t xml:space="preserve">option to </w:t>
      </w:r>
      <w:r w:rsidRPr="00275E4E">
        <w:rPr>
          <w:rStyle w:val="MHCSelectBox"/>
        </w:rPr>
        <w:t>PIC32INT</w:t>
      </w:r>
      <w:r>
        <w:t>.</w:t>
      </w:r>
      <w:bookmarkEnd w:id="85"/>
    </w:p>
    <w:p w14:paraId="10921CE2" w14:textId="77777777" w:rsidR="00987D1D" w:rsidRDefault="002718C7" w:rsidP="00C858E8">
      <w:pPr>
        <w:pStyle w:val="NumberedList"/>
      </w:pPr>
      <w:bookmarkStart w:id="86" w:name="_Ref455777839"/>
      <w:bookmarkStart w:id="87" w:name="_Ref457047567"/>
      <w:r>
        <w:t xml:space="preserve">Set the </w:t>
      </w:r>
      <w:r w:rsidRPr="003B48DE">
        <w:rPr>
          <w:rStyle w:val="MHCOption"/>
        </w:rPr>
        <w:t>Host Name</w:t>
      </w:r>
      <w:r>
        <w:t xml:space="preserve"> to the combination of</w:t>
      </w:r>
      <w:r w:rsidR="00A53E51">
        <w:t xml:space="preserve"> </w:t>
      </w:r>
      <w:r>
        <w:t>your First N</w:t>
      </w:r>
      <w:r w:rsidR="001847F7">
        <w:t xml:space="preserve">ame and the year you were born. </w:t>
      </w:r>
      <w:r w:rsidR="00481359">
        <w:t>T</w:t>
      </w:r>
      <w:r w:rsidR="00987D1D">
        <w:t xml:space="preserve">his </w:t>
      </w:r>
      <w:r w:rsidR="00E50105">
        <w:t xml:space="preserve">naming </w:t>
      </w:r>
      <w:r w:rsidR="00987D1D">
        <w:t>format</w:t>
      </w:r>
      <w:r w:rsidR="00481359">
        <w:t xml:space="preserve"> is used </w:t>
      </w:r>
      <w:r w:rsidR="00987D1D">
        <w:t xml:space="preserve">to ensure every </w:t>
      </w:r>
      <w:r>
        <w:t xml:space="preserve">attendee </w:t>
      </w:r>
      <w:r w:rsidR="00BB4A9A">
        <w:t xml:space="preserve">in the class </w:t>
      </w:r>
      <w:r>
        <w:t xml:space="preserve">has a unique </w:t>
      </w:r>
      <w:r w:rsidR="00481359">
        <w:t xml:space="preserve">host </w:t>
      </w:r>
      <w:r w:rsidR="00BB4A9A">
        <w:t>n</w:t>
      </w:r>
      <w:r>
        <w:t>ame</w:t>
      </w:r>
      <w:bookmarkEnd w:id="86"/>
      <w:r w:rsidR="00BB4A9A">
        <w:t xml:space="preserve"> to prevent any conflicts on the classroom network.</w:t>
      </w:r>
      <w:bookmarkEnd w:id="87"/>
    </w:p>
    <w:p w14:paraId="10921CE3" w14:textId="77777777" w:rsidR="00BE62CF" w:rsidRDefault="00E9277C" w:rsidP="00B759CA">
      <w:pPr>
        <w:pStyle w:val="NumberedList"/>
      </w:pPr>
      <w:r>
        <w:t>The PIC32MZ EF d</w:t>
      </w:r>
      <w:r w:rsidR="00BE62CF">
        <w:t xml:space="preserve">evice contains a factory programmed MAC address. The </w:t>
      </w:r>
      <w:r w:rsidR="00B971A6">
        <w:t>TCP/IP</w:t>
      </w:r>
      <w:r w:rsidR="00BE62CF">
        <w:t xml:space="preserve"> Stack will automatically use </w:t>
      </w:r>
      <w:r w:rsidR="00481359">
        <w:t>this</w:t>
      </w:r>
      <w:r w:rsidR="00BE62CF">
        <w:t xml:space="preserve"> MAC address when the</w:t>
      </w:r>
      <w:r w:rsidR="00481359">
        <w:t xml:space="preserve"> </w:t>
      </w:r>
      <w:r w:rsidR="00BE62CF" w:rsidRPr="00BE62CF">
        <w:rPr>
          <w:rStyle w:val="MHCOption"/>
        </w:rPr>
        <w:t>Mac Address</w:t>
      </w:r>
      <w:r w:rsidR="00BE62CF">
        <w:t xml:space="preserve"> field is left blank.</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14:paraId="10921CE5" w14:textId="77777777" w:rsidTr="001458B3">
        <w:tc>
          <w:tcPr>
            <w:tcW w:w="9993" w:type="dxa"/>
            <w:shd w:val="clear" w:color="auto" w:fill="auto"/>
            <w:vAlign w:val="center"/>
          </w:tcPr>
          <w:p w14:paraId="10921CE4" w14:textId="77777777" w:rsidR="00F31BC8" w:rsidRPr="001458B3" w:rsidRDefault="005B3261" w:rsidP="006C41BD">
            <w:r>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p>
        </w:tc>
      </w:tr>
    </w:tbl>
    <w:p w14:paraId="10921CE6" w14:textId="77777777" w:rsidR="001458B3" w:rsidRPr="001458B3" w:rsidRDefault="001458B3" w:rsidP="001458B3">
      <w:pPr>
        <w:rPr>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14:paraId="10921CE8" w14:textId="77777777" w:rsidTr="001458B3">
        <w:tc>
          <w:tcPr>
            <w:tcW w:w="9966" w:type="dxa"/>
            <w:shd w:val="clear" w:color="auto" w:fill="auto"/>
          </w:tcPr>
          <w:p w14:paraId="10921CE7" w14:textId="77777777" w:rsidR="00BB4A9A" w:rsidRPr="001458B3" w:rsidRDefault="00BB4A9A" w:rsidP="008E5683">
            <w:pPr>
              <w:jc w:val="both"/>
            </w:pPr>
            <w:r w:rsidRPr="001458B3">
              <w:t xml:space="preserve">For this lab, </w:t>
            </w:r>
            <w:r w:rsidR="00E9277C" w:rsidRPr="001458B3">
              <w:t xml:space="preserve">all </w:t>
            </w:r>
            <w:r w:rsidRPr="001458B3">
              <w:t xml:space="preserve">other options listed under Network Configuration 0 do not require </w:t>
            </w:r>
            <w:r w:rsidR="00E9277C" w:rsidRPr="001458B3">
              <w:t>any change</w:t>
            </w:r>
            <w:r w:rsidRPr="001458B3">
              <w:t>. Since the PIC32MZ</w:t>
            </w:r>
            <w:r w:rsidR="00E9277C" w:rsidRPr="001458B3">
              <w:t xml:space="preserve"> EF</w:t>
            </w:r>
            <w:r w:rsidRPr="001458B3">
              <w:t xml:space="preserve"> Stater kit will be connecting to an Ethe</w:t>
            </w:r>
            <w:r w:rsidR="00E9277C" w:rsidRPr="001458B3">
              <w:t>rnet network with a DHCP Server,</w:t>
            </w:r>
            <w:r w:rsidRPr="001458B3">
              <w:t xml:space="preserve"> the IP Address, Network Mask, Default Gateway, and </w:t>
            </w:r>
            <w:r w:rsidR="00CE4BC3" w:rsidRPr="001458B3">
              <w:t xml:space="preserve">Primary/Secondary </w:t>
            </w:r>
            <w:r w:rsidRPr="001458B3">
              <w:t xml:space="preserve">DNS settings </w:t>
            </w:r>
            <w:r w:rsidR="008E5683">
              <w:t xml:space="preserve">are </w:t>
            </w:r>
            <w:r w:rsidRPr="001458B3">
              <w:t>automatically obtained from the DHCP Server. The Network Configuration Start-up Flags contain the correct default settings to enable the DHCP Client and DNS Client on the network interface</w:t>
            </w:r>
            <w:r w:rsidR="00CE4BC3" w:rsidRPr="001458B3">
              <w:t xml:space="preserve"> when then PIC powers </w:t>
            </w:r>
            <w:r w:rsidR="003C7A0A" w:rsidRPr="001458B3">
              <w:t>up</w:t>
            </w:r>
            <w:r w:rsidRPr="001458B3">
              <w:t>.</w:t>
            </w:r>
          </w:p>
        </w:tc>
      </w:tr>
    </w:tbl>
    <w:p w14:paraId="10921CE9" w14:textId="77777777" w:rsidR="000A5B6B" w:rsidRDefault="000A5B6B" w:rsidP="000A5B6B">
      <w:pPr>
        <w:rPr>
          <w:lang w:eastAsia="en-AU"/>
        </w:rPr>
      </w:pPr>
    </w:p>
    <w:p w14:paraId="10921CEA"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CEB" w14:textId="77777777" w:rsidR="009479D4" w:rsidRDefault="005169A8" w:rsidP="00DD62CB">
      <w:pPr>
        <w:pStyle w:val="berschrift2"/>
        <w:rPr>
          <w:lang w:eastAsia="en-AU"/>
        </w:rPr>
      </w:pPr>
      <w:bookmarkStart w:id="88" w:name="_Toc488278762"/>
      <w:r>
        <w:rPr>
          <w:lang w:eastAsia="en-AU"/>
        </w:rPr>
        <w:lastRenderedPageBreak/>
        <w:t xml:space="preserve">MHC: </w:t>
      </w:r>
      <w:r w:rsidR="009479D4">
        <w:rPr>
          <w:lang w:eastAsia="en-AU"/>
        </w:rPr>
        <w:t>ICMP Configuration</w:t>
      </w:r>
      <w:bookmarkEnd w:id="88"/>
    </w:p>
    <w:p w14:paraId="10921CEC" w14:textId="77777777" w:rsidR="002718C7" w:rsidRDefault="002718C7" w:rsidP="002718C7">
      <w:pPr>
        <w:rPr>
          <w:lang w:eastAsia="en-AU"/>
        </w:rPr>
      </w:pPr>
      <w:r w:rsidRPr="00B759CA">
        <w:rPr>
          <w:lang w:eastAsia="en-AU"/>
        </w:rPr>
        <w:t>For this la</w:t>
      </w:r>
      <w:r w:rsidR="00A71406">
        <w:rPr>
          <w:lang w:eastAsia="en-AU"/>
        </w:rPr>
        <w:t xml:space="preserve">b, </w:t>
      </w:r>
      <w:r w:rsidRPr="00B759CA">
        <w:rPr>
          <w:lang w:eastAsia="en-AU"/>
        </w:rPr>
        <w:t>you will be testing network connectivity using the Windows Ping tool.</w:t>
      </w:r>
      <w:r w:rsidR="00AF07CB">
        <w:rPr>
          <w:lang w:eastAsia="en-AU"/>
        </w:rPr>
        <w:t xml:space="preserve"> T</w:t>
      </w:r>
      <w:r w:rsidRPr="00B759CA">
        <w:rPr>
          <w:lang w:eastAsia="en-AU"/>
        </w:rPr>
        <w:t>he IC</w:t>
      </w:r>
      <w:r w:rsidR="006C7F48">
        <w:rPr>
          <w:lang w:eastAsia="en-AU"/>
        </w:rPr>
        <w:t xml:space="preserve">MPv4 Server </w:t>
      </w:r>
      <w:r w:rsidR="00AF07CB">
        <w:rPr>
          <w:lang w:eastAsia="en-AU"/>
        </w:rPr>
        <w:t>must be enabled in</w:t>
      </w:r>
      <w:r w:rsidR="00AF07CB" w:rsidRPr="00B759CA">
        <w:rPr>
          <w:lang w:eastAsia="en-AU"/>
        </w:rPr>
        <w:t xml:space="preserve"> order for the TCP/IP Stack to reply to </w:t>
      </w:r>
      <w:r w:rsidR="008E5683">
        <w:rPr>
          <w:lang w:eastAsia="en-AU"/>
        </w:rPr>
        <w:t xml:space="preserve">ICMP </w:t>
      </w:r>
      <w:r w:rsidR="00AF07CB" w:rsidRPr="00B759CA">
        <w:rPr>
          <w:lang w:eastAsia="en-AU"/>
        </w:rPr>
        <w:t>Ping requests</w:t>
      </w:r>
      <w:r w:rsidR="00AF07CB">
        <w:rPr>
          <w:lang w:eastAsia="en-AU"/>
        </w:rPr>
        <w:t>.</w:t>
      </w:r>
    </w:p>
    <w:p w14:paraId="10921CED" w14:textId="77777777" w:rsidR="006C7F48" w:rsidRPr="00B759CA" w:rsidRDefault="006C7F48" w:rsidP="002718C7">
      <w:pPr>
        <w:rPr>
          <w:lang w:eastAsia="en-AU"/>
        </w:rPr>
      </w:pPr>
    </w:p>
    <w:p w14:paraId="10921CEE" w14:textId="77777777" w:rsidR="002718C7" w:rsidRDefault="003C7A0A" w:rsidP="00987D1D">
      <w:pPr>
        <w:pStyle w:val="NumberedList"/>
      </w:pPr>
      <w:r>
        <w:t>C</w:t>
      </w:r>
      <w:r w:rsidR="002718C7">
        <w:t>heck</w:t>
      </w:r>
      <w:r>
        <w:t xml:space="preserve"> </w:t>
      </w:r>
      <w:r w:rsidR="00545470">
        <w:t>t</w:t>
      </w:r>
      <w:r w:rsidR="002718C7">
        <w:t xml:space="preserve">he </w:t>
      </w:r>
      <w:r w:rsidR="002718C7" w:rsidRPr="003B48DE">
        <w:rPr>
          <w:rStyle w:val="MHCOption"/>
        </w:rPr>
        <w:t>ICMPv4 Client and Server</w:t>
      </w:r>
      <w:r w:rsidR="00545470">
        <w:t xml:space="preserve"> option</w:t>
      </w:r>
      <w:r>
        <w:t>.</w:t>
      </w:r>
    </w:p>
    <w:p w14:paraId="10921CEF" w14:textId="77777777" w:rsidR="002718C7" w:rsidRDefault="002718C7" w:rsidP="00987D1D">
      <w:pPr>
        <w:pStyle w:val="NumberedList"/>
      </w:pPr>
      <w:r>
        <w:t xml:space="preserve">Check the </w:t>
      </w:r>
      <w:r w:rsidRPr="003B48DE">
        <w:rPr>
          <w:rStyle w:val="MHCOption"/>
        </w:rPr>
        <w:t>Use ICMPv4</w:t>
      </w:r>
      <w:r>
        <w:t xml:space="preserve"> </w:t>
      </w:r>
      <w:r w:rsidRPr="00E50105">
        <w:rPr>
          <w:rStyle w:val="MHCOption"/>
        </w:rPr>
        <w:t>Server</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14:paraId="10921CF1" w14:textId="77777777" w:rsidTr="001458B3">
        <w:tc>
          <w:tcPr>
            <w:tcW w:w="9016" w:type="dxa"/>
            <w:shd w:val="clear" w:color="auto" w:fill="auto"/>
            <w:vAlign w:val="center"/>
          </w:tcPr>
          <w:p w14:paraId="10921CF0" w14:textId="77777777" w:rsidR="00F31BC8" w:rsidRPr="001458B3" w:rsidRDefault="005B3261" w:rsidP="006C41BD">
            <w:r>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p>
        </w:tc>
      </w:tr>
    </w:tbl>
    <w:p w14:paraId="10921CF2" w14:textId="77777777" w:rsidR="009F02BD" w:rsidRDefault="009F02BD" w:rsidP="009F02BD">
      <w:pPr>
        <w:rPr>
          <w:lang w:eastAsia="en-AU"/>
        </w:rPr>
      </w:pPr>
    </w:p>
    <w:p w14:paraId="10921CF3" w14:textId="77777777" w:rsidR="00955E5C" w:rsidRDefault="005169A8" w:rsidP="00DD62CB">
      <w:pPr>
        <w:pStyle w:val="berschrift2"/>
        <w:rPr>
          <w:lang w:eastAsia="en-AU"/>
        </w:rPr>
      </w:pPr>
      <w:bookmarkStart w:id="89" w:name="_Toc488278763"/>
      <w:r>
        <w:rPr>
          <w:lang w:eastAsia="en-AU"/>
        </w:rPr>
        <w:t xml:space="preserve">MHC: </w:t>
      </w:r>
      <w:r w:rsidR="00955E5C">
        <w:rPr>
          <w:lang w:eastAsia="en-AU"/>
        </w:rPr>
        <w:t>Network Interface Driver Selection</w:t>
      </w:r>
      <w:bookmarkEnd w:id="89"/>
    </w:p>
    <w:p w14:paraId="10921CF4" w14:textId="308E5B7A" w:rsidR="00C8417F" w:rsidRDefault="00B759CA" w:rsidP="001F328C">
      <w:pPr>
        <w:jc w:val="both"/>
        <w:rPr>
          <w:lang w:eastAsia="en-AU"/>
        </w:rPr>
      </w:pPr>
      <w:r w:rsidRPr="00B759CA">
        <w:rPr>
          <w:lang w:eastAsia="en-AU"/>
        </w:rPr>
        <w:t xml:space="preserve">In </w:t>
      </w:r>
      <w:r w:rsidR="00955E5C">
        <w:rPr>
          <w:lang w:eastAsia="en-AU"/>
        </w:rPr>
        <w:t>step</w:t>
      </w:r>
      <w:r w:rsidR="00F721CA">
        <w:rPr>
          <w:lang w:eastAsia="en-AU"/>
        </w:rPr>
        <w:t xml:space="preserve"> </w:t>
      </w:r>
      <w:r w:rsidR="00F721CA">
        <w:rPr>
          <w:lang w:eastAsia="en-AU"/>
        </w:rPr>
        <w:fldChar w:fldCharType="begin"/>
      </w:r>
      <w:r w:rsidR="00F721CA">
        <w:rPr>
          <w:lang w:eastAsia="en-AU"/>
        </w:rPr>
        <w:instrText xml:space="preserve"> REF _Ref456135808 \r \h </w:instrText>
      </w:r>
      <w:r w:rsidR="00F721CA">
        <w:rPr>
          <w:lang w:eastAsia="en-AU"/>
        </w:rPr>
      </w:r>
      <w:r w:rsidR="00F721CA">
        <w:rPr>
          <w:lang w:eastAsia="en-AU"/>
        </w:rPr>
        <w:fldChar w:fldCharType="separate"/>
      </w:r>
      <w:r w:rsidR="00FC4C57">
        <w:rPr>
          <w:lang w:eastAsia="en-AU"/>
        </w:rPr>
        <w:t>1.24</w:t>
      </w:r>
      <w:r w:rsidR="00F721CA">
        <w:rPr>
          <w:lang w:eastAsia="en-AU"/>
        </w:rPr>
        <w:fldChar w:fldCharType="end"/>
      </w:r>
      <w:r w:rsidR="00A71406">
        <w:rPr>
          <w:lang w:eastAsia="en-AU"/>
        </w:rPr>
        <w:t>,</w:t>
      </w:r>
      <w:r w:rsidR="00955E5C">
        <w:rPr>
          <w:lang w:eastAsia="en-AU"/>
        </w:rPr>
        <w:t xml:space="preserve"> </w:t>
      </w:r>
      <w:r w:rsidRPr="00B759CA">
        <w:rPr>
          <w:lang w:eastAsia="en-AU"/>
        </w:rPr>
        <w:t xml:space="preserve">the </w:t>
      </w:r>
      <w:r w:rsidRPr="00E50105">
        <w:rPr>
          <w:b/>
          <w:lang w:eastAsia="en-AU"/>
        </w:rPr>
        <w:t>Internal MAC</w:t>
      </w:r>
      <w:r w:rsidRPr="00B759CA">
        <w:rPr>
          <w:lang w:eastAsia="en-AU"/>
        </w:rPr>
        <w:t xml:space="preserve"> </w:t>
      </w:r>
      <w:r w:rsidR="00AF07CB">
        <w:rPr>
          <w:lang w:eastAsia="en-AU"/>
        </w:rPr>
        <w:t xml:space="preserve">was selected </w:t>
      </w:r>
      <w:r w:rsidRPr="00B759CA">
        <w:rPr>
          <w:lang w:eastAsia="en-AU"/>
        </w:rPr>
        <w:t>for the network interface</w:t>
      </w:r>
      <w:r w:rsidR="00481359">
        <w:rPr>
          <w:lang w:eastAsia="en-AU"/>
        </w:rPr>
        <w:t xml:space="preserve"> type</w:t>
      </w:r>
      <w:r w:rsidRPr="00B759CA">
        <w:rPr>
          <w:lang w:eastAsia="en-AU"/>
        </w:rPr>
        <w:t>.</w:t>
      </w:r>
      <w:r w:rsidR="00AF07CB">
        <w:rPr>
          <w:lang w:eastAsia="en-AU"/>
        </w:rPr>
        <w:t xml:space="preserve"> In order to use the Internal MAC, a</w:t>
      </w:r>
      <w:r w:rsidRPr="00B759CA">
        <w:rPr>
          <w:lang w:eastAsia="en-AU"/>
        </w:rPr>
        <w:t xml:space="preserve"> driver </w:t>
      </w:r>
      <w:r w:rsidR="00AF07CB">
        <w:rPr>
          <w:lang w:eastAsia="en-AU"/>
        </w:rPr>
        <w:t>must be enabled and</w:t>
      </w:r>
      <w:r w:rsidR="00EE18DB">
        <w:rPr>
          <w:lang w:eastAsia="en-AU"/>
        </w:rPr>
        <w:t xml:space="preserve"> configured </w:t>
      </w:r>
      <w:r w:rsidR="008E5683">
        <w:rPr>
          <w:lang w:eastAsia="en-AU"/>
        </w:rPr>
        <w:t xml:space="preserve">and the </w:t>
      </w:r>
      <w:r w:rsidR="00AF07CB">
        <w:rPr>
          <w:lang w:eastAsia="en-AU"/>
        </w:rPr>
        <w:t>External Physical Layer Controller (PHY)</w:t>
      </w:r>
      <w:r w:rsidR="008E5683">
        <w:rPr>
          <w:lang w:eastAsia="en-AU"/>
        </w:rPr>
        <w:t xml:space="preserve"> device type</w:t>
      </w:r>
      <w:r w:rsidR="00AF07CB">
        <w:rPr>
          <w:lang w:eastAsia="en-AU"/>
        </w:rPr>
        <w:t xml:space="preserve"> must be selected. </w:t>
      </w:r>
      <w:r w:rsidR="00EE18DB">
        <w:rPr>
          <w:lang w:eastAsia="en-AU"/>
        </w:rPr>
        <w:t>The</w:t>
      </w:r>
      <w:r w:rsidR="00AF07CB">
        <w:rPr>
          <w:lang w:eastAsia="en-AU"/>
        </w:rPr>
        <w:t xml:space="preserve"> </w:t>
      </w:r>
      <w:del w:id="90" w:author="Mark Atchison" w:date="2019-05-06T16:48:00Z">
        <w:r w:rsidR="00AF07CB" w:rsidDel="00064A8E">
          <w:rPr>
            <w:lang w:eastAsia="en-AU"/>
          </w:rPr>
          <w:delText>PIC32MZ EF Starter Kit</w:delText>
        </w:r>
      </w:del>
      <w:ins w:id="91"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sidR="00EE18DB">
        <w:rPr>
          <w:lang w:eastAsia="en-AU"/>
        </w:rPr>
        <w:t xml:space="preserve"> has the </w:t>
      </w:r>
      <w:r w:rsidR="00AF07CB">
        <w:rPr>
          <w:lang w:eastAsia="en-AU"/>
        </w:rPr>
        <w:t>Microchip/SMSC LAN8740</w:t>
      </w:r>
      <w:r w:rsidR="00EE18DB">
        <w:rPr>
          <w:lang w:eastAsia="en-AU"/>
        </w:rPr>
        <w:t xml:space="preserve"> PHY</w:t>
      </w:r>
      <w:r w:rsidR="00AF07CB">
        <w:rPr>
          <w:lang w:eastAsia="en-AU"/>
        </w:rPr>
        <w:t>.</w:t>
      </w:r>
    </w:p>
    <w:p w14:paraId="10921CF5" w14:textId="77777777" w:rsidR="003E3BAE" w:rsidRDefault="003E3BAE" w:rsidP="001F328C">
      <w:pPr>
        <w:jc w:val="both"/>
        <w:rPr>
          <w:lang w:eastAsia="en-AU"/>
        </w:rPr>
      </w:pPr>
    </w:p>
    <w:p w14:paraId="10921CF6" w14:textId="77777777" w:rsidR="002718C7" w:rsidRDefault="002718C7" w:rsidP="00987D1D">
      <w:pPr>
        <w:pStyle w:val="NumberedList"/>
      </w:pPr>
      <w:r>
        <w:t>Expand the</w:t>
      </w:r>
      <w:r w:rsidR="003C7A0A">
        <w:t xml:space="preserve"> following tree path:</w:t>
      </w:r>
      <w:r>
        <w:t xml:space="preserve"> </w:t>
      </w:r>
      <w:r w:rsidR="008E5683">
        <w:rPr>
          <w:rStyle w:val="MHCTree"/>
        </w:rPr>
        <w:t>Harmony Framework Configuration</w:t>
      </w:r>
      <w:r w:rsidR="008E5683">
        <w:rPr>
          <w:rStyle w:val="MHCTree"/>
        </w:rPr>
        <w:sym w:font="Wingdings 3" w:char="F086"/>
      </w:r>
      <w:r w:rsidR="008E5683">
        <w:rPr>
          <w:rStyle w:val="MHCTree"/>
        </w:rPr>
        <w:t>D</w:t>
      </w:r>
      <w:r w:rsidRPr="00090E10">
        <w:rPr>
          <w:rStyle w:val="MHCTree"/>
        </w:rPr>
        <w:t>rivers</w:t>
      </w:r>
      <w:r w:rsidR="003C7A0A">
        <w:rPr>
          <w:rStyle w:val="MHCTree"/>
        </w:rPr>
        <w:sym w:font="Wingdings 3" w:char="F086"/>
      </w:r>
      <w:r w:rsidR="003C7A0A" w:rsidRPr="00090E10">
        <w:rPr>
          <w:rStyle w:val="MHCTree"/>
        </w:rPr>
        <w:t>Internal Ethernet MAC Driver</w:t>
      </w:r>
      <w:r w:rsidR="003C7A0A">
        <w:t>.</w:t>
      </w:r>
    </w:p>
    <w:p w14:paraId="10921CF7" w14:textId="77777777" w:rsidR="00987D1D" w:rsidRDefault="002718C7" w:rsidP="002718C7">
      <w:pPr>
        <w:pStyle w:val="NumberedList"/>
      </w:pPr>
      <w:r>
        <w:t>C</w:t>
      </w:r>
      <w:r w:rsidR="00545470">
        <w:t>heck</w:t>
      </w:r>
      <w:r>
        <w:t xml:space="preserve"> the </w:t>
      </w:r>
      <w:r w:rsidR="00955E5C" w:rsidRPr="003B48DE">
        <w:rPr>
          <w:rStyle w:val="MHCOption"/>
        </w:rPr>
        <w:t>Use</w:t>
      </w:r>
      <w:r w:rsidRPr="003B48DE">
        <w:rPr>
          <w:rStyle w:val="MHCOption"/>
        </w:rPr>
        <w:t xml:space="preserve"> Internal Ethernet MAC Driver?</w:t>
      </w:r>
      <w:r w:rsidR="00545470">
        <w:t xml:space="preserve"> option</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14:paraId="10921CF9" w14:textId="77777777" w:rsidTr="001458B3">
        <w:tc>
          <w:tcPr>
            <w:tcW w:w="9638" w:type="dxa"/>
            <w:shd w:val="clear" w:color="auto" w:fill="auto"/>
            <w:vAlign w:val="center"/>
          </w:tcPr>
          <w:p w14:paraId="10921CF8" w14:textId="77777777" w:rsidR="00937BC0" w:rsidRPr="001458B3" w:rsidRDefault="005B3261" w:rsidP="001458B3">
            <w:pPr>
              <w:pStyle w:val="NumberedList"/>
              <w:numPr>
                <w:ilvl w:val="0"/>
                <w:numId w:val="0"/>
              </w:numPr>
            </w:pPr>
            <w:r>
              <w:rPr>
                <w:noProof/>
              </w:rPr>
              <w:lastRenderedPageBreak/>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p>
        </w:tc>
      </w:tr>
    </w:tbl>
    <w:p w14:paraId="10921CFA" w14:textId="77777777" w:rsidR="00987D1D" w:rsidRDefault="00545470" w:rsidP="00987D1D">
      <w:pPr>
        <w:pStyle w:val="NumberedList"/>
      </w:pPr>
      <w:r>
        <w:t>For</w:t>
      </w:r>
      <w:r w:rsidR="002718C7">
        <w:t xml:space="preserve"> </w:t>
      </w:r>
      <w:r w:rsidR="002718C7" w:rsidRPr="003C7A0A">
        <w:rPr>
          <w:rStyle w:val="MHCOption"/>
        </w:rPr>
        <w:t>External PHY Type</w:t>
      </w:r>
      <w:r w:rsidR="002718C7">
        <w:t xml:space="preserve"> </w:t>
      </w:r>
      <w:r>
        <w:t xml:space="preserve">option, </w:t>
      </w:r>
      <w:r w:rsidR="002718C7">
        <w:t xml:space="preserve">select </w:t>
      </w:r>
      <w:r w:rsidR="002718C7" w:rsidRPr="00275E4E">
        <w:rPr>
          <w:rStyle w:val="MHCSelectBox"/>
        </w:rPr>
        <w:t>SMSC_LAN8740</w:t>
      </w:r>
      <w:r w:rsidR="00082B4B">
        <w:t>.</w:t>
      </w:r>
    </w:p>
    <w:p w14:paraId="10921CFB" w14:textId="77777777" w:rsidR="00955E5C" w:rsidRDefault="00955E5C" w:rsidP="00955E5C">
      <w:pPr>
        <w:pStyle w:val="NumberedList"/>
      </w:pPr>
      <w:r>
        <w:t xml:space="preserve">All </w:t>
      </w:r>
      <w:r w:rsidRPr="00987D1D">
        <w:t>other</w:t>
      </w:r>
      <w:r w:rsidR="008E5683">
        <w:t xml:space="preserve"> configuration options under</w:t>
      </w:r>
      <w:r>
        <w:t xml:space="preserve"> t</w:t>
      </w:r>
      <w:r w:rsidR="00A2236E">
        <w:t xml:space="preserve">he Internal MAC Driver </w:t>
      </w:r>
      <w:r w:rsidR="008E5683">
        <w:t xml:space="preserve">tree </w:t>
      </w:r>
      <w:r w:rsidR="00A2236E">
        <w:t xml:space="preserve">can remain </w:t>
      </w:r>
      <w:r w:rsidR="003C7A0A">
        <w:t>with</w:t>
      </w:r>
      <w:r>
        <w:t xml:space="preserve"> the default values.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CFD" w14:textId="77777777" w:rsidTr="001458B3">
        <w:tc>
          <w:tcPr>
            <w:tcW w:w="9016" w:type="dxa"/>
            <w:shd w:val="clear" w:color="auto" w:fill="auto"/>
            <w:vAlign w:val="center"/>
          </w:tcPr>
          <w:p w14:paraId="10921CFC" w14:textId="77777777" w:rsidR="00955E5C" w:rsidRPr="001458B3" w:rsidRDefault="005B3261" w:rsidP="006C41BD">
            <w:r>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p>
        </w:tc>
      </w:tr>
    </w:tbl>
    <w:p w14:paraId="10921CFE" w14:textId="77777777" w:rsidR="006A66B6" w:rsidRDefault="006A66B6"/>
    <w:p w14:paraId="10921CFF" w14:textId="77777777" w:rsidR="006A66B6" w:rsidRDefault="006A66B6">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D00" w14:textId="77777777" w:rsidR="003E3BAE" w:rsidRDefault="005169A8" w:rsidP="00DD62CB">
      <w:pPr>
        <w:pStyle w:val="berschrift2"/>
      </w:pPr>
      <w:bookmarkStart w:id="92" w:name="_Toc488278764"/>
      <w:r>
        <w:lastRenderedPageBreak/>
        <w:t xml:space="preserve">MHC: </w:t>
      </w:r>
      <w:r w:rsidR="003E3BAE">
        <w:t>Console Configuration</w:t>
      </w:r>
      <w:bookmarkEnd w:id="92"/>
    </w:p>
    <w:p w14:paraId="10921D01" w14:textId="77777777" w:rsidR="00865331" w:rsidRPr="00ED4686" w:rsidRDefault="00865331" w:rsidP="00865331">
      <w:r w:rsidRPr="00ED4686">
        <w:t>The Harmony console provides the ability to monitor and control different modules within the TCP</w:t>
      </w:r>
      <w:r w:rsidR="001847F7" w:rsidRPr="00ED4686">
        <w:t>/</w:t>
      </w:r>
      <w:r w:rsidRPr="00ED4686">
        <w:t>IP Stack such as the DHCP Client. It is a useful tool for development and debugging purposes. The console interfaces to a host PC via USB (as a CDC device), or via UART. For this lab</w:t>
      </w:r>
      <w:r w:rsidR="00993204" w:rsidRPr="00ED4686">
        <w:t>,</w:t>
      </w:r>
      <w:r w:rsidRPr="00ED4686">
        <w:t xml:space="preserve"> the USB interface </w:t>
      </w:r>
      <w:r w:rsidR="00EC4028" w:rsidRPr="00ED4686">
        <w:t>is used for the console</w:t>
      </w:r>
      <w:r w:rsidRPr="00ED4686">
        <w:t>.</w:t>
      </w:r>
    </w:p>
    <w:p w14:paraId="10921D02" w14:textId="77777777" w:rsidR="003E3BAE" w:rsidRDefault="003E3BAE" w:rsidP="003E3BAE">
      <w:pPr>
        <w:pStyle w:val="NumberedList"/>
      </w:pPr>
      <w:r>
        <w:t xml:space="preserve">Expand the tree path: </w:t>
      </w:r>
      <w:r>
        <w:rPr>
          <w:rStyle w:val="MHCTree"/>
        </w:rPr>
        <w:t>Harmony Frame</w:t>
      </w:r>
      <w:r w:rsidR="00937BC0">
        <w:rPr>
          <w:rStyle w:val="MHCTree"/>
        </w:rPr>
        <w:t>work</w:t>
      </w:r>
      <w:r>
        <w:rPr>
          <w:rStyle w:val="MHCTree"/>
        </w:rPr>
        <w:t xml:space="preserve"> </w:t>
      </w:r>
      <w:r w:rsidRPr="00656E44">
        <w:rPr>
          <w:rStyle w:val="MHCTree"/>
        </w:rPr>
        <w:t>Configuration</w:t>
      </w:r>
      <w:r w:rsidRPr="00656E44">
        <w:rPr>
          <w:rStyle w:val="MHCTree"/>
        </w:rPr>
        <w:sym w:font="Wingdings 3" w:char="F086"/>
      </w:r>
      <w:r w:rsidRPr="00656E44">
        <w:rPr>
          <w:rStyle w:val="MHCTree"/>
        </w:rPr>
        <w:t>System Services</w:t>
      </w:r>
      <w:r w:rsidRPr="00656E44">
        <w:rPr>
          <w:rStyle w:val="MHCTree"/>
        </w:rPr>
        <w:sym w:font="Wingdings 3" w:char="F086"/>
      </w:r>
      <w:r w:rsidRPr="00656E44">
        <w:rPr>
          <w:rStyle w:val="MHCTree"/>
        </w:rPr>
        <w:t>Command</w:t>
      </w:r>
      <w:r w:rsidRPr="00D35D41">
        <w:t>.</w:t>
      </w:r>
    </w:p>
    <w:p w14:paraId="10921D03" w14:textId="77777777" w:rsidR="003E3BAE" w:rsidRDefault="003E3BAE" w:rsidP="003E3BAE">
      <w:pPr>
        <w:pStyle w:val="NumberedList"/>
      </w:pPr>
      <w:r>
        <w:t xml:space="preserve">Check the </w:t>
      </w:r>
      <w:r w:rsidRPr="00656E44">
        <w:rPr>
          <w:rStyle w:val="MHCOption"/>
        </w:rPr>
        <w:t>Use Command Process</w:t>
      </w:r>
      <w:r w:rsidR="00D35D41">
        <w:rPr>
          <w:rStyle w:val="MHCOption"/>
        </w:rPr>
        <w:t>or</w:t>
      </w:r>
      <w:r w:rsidRPr="00656E44">
        <w:rPr>
          <w:rStyle w:val="MHCOption"/>
        </w:rPr>
        <w:t xml:space="preserve"> System </w:t>
      </w:r>
      <w:r w:rsidR="00D35D41">
        <w:rPr>
          <w:rStyle w:val="MHCOption"/>
        </w:rPr>
        <w:t>Service</w:t>
      </w:r>
      <w:r w:rsidRPr="00656E44">
        <w:rPr>
          <w:rStyle w:val="MHCOption"/>
        </w:rPr>
        <w:t>?</w:t>
      </w:r>
      <w:r>
        <w:t xml:space="preserve"> option. By checking this option, the Console System Service will be automatically enabled, </w:t>
      </w:r>
      <w:r w:rsidR="00D35D41">
        <w:t>however further configuration is required.</w:t>
      </w:r>
    </w:p>
    <w:p w14:paraId="10921D04" w14:textId="77777777" w:rsidR="003E3BAE" w:rsidRDefault="003E3BAE" w:rsidP="003E3BAE">
      <w:pPr>
        <w:pStyle w:val="NumberedList"/>
        <w:tabs>
          <w:tab w:val="left" w:pos="5529"/>
        </w:tabs>
      </w:pPr>
      <w:r>
        <w:t xml:space="preserve">Expand the </w:t>
      </w:r>
      <w:r w:rsidRPr="001A01D2">
        <w:rPr>
          <w:rStyle w:val="MHCTree"/>
        </w:rPr>
        <w:t>Console</w:t>
      </w:r>
      <w:r w:rsidRPr="006275E5">
        <w:rPr>
          <w:rStyle w:val="MHCTree"/>
        </w:rPr>
        <w:sym w:font="Wingdings 3" w:char="F086"/>
      </w:r>
      <w:r w:rsidR="00D35D41">
        <w:rPr>
          <w:rStyle w:val="MHCTree"/>
        </w:rPr>
        <w:t>Use</w:t>
      </w:r>
      <w:r w:rsidRPr="001A01D2">
        <w:rPr>
          <w:rStyle w:val="MHCTree"/>
        </w:rPr>
        <w:t xml:space="preserve"> Console System Service?</w:t>
      </w:r>
      <w:r>
        <w:t xml:space="preserve"> tree.</w:t>
      </w:r>
    </w:p>
    <w:p w14:paraId="10921D05" w14:textId="77777777" w:rsidR="003E3BAE" w:rsidRDefault="003E3BAE" w:rsidP="003E3BAE">
      <w:pPr>
        <w:pStyle w:val="NumberedList"/>
      </w:pPr>
      <w:bookmarkStart w:id="93" w:name="_Ref456559099"/>
      <w:r>
        <w:t xml:space="preserve">Set the </w:t>
      </w:r>
      <w:r w:rsidRPr="00656E44">
        <w:rPr>
          <w:rStyle w:val="MHCTree"/>
        </w:rPr>
        <w:t xml:space="preserve">Select Peripheral </w:t>
      </w:r>
      <w:proofErr w:type="gramStart"/>
      <w:r w:rsidRPr="00656E44">
        <w:rPr>
          <w:rStyle w:val="MHCTree"/>
        </w:rPr>
        <w:t>For</w:t>
      </w:r>
      <w:proofErr w:type="gramEnd"/>
      <w:r w:rsidRPr="00656E44">
        <w:rPr>
          <w:rStyle w:val="MHCTree"/>
        </w:rPr>
        <w:t xml:space="preserve"> Console Instance</w:t>
      </w:r>
      <w:r>
        <w:t xml:space="preserve"> option to </w:t>
      </w:r>
      <w:r w:rsidRPr="00275E4E">
        <w:rPr>
          <w:rStyle w:val="MHCSelectBox"/>
        </w:rPr>
        <w:t>USB_CDC_CONSOLE</w:t>
      </w:r>
      <w:r>
        <w:t>.</w:t>
      </w:r>
      <w:bookmarkEnd w:id="93"/>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14:paraId="10921D07" w14:textId="77777777" w:rsidTr="001458B3">
        <w:tc>
          <w:tcPr>
            <w:tcW w:w="9071" w:type="dxa"/>
            <w:shd w:val="clear" w:color="auto" w:fill="auto"/>
            <w:vAlign w:val="center"/>
          </w:tcPr>
          <w:p w14:paraId="10921D06" w14:textId="77777777" w:rsidR="00ED2A59" w:rsidRPr="001458B3" w:rsidRDefault="00071D94" w:rsidP="006C41BD">
            <w:r>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p>
        </w:tc>
      </w:tr>
    </w:tbl>
    <w:p w14:paraId="10921D08" w14:textId="77777777" w:rsidR="00937BC0" w:rsidRDefault="00937BC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D09" w14:textId="77777777" w:rsidR="00D35D41" w:rsidRDefault="00D35D41" w:rsidP="003E3BAE">
      <w:pPr>
        <w:pStyle w:val="NumberedList"/>
      </w:pPr>
      <w:r>
        <w:t>With the selection of the USB CDC CONSOLE, the</w:t>
      </w:r>
      <w:r w:rsidR="00BF0D0E">
        <w:t xml:space="preserve"> MHC has automatically enabled the</w:t>
      </w:r>
      <w:r>
        <w:t xml:space="preserve"> USB Library</w:t>
      </w:r>
      <w:r w:rsidR="00BF0D0E">
        <w:t>.</w:t>
      </w:r>
      <w:r>
        <w:t xml:space="preserve"> </w:t>
      </w:r>
      <w:r w:rsidR="00BF0D0E">
        <w:t>However, one USB Library setting</w:t>
      </w:r>
      <w:r>
        <w:t xml:space="preserve"> needs </w:t>
      </w:r>
      <w:r w:rsidR="000B2313">
        <w:t>changing</w:t>
      </w:r>
      <w:r>
        <w:t xml:space="preserve"> to allow the</w:t>
      </w:r>
      <w:r w:rsidR="000B2313">
        <w:t xml:space="preserve"> USB</w:t>
      </w:r>
      <w:r>
        <w:t xml:space="preserve"> device to successfully enumerate. Expand the </w:t>
      </w:r>
      <w:r w:rsidR="008E5683">
        <w:rPr>
          <w:rStyle w:val="MHCTree"/>
        </w:rPr>
        <w:t>Harmony Framework Configuration</w:t>
      </w:r>
      <w:r w:rsidR="008E5683">
        <w:sym w:font="Wingdings 3" w:char="F086"/>
      </w:r>
      <w:r w:rsidR="008E5683">
        <w:rPr>
          <w:rStyle w:val="MHCTree"/>
        </w:rPr>
        <w:t>U</w:t>
      </w:r>
      <w:r w:rsidRPr="007562C5">
        <w:rPr>
          <w:rStyle w:val="MHCTree"/>
        </w:rPr>
        <w:t>SB Library</w:t>
      </w:r>
      <w:r>
        <w:sym w:font="Wingdings 3" w:char="F086"/>
      </w:r>
      <w:r w:rsidRPr="007562C5">
        <w:rPr>
          <w:rStyle w:val="MHCTree"/>
        </w:rPr>
        <w:t>USB Device Instance 0</w:t>
      </w:r>
      <w:r>
        <w:t xml:space="preserve"> tree.</w:t>
      </w:r>
    </w:p>
    <w:p w14:paraId="10921D0A" w14:textId="77777777" w:rsidR="003E3BAE" w:rsidRDefault="003E3BAE" w:rsidP="003E3BAE">
      <w:pPr>
        <w:pStyle w:val="NumberedList"/>
      </w:pPr>
      <w:r>
        <w:lastRenderedPageBreak/>
        <w:t xml:space="preserve">For the </w:t>
      </w:r>
      <w:r w:rsidRPr="007562C5">
        <w:rPr>
          <w:rStyle w:val="MHCOption"/>
        </w:rPr>
        <w:t>Product ID Selection</w:t>
      </w:r>
      <w:r>
        <w:t xml:space="preserve">, select the </w:t>
      </w:r>
      <w:proofErr w:type="spellStart"/>
      <w:r w:rsidRPr="00275E4E">
        <w:rPr>
          <w:rStyle w:val="MHCSelectBox"/>
        </w:rPr>
        <w:t>cdc_com_port_single_demo</w:t>
      </w:r>
      <w:proofErr w:type="spellEnd"/>
      <w:r w:rsidR="00D35D41">
        <w:t xml:space="preserve"> option, which </w:t>
      </w:r>
      <w:r>
        <w:t>will automatically populate the Vendor and Product IDs for the USB Device</w:t>
      </w:r>
      <w:r w:rsidR="00D35D41">
        <w:t>. The USB</w:t>
      </w:r>
      <w:r>
        <w:t xml:space="preserve"> device cannot enumer</w:t>
      </w:r>
      <w:r w:rsidR="00D35D41">
        <w:t>ate without these IDs being set</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C" w14:textId="77777777" w:rsidTr="001458B3">
        <w:tc>
          <w:tcPr>
            <w:tcW w:w="9638" w:type="dxa"/>
            <w:shd w:val="clear" w:color="auto" w:fill="auto"/>
            <w:vAlign w:val="center"/>
          </w:tcPr>
          <w:p w14:paraId="10921D0B" w14:textId="77777777" w:rsidR="00ED2A59" w:rsidRPr="001458B3" w:rsidRDefault="005B3261" w:rsidP="006C41BD">
            <w:r>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p>
        </w:tc>
      </w:tr>
    </w:tbl>
    <w:p w14:paraId="10921D0D" w14:textId="77777777" w:rsidR="003E3BAE" w:rsidRDefault="003E3BAE" w:rsidP="00DD62CB">
      <w:pPr>
        <w:pStyle w:val="NumberedList"/>
      </w:pPr>
      <w:r>
        <w:t xml:space="preserve">Under the </w:t>
      </w:r>
      <w:r w:rsidR="00380C26">
        <w:rPr>
          <w:rStyle w:val="MHCTree"/>
        </w:rPr>
        <w:t>Harmony Framework Configuration</w:t>
      </w:r>
      <w:r w:rsidR="00380C26">
        <w:rPr>
          <w:rStyle w:val="MHCTree"/>
        </w:rPr>
        <w:sym w:font="Wingdings 3" w:char="F086"/>
      </w:r>
      <w:r w:rsidR="00380C26">
        <w:rPr>
          <w:rStyle w:val="MHCTree"/>
        </w:rPr>
        <w:t>TCPIP Stack</w:t>
      </w:r>
      <w:r>
        <w:t xml:space="preserve"> tree, check the </w:t>
      </w:r>
      <w:r w:rsidRPr="005C10B2">
        <w:rPr>
          <w:rStyle w:val="MHCOption"/>
        </w:rPr>
        <w:t>Use TCP\IP Commands</w:t>
      </w:r>
      <w:r>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14:paraId="10921D0F" w14:textId="77777777" w:rsidTr="001458B3">
        <w:tc>
          <w:tcPr>
            <w:tcW w:w="9638" w:type="dxa"/>
            <w:shd w:val="clear" w:color="auto" w:fill="auto"/>
            <w:vAlign w:val="center"/>
          </w:tcPr>
          <w:p w14:paraId="10921D0E" w14:textId="77777777" w:rsidR="00ED2A59" w:rsidRPr="001458B3" w:rsidRDefault="004D3883" w:rsidP="006C41BD">
            <w:r>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p>
        </w:tc>
      </w:tr>
    </w:tbl>
    <w:p w14:paraId="10921D10" w14:textId="77777777" w:rsidR="004D3883" w:rsidRDefault="004D3883" w:rsidP="00DD62CB">
      <w:pPr>
        <w:pStyle w:val="berschrift2"/>
        <w:rPr>
          <w:lang w:eastAsia="en-AU"/>
        </w:rPr>
      </w:pPr>
    </w:p>
    <w:p w14:paraId="10921D11" w14:textId="77777777" w:rsidR="004D3883" w:rsidRDefault="004D3883">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12" w14:textId="77777777" w:rsidR="007B4F3B" w:rsidRDefault="005169A8" w:rsidP="00DD62CB">
      <w:pPr>
        <w:pStyle w:val="berschrift2"/>
        <w:rPr>
          <w:lang w:eastAsia="en-AU"/>
        </w:rPr>
      </w:pPr>
      <w:bookmarkStart w:id="94" w:name="_Toc488278765"/>
      <w:r>
        <w:rPr>
          <w:lang w:eastAsia="en-AU"/>
        </w:rPr>
        <w:lastRenderedPageBreak/>
        <w:t xml:space="preserve">MHC: </w:t>
      </w:r>
      <w:r w:rsidR="007B4F3B">
        <w:rPr>
          <w:lang w:eastAsia="en-AU"/>
        </w:rPr>
        <w:t>Application Configuration</w:t>
      </w:r>
      <w:bookmarkEnd w:id="94"/>
    </w:p>
    <w:p w14:paraId="10921D13" w14:textId="77777777" w:rsidR="006C7F48" w:rsidRDefault="00B759CA" w:rsidP="00B759CA">
      <w:pPr>
        <w:rPr>
          <w:lang w:eastAsia="en-AU"/>
        </w:rPr>
      </w:pPr>
      <w:r w:rsidRPr="00B759CA">
        <w:rPr>
          <w:lang w:eastAsia="en-AU"/>
        </w:rPr>
        <w:t xml:space="preserve">The following steps </w:t>
      </w:r>
      <w:r w:rsidR="006308AB">
        <w:rPr>
          <w:lang w:eastAsia="en-AU"/>
        </w:rPr>
        <w:t>will</w:t>
      </w:r>
      <w:r w:rsidR="007B4F3B">
        <w:rPr>
          <w:lang w:eastAsia="en-AU"/>
        </w:rPr>
        <w:t xml:space="preserve"> rename the default </w:t>
      </w:r>
      <w:r w:rsidR="004D3883">
        <w:rPr>
          <w:lang w:eastAsia="en-AU"/>
        </w:rPr>
        <w:t xml:space="preserve">Harmony Application from app to </w:t>
      </w:r>
      <w:proofErr w:type="spellStart"/>
      <w:r w:rsidR="004D3883">
        <w:rPr>
          <w:lang w:eastAsia="en-AU"/>
        </w:rPr>
        <w:t>ledcontrol</w:t>
      </w:r>
      <w:proofErr w:type="spellEnd"/>
      <w:r w:rsidR="004D3883">
        <w:rPr>
          <w:lang w:eastAsia="en-AU"/>
        </w:rPr>
        <w:t>. This application configuration will be used to generate the periodic LED flasher.</w:t>
      </w:r>
    </w:p>
    <w:p w14:paraId="10921D14" w14:textId="77777777" w:rsidR="009747E8" w:rsidRPr="00B759CA" w:rsidRDefault="009747E8" w:rsidP="00B759CA">
      <w:pPr>
        <w:rPr>
          <w:lang w:eastAsia="en-AU"/>
        </w:rPr>
      </w:pPr>
    </w:p>
    <w:p w14:paraId="10921D15" w14:textId="77777777" w:rsidR="002718C7" w:rsidRDefault="002718C7" w:rsidP="00A53E51">
      <w:pPr>
        <w:pStyle w:val="NumberedList"/>
      </w:pPr>
      <w:r>
        <w:t>Expand the</w:t>
      </w:r>
      <w:r w:rsidR="003C7A0A">
        <w:t xml:space="preserve"> following tree path: </w:t>
      </w:r>
      <w:r w:rsidRPr="00B759CA">
        <w:rPr>
          <w:rStyle w:val="MHCTree"/>
        </w:rPr>
        <w:t>Application Configuration</w:t>
      </w:r>
      <w:r w:rsidR="003C7A0A">
        <w:sym w:font="Wingdings 3" w:char="F086"/>
      </w:r>
      <w:r w:rsidRPr="00B759CA">
        <w:rPr>
          <w:rStyle w:val="MHCTree"/>
        </w:rPr>
        <w:t>Application 0 Configuration</w:t>
      </w:r>
      <w:r>
        <w:t>.</w:t>
      </w:r>
    </w:p>
    <w:p w14:paraId="10921D16" w14:textId="77777777" w:rsidR="002718C7" w:rsidRDefault="002718C7" w:rsidP="00A53E51">
      <w:pPr>
        <w:pStyle w:val="NumberedList"/>
      </w:pPr>
      <w:bookmarkStart w:id="95" w:name="_Ref455770951"/>
      <w:r>
        <w:t xml:space="preserve">Change the </w:t>
      </w:r>
      <w:r w:rsidRPr="003B48DE">
        <w:rPr>
          <w:rStyle w:val="MHCOption"/>
        </w:rPr>
        <w:t>Application Name</w:t>
      </w:r>
      <w:r>
        <w:t xml:space="preserve"> option</w:t>
      </w:r>
      <w:r w:rsidR="00A53E51">
        <w:t xml:space="preserve"> </w:t>
      </w:r>
      <w:r>
        <w:t xml:space="preserve">from </w:t>
      </w:r>
      <w:r w:rsidRPr="003B48DE">
        <w:rPr>
          <w:rStyle w:val="MHCTextBox"/>
        </w:rPr>
        <w:t>app</w:t>
      </w:r>
      <w:r>
        <w:t xml:space="preserve"> to </w:t>
      </w:r>
      <w:proofErr w:type="spellStart"/>
      <w:r w:rsidRPr="003B48DE">
        <w:rPr>
          <w:rStyle w:val="MHCTextBox"/>
        </w:rPr>
        <w:t>ledcontrol</w:t>
      </w:r>
      <w:proofErr w:type="spellEnd"/>
      <w:r>
        <w:t>.</w:t>
      </w:r>
      <w:bookmarkEnd w:id="9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14:paraId="10921D18" w14:textId="77777777" w:rsidTr="001458B3">
        <w:tc>
          <w:tcPr>
            <w:tcW w:w="9016" w:type="dxa"/>
            <w:shd w:val="clear" w:color="auto" w:fill="auto"/>
            <w:vAlign w:val="center"/>
          </w:tcPr>
          <w:p w14:paraId="10921D17" w14:textId="77777777" w:rsidR="00955E5C" w:rsidRPr="001458B3" w:rsidRDefault="005B3261" w:rsidP="006C41BD">
            <w:r>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p>
        </w:tc>
      </w:tr>
    </w:tbl>
    <w:p w14:paraId="10921D19" w14:textId="77777777" w:rsidR="007B4F3B" w:rsidRDefault="005169A8" w:rsidP="00DD62CB">
      <w:pPr>
        <w:pStyle w:val="berschrift2"/>
      </w:pPr>
      <w:bookmarkStart w:id="96" w:name="_Toc488278766"/>
      <w:r>
        <w:t xml:space="preserve">MHC: </w:t>
      </w:r>
      <w:r w:rsidR="007B4F3B">
        <w:t>Project Generation</w:t>
      </w:r>
      <w:bookmarkEnd w:id="96"/>
    </w:p>
    <w:p w14:paraId="10921D1A" w14:textId="77777777" w:rsidR="00B759CA" w:rsidRDefault="006308AB" w:rsidP="00B759CA">
      <w:r>
        <w:t>The</w:t>
      </w:r>
      <w:r w:rsidR="007B4F3B">
        <w:t xml:space="preserve"> MHC Configuration for Lab 1 is</w:t>
      </w:r>
      <w:r w:rsidR="00955E5C">
        <w:t xml:space="preserve"> now</w:t>
      </w:r>
      <w:r w:rsidR="007B4F3B">
        <w:t xml:space="preserve"> complete</w:t>
      </w:r>
      <w:r>
        <w:t>. T</w:t>
      </w:r>
      <w:r w:rsidR="007B4F3B">
        <w:t xml:space="preserve">he </w:t>
      </w:r>
      <w:r w:rsidR="00B759CA" w:rsidRPr="00B759CA">
        <w:t xml:space="preserve">following steps </w:t>
      </w:r>
      <w:r w:rsidR="00545470">
        <w:t xml:space="preserve">will </w:t>
      </w:r>
      <w:r w:rsidR="00B759CA" w:rsidRPr="00B759CA">
        <w:t>generate the</w:t>
      </w:r>
      <w:r w:rsidR="00545470">
        <w:t xml:space="preserve"> new</w:t>
      </w:r>
      <w:r w:rsidR="006C7F48">
        <w:t xml:space="preserve"> Harmony Project.</w:t>
      </w:r>
    </w:p>
    <w:p w14:paraId="10921D1B" w14:textId="77777777" w:rsidR="009747E8" w:rsidRDefault="009747E8" w:rsidP="009747E8"/>
    <w:p w14:paraId="10921D1C" w14:textId="77777777" w:rsidR="002718C7" w:rsidRDefault="007B4F3B" w:rsidP="001F328C">
      <w:pPr>
        <w:pStyle w:val="NumberedList"/>
      </w:pPr>
      <w:r>
        <w:t xml:space="preserve">Click </w:t>
      </w:r>
      <w:r w:rsidR="003C7A0A">
        <w:t xml:space="preserve">on </w:t>
      </w:r>
      <w:r>
        <w:t xml:space="preserve">the </w:t>
      </w:r>
      <w:r w:rsidR="002718C7" w:rsidRPr="003B48DE">
        <w:rPr>
          <w:rStyle w:val="IconName"/>
        </w:rPr>
        <w:t>Generate Code</w:t>
      </w:r>
      <w:r w:rsidR="002718C7">
        <w:t xml:space="preserve"> </w:t>
      </w:r>
      <w:r w:rsidR="007A28F6">
        <w:t>icon</w:t>
      </w:r>
      <w:r w:rsidR="002718C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1E" w14:textId="77777777" w:rsidTr="001458B3">
        <w:tc>
          <w:tcPr>
            <w:tcW w:w="9016" w:type="dxa"/>
            <w:shd w:val="clear" w:color="auto" w:fill="auto"/>
            <w:vAlign w:val="center"/>
          </w:tcPr>
          <w:p w14:paraId="10921D1D" w14:textId="77777777" w:rsidR="00D233E9" w:rsidRPr="001458B3" w:rsidRDefault="005B3261" w:rsidP="009E636C">
            <w:r>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p>
        </w:tc>
      </w:tr>
    </w:tbl>
    <w:p w14:paraId="10921D1F" w14:textId="77777777" w:rsidR="002718C7" w:rsidRDefault="002718C7" w:rsidP="00082B4B">
      <w:pPr>
        <w:pStyle w:val="NumberedList"/>
      </w:pPr>
      <w:r>
        <w:t xml:space="preserve">In the </w:t>
      </w:r>
      <w:r w:rsidRPr="007D69E2">
        <w:rPr>
          <w:rStyle w:val="WindowOrDialogName"/>
        </w:rPr>
        <w:t>Modified Configuration</w:t>
      </w:r>
      <w:r>
        <w:t xml:space="preserve"> </w:t>
      </w:r>
      <w:r w:rsidR="003C7A0A">
        <w:t>window</w:t>
      </w:r>
      <w:r>
        <w:t xml:space="preserve"> </w:t>
      </w:r>
      <w:r w:rsidR="003C7A0A">
        <w:t xml:space="preserve">click on </w:t>
      </w:r>
      <w:r w:rsidRPr="00921EBE">
        <w:rPr>
          <w:rStyle w:val="DialogButton"/>
        </w:rPr>
        <w:t>Save</w:t>
      </w:r>
      <w:r w:rsidR="003C7A0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1" w14:textId="77777777" w:rsidTr="001458B3">
        <w:tc>
          <w:tcPr>
            <w:tcW w:w="9016" w:type="dxa"/>
            <w:shd w:val="clear" w:color="auto" w:fill="auto"/>
            <w:vAlign w:val="center"/>
          </w:tcPr>
          <w:p w14:paraId="10921D20" w14:textId="77777777" w:rsidR="00D233E9" w:rsidRPr="001458B3" w:rsidRDefault="005B3261" w:rsidP="00FA394D">
            <w:r>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p>
        </w:tc>
      </w:tr>
    </w:tbl>
    <w:p w14:paraId="10921D22" w14:textId="77777777" w:rsidR="006308AB" w:rsidRDefault="006308AB" w:rsidP="006308AB">
      <w:pPr>
        <w:pStyle w:val="NumberedList"/>
        <w:numPr>
          <w:ilvl w:val="0"/>
          <w:numId w:val="0"/>
        </w:numPr>
        <w:ind w:left="567"/>
      </w:pPr>
    </w:p>
    <w:p w14:paraId="10921D23" w14:textId="77777777" w:rsidR="00EC4028" w:rsidRDefault="00EC4028">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24" w14:textId="77777777" w:rsidR="002718C7" w:rsidRDefault="00380C26" w:rsidP="00380C26">
      <w:pPr>
        <w:pStyle w:val="NumberedList"/>
      </w:pPr>
      <w:r>
        <w:lastRenderedPageBreak/>
        <w:t>I</w:t>
      </w:r>
      <w:r w:rsidR="002718C7">
        <w:t xml:space="preserve">n the </w:t>
      </w:r>
      <w:r w:rsidR="002718C7" w:rsidRPr="007D69E2">
        <w:rPr>
          <w:rStyle w:val="WindowOrDialogName"/>
        </w:rPr>
        <w:t>Generate Project</w:t>
      </w:r>
      <w:r w:rsidR="002718C7">
        <w:t xml:space="preserve"> </w:t>
      </w:r>
      <w:r w:rsidR="00545470">
        <w:t>window</w:t>
      </w:r>
      <w:r w:rsidR="00A71406">
        <w:t>,</w:t>
      </w:r>
      <w:r w:rsidR="002718C7">
        <w:t xml:space="preserve"> you will be prompted about the code merging strategy. </w:t>
      </w:r>
      <w:r w:rsidR="006308AB">
        <w:t>S</w:t>
      </w:r>
      <w:r w:rsidR="002718C7">
        <w:t xml:space="preserve">elect the </w:t>
      </w:r>
      <w:r w:rsidR="002718C7" w:rsidRPr="00B759CA">
        <w:rPr>
          <w:rStyle w:val="EnteredValue"/>
        </w:rPr>
        <w:t xml:space="preserve">Prompt Merge </w:t>
      </w:r>
      <w:proofErr w:type="gramStart"/>
      <w:r w:rsidR="002718C7" w:rsidRPr="00B759CA">
        <w:rPr>
          <w:rStyle w:val="EnteredValue"/>
        </w:rPr>
        <w:t>For</w:t>
      </w:r>
      <w:proofErr w:type="gramEnd"/>
      <w:r w:rsidR="002718C7" w:rsidRPr="00B759CA">
        <w:rPr>
          <w:rStyle w:val="EnteredValue"/>
        </w:rPr>
        <w:t xml:space="preserve"> All User Changes</w:t>
      </w:r>
      <w:r w:rsidR="002718C7">
        <w:t xml:space="preserve"> option.</w:t>
      </w:r>
    </w:p>
    <w:p w14:paraId="10921D25" w14:textId="77777777" w:rsidR="00D233E9" w:rsidRDefault="00D233E9" w:rsidP="00D233E9">
      <w:pPr>
        <w:pStyle w:val="NumberedList"/>
      </w:pPr>
      <w:r>
        <w:t xml:space="preserve">Click on </w:t>
      </w:r>
      <w:r w:rsidRPr="00B759CA">
        <w:rPr>
          <w:rStyle w:val="DialogButton"/>
        </w:rPr>
        <w:t>Generate</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14:paraId="10921D27" w14:textId="77777777" w:rsidTr="001458B3">
        <w:tc>
          <w:tcPr>
            <w:tcW w:w="9016" w:type="dxa"/>
            <w:shd w:val="clear" w:color="auto" w:fill="auto"/>
            <w:vAlign w:val="center"/>
          </w:tcPr>
          <w:p w14:paraId="10921D26" w14:textId="77777777" w:rsidR="00D233E9" w:rsidRPr="001458B3" w:rsidRDefault="009C25A4" w:rsidP="006C41BD">
            <w:r>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p>
        </w:tc>
      </w:tr>
    </w:tbl>
    <w:p w14:paraId="10921D28" w14:textId="77777777" w:rsidR="00D233E9" w:rsidRDefault="00545470" w:rsidP="001672E8">
      <w:pPr>
        <w:ind w:left="567"/>
      </w:pPr>
      <w:r>
        <w:t>MHC will now populate the project with the re</w:t>
      </w:r>
      <w:r w:rsidR="001672E8">
        <w:t>quired source and header files.</w:t>
      </w:r>
    </w:p>
    <w:p w14:paraId="10921D29" w14:textId="77777777" w:rsidR="00D233E9" w:rsidRDefault="009747E8" w:rsidP="00D233E9">
      <w:pPr>
        <w:pStyle w:val="NumberedList"/>
      </w:pPr>
      <w:r>
        <w:t xml:space="preserve">After the MHC has finished generating the project, go to </w:t>
      </w:r>
      <w:r w:rsidR="00D233E9">
        <w:t xml:space="preserve">the </w:t>
      </w:r>
      <w:r w:rsidR="00D233E9" w:rsidRPr="00AA4179">
        <w:rPr>
          <w:rStyle w:val="WindowOrDialogName"/>
        </w:rPr>
        <w:t>Projects</w:t>
      </w:r>
      <w:r w:rsidR="00D233E9">
        <w:t xml:space="preserve"> window, expand the </w:t>
      </w:r>
      <w:r w:rsidR="009C25A4">
        <w:rPr>
          <w:rStyle w:val="FolderPath"/>
        </w:rPr>
        <w:t>net1l</w:t>
      </w:r>
      <w:r w:rsidR="00D233E9" w:rsidRPr="00AA4179">
        <w:rPr>
          <w:rStyle w:val="FolderPath"/>
        </w:rPr>
        <w:t>ab1</w:t>
      </w:r>
      <w:r w:rsidR="00D233E9">
        <w:t xml:space="preserve"> project </w:t>
      </w:r>
      <w:r w:rsidR="00AA4179">
        <w:t>folder</w:t>
      </w:r>
      <w:r w:rsidR="00D233E9">
        <w:t>, and then expand</w:t>
      </w:r>
      <w:r w:rsidR="00545470">
        <w:t xml:space="preserve"> the subfolders under</w:t>
      </w:r>
      <w:r w:rsidR="00D233E9">
        <w:t xml:space="preserve"> </w:t>
      </w:r>
      <w:r w:rsidR="00D233E9" w:rsidRPr="00AA4179">
        <w:rPr>
          <w:rStyle w:val="FolderPath"/>
        </w:rPr>
        <w:t>Header Files</w:t>
      </w:r>
      <w:r w:rsidR="00D233E9">
        <w:t xml:space="preserve"> and </w:t>
      </w:r>
      <w:r w:rsidR="00D233E9" w:rsidRPr="00AA4179">
        <w:rPr>
          <w:rStyle w:val="FolderPath"/>
        </w:rPr>
        <w:t>Source Files</w:t>
      </w:r>
      <w:r w:rsidR="00D233E9">
        <w:t>. You should see</w:t>
      </w:r>
      <w:r w:rsidR="00370D30">
        <w:t xml:space="preserve"> the same folder structure as shown in the figure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B" w14:textId="77777777" w:rsidTr="001458B3">
        <w:tc>
          <w:tcPr>
            <w:tcW w:w="9638" w:type="dxa"/>
            <w:shd w:val="clear" w:color="auto" w:fill="auto"/>
            <w:vAlign w:val="center"/>
          </w:tcPr>
          <w:p w14:paraId="10921D2A" w14:textId="77777777" w:rsidR="006308AB" w:rsidRPr="001458B3" w:rsidRDefault="005B3261" w:rsidP="001458B3">
            <w:pPr>
              <w:pStyle w:val="NumberedList"/>
              <w:numPr>
                <w:ilvl w:val="0"/>
                <w:numId w:val="0"/>
              </w:numPr>
            </w:pPr>
            <w:r w:rsidRPr="000A5197">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p>
        </w:tc>
      </w:tr>
    </w:tbl>
    <w:p w14:paraId="10921D2C" w14:textId="77777777" w:rsidR="002718C7" w:rsidRDefault="002718C7" w:rsidP="00082B4B">
      <w:pPr>
        <w:pStyle w:val="NumberedList"/>
      </w:pPr>
      <w:r>
        <w:lastRenderedPageBreak/>
        <w:t>Close MHC by cl</w:t>
      </w:r>
      <w:r w:rsidR="00BA0BA6">
        <w:t>icking on the “</w:t>
      </w:r>
      <w:r w:rsidR="007A28F6" w:rsidRPr="00BA0BA6">
        <w:rPr>
          <w:b/>
        </w:rPr>
        <w:t>x</w:t>
      </w:r>
      <w:r w:rsidR="00BA0BA6">
        <w:t xml:space="preserve">” </w:t>
      </w:r>
      <w:r>
        <w:t xml:space="preserve">icon in the </w:t>
      </w:r>
      <w:r w:rsidR="006308AB">
        <w:rPr>
          <w:rStyle w:val="WindowOrDialogName"/>
        </w:rPr>
        <w:t>MPLAB Harmony Configurator</w:t>
      </w:r>
      <w:r>
        <w:t xml:space="preserve"> </w:t>
      </w:r>
      <w:r w:rsidR="00AA4179">
        <w:t>window</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14:paraId="10921D2E" w14:textId="77777777" w:rsidTr="001458B3">
        <w:tc>
          <w:tcPr>
            <w:tcW w:w="9638" w:type="dxa"/>
            <w:shd w:val="clear" w:color="auto" w:fill="auto"/>
            <w:vAlign w:val="center"/>
          </w:tcPr>
          <w:p w14:paraId="10921D2D" w14:textId="77777777" w:rsidR="006308AB" w:rsidRPr="001458B3" w:rsidRDefault="005B3261" w:rsidP="001458B3">
            <w:pPr>
              <w:pStyle w:val="NumberedList"/>
              <w:numPr>
                <w:ilvl w:val="0"/>
                <w:numId w:val="0"/>
              </w:numPr>
            </w:pPr>
            <w:r>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p>
        </w:tc>
      </w:tr>
    </w:tbl>
    <w:p w14:paraId="10921D2F" w14:textId="77777777" w:rsidR="002718C7" w:rsidRDefault="002718C7" w:rsidP="00DD62CB">
      <w:pPr>
        <w:pStyle w:val="berschrift2"/>
        <w:rPr>
          <w:lang w:eastAsia="en-AU"/>
        </w:rPr>
      </w:pPr>
      <w:bookmarkStart w:id="97" w:name="_Toc488278767"/>
      <w:r>
        <w:rPr>
          <w:lang w:eastAsia="en-AU"/>
        </w:rPr>
        <w:t>LED Flasher Implementation</w:t>
      </w:r>
      <w:bookmarkEnd w:id="97"/>
    </w:p>
    <w:p w14:paraId="10921D30" w14:textId="77777777" w:rsidR="00FF00DF" w:rsidRDefault="002718C7" w:rsidP="001F328C">
      <w:pPr>
        <w:jc w:val="both"/>
        <w:rPr>
          <w:lang w:eastAsia="en-AU"/>
        </w:rPr>
      </w:pPr>
      <w:r>
        <w:rPr>
          <w:lang w:eastAsia="en-AU"/>
        </w:rPr>
        <w:t>The L</w:t>
      </w:r>
      <w:r w:rsidR="00AA4179">
        <w:rPr>
          <w:lang w:eastAsia="en-AU"/>
        </w:rPr>
        <w:t>ED</w:t>
      </w:r>
      <w:r>
        <w:rPr>
          <w:lang w:eastAsia="en-AU"/>
        </w:rPr>
        <w:t xml:space="preserve"> Flasher will be implemented in the </w:t>
      </w:r>
      <w:proofErr w:type="spellStart"/>
      <w:r w:rsidRPr="00BA0BA6">
        <w:rPr>
          <w:i/>
          <w:lang w:eastAsia="en-AU"/>
        </w:rPr>
        <w:t>ledcontrol</w:t>
      </w:r>
      <w:proofErr w:type="spellEnd"/>
      <w:r>
        <w:rPr>
          <w:lang w:eastAsia="en-AU"/>
        </w:rPr>
        <w:t xml:space="preserve"> application</w:t>
      </w:r>
      <w:r w:rsidR="00F025C4">
        <w:rPr>
          <w:lang w:eastAsia="en-AU"/>
        </w:rPr>
        <w:t xml:space="preserve"> configuration</w:t>
      </w:r>
      <w:r w:rsidR="008B0AEC">
        <w:rPr>
          <w:lang w:eastAsia="en-AU"/>
        </w:rPr>
        <w:t xml:space="preserve"> </w:t>
      </w:r>
      <w:r>
        <w:rPr>
          <w:lang w:eastAsia="en-AU"/>
        </w:rPr>
        <w:t xml:space="preserve">that was setup in MHC. </w:t>
      </w:r>
      <w:r w:rsidR="00FF00DF">
        <w:rPr>
          <w:lang w:eastAsia="en-AU"/>
        </w:rPr>
        <w:t xml:space="preserve">The </w:t>
      </w:r>
      <w:r w:rsidR="00FF00DF" w:rsidRPr="00DE7C97">
        <w:rPr>
          <w:lang w:eastAsia="en-AU"/>
        </w:rPr>
        <w:t>Harmony</w:t>
      </w:r>
      <w:r w:rsidR="00FF00DF" w:rsidRPr="00DE7C97">
        <w:rPr>
          <w:i/>
          <w:lang w:eastAsia="en-AU"/>
        </w:rPr>
        <w:t xml:space="preserve"> System Timer Service</w:t>
      </w:r>
      <w:r w:rsidR="00FF00DF">
        <w:rPr>
          <w:lang w:eastAsia="en-AU"/>
        </w:rPr>
        <w:t xml:space="preserve"> </w:t>
      </w:r>
      <w:r w:rsidR="00CD6A2B">
        <w:rPr>
          <w:lang w:eastAsia="en-AU"/>
        </w:rPr>
        <w:t>is utilised t</w:t>
      </w:r>
      <w:r w:rsidR="00FF00DF">
        <w:rPr>
          <w:lang w:eastAsia="en-AU"/>
        </w:rPr>
        <w:t>o generate a non-blocking 500ms delay</w:t>
      </w:r>
      <w:r w:rsidR="00F721CA">
        <w:rPr>
          <w:lang w:eastAsia="en-AU"/>
        </w:rPr>
        <w:t xml:space="preserve">. When the delay period has elapsed, the I/O pin driving the LED will be toggled. </w:t>
      </w:r>
      <w:r w:rsidR="00FF00DF">
        <w:rPr>
          <w:lang w:eastAsia="en-AU"/>
        </w:rPr>
        <w:t xml:space="preserve">The System Timer Service is automatically added to the project when the TCP/IP Stack is enabled. In order to use the </w:t>
      </w:r>
      <w:proofErr w:type="gramStart"/>
      <w:r w:rsidR="00FF00DF">
        <w:rPr>
          <w:lang w:eastAsia="en-AU"/>
        </w:rPr>
        <w:t>service</w:t>
      </w:r>
      <w:proofErr w:type="gramEnd"/>
      <w:r w:rsidR="00FF00DF">
        <w:rPr>
          <w:lang w:eastAsia="en-AU"/>
        </w:rPr>
        <w:t xml:space="preserve"> there are a few steps that n</w:t>
      </w:r>
      <w:r w:rsidR="009747E8">
        <w:rPr>
          <w:lang w:eastAsia="en-AU"/>
        </w:rPr>
        <w:t>eed to be followed:</w:t>
      </w:r>
    </w:p>
    <w:p w14:paraId="10921D31" w14:textId="77777777" w:rsidR="009747E8" w:rsidRDefault="009747E8" w:rsidP="001F328C">
      <w:pPr>
        <w:jc w:val="both"/>
        <w:rPr>
          <w:lang w:eastAsia="en-AU"/>
        </w:rPr>
      </w:pPr>
    </w:p>
    <w:p w14:paraId="10921D32" w14:textId="77777777" w:rsidR="00FF00DF" w:rsidRPr="00FF00DF" w:rsidRDefault="00FF00DF" w:rsidP="00CF48AA">
      <w:pPr>
        <w:pStyle w:val="Listenabsatz"/>
        <w:numPr>
          <w:ilvl w:val="0"/>
          <w:numId w:val="23"/>
        </w:numPr>
      </w:pPr>
      <w:r w:rsidRPr="00FF00DF">
        <w:t xml:space="preserve">The System Timer Service must be in a ready state. This is checked by calling the Harmony </w:t>
      </w:r>
      <w:r w:rsidR="00CF48AA">
        <w:t xml:space="preserve">function </w:t>
      </w:r>
      <w:proofErr w:type="spellStart"/>
      <w:r w:rsidRPr="00CF48AA">
        <w:rPr>
          <w:rStyle w:val="InlineCodeChar"/>
        </w:rPr>
        <w:t>SYS_TMR_</w:t>
      </w:r>
      <w:proofErr w:type="gramStart"/>
      <w:r w:rsidRPr="00CF48AA">
        <w:rPr>
          <w:rStyle w:val="InlineCodeChar"/>
        </w:rPr>
        <w:t>Status</w:t>
      </w:r>
      <w:proofErr w:type="spellEnd"/>
      <w:r w:rsidRPr="00CF48AA">
        <w:rPr>
          <w:rStyle w:val="InlineCodeChar"/>
        </w:rPr>
        <w:t>(</w:t>
      </w:r>
      <w:proofErr w:type="spellStart"/>
      <w:proofErr w:type="gramEnd"/>
      <w:r w:rsidRPr="00CF48AA">
        <w:rPr>
          <w:rStyle w:val="InlineCodeChar"/>
        </w:rPr>
        <w:t>sysObj.systmr</w:t>
      </w:r>
      <w:proofErr w:type="spellEnd"/>
      <w:r w:rsidRPr="00CF48AA">
        <w:rPr>
          <w:rStyle w:val="InlineCodeChar"/>
        </w:rPr>
        <w:t>)</w:t>
      </w:r>
      <w:r w:rsidR="00A2236E">
        <w:t xml:space="preserve"> </w:t>
      </w:r>
      <w:r w:rsidRPr="00FF00DF">
        <w:t xml:space="preserve">and checking if the return value is </w:t>
      </w:r>
      <w:r w:rsidRPr="00CF48AA">
        <w:rPr>
          <w:rStyle w:val="InlineCodeChar"/>
        </w:rPr>
        <w:t>SYS_STATUS_READY</w:t>
      </w:r>
      <w:r w:rsidRPr="00FF00DF">
        <w:t>.</w:t>
      </w:r>
    </w:p>
    <w:p w14:paraId="10921D33" w14:textId="77777777" w:rsidR="00FF00DF" w:rsidRPr="00FF00DF" w:rsidRDefault="00FF00DF" w:rsidP="00FF00DF"/>
    <w:p w14:paraId="10921D34" w14:textId="77777777" w:rsidR="00FF00DF" w:rsidRPr="00FF00DF" w:rsidRDefault="00FF00DF" w:rsidP="00CF48AA">
      <w:pPr>
        <w:pStyle w:val="Listenabsatz"/>
        <w:numPr>
          <w:ilvl w:val="0"/>
          <w:numId w:val="23"/>
        </w:numPr>
      </w:pPr>
      <w:r w:rsidRPr="00FF00DF">
        <w:t>On</w:t>
      </w:r>
      <w:r w:rsidR="000D0BC2">
        <w:t>c</w:t>
      </w:r>
      <w:r w:rsidRPr="00FF00DF">
        <w:t xml:space="preserve">e the service is ready, the </w:t>
      </w:r>
      <w:proofErr w:type="spellStart"/>
      <w:r w:rsidRPr="00CF48AA">
        <w:rPr>
          <w:rStyle w:val="InlineCodeChar"/>
        </w:rPr>
        <w:t>SYS_TMR_</w:t>
      </w:r>
      <w:proofErr w:type="gramStart"/>
      <w:r w:rsidRPr="00CF48AA">
        <w:rPr>
          <w:rStyle w:val="InlineCodeChar"/>
        </w:rPr>
        <w:t>DelayMS</w:t>
      </w:r>
      <w:proofErr w:type="spellEnd"/>
      <w:r w:rsidRPr="00CF48AA">
        <w:rPr>
          <w:rStyle w:val="InlineCodeChar"/>
        </w:rPr>
        <w:t>(</w:t>
      </w:r>
      <w:proofErr w:type="gramEnd"/>
      <w:r w:rsidRPr="00CF48AA">
        <w:rPr>
          <w:rStyle w:val="InlineCodeChar"/>
        </w:rPr>
        <w:t xml:space="preserve">uint32_t </w:t>
      </w:r>
      <w:proofErr w:type="spellStart"/>
      <w:r w:rsidRPr="00CF48AA">
        <w:rPr>
          <w:rStyle w:val="InlineCodeChar"/>
        </w:rPr>
        <w:t>delayMs</w:t>
      </w:r>
      <w:proofErr w:type="spellEnd"/>
      <w:r w:rsidRPr="00CF48AA">
        <w:rPr>
          <w:rStyle w:val="InlineCodeChar"/>
        </w:rPr>
        <w:t>)</w:t>
      </w:r>
      <w:r w:rsidRPr="00FF00DF">
        <w:t xml:space="preserve"> </w:t>
      </w:r>
      <w:r w:rsidR="00CF48AA">
        <w:t>function</w:t>
      </w:r>
      <w:r w:rsidRPr="00FF00DF">
        <w:t xml:space="preserve"> is called to setup the desired delay time. The </w:t>
      </w:r>
      <w:proofErr w:type="spellStart"/>
      <w:r w:rsidRPr="00CF48AA">
        <w:rPr>
          <w:rStyle w:val="InlineCodeChar"/>
        </w:rPr>
        <w:t>delayMs</w:t>
      </w:r>
      <w:proofErr w:type="spellEnd"/>
      <w:r w:rsidRPr="00FF00DF">
        <w:t xml:space="preserve"> parameter is the delay period (in milliseconds). The API will return with a value of </w:t>
      </w:r>
      <w:r w:rsidRPr="00CF48AA">
        <w:rPr>
          <w:rStyle w:val="InlineCodeChar"/>
        </w:rPr>
        <w:t>SYS_TMR_HANDLE</w:t>
      </w:r>
      <w:r w:rsidR="00A2236E">
        <w:t xml:space="preserve"> type</w:t>
      </w:r>
      <w:r w:rsidR="00CF48AA">
        <w:t xml:space="preserve"> and the returned </w:t>
      </w:r>
      <w:r w:rsidR="009747E8">
        <w:t xml:space="preserve">value (known as the </w:t>
      </w:r>
      <w:r w:rsidR="00A2236E">
        <w:t>handle)</w:t>
      </w:r>
      <w:r w:rsidR="00CF48AA">
        <w:t xml:space="preserve"> must be </w:t>
      </w:r>
      <w:r w:rsidRPr="00FF00DF">
        <w:t>stored.</w:t>
      </w:r>
      <w:r w:rsidR="00CC6490">
        <w:t xml:space="preserve"> The handle will be used for all future management of the timer.</w:t>
      </w:r>
    </w:p>
    <w:p w14:paraId="10921D35" w14:textId="77777777" w:rsidR="00FF00DF" w:rsidRPr="00FF00DF" w:rsidRDefault="00FF00DF" w:rsidP="00FF00DF"/>
    <w:p w14:paraId="10921D36" w14:textId="77777777" w:rsidR="00524959" w:rsidRDefault="001B002A" w:rsidP="00524959">
      <w:pPr>
        <w:pStyle w:val="Listenabsatz"/>
        <w:numPr>
          <w:ilvl w:val="0"/>
          <w:numId w:val="23"/>
        </w:numPr>
      </w:pPr>
      <w:r>
        <w:t>To check if the delay has</w:t>
      </w:r>
      <w:r w:rsidR="00FF00DF" w:rsidRPr="00FF00DF">
        <w:t xml:space="preserve"> elapsed, periodically call </w:t>
      </w:r>
      <w:proofErr w:type="spellStart"/>
      <w:r w:rsidR="00FF00DF" w:rsidRPr="00CF48AA">
        <w:rPr>
          <w:rStyle w:val="InlineCodeChar"/>
        </w:rPr>
        <w:t>SYS_TMR_</w:t>
      </w:r>
      <w:proofErr w:type="gramStart"/>
      <w:r w:rsidR="00FF00DF" w:rsidRPr="00CF48AA">
        <w:rPr>
          <w:rStyle w:val="InlineCodeChar"/>
        </w:rPr>
        <w:t>DelayStatusGet</w:t>
      </w:r>
      <w:proofErr w:type="spellEnd"/>
      <w:r w:rsidR="00FF00DF" w:rsidRPr="00CF48AA">
        <w:rPr>
          <w:rStyle w:val="InlineCodeChar"/>
        </w:rPr>
        <w:t>(</w:t>
      </w:r>
      <w:proofErr w:type="gramEnd"/>
      <w:r w:rsidR="00FF00DF" w:rsidRPr="00CF48AA">
        <w:rPr>
          <w:rStyle w:val="InlineCodeChar"/>
        </w:rPr>
        <w:t>SYS_TMR_HANDLE handle)</w:t>
      </w:r>
      <w:r w:rsidR="00FF00DF" w:rsidRPr="00FF00DF">
        <w:t xml:space="preserve">. </w:t>
      </w:r>
      <w:r>
        <w:t>When the delay has</w:t>
      </w:r>
      <w:r w:rsidR="00FF00DF" w:rsidRPr="00FF00DF">
        <w:t xml:space="preserve"> elapsed, the API will retu</w:t>
      </w:r>
      <w:r w:rsidR="00524959">
        <w:t xml:space="preserve">rn with a Boolean value of </w:t>
      </w:r>
      <w:r w:rsidR="00524959" w:rsidRPr="009747E8">
        <w:rPr>
          <w:rStyle w:val="InlineCodeChar"/>
        </w:rPr>
        <w:t>true</w:t>
      </w:r>
      <w:r w:rsidR="00524959">
        <w:t>.</w:t>
      </w:r>
    </w:p>
    <w:p w14:paraId="10921D37" w14:textId="77777777" w:rsidR="00524959" w:rsidRDefault="00524959" w:rsidP="00524959">
      <w:pPr>
        <w:pStyle w:val="Listenabsatz"/>
      </w:pPr>
      <w:r>
        <w:t xml:space="preserve"> </w:t>
      </w:r>
    </w:p>
    <w:p w14:paraId="10921D38" w14:textId="77777777" w:rsidR="00CF48AA" w:rsidRPr="00FF00DF" w:rsidRDefault="00524959" w:rsidP="00254CF5">
      <w:pPr>
        <w:pStyle w:val="Listenabsatz"/>
        <w:numPr>
          <w:ilvl w:val="0"/>
          <w:numId w:val="23"/>
        </w:numPr>
      </w:pPr>
      <w:r>
        <w:t>When</w:t>
      </w:r>
      <w:r w:rsidR="009068A2">
        <w:t xml:space="preserve"> the </w:t>
      </w:r>
      <w:r w:rsidR="00CF48AA">
        <w:t>delay has elapsed,</w:t>
      </w:r>
      <w:r>
        <w:t xml:space="preserve"> the Harmony Timer Service automatically destroys the timer object, and the handle stored in step 2 is no longer valid. Therefore, to start a new delay,</w:t>
      </w:r>
      <w:r w:rsidR="00CF48AA">
        <w:t xml:space="preserve"> step</w:t>
      </w:r>
      <w:r w:rsidR="009068A2">
        <w:t>s</w:t>
      </w:r>
      <w:r w:rsidR="00CF48AA">
        <w:t xml:space="preserve"> 2</w:t>
      </w:r>
      <w:r w:rsidR="009068A2">
        <w:t xml:space="preserve"> and 3</w:t>
      </w:r>
      <w:r w:rsidR="00CF48AA">
        <w:t xml:space="preserve"> must be executed again.</w:t>
      </w:r>
    </w:p>
    <w:p w14:paraId="10921D39" w14:textId="77777777" w:rsidR="00893B0E" w:rsidRDefault="00893B0E" w:rsidP="00CF48AA">
      <w:pPr>
        <w:jc w:val="both"/>
        <w:rPr>
          <w:lang w:eastAsia="en-AU"/>
        </w:rPr>
      </w:pPr>
    </w:p>
    <w:p w14:paraId="10921D3A" w14:textId="60581F1A" w:rsidR="00CF48AA" w:rsidRDefault="00CF48AA" w:rsidP="00CF48AA">
      <w:pPr>
        <w:jc w:val="both"/>
        <w:rPr>
          <w:lang w:eastAsia="en-AU"/>
        </w:rPr>
      </w:pPr>
      <w:r>
        <w:rPr>
          <w:lang w:eastAsia="en-AU"/>
        </w:rPr>
        <w:t xml:space="preserve">To toggle a LED, you can use the Harmony Board Support Package function called </w:t>
      </w:r>
      <w:proofErr w:type="spellStart"/>
      <w:r w:rsidRPr="00F53285">
        <w:rPr>
          <w:rStyle w:val="InlineCodeChar"/>
        </w:rPr>
        <w:t>BSP_LED_</w:t>
      </w:r>
      <w:proofErr w:type="gramStart"/>
      <w:r w:rsidRPr="00F53285">
        <w:rPr>
          <w:rStyle w:val="InlineCodeChar"/>
        </w:rPr>
        <w:t>Toggle</w:t>
      </w:r>
      <w:proofErr w:type="spellEnd"/>
      <w:r w:rsidRPr="00F53285">
        <w:rPr>
          <w:rStyle w:val="InlineCodeChar"/>
        </w:rPr>
        <w:t>(</w:t>
      </w:r>
      <w:proofErr w:type="gramEnd"/>
      <w:r w:rsidRPr="00F53285">
        <w:rPr>
          <w:rStyle w:val="InlineCodeChar"/>
        </w:rPr>
        <w:t>BSP_LED led)</w:t>
      </w:r>
      <w:r>
        <w:rPr>
          <w:lang w:eastAsia="en-AU"/>
        </w:rPr>
        <w:t xml:space="preserve">. The </w:t>
      </w:r>
      <w:r w:rsidRPr="00410BB5">
        <w:rPr>
          <w:rStyle w:val="InlineCodeChar"/>
        </w:rPr>
        <w:t>led</w:t>
      </w:r>
      <w:r>
        <w:rPr>
          <w:lang w:eastAsia="en-AU"/>
        </w:rPr>
        <w:t xml:space="preserve"> parameter that is passed specifies which LED to toggle. There are three possible values for the </w:t>
      </w:r>
      <w:del w:id="98" w:author="Mark Atchison" w:date="2019-05-06T16:48:00Z">
        <w:r w:rsidDel="00064A8E">
          <w:rPr>
            <w:lang w:eastAsia="en-AU"/>
          </w:rPr>
          <w:delText>PIC32MZ EF Starter Kit</w:delText>
        </w:r>
      </w:del>
      <w:ins w:id="99" w:author="Mark Atchison" w:date="2019-05-06T16:48:00Z">
        <w:r w:rsidR="00064A8E">
          <w:rPr>
            <w:lang w:eastAsia="en-AU"/>
          </w:rPr>
          <w:t xml:space="preserve">SAM E70 </w:t>
        </w:r>
        <w:proofErr w:type="spellStart"/>
        <w:r w:rsidR="00064A8E">
          <w:rPr>
            <w:lang w:eastAsia="en-AU"/>
          </w:rPr>
          <w:t>Xplained</w:t>
        </w:r>
        <w:proofErr w:type="spellEnd"/>
        <w:r w:rsidR="00064A8E">
          <w:rPr>
            <w:lang w:eastAsia="en-AU"/>
          </w:rPr>
          <w:t xml:space="preserve"> Ultra</w:t>
        </w:r>
      </w:ins>
      <w:r>
        <w:rPr>
          <w:lang w:eastAsia="en-AU"/>
        </w:rPr>
        <w:t xml:space="preserve">: </w:t>
      </w:r>
      <w:r w:rsidRPr="00EC7234">
        <w:rPr>
          <w:rStyle w:val="InlineCodeChar"/>
        </w:rPr>
        <w:t>BSP_LED_1</w:t>
      </w:r>
      <w:r>
        <w:rPr>
          <w:lang w:eastAsia="en-AU"/>
        </w:rPr>
        <w:t xml:space="preserve">, </w:t>
      </w:r>
      <w:r w:rsidRPr="00EC7234">
        <w:rPr>
          <w:rStyle w:val="InlineCodeChar"/>
        </w:rPr>
        <w:t>BSP_LED_2</w:t>
      </w:r>
      <w:r>
        <w:rPr>
          <w:lang w:eastAsia="en-AU"/>
        </w:rPr>
        <w:t xml:space="preserve"> and </w:t>
      </w:r>
      <w:r w:rsidRPr="00EC7234">
        <w:rPr>
          <w:rStyle w:val="InlineCodeChar"/>
        </w:rPr>
        <w:t>BSP_LED_3</w:t>
      </w:r>
      <w:r>
        <w:rPr>
          <w:lang w:eastAsia="en-AU"/>
        </w:rPr>
        <w:t>.</w:t>
      </w:r>
    </w:p>
    <w:p w14:paraId="10921D3B" w14:textId="77777777" w:rsidR="002D2E68" w:rsidRDefault="002D2E68" w:rsidP="00CF48AA">
      <w:pPr>
        <w:jc w:val="both"/>
        <w:rPr>
          <w:lang w:eastAsia="en-AU"/>
        </w:rPr>
      </w:pPr>
    </w:p>
    <w:p w14:paraId="10921D3C" w14:textId="77777777" w:rsidR="00CF48AA" w:rsidRDefault="00CF48AA" w:rsidP="00CF48AA">
      <w:pPr>
        <w:pStyle w:val="NumberedList"/>
        <w:numPr>
          <w:ilvl w:val="0"/>
          <w:numId w:val="0"/>
        </w:numPr>
      </w:pPr>
      <w:r>
        <w:t xml:space="preserve">In Lab 1, the System Command and Console Module </w:t>
      </w:r>
      <w:r w:rsidR="00524959">
        <w:t xml:space="preserve">is </w:t>
      </w:r>
      <w:r>
        <w:t>used to</w:t>
      </w:r>
      <w:r w:rsidR="00524959">
        <w:t xml:space="preserve"> show how the </w:t>
      </w:r>
      <w:r>
        <w:t>TCP/IP stack</w:t>
      </w:r>
      <w:r w:rsidR="00524959">
        <w:t xml:space="preserve"> can be monitored and controlled</w:t>
      </w:r>
      <w:r>
        <w:t xml:space="preserve"> via</w:t>
      </w:r>
      <w:r w:rsidR="00F721CA">
        <w:t xml:space="preserve"> a</w:t>
      </w:r>
      <w:r>
        <w:t xml:space="preserve"> Term</w:t>
      </w:r>
      <w:r w:rsidR="00D0776D">
        <w:t>inal Interface. The</w:t>
      </w:r>
      <w:r>
        <w:t xml:space="preserve"> </w:t>
      </w:r>
      <w:r w:rsidRPr="00F9067D">
        <w:rPr>
          <w:rStyle w:val="InlineCodeChar"/>
        </w:rPr>
        <w:t>SYS_CMD_READY_TO_READ</w:t>
      </w:r>
      <w:r>
        <w:t xml:space="preserve"> function</w:t>
      </w:r>
      <w:r w:rsidR="00524959">
        <w:t xml:space="preserve"> must be periodically called</w:t>
      </w:r>
      <w:r w:rsidR="00D0776D">
        <w:t xml:space="preserve"> in order to for the System Command and Console Module to function correctly. </w:t>
      </w:r>
      <w:r>
        <w:t xml:space="preserve">Since the LED Flasher function toggles LED3 every 500ms, this </w:t>
      </w:r>
      <w:r w:rsidR="009F02BD">
        <w:t>function</w:t>
      </w:r>
      <w:r w:rsidR="001B002A">
        <w:t xml:space="preserve"> will also </w:t>
      </w:r>
      <w:r w:rsidR="00D0776D">
        <w:t xml:space="preserve">be used to </w:t>
      </w:r>
      <w:r>
        <w:t xml:space="preserve">periodically call the </w:t>
      </w:r>
      <w:r w:rsidRPr="00F9067D">
        <w:rPr>
          <w:rStyle w:val="InlineCodeChar"/>
        </w:rPr>
        <w:t>SYS_CMD_READ</w:t>
      </w:r>
      <w:r>
        <w:rPr>
          <w:rStyle w:val="InlineCodeChar"/>
        </w:rPr>
        <w:t>Y</w:t>
      </w:r>
      <w:r w:rsidRPr="00F9067D">
        <w:rPr>
          <w:rStyle w:val="InlineCodeChar"/>
        </w:rPr>
        <w:t>_TO_READ</w:t>
      </w:r>
      <w:r>
        <w:t xml:space="preserve"> function.</w:t>
      </w:r>
    </w:p>
    <w:p w14:paraId="10921D3D" w14:textId="77777777" w:rsidR="00CF48AA" w:rsidRDefault="00CF48AA" w:rsidP="001F328C">
      <w:pPr>
        <w:jc w:val="both"/>
        <w:rPr>
          <w:lang w:eastAsia="en-AU"/>
        </w:rPr>
      </w:pPr>
    </w:p>
    <w:p w14:paraId="10921D3E" w14:textId="77777777" w:rsidR="002D2E68" w:rsidRPr="001458B3" w:rsidRDefault="002D2E68">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3F" w14:textId="77777777" w:rsidR="002718C7" w:rsidRDefault="00075FA7" w:rsidP="00DD62CB">
      <w:pPr>
        <w:pStyle w:val="berschrift2"/>
        <w:rPr>
          <w:lang w:eastAsia="en-AU"/>
        </w:rPr>
      </w:pPr>
      <w:bookmarkStart w:id="100" w:name="_Toc488278768"/>
      <w:r>
        <w:rPr>
          <w:lang w:eastAsia="en-AU"/>
        </w:rPr>
        <w:lastRenderedPageBreak/>
        <w:t>LED Flasher</w:t>
      </w:r>
      <w:r w:rsidR="00E079EE">
        <w:rPr>
          <w:lang w:eastAsia="en-AU"/>
        </w:rPr>
        <w:t xml:space="preserve"> Code</w:t>
      </w:r>
      <w:bookmarkEnd w:id="100"/>
    </w:p>
    <w:p w14:paraId="10921D40" w14:textId="77777777" w:rsidR="009747E8" w:rsidRPr="009747E8" w:rsidRDefault="009747E8" w:rsidP="009747E8">
      <w:pPr>
        <w:pStyle w:val="NumberedList"/>
        <w:numPr>
          <w:ilvl w:val="0"/>
          <w:numId w:val="0"/>
        </w:numPr>
      </w:pPr>
      <w:r>
        <w:t>The full source code for the LED flasher has already been implemented. In the next two sections you will be adding the header and source code to the lab1 project.</w:t>
      </w:r>
    </w:p>
    <w:p w14:paraId="10921D41" w14:textId="77777777" w:rsidR="00075FA7" w:rsidRPr="00075FA7" w:rsidRDefault="00075FA7" w:rsidP="00075FA7">
      <w:pPr>
        <w:pStyle w:val="berschrift3"/>
        <w:rPr>
          <w:lang w:eastAsia="en-AU"/>
        </w:rPr>
      </w:pPr>
      <w:bookmarkStart w:id="101" w:name="_Toc488278769"/>
      <w:r>
        <w:rPr>
          <w:lang w:eastAsia="en-AU"/>
        </w:rPr>
        <w:t>Header File</w:t>
      </w:r>
      <w:bookmarkEnd w:id="101"/>
    </w:p>
    <w:p w14:paraId="10921D42" w14:textId="77777777" w:rsidR="002718C7" w:rsidRDefault="00075FA7" w:rsidP="00F53285">
      <w:pPr>
        <w:pStyle w:val="NumberedList"/>
      </w:pPr>
      <w:r>
        <w:t xml:space="preserve">Open </w:t>
      </w:r>
      <w:proofErr w:type="spellStart"/>
      <w:r w:rsidRPr="00275E4E">
        <w:rPr>
          <w:rStyle w:val="Filename"/>
        </w:rPr>
        <w:t>ledcontrol.h</w:t>
      </w:r>
      <w:proofErr w:type="spellEnd"/>
      <w:r w:rsidR="000A5B6B">
        <w:t xml:space="preserve"> header file</w:t>
      </w:r>
      <w:r>
        <w:t xml:space="preserve">: </w:t>
      </w:r>
      <w:r w:rsidR="00255984">
        <w:t xml:space="preserve">In the </w:t>
      </w:r>
      <w:r w:rsidR="00255984" w:rsidRPr="00255984">
        <w:rPr>
          <w:rStyle w:val="FieldName"/>
        </w:rPr>
        <w:t>Projects</w:t>
      </w:r>
      <w:r w:rsidR="00255984">
        <w:t xml:space="preserve"> window, d</w:t>
      </w:r>
      <w:r w:rsidR="002718C7">
        <w:t xml:space="preserve">ouble click on </w:t>
      </w:r>
      <w:proofErr w:type="spellStart"/>
      <w:r w:rsidR="002718C7" w:rsidRPr="00275E4E">
        <w:rPr>
          <w:rStyle w:val="FolderPath"/>
        </w:rPr>
        <w:t>ledcontrol.</w:t>
      </w:r>
      <w:r w:rsidRPr="00275E4E">
        <w:rPr>
          <w:rStyle w:val="FolderPath"/>
        </w:rPr>
        <w:t>h</w:t>
      </w:r>
      <w:proofErr w:type="spellEnd"/>
      <w:r w:rsidR="00255984">
        <w:t xml:space="preserve"> under the </w:t>
      </w:r>
      <w:r w:rsidR="00255984" w:rsidRPr="00255984">
        <w:rPr>
          <w:rStyle w:val="FolderPath"/>
        </w:rPr>
        <w:t>lab1</w:t>
      </w:r>
      <w:r w:rsidR="00255984" w:rsidRPr="00255984">
        <w:rPr>
          <w:rStyle w:val="FolderPath"/>
          <w:i w:val="0"/>
        </w:rPr>
        <w:sym w:font="Wingdings 3" w:char="F086"/>
      </w:r>
      <w:r>
        <w:rPr>
          <w:rStyle w:val="FolderPath"/>
        </w:rPr>
        <w:t>Header</w:t>
      </w:r>
      <w:r w:rsidR="00255984" w:rsidRPr="00255984">
        <w:rPr>
          <w:rStyle w:val="FolderPath"/>
        </w:rPr>
        <w:t xml:space="preserve"> Files</w:t>
      </w:r>
      <w:r w:rsidR="00255984" w:rsidRPr="00255984">
        <w:rPr>
          <w:rStyle w:val="FolderPath"/>
          <w:i w:val="0"/>
        </w:rPr>
        <w:sym w:font="Wingdings 3" w:char="F086"/>
      </w:r>
      <w:r w:rsidR="00255984" w:rsidRPr="00255984">
        <w:rPr>
          <w:rStyle w:val="FolderPath"/>
        </w:rPr>
        <w:t>app</w:t>
      </w:r>
      <w:r w:rsidR="00255984">
        <w:t xml:space="preserve"> tree.</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14:paraId="10921D44" w14:textId="77777777" w:rsidTr="001458B3">
        <w:tc>
          <w:tcPr>
            <w:tcW w:w="10005" w:type="dxa"/>
            <w:shd w:val="clear" w:color="auto" w:fill="auto"/>
            <w:vAlign w:val="center"/>
          </w:tcPr>
          <w:p w14:paraId="10921D43" w14:textId="77777777" w:rsidR="00E777D3" w:rsidRPr="001458B3" w:rsidRDefault="007C52D0" w:rsidP="009E636C">
            <w:r>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p>
        </w:tc>
      </w:tr>
    </w:tbl>
    <w:p w14:paraId="10921D45" w14:textId="77777777" w:rsidR="00CE3449" w:rsidRDefault="002718C7" w:rsidP="002D2E68">
      <w:pPr>
        <w:pStyle w:val="NumberedList"/>
      </w:pPr>
      <w:r>
        <w:t xml:space="preserve">In </w:t>
      </w:r>
      <w:proofErr w:type="spellStart"/>
      <w:r w:rsidRPr="00246966">
        <w:rPr>
          <w:rStyle w:val="WindowOrDialogName"/>
        </w:rPr>
        <w:t>ledcontrol.h</w:t>
      </w:r>
      <w:proofErr w:type="spellEnd"/>
      <w:r>
        <w:t xml:space="preserve"> </w:t>
      </w:r>
      <w:r w:rsidR="00246966">
        <w:t xml:space="preserve">Source Editor Window, </w:t>
      </w:r>
      <w:r>
        <w:t xml:space="preserve">locate the </w:t>
      </w:r>
      <w:r w:rsidRPr="00F86643">
        <w:rPr>
          <w:rStyle w:val="InlineCodeChar"/>
        </w:rPr>
        <w:t>LEDCONTROL_DATA</w:t>
      </w:r>
      <w:r w:rsidR="00CE3449">
        <w:t xml:space="preserve"> structure</w:t>
      </w:r>
      <w:r w:rsidR="00F86643">
        <w:t xml:space="preserve"> type definition</w:t>
      </w:r>
      <w:r w:rsidR="00CE3449">
        <w:t xml:space="preserve"> by double clicking on the </w:t>
      </w:r>
      <w:r w:rsidR="00CE3449" w:rsidRPr="00F86643">
        <w:rPr>
          <w:rStyle w:val="FieldName"/>
        </w:rPr>
        <w:t>LEDCONTROL_DATA</w:t>
      </w:r>
      <w:r w:rsidR="00CE3449">
        <w:t xml:space="preserve"> row in the </w:t>
      </w:r>
      <w:r w:rsidR="00CE3449" w:rsidRPr="00CE3449">
        <w:rPr>
          <w:rStyle w:val="FieldName"/>
        </w:rPr>
        <w:t>Navigator</w:t>
      </w:r>
      <w:r w:rsidR="00CE3449">
        <w:t xml:space="preserve"> window.</w:t>
      </w:r>
      <w:r w:rsidR="00CE3449" w:rsidRPr="00CE3449">
        <w:rPr>
          <w:noProof/>
        </w:rPr>
        <w:t xml:space="preserve"> </w:t>
      </w:r>
    </w:p>
    <w:tbl>
      <w:tblPr>
        <w:tblStyle w:val="GraphicBox"/>
        <w:tblW w:w="0" w:type="auto"/>
        <w:tblLook w:val="04A0" w:firstRow="1" w:lastRow="0" w:firstColumn="1" w:lastColumn="0" w:noHBand="0" w:noVBand="1"/>
      </w:tblPr>
      <w:tblGrid>
        <w:gridCol w:w="9975"/>
      </w:tblGrid>
      <w:tr w:rsidR="00CE3449" w14:paraId="10921D47" w14:textId="77777777" w:rsidTr="00CE3449">
        <w:tc>
          <w:tcPr>
            <w:tcW w:w="10542" w:type="dxa"/>
          </w:tcPr>
          <w:p w14:paraId="10921D46" w14:textId="77777777" w:rsidR="00CE3449" w:rsidRDefault="00CE3449" w:rsidP="00CE3449">
            <w:pPr>
              <w:pStyle w:val="NumberedList"/>
              <w:numPr>
                <w:ilvl w:val="0"/>
                <w:numId w:val="0"/>
              </w:numPr>
            </w:pPr>
            <w:r>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65">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p>
        </w:tc>
      </w:tr>
    </w:tbl>
    <w:p w14:paraId="10921D48" w14:textId="77777777" w:rsidR="00CE3449" w:rsidRDefault="00CE3449" w:rsidP="00CE3449">
      <w:pPr>
        <w:pStyle w:val="NumberedList"/>
        <w:numPr>
          <w:ilvl w:val="0"/>
          <w:numId w:val="0"/>
        </w:numPr>
        <w:ind w:left="567"/>
      </w:pPr>
    </w:p>
    <w:p w14:paraId="10921D49" w14:textId="77777777" w:rsidR="002718C7" w:rsidRDefault="00CE3449" w:rsidP="00CE3449">
      <w:pPr>
        <w:pStyle w:val="NumberedList"/>
      </w:pPr>
      <w:r>
        <w:lastRenderedPageBreak/>
        <w:t>In the LEDCONTROL_DATA</w:t>
      </w:r>
      <w:r w:rsidR="002718C7">
        <w:t xml:space="preserve"> </w:t>
      </w:r>
      <w:r w:rsidR="009747E8">
        <w:t>structure,</w:t>
      </w:r>
      <w:r w:rsidR="002718C7">
        <w:t xml:space="preserve"> you </w:t>
      </w:r>
      <w:r>
        <w:t>are going to add a variable to store the</w:t>
      </w:r>
      <w:r w:rsidR="002718C7">
        <w:t xml:space="preserve"> handle</w:t>
      </w:r>
      <w:r>
        <w:t xml:space="preserve"> for an instance of the system timer service</w:t>
      </w:r>
      <w:r w:rsidR="002718C7">
        <w:t xml:space="preserve">. </w:t>
      </w:r>
      <w:r w:rsidR="00F86643">
        <w:t xml:space="preserve">On line 117, add the following variable declaration: </w:t>
      </w:r>
      <w:r w:rsidRPr="00F86643">
        <w:rPr>
          <w:rStyle w:val="InlineCodeChar"/>
        </w:rPr>
        <w:t>SYS_TMR_HANDLE</w:t>
      </w:r>
      <w:r w:rsidR="00F86643" w:rsidRPr="00F86643">
        <w:rPr>
          <w:rStyle w:val="InlineCodeChar"/>
        </w:rPr>
        <w:t xml:space="preserve"> </w:t>
      </w:r>
      <w:proofErr w:type="spellStart"/>
      <w:r w:rsidR="00F86643" w:rsidRPr="00F86643">
        <w:rPr>
          <w:rStyle w:val="InlineCodeChar"/>
        </w:rPr>
        <w:t>ledFlashTmrHande</w:t>
      </w:r>
      <w:proofErr w:type="spellEnd"/>
      <w:r w:rsidR="00F86643" w:rsidRPr="00F86643">
        <w:rPr>
          <w:rStyle w:val="InlineCodeChar"/>
        </w:rPr>
        <w:t>;</w:t>
      </w:r>
    </w:p>
    <w:p w14:paraId="10921D4A" w14:textId="77777777" w:rsidR="001458B3" w:rsidRPr="001458B3" w:rsidRDefault="001458B3" w:rsidP="001458B3">
      <w:pPr>
        <w:rPr>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14:paraId="10921D4C" w14:textId="77777777" w:rsidTr="001458B3">
        <w:tc>
          <w:tcPr>
            <w:tcW w:w="9016" w:type="dxa"/>
            <w:shd w:val="clear" w:color="auto" w:fill="auto"/>
            <w:vAlign w:val="center"/>
          </w:tcPr>
          <w:p w14:paraId="10921D4B" w14:textId="77777777" w:rsidR="00AA323F" w:rsidRPr="001458B3" w:rsidRDefault="00340C43" w:rsidP="00F86643">
            <w:pPr>
              <w:rPr>
                <w:lang w:eastAsia="en-AU"/>
              </w:rPr>
            </w:pPr>
            <w:r>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p>
        </w:tc>
      </w:tr>
    </w:tbl>
    <w:p w14:paraId="10921D4D" w14:textId="77777777" w:rsidR="00075FA7" w:rsidRDefault="00947CDB" w:rsidP="00075FA7">
      <w:pPr>
        <w:pStyle w:val="NumberedList"/>
      </w:pPr>
      <w:r>
        <w:t xml:space="preserve">Save the </w:t>
      </w:r>
      <w:proofErr w:type="spellStart"/>
      <w:r w:rsidRPr="007C3FC6">
        <w:rPr>
          <w:rStyle w:val="Filename"/>
        </w:rPr>
        <w:t>ledcontrol.h</w:t>
      </w:r>
      <w:proofErr w:type="spellEnd"/>
      <w:r>
        <w:t xml:space="preserve"> file</w:t>
      </w:r>
      <w:r w:rsidR="00045BCA">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14:paraId="10921D51" w14:textId="77777777" w:rsidTr="001458B3">
        <w:tc>
          <w:tcPr>
            <w:tcW w:w="9942" w:type="dxa"/>
            <w:shd w:val="clear" w:color="auto" w:fill="auto"/>
          </w:tcPr>
          <w:p w14:paraId="10921D4E" w14:textId="77777777" w:rsidR="002E6AE6" w:rsidRPr="001458B3" w:rsidRDefault="00921EBE" w:rsidP="00595F55">
            <w:pPr>
              <w:rPr>
                <w:rFonts w:ascii="Arial Narrow" w:hAnsi="Arial Narrow"/>
                <w:b/>
                <w:sz w:val="24"/>
              </w:rPr>
            </w:pPr>
            <w:bookmarkStart w:id="102" w:name="Proceduretosavethesourceheaderfile"/>
            <w:r w:rsidRPr="001458B3">
              <w:rPr>
                <w:rFonts w:ascii="Arial Narrow" w:hAnsi="Arial Narrow"/>
                <w:b/>
                <w:sz w:val="24"/>
              </w:rPr>
              <w:t xml:space="preserve">Procedure </w:t>
            </w:r>
            <w:proofErr w:type="gramStart"/>
            <w:r w:rsidR="002E6AE6" w:rsidRPr="001458B3">
              <w:rPr>
                <w:rFonts w:ascii="Arial Narrow" w:hAnsi="Arial Narrow"/>
                <w:b/>
                <w:sz w:val="24"/>
              </w:rPr>
              <w:t>To</w:t>
            </w:r>
            <w:proofErr w:type="gramEnd"/>
            <w:r w:rsidR="002E6AE6" w:rsidRPr="001458B3">
              <w:rPr>
                <w:rFonts w:ascii="Arial Narrow" w:hAnsi="Arial Narrow"/>
                <w:b/>
                <w:sz w:val="24"/>
              </w:rPr>
              <w:t xml:space="preserve"> </w:t>
            </w:r>
            <w:r w:rsidRPr="001458B3">
              <w:rPr>
                <w:rFonts w:ascii="Arial Narrow" w:hAnsi="Arial Narrow"/>
                <w:b/>
                <w:sz w:val="24"/>
              </w:rPr>
              <w:t>S</w:t>
            </w:r>
            <w:r w:rsidR="002E6AE6" w:rsidRPr="001458B3">
              <w:rPr>
                <w:rFonts w:ascii="Arial Narrow" w:hAnsi="Arial Narrow"/>
                <w:b/>
                <w:sz w:val="24"/>
              </w:rPr>
              <w:t xml:space="preserve">ave </w:t>
            </w:r>
            <w:r w:rsidRPr="001458B3">
              <w:rPr>
                <w:rFonts w:ascii="Arial Narrow" w:hAnsi="Arial Narrow"/>
                <w:b/>
                <w:sz w:val="24"/>
              </w:rPr>
              <w:t xml:space="preserve">the </w:t>
            </w:r>
            <w:r w:rsidR="002E6AE6" w:rsidRPr="001458B3">
              <w:rPr>
                <w:rFonts w:ascii="Arial Narrow" w:hAnsi="Arial Narrow"/>
                <w:b/>
                <w:sz w:val="24"/>
              </w:rPr>
              <w:t>Source</w:t>
            </w:r>
            <w:r w:rsidRPr="001458B3">
              <w:rPr>
                <w:rFonts w:ascii="Arial Narrow" w:hAnsi="Arial Narrow"/>
                <w:b/>
                <w:sz w:val="24"/>
              </w:rPr>
              <w:t>/</w:t>
            </w:r>
            <w:r w:rsidR="002E6AE6" w:rsidRPr="001458B3">
              <w:rPr>
                <w:rFonts w:ascii="Arial Narrow" w:hAnsi="Arial Narrow"/>
                <w:b/>
                <w:sz w:val="24"/>
              </w:rPr>
              <w:t>Header File</w:t>
            </w:r>
            <w:r w:rsidR="00246966" w:rsidRPr="001458B3">
              <w:rPr>
                <w:rFonts w:ascii="Arial Narrow" w:hAnsi="Arial Narrow"/>
                <w:b/>
                <w:sz w:val="24"/>
              </w:rPr>
              <w:t xml:space="preserve"> in the a</w:t>
            </w:r>
            <w:r w:rsidRPr="001458B3">
              <w:rPr>
                <w:rFonts w:ascii="Arial Narrow" w:hAnsi="Arial Narrow"/>
                <w:b/>
                <w:sz w:val="24"/>
              </w:rPr>
              <w:t>ctive Source Editor Window</w:t>
            </w:r>
            <w:bookmarkEnd w:id="102"/>
            <w:r w:rsidRPr="001458B3">
              <w:rPr>
                <w:rFonts w:ascii="Arial Narrow" w:hAnsi="Arial Narrow"/>
                <w:b/>
                <w:sz w:val="24"/>
              </w:rPr>
              <w:t>:</w:t>
            </w:r>
          </w:p>
          <w:p w14:paraId="10921D4F" w14:textId="77777777" w:rsidR="002E6AE6" w:rsidRPr="001458B3" w:rsidRDefault="002E6AE6" w:rsidP="001458B3">
            <w:pPr>
              <w:pStyle w:val="Listenabsatz"/>
              <w:numPr>
                <w:ilvl w:val="0"/>
                <w:numId w:val="16"/>
              </w:numPr>
            </w:pPr>
            <w:r w:rsidRPr="001458B3">
              <w:rPr>
                <w:b/>
              </w:rPr>
              <w:t xml:space="preserve">Main Menu: </w:t>
            </w:r>
            <w:r w:rsidR="00B73040" w:rsidRPr="001458B3">
              <w:t>Choose</w:t>
            </w:r>
            <w:r w:rsidRPr="001458B3">
              <w:t xml:space="preserve"> </w:t>
            </w:r>
            <w:r w:rsidRPr="001458B3">
              <w:rPr>
                <w:rStyle w:val="MenuPath"/>
              </w:rPr>
              <w:t>File</w:t>
            </w:r>
            <w:r w:rsidR="00921EBE" w:rsidRPr="001458B3">
              <w:rPr>
                <w:rStyle w:val="MenuPath"/>
              </w:rPr>
              <w:sym w:font="Wingdings 3" w:char="F086"/>
            </w:r>
            <w:r w:rsidRPr="001458B3">
              <w:rPr>
                <w:rStyle w:val="MenuPath"/>
              </w:rPr>
              <w:t>Save</w:t>
            </w:r>
            <w:r w:rsidRPr="001458B3">
              <w:t xml:space="preserve"> </w:t>
            </w:r>
          </w:p>
          <w:p w14:paraId="10921D50" w14:textId="77777777" w:rsidR="002E6AE6" w:rsidRPr="001458B3" w:rsidRDefault="002E6AE6" w:rsidP="001458B3">
            <w:pPr>
              <w:pStyle w:val="Listenabsatz"/>
              <w:numPr>
                <w:ilvl w:val="0"/>
                <w:numId w:val="16"/>
              </w:numPr>
            </w:pPr>
            <w:r w:rsidRPr="001458B3">
              <w:rPr>
                <w:b/>
              </w:rPr>
              <w:t>Keyboard Shortcut</w:t>
            </w:r>
            <w:r w:rsidRPr="001458B3">
              <w:t xml:space="preserve">: </w:t>
            </w:r>
            <w:proofErr w:type="spellStart"/>
            <w:r w:rsidRPr="001458B3">
              <w:rPr>
                <w:rStyle w:val="KeyboardKey"/>
              </w:rPr>
              <w:t>Ctrl</w:t>
            </w:r>
            <w:r w:rsidRPr="001458B3">
              <w:t>+</w:t>
            </w:r>
            <w:r w:rsidR="003229E9" w:rsidRPr="001458B3">
              <w:rPr>
                <w:rStyle w:val="KeyboardKey"/>
              </w:rPr>
              <w:t>s</w:t>
            </w:r>
            <w:proofErr w:type="spellEnd"/>
          </w:p>
        </w:tc>
      </w:tr>
    </w:tbl>
    <w:p w14:paraId="10921D52" w14:textId="77777777" w:rsidR="00C60B35" w:rsidRDefault="002D2E68" w:rsidP="002D2E68">
      <w:pPr>
        <w:pStyle w:val="NumberedList"/>
      </w:pPr>
      <w:r>
        <w:t>Close</w:t>
      </w:r>
      <w:r w:rsidR="007C3FC6">
        <w:t xml:space="preserve"> the</w:t>
      </w:r>
      <w:r>
        <w:t xml:space="preserve"> </w:t>
      </w:r>
      <w:proofErr w:type="spellStart"/>
      <w:r w:rsidRPr="007C3FC6">
        <w:rPr>
          <w:rStyle w:val="Filename"/>
        </w:rPr>
        <w:t>ledcontrol.h</w:t>
      </w:r>
      <w:proofErr w:type="spellEnd"/>
      <w:r>
        <w:t xml:space="preserve"> file</w:t>
      </w:r>
      <w:r w:rsidR="00C60B35">
        <w:t>.</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14:paraId="10921D54" w14:textId="77777777" w:rsidTr="001458B3">
        <w:tc>
          <w:tcPr>
            <w:tcW w:w="9942" w:type="dxa"/>
            <w:gridSpan w:val="2"/>
            <w:shd w:val="clear" w:color="auto" w:fill="auto"/>
          </w:tcPr>
          <w:p w14:paraId="10921D53" w14:textId="77777777" w:rsidR="00EF7813" w:rsidRPr="001458B3" w:rsidRDefault="00EF7813" w:rsidP="00595F55">
            <w:pPr>
              <w:rPr>
                <w:rFonts w:ascii="Arial Narrow" w:hAnsi="Arial Narrow"/>
                <w:b/>
              </w:rPr>
            </w:pPr>
            <w:r w:rsidRPr="001458B3">
              <w:rPr>
                <w:rFonts w:ascii="Arial Narrow" w:hAnsi="Arial Narrow"/>
                <w:b/>
                <w:sz w:val="24"/>
              </w:rPr>
              <w:t xml:space="preserve">Procedure </w:t>
            </w:r>
            <w:proofErr w:type="gramStart"/>
            <w:r w:rsidRPr="001458B3">
              <w:rPr>
                <w:rFonts w:ascii="Arial Narrow" w:hAnsi="Arial Narrow"/>
                <w:b/>
                <w:sz w:val="24"/>
              </w:rPr>
              <w:t>To</w:t>
            </w:r>
            <w:proofErr w:type="gramEnd"/>
            <w:r w:rsidRPr="001458B3">
              <w:rPr>
                <w:rFonts w:ascii="Arial Narrow" w:hAnsi="Arial Narrow"/>
                <w:b/>
                <w:sz w:val="24"/>
              </w:rPr>
              <w:t xml:space="preserve"> </w:t>
            </w:r>
            <w:r w:rsidR="00595F55" w:rsidRPr="001458B3">
              <w:rPr>
                <w:rFonts w:ascii="Arial Narrow" w:hAnsi="Arial Narrow"/>
                <w:b/>
                <w:sz w:val="24"/>
              </w:rPr>
              <w:t>Close</w:t>
            </w:r>
            <w:r w:rsidRPr="001458B3">
              <w:rPr>
                <w:rFonts w:ascii="Arial Narrow" w:hAnsi="Arial Narrow"/>
                <w:b/>
                <w:sz w:val="24"/>
              </w:rPr>
              <w:t xml:space="preserve"> the Source/Header File in the active Source Editor Window:</w:t>
            </w:r>
          </w:p>
        </w:tc>
      </w:tr>
      <w:tr w:rsidR="00EF7813" w:rsidRPr="001458B3" w14:paraId="10921D58" w14:textId="77777777" w:rsidTr="001458B3">
        <w:tc>
          <w:tcPr>
            <w:tcW w:w="5088" w:type="dxa"/>
            <w:shd w:val="clear" w:color="auto" w:fill="auto"/>
          </w:tcPr>
          <w:p w14:paraId="10921D55" w14:textId="77777777" w:rsidR="00EF7813" w:rsidRPr="001458B3" w:rsidRDefault="003A14BC" w:rsidP="001458B3">
            <w:pPr>
              <w:pStyle w:val="Listenabsatz"/>
              <w:numPr>
                <w:ilvl w:val="0"/>
                <w:numId w:val="24"/>
              </w:numPr>
            </w:pPr>
            <w:r w:rsidRPr="001458B3">
              <w:t>Source editor window</w:t>
            </w:r>
            <w:r w:rsidR="00EF7813" w:rsidRPr="001458B3">
              <w:t xml:space="preserve"> Tab: Click on the “</w:t>
            </w:r>
            <w:r w:rsidR="00EF7813" w:rsidRPr="001458B3">
              <w:rPr>
                <w:b/>
              </w:rPr>
              <w:t>x</w:t>
            </w:r>
            <w:r w:rsidR="00EF7813" w:rsidRPr="001458B3">
              <w:t>” button.</w:t>
            </w:r>
            <w:r w:rsidR="00EF7813" w:rsidRPr="001458B3">
              <w:rPr>
                <w:noProof/>
                <w:lang w:eastAsia="en-AU"/>
              </w:rPr>
              <w:t xml:space="preserve"> </w:t>
            </w:r>
          </w:p>
          <w:p w14:paraId="10921D56" w14:textId="77777777" w:rsidR="00EF7813" w:rsidRPr="001458B3" w:rsidRDefault="00EF7813" w:rsidP="001458B3">
            <w:pPr>
              <w:pStyle w:val="Listenabsatz"/>
              <w:numPr>
                <w:ilvl w:val="0"/>
                <w:numId w:val="24"/>
              </w:numPr>
            </w:pPr>
            <w:r w:rsidRPr="001458B3">
              <w:rPr>
                <w:noProof/>
                <w:lang w:eastAsia="en-AU"/>
              </w:rPr>
              <w:t xml:space="preserve">Keyboard Shortcut: </w:t>
            </w:r>
            <w:r w:rsidRPr="001458B3">
              <w:rPr>
                <w:rStyle w:val="KeyboardKey"/>
              </w:rPr>
              <w:t>Ctrl</w:t>
            </w:r>
            <w:r w:rsidRPr="001458B3">
              <w:t xml:space="preserve"> + </w:t>
            </w:r>
            <w:r w:rsidRPr="001458B3">
              <w:rPr>
                <w:rStyle w:val="KeyboardKey"/>
              </w:rPr>
              <w:t>w</w:t>
            </w:r>
          </w:p>
        </w:tc>
        <w:tc>
          <w:tcPr>
            <w:tcW w:w="4854" w:type="dxa"/>
            <w:shd w:val="clear" w:color="auto" w:fill="auto"/>
          </w:tcPr>
          <w:p w14:paraId="10921D57" w14:textId="77777777" w:rsidR="00EF7813" w:rsidRPr="001458B3" w:rsidRDefault="005B3261" w:rsidP="00595F55">
            <w:r>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p>
        </w:tc>
      </w:tr>
    </w:tbl>
    <w:p w14:paraId="10921D59" w14:textId="77777777" w:rsidR="001E7DA0" w:rsidRDefault="001E7DA0" w:rsidP="001E7DA0">
      <w:pPr>
        <w:pStyle w:val="berschrift3"/>
      </w:pPr>
      <w:bookmarkStart w:id="103" w:name="_Toc488278770"/>
      <w:r>
        <w:t>Source File</w:t>
      </w:r>
      <w:r w:rsidR="00F86643">
        <w:t xml:space="preserve"> Setup</w:t>
      </w:r>
      <w:bookmarkEnd w:id="103"/>
    </w:p>
    <w:p w14:paraId="10921D5A" w14:textId="77777777" w:rsidR="007E2925" w:rsidRDefault="00FC423D" w:rsidP="007E2925">
      <w:r>
        <w:t>In this section</w:t>
      </w:r>
      <w:r w:rsidR="00AC0533">
        <w:t>,</w:t>
      </w:r>
      <w:r>
        <w:t xml:space="preserve"> you are going to copy the</w:t>
      </w:r>
      <w:r w:rsidR="00AC0533">
        <w:t xml:space="preserve"> source code for the </w:t>
      </w:r>
      <w:r>
        <w:t>LED Flasher into the Lab 1 source folder.</w:t>
      </w:r>
    </w:p>
    <w:p w14:paraId="10921D5B" w14:textId="77777777" w:rsidR="006D218A" w:rsidRPr="00CE45A4" w:rsidRDefault="006D218A" w:rsidP="006D218A">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1</w:t>
      </w:r>
      <w:r w:rsidRPr="00CE45A4">
        <w:rPr>
          <w:rStyle w:val="FilePath"/>
        </w:rPr>
        <w:t xml:space="preserve"> Source Files</w:t>
      </w:r>
      <w:r w:rsidRPr="00CE45A4">
        <w:t xml:space="preserve"> folder </w:t>
      </w:r>
      <w:r w:rsidR="00EB2804">
        <w:t xml:space="preserve">that is located </w:t>
      </w:r>
      <w:r w:rsidRPr="00CE45A4">
        <w:t xml:space="preserve">under the </w:t>
      </w:r>
      <w:r>
        <w:t>following path:</w:t>
      </w:r>
    </w:p>
    <w:p w14:paraId="10921D5C" w14:textId="77777777" w:rsidR="006D218A" w:rsidRDefault="006D218A" w:rsidP="006D218A">
      <w:pPr>
        <w:pStyle w:val="NumberedList"/>
        <w:numPr>
          <w:ilvl w:val="0"/>
          <w:numId w:val="0"/>
        </w:numPr>
        <w:ind w:left="567"/>
        <w:rPr>
          <w:rStyle w:val="FilePath"/>
        </w:rPr>
      </w:pPr>
      <w:r w:rsidRPr="00CE45A4">
        <w:rPr>
          <w:rStyle w:val="FilePath"/>
        </w:rPr>
        <w:t>C</w:t>
      </w:r>
      <w:r w:rsidR="00B95C41">
        <w:rPr>
          <w:rStyle w:val="FilePath"/>
        </w:rPr>
        <w:t>:\MASTERs\2107</w:t>
      </w:r>
      <w:r>
        <w:rPr>
          <w:rStyle w:val="FilePath"/>
        </w:rPr>
        <w:t>0\Lab Manual\Lab 1</w:t>
      </w:r>
      <w:r w:rsidRPr="00CE45A4">
        <w:rPr>
          <w:rStyle w:val="FilePath"/>
        </w:rPr>
        <w:t xml:space="preserve">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14:paraId="10921D5E" w14:textId="77777777" w:rsidTr="001458B3">
        <w:tc>
          <w:tcPr>
            <w:tcW w:w="10542" w:type="dxa"/>
            <w:shd w:val="clear" w:color="auto" w:fill="auto"/>
            <w:vAlign w:val="center"/>
          </w:tcPr>
          <w:p w14:paraId="10921D5D" w14:textId="77777777" w:rsidR="00C65C8E" w:rsidRDefault="00B95C41" w:rsidP="001458B3">
            <w:pPr>
              <w:pStyle w:val="NumberedList"/>
              <w:numPr>
                <w:ilvl w:val="0"/>
                <w:numId w:val="0"/>
              </w:numPr>
              <w:rPr>
                <w:rStyle w:val="FilePath"/>
              </w:rPr>
            </w:pPr>
            <w:r>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5F" w14:textId="77777777" w:rsidR="00215BEC" w:rsidRDefault="00215BEC" w:rsidP="00215BEC">
      <w:pPr>
        <w:pStyle w:val="NumberedList"/>
        <w:numPr>
          <w:ilvl w:val="0"/>
          <w:numId w:val="0"/>
        </w:numPr>
        <w:ind w:left="567"/>
      </w:pPr>
    </w:p>
    <w:p w14:paraId="10921D60"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1" w14:textId="77777777" w:rsidR="006D218A" w:rsidRDefault="006D218A" w:rsidP="006D218A">
      <w:pPr>
        <w:pStyle w:val="NumberedList"/>
      </w:pPr>
      <w:r>
        <w:lastRenderedPageBreak/>
        <w:t xml:space="preserve">Click on the </w:t>
      </w:r>
      <w:proofErr w:type="spellStart"/>
      <w:r w:rsidRPr="00C65C8E">
        <w:rPr>
          <w:rStyle w:val="Filename"/>
        </w:rPr>
        <w:t>ledcontrol.c</w:t>
      </w:r>
      <w:proofErr w:type="spellEnd"/>
      <w:r>
        <w:t xml:space="preserve"> file to highlight the file.</w:t>
      </w:r>
    </w:p>
    <w:p w14:paraId="10921D62" w14:textId="77777777" w:rsidR="007E2925" w:rsidRDefault="006D218A" w:rsidP="006D218A">
      <w:pPr>
        <w:pStyle w:val="NumberedList"/>
      </w:pPr>
      <w:r>
        <w:t xml:space="preserve">Use the Windows copy shortcut, </w:t>
      </w:r>
      <w:proofErr w:type="spellStart"/>
      <w:r w:rsidRPr="006D218A">
        <w:rPr>
          <w:rStyle w:val="KeyboardKey"/>
        </w:rPr>
        <w:t>Ctrl</w:t>
      </w:r>
      <w:r>
        <w:t>+</w:t>
      </w:r>
      <w:r w:rsidRPr="006D218A">
        <w:rPr>
          <w:rStyle w:val="KeyboardKey"/>
        </w:rPr>
        <w:t>c</w:t>
      </w:r>
      <w:proofErr w:type="spellEnd"/>
      <w:r w:rsidRPr="006D218A">
        <w:t>,</w:t>
      </w:r>
      <w:r>
        <w:t xml:space="preserve"> to copy the </w:t>
      </w:r>
      <w:r w:rsidR="00EB2804">
        <w:t xml:space="preserve">selected </w:t>
      </w:r>
      <w:r>
        <w:t>file.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14:paraId="10921D64" w14:textId="77777777" w:rsidTr="001458B3">
        <w:tc>
          <w:tcPr>
            <w:tcW w:w="10542" w:type="dxa"/>
            <w:shd w:val="clear" w:color="auto" w:fill="auto"/>
            <w:vAlign w:val="center"/>
          </w:tcPr>
          <w:p w14:paraId="10921D63" w14:textId="77777777" w:rsidR="007E2925" w:rsidRPr="001458B3" w:rsidRDefault="005B3261" w:rsidP="001458B3">
            <w:pPr>
              <w:pStyle w:val="NumberedList"/>
              <w:numPr>
                <w:ilvl w:val="0"/>
                <w:numId w:val="0"/>
              </w:numPr>
            </w:pPr>
            <w:r w:rsidRPr="000A5197">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p>
        </w:tc>
      </w:tr>
    </w:tbl>
    <w:p w14:paraId="10921D65" w14:textId="77777777" w:rsidR="00656046" w:rsidRDefault="00656046">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66" w14:textId="77777777" w:rsidR="006D218A" w:rsidRDefault="006D218A" w:rsidP="006D218A">
      <w:pPr>
        <w:pStyle w:val="NumberedList"/>
      </w:pPr>
      <w:r>
        <w:t xml:space="preserve">In the Windows File Manager open the project </w:t>
      </w:r>
      <w:proofErr w:type="spellStart"/>
      <w:r w:rsidRPr="00CE45A4">
        <w:rPr>
          <w:rStyle w:val="FilePath"/>
        </w:rPr>
        <w:t>src</w:t>
      </w:r>
      <w:proofErr w:type="spellEnd"/>
      <w:r>
        <w:t xml:space="preserve"> folder </w:t>
      </w:r>
      <w:r w:rsidR="00EB2804">
        <w:t xml:space="preserve">that is located </w:t>
      </w:r>
      <w:r>
        <w:t>under the following path:</w:t>
      </w:r>
    </w:p>
    <w:p w14:paraId="10921D67" w14:textId="77777777" w:rsidR="006D218A" w:rsidRDefault="00400060" w:rsidP="006D218A">
      <w:pPr>
        <w:pStyle w:val="NumberedList"/>
        <w:numPr>
          <w:ilvl w:val="0"/>
          <w:numId w:val="0"/>
        </w:numPr>
        <w:ind w:left="567"/>
        <w:rPr>
          <w:rStyle w:val="FilePath"/>
        </w:rPr>
      </w:pPr>
      <w:r>
        <w:rPr>
          <w:rStyle w:val="FilePath"/>
        </w:rPr>
        <w:t>C:\MASTERs\2107</w:t>
      </w:r>
      <w:r w:rsidR="006D218A">
        <w:rPr>
          <w:rStyle w:val="FilePath"/>
        </w:rPr>
        <w:t>0\</w:t>
      </w:r>
      <w:r>
        <w:rPr>
          <w:rStyle w:val="FilePath"/>
        </w:rPr>
        <w:t>net1</w:t>
      </w:r>
      <w:r w:rsidR="006D218A">
        <w:rPr>
          <w:rStyle w:val="FilePath"/>
        </w:rPr>
        <w:t>lab1</w:t>
      </w:r>
      <w:r w:rsidR="006D218A" w:rsidRPr="00CE45A4">
        <w:rPr>
          <w:rStyle w:val="FilePath"/>
        </w:rPr>
        <w:t>\firmware\src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14:paraId="10921D69" w14:textId="77777777" w:rsidTr="001458B3">
        <w:tc>
          <w:tcPr>
            <w:tcW w:w="10542" w:type="dxa"/>
            <w:shd w:val="clear" w:color="auto" w:fill="auto"/>
            <w:vAlign w:val="center"/>
          </w:tcPr>
          <w:p w14:paraId="10921D68" w14:textId="77777777" w:rsidR="00EB2804"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p>
        </w:tc>
      </w:tr>
    </w:tbl>
    <w:p w14:paraId="10921D6A" w14:textId="77777777" w:rsidR="00215BEC" w:rsidRDefault="00215BEC">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6B" w14:textId="77777777" w:rsidR="006D218A" w:rsidRPr="00455AE7" w:rsidRDefault="00455AE7" w:rsidP="00455AE7">
      <w:pPr>
        <w:pStyle w:val="NumberedList"/>
      </w:pPr>
      <w:r w:rsidRPr="00455AE7">
        <w:lastRenderedPageBreak/>
        <w:t xml:space="preserve">Use the Windows paste shortcut, </w:t>
      </w:r>
      <w:proofErr w:type="spellStart"/>
      <w:r w:rsidRPr="00455AE7">
        <w:rPr>
          <w:rStyle w:val="KeyboardKey"/>
        </w:rPr>
        <w:t>Ctrl</w:t>
      </w:r>
      <w:r w:rsidRPr="00455AE7">
        <w:t>+</w:t>
      </w:r>
      <w:r w:rsidRPr="00C65C8E">
        <w:rPr>
          <w:rStyle w:val="KeyboardKey"/>
        </w:rPr>
        <w:t>v</w:t>
      </w:r>
      <w:proofErr w:type="spellEnd"/>
      <w:r w:rsidR="00C65C8E" w:rsidRPr="00C65C8E">
        <w:t>,</w:t>
      </w:r>
      <w:r w:rsidRPr="00455AE7">
        <w:t xml:space="preserve"> to paste the </w:t>
      </w:r>
      <w:r w:rsidR="00791E25">
        <w:t xml:space="preserve">new </w:t>
      </w:r>
      <w:proofErr w:type="spellStart"/>
      <w:r w:rsidR="00791E25" w:rsidRPr="00791E25">
        <w:rPr>
          <w:rStyle w:val="Filename"/>
        </w:rPr>
        <w:t>ledcontrol.c</w:t>
      </w:r>
      <w:proofErr w:type="spellEnd"/>
      <w:r w:rsidR="00791E25">
        <w:t xml:space="preserve"> </w:t>
      </w:r>
      <w:r w:rsidRPr="00455AE7">
        <w:t>file.</w:t>
      </w:r>
      <w:r w:rsidR="007E2925">
        <w:t xml:space="preserve"> </w:t>
      </w:r>
      <w:r w:rsidR="007E2925" w:rsidRPr="00795D05">
        <w:t>Y</w:t>
      </w:r>
      <w:r w:rsidR="007E2925">
        <w:t xml:space="preserve">ou </w:t>
      </w:r>
      <w:r w:rsidR="00791E25">
        <w:t>will be prompted to replace the file:</w:t>
      </w:r>
      <w:r w:rsidR="007E2925" w:rsidRPr="00795D05">
        <w:t xml:space="preserve"> </w:t>
      </w:r>
      <w:r w:rsidR="007E2925">
        <w:t xml:space="preserve">Select the </w:t>
      </w:r>
      <w:r w:rsidR="007E2925" w:rsidRPr="00795D05">
        <w:rPr>
          <w:rStyle w:val="FieldName"/>
        </w:rPr>
        <w:t>Replace the files in the destination</w:t>
      </w:r>
      <w:r w:rsidR="007E2925"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14:paraId="10921D6D" w14:textId="77777777" w:rsidTr="001458B3">
        <w:tc>
          <w:tcPr>
            <w:tcW w:w="9026" w:type="dxa"/>
            <w:shd w:val="clear" w:color="auto" w:fill="auto"/>
            <w:vAlign w:val="center"/>
          </w:tcPr>
          <w:p w14:paraId="10921D6C" w14:textId="77777777" w:rsidR="0007798D" w:rsidRPr="001458B3" w:rsidRDefault="005B3261" w:rsidP="007E2925">
            <w:r w:rsidRPr="000A5197">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p>
        </w:tc>
      </w:tr>
      <w:tr w:rsidR="00215BEC" w:rsidRPr="001458B3" w14:paraId="10921D6F" w14:textId="77777777" w:rsidTr="001458B3">
        <w:tc>
          <w:tcPr>
            <w:tcW w:w="9026" w:type="dxa"/>
            <w:shd w:val="clear" w:color="auto" w:fill="auto"/>
            <w:vAlign w:val="center"/>
          </w:tcPr>
          <w:p w14:paraId="10921D6E" w14:textId="77777777" w:rsidR="00215BEC" w:rsidRPr="000A5197" w:rsidRDefault="00215BEC" w:rsidP="007E2925">
            <w:pPr>
              <w:rPr>
                <w:noProof/>
                <w:lang w:eastAsia="en-AU"/>
              </w:rPr>
            </w:pPr>
            <w:r>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72">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p>
        </w:tc>
      </w:tr>
    </w:tbl>
    <w:p w14:paraId="10921D70" w14:textId="77777777" w:rsidR="002D2E68" w:rsidRPr="007E2925" w:rsidRDefault="002D2E68" w:rsidP="007E2925">
      <w:pPr>
        <w:pStyle w:val="NumberedList"/>
        <w:numPr>
          <w:ilvl w:val="0"/>
          <w:numId w:val="0"/>
        </w:numPr>
        <w:ind w:left="567"/>
      </w:pPr>
    </w:p>
    <w:p w14:paraId="10921D71" w14:textId="77777777" w:rsidR="00AC0533" w:rsidRPr="001458B3" w:rsidRDefault="00AC053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lang w:eastAsia="en-AU"/>
        </w:rPr>
      </w:pPr>
      <w:r>
        <w:rPr>
          <w:lang w:eastAsia="en-AU"/>
        </w:rPr>
        <w:br w:type="page"/>
      </w:r>
    </w:p>
    <w:p w14:paraId="10921D72" w14:textId="77777777" w:rsidR="002718C7" w:rsidRDefault="00947CDB" w:rsidP="00DD62CB">
      <w:pPr>
        <w:pStyle w:val="berschrift2"/>
        <w:rPr>
          <w:lang w:eastAsia="en-AU"/>
        </w:rPr>
      </w:pPr>
      <w:bookmarkStart w:id="104" w:name="_Toc488278771"/>
      <w:r>
        <w:rPr>
          <w:lang w:eastAsia="en-AU"/>
        </w:rPr>
        <w:lastRenderedPageBreak/>
        <w:t xml:space="preserve">Project </w:t>
      </w:r>
      <w:r w:rsidR="008D74DF">
        <w:rPr>
          <w:lang w:eastAsia="en-AU"/>
        </w:rPr>
        <w:t>Build</w:t>
      </w:r>
      <w:bookmarkEnd w:id="104"/>
    </w:p>
    <w:p w14:paraId="10921D73" w14:textId="77777777" w:rsidR="00EF2954" w:rsidRDefault="002718C7" w:rsidP="00A53E51">
      <w:pPr>
        <w:pStyle w:val="NumberedList"/>
      </w:pPr>
      <w:bookmarkStart w:id="105" w:name="_Ref456398738"/>
      <w:r>
        <w:t xml:space="preserve">To build the project click on the </w:t>
      </w:r>
      <w:r w:rsidR="007A28F6" w:rsidRPr="005C7169">
        <w:rPr>
          <w:rStyle w:val="IconName"/>
        </w:rPr>
        <w:t xml:space="preserve">Clean and </w:t>
      </w:r>
      <w:r w:rsidR="00143D01" w:rsidRPr="005C7169">
        <w:rPr>
          <w:rStyle w:val="IconName"/>
        </w:rPr>
        <w:t>Build Main Project</w:t>
      </w:r>
      <w:r w:rsidR="00143D01">
        <w:t xml:space="preserve"> icon</w:t>
      </w:r>
      <w:r>
        <w:t xml:space="preserve"> in the M</w:t>
      </w:r>
      <w:r w:rsidR="00EC7234">
        <w:t>P</w:t>
      </w:r>
      <w:r>
        <w:t>LAB</w:t>
      </w:r>
      <w:r w:rsidR="00970E1D">
        <w:t xml:space="preserve"> </w:t>
      </w:r>
      <w:r>
        <w:t>X Run toolbar.</w:t>
      </w:r>
      <w:bookmarkEnd w:id="10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5" w14:textId="77777777" w:rsidTr="001458B3">
        <w:tc>
          <w:tcPr>
            <w:tcW w:w="9016" w:type="dxa"/>
            <w:shd w:val="clear" w:color="auto" w:fill="auto"/>
            <w:vAlign w:val="center"/>
          </w:tcPr>
          <w:p w14:paraId="10921D74" w14:textId="77777777" w:rsidR="00EF2954" w:rsidRPr="001458B3" w:rsidRDefault="00501951" w:rsidP="00FA394D">
            <w:r>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p>
        </w:tc>
      </w:tr>
    </w:tbl>
    <w:p w14:paraId="10921D76" w14:textId="77777777" w:rsidR="00EF2954" w:rsidRDefault="002718C7" w:rsidP="00EF2954">
      <w:pPr>
        <w:pStyle w:val="NumberedList"/>
      </w:pPr>
      <w:bookmarkStart w:id="106" w:name="_Ref456398761"/>
      <w:r>
        <w:t xml:space="preserve">Confirm the Build was successful by checking the </w:t>
      </w:r>
      <w:r w:rsidRPr="005C7169">
        <w:rPr>
          <w:rStyle w:val="WindowOrDialogName"/>
        </w:rPr>
        <w:t>Output</w:t>
      </w:r>
      <w:r>
        <w:t xml:space="preserve"> Window.</w:t>
      </w:r>
      <w:bookmarkEnd w:id="106"/>
      <w:r w:rsidR="00501951" w:rsidRPr="00501951">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14:paraId="10921D78" w14:textId="77777777" w:rsidTr="001458B3">
        <w:tc>
          <w:tcPr>
            <w:tcW w:w="9016" w:type="dxa"/>
            <w:shd w:val="clear" w:color="auto" w:fill="auto"/>
            <w:vAlign w:val="center"/>
          </w:tcPr>
          <w:p w14:paraId="10921D77" w14:textId="77777777" w:rsidR="00EF2954" w:rsidRPr="001458B3" w:rsidRDefault="005B3261" w:rsidP="001458B3">
            <w:pPr>
              <w:jc w:val="center"/>
            </w:pPr>
            <w:r w:rsidRPr="000A5197">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p>
        </w:tc>
      </w:tr>
    </w:tbl>
    <w:p w14:paraId="10921D79" w14:textId="77777777" w:rsidR="00791E25" w:rsidRDefault="00791E25" w:rsidP="00791E25"/>
    <w:p w14:paraId="10921D7A" w14:textId="77777777" w:rsidR="00947CDB" w:rsidRDefault="00947CDB" w:rsidP="00791E25">
      <w:pPr>
        <w:pStyle w:val="berschrift2"/>
      </w:pPr>
      <w:bookmarkStart w:id="107" w:name="_Toc488278772"/>
      <w:r>
        <w:rPr>
          <w:lang w:eastAsia="en-AU"/>
        </w:rPr>
        <w:t>Programming</w:t>
      </w:r>
      <w:bookmarkEnd w:id="107"/>
    </w:p>
    <w:p w14:paraId="10921D7B" w14:textId="2FAE02BC" w:rsidR="00A53E51" w:rsidRDefault="002718C7" w:rsidP="001F328C">
      <w:pPr>
        <w:jc w:val="both"/>
      </w:pPr>
      <w:r>
        <w:t xml:space="preserve">The </w:t>
      </w:r>
      <w:r w:rsidR="00EA2C7E">
        <w:t xml:space="preserve">application is now ready for programming onto the </w:t>
      </w:r>
      <w:del w:id="108" w:author="Mark Atchison" w:date="2019-05-06T16:48:00Z">
        <w:r w:rsidDel="00064A8E">
          <w:delText>PIC32MZ</w:delText>
        </w:r>
        <w:r w:rsidR="00947CDB" w:rsidDel="00064A8E">
          <w:delText xml:space="preserve"> </w:delText>
        </w:r>
        <w:r w:rsidDel="00064A8E">
          <w:delText>EF Starter Kit</w:delText>
        </w:r>
      </w:del>
      <w:ins w:id="109" w:author="Mark Atchison" w:date="2019-05-06T16:48:00Z">
        <w:r w:rsidR="00064A8E">
          <w:t xml:space="preserve">SAM E70 </w:t>
        </w:r>
        <w:proofErr w:type="spellStart"/>
        <w:r w:rsidR="00064A8E">
          <w:t>Xplained</w:t>
        </w:r>
        <w:proofErr w:type="spellEnd"/>
        <w:r w:rsidR="00064A8E">
          <w:t xml:space="preserve"> Ultra</w:t>
        </w:r>
      </w:ins>
      <w:r w:rsidR="00D0776D">
        <w:t>.</w:t>
      </w:r>
      <w:r w:rsidR="007C3FC6">
        <w:t xml:space="preserve"> </w:t>
      </w:r>
      <w:r w:rsidR="009068A2">
        <w:t>To use the on-board programmer</w:t>
      </w:r>
      <w:r w:rsidR="007C3FC6">
        <w:t>,</w:t>
      </w:r>
      <w:r w:rsidR="009068A2">
        <w:t xml:space="preserve"> </w:t>
      </w:r>
      <w:r>
        <w:t>follow this procedure:</w:t>
      </w:r>
    </w:p>
    <w:p w14:paraId="10921D7C" w14:textId="77777777" w:rsidR="002718C7" w:rsidRDefault="00596229" w:rsidP="00A53E51">
      <w:pPr>
        <w:pStyle w:val="NumberedList"/>
      </w:pPr>
      <w:bookmarkStart w:id="110" w:name="_Ref456398772"/>
      <w:r>
        <w:t>To connect the on-board debugger to the PIC32, a Jumper must be installed on JP2.</w:t>
      </w:r>
      <w:bookmarkEnd w:id="110"/>
    </w:p>
    <w:p w14:paraId="10921D7D" w14:textId="77777777" w:rsidR="00EA2C7E" w:rsidRDefault="00EA2C7E" w:rsidP="00EA2C7E">
      <w:pPr>
        <w:pStyle w:val="NumberedList"/>
      </w:pPr>
      <w:r>
        <w:t>Check the LAN8740 PHY Daughter Board is seated correctly in J6.</w:t>
      </w:r>
    </w:p>
    <w:p w14:paraId="10921D7E" w14:textId="77777777" w:rsidR="00EA2C7E" w:rsidRDefault="00EA2C7E" w:rsidP="00EA2C7E">
      <w:pPr>
        <w:pStyle w:val="NumberedList"/>
      </w:pPr>
      <w:r>
        <w:t xml:space="preserve">Attach a USB Male-A to Male </w:t>
      </w:r>
      <w:r w:rsidRPr="00A65EB3">
        <w:rPr>
          <w:b/>
        </w:rPr>
        <w:t>Mini</w:t>
      </w:r>
      <w:r>
        <w:rPr>
          <w:b/>
        </w:rPr>
        <w:t>-B</w:t>
      </w:r>
      <w:r>
        <w:t xml:space="preserve"> cable to the </w:t>
      </w:r>
      <w:r w:rsidRPr="00BA5FE6">
        <w:rPr>
          <w:b/>
        </w:rPr>
        <w:t>USB DEBUG</w:t>
      </w:r>
      <w:r>
        <w:t xml:space="preserve"> port of the kit, and then attach to the PC. The USB Debug port is located in between the LAN8740 PHY and the USB-A Connector on the kit.</w:t>
      </w:r>
    </w:p>
    <w:p w14:paraId="10921D7F" w14:textId="77777777" w:rsidR="00EA2C7E" w:rsidRDefault="00EA2C7E" w:rsidP="00EA2C7E">
      <w:pPr>
        <w:pStyle w:val="NumberedList"/>
      </w:pPr>
      <w:r>
        <w:t xml:space="preserve">Ensure the LEDS D6 and D7 are </w:t>
      </w:r>
      <w:r w:rsidR="00BF0D0E">
        <w:t>illuminated</w:t>
      </w:r>
      <w:r>
        <w:t>.</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14:paraId="10921D81" w14:textId="77777777" w:rsidTr="001458B3">
        <w:tc>
          <w:tcPr>
            <w:tcW w:w="9993" w:type="dxa"/>
            <w:shd w:val="clear" w:color="auto" w:fill="auto"/>
            <w:vAlign w:val="center"/>
          </w:tcPr>
          <w:p w14:paraId="10921D80" w14:textId="77777777" w:rsidR="00D0776D" w:rsidRPr="001458B3" w:rsidRDefault="005B3261" w:rsidP="001458B3">
            <w:pPr>
              <w:pStyle w:val="NumberedList"/>
              <w:numPr>
                <w:ilvl w:val="0"/>
                <w:numId w:val="0"/>
              </w:numPr>
              <w:jc w:val="center"/>
            </w:pPr>
            <w:r w:rsidRPr="000A5197">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p>
        </w:tc>
      </w:tr>
    </w:tbl>
    <w:p w14:paraId="10921D82" w14:textId="77777777" w:rsidR="0033030B" w:rsidRDefault="0033030B" w:rsidP="00D0776D">
      <w:pPr>
        <w:pStyle w:val="NumberedList"/>
        <w:numPr>
          <w:ilvl w:val="0"/>
          <w:numId w:val="0"/>
        </w:numPr>
        <w:ind w:left="567"/>
      </w:pPr>
    </w:p>
    <w:p w14:paraId="10921D83" w14:textId="77777777" w:rsidR="0033030B" w:rsidRDefault="0033030B">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84" w14:textId="41ABBB6A" w:rsidR="00A53E51" w:rsidRDefault="00C858E8" w:rsidP="002718C7">
      <w:pPr>
        <w:pStyle w:val="NumberedList"/>
      </w:pPr>
      <w:r>
        <w:lastRenderedPageBreak/>
        <w:t xml:space="preserve">To select the on-board Programmer/Debugger on the </w:t>
      </w:r>
      <w:del w:id="111" w:author="Mark Atchison" w:date="2019-05-06T16:48:00Z">
        <w:r w:rsidDel="00064A8E">
          <w:delText>PIC32MZ EF Starter Kit</w:delText>
        </w:r>
      </w:del>
      <w:ins w:id="112" w:author="Mark Atchison" w:date="2019-05-06T16:48:00Z">
        <w:r w:rsidR="00064A8E">
          <w:t xml:space="preserve">SAM E70 </w:t>
        </w:r>
        <w:proofErr w:type="spellStart"/>
        <w:r w:rsidR="00064A8E">
          <w:t>Xplained</w:t>
        </w:r>
        <w:proofErr w:type="spellEnd"/>
        <w:r w:rsidR="00064A8E">
          <w:t xml:space="preserve"> Ultra</w:t>
        </w:r>
      </w:ins>
      <w:r>
        <w:t xml:space="preserve">: </w:t>
      </w:r>
      <w:r w:rsidR="00970E1D">
        <w:t>choose</w:t>
      </w:r>
      <w:r w:rsidR="00A53E51">
        <w:t xml:space="preserve"> </w:t>
      </w:r>
      <w:r w:rsidR="005C7169">
        <w:rPr>
          <w:rStyle w:val="MenuPath"/>
        </w:rPr>
        <w:t>File</w:t>
      </w:r>
      <w:r w:rsidR="005C7169">
        <w:rPr>
          <w:rStyle w:val="MenuPath"/>
        </w:rPr>
        <w:sym w:font="Wingdings 3" w:char="F086"/>
      </w:r>
      <w:r w:rsidR="00A53E51" w:rsidRPr="005C7169">
        <w:rPr>
          <w:rStyle w:val="MenuPath"/>
        </w:rPr>
        <w:t xml:space="preserve">Project </w:t>
      </w:r>
      <w:r w:rsidR="00E969F4" w:rsidRPr="005C7169">
        <w:rPr>
          <w:rStyle w:val="MenuPath"/>
        </w:rPr>
        <w:t>Properties</w:t>
      </w:r>
      <w:r w:rsidR="00DF67FC" w:rsidRPr="005C7169">
        <w:rPr>
          <w:rStyle w:val="MenuPath"/>
        </w:rPr>
        <w:t xml:space="preserve"> (lab1)</w:t>
      </w:r>
      <w:r w:rsidR="00970E1D" w:rsidRPr="00970E1D">
        <w:t xml:space="preserve"> in the </w:t>
      </w:r>
      <w:r>
        <w:t xml:space="preserve">MPLAB X </w:t>
      </w:r>
      <w:r w:rsidR="00970E1D" w:rsidRPr="00970E1D">
        <w:t>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14:paraId="10921D86" w14:textId="77777777" w:rsidTr="001458B3">
        <w:tc>
          <w:tcPr>
            <w:tcW w:w="9016" w:type="dxa"/>
            <w:shd w:val="clear" w:color="auto" w:fill="auto"/>
            <w:vAlign w:val="center"/>
          </w:tcPr>
          <w:p w14:paraId="10921D85" w14:textId="77777777" w:rsidR="00DF67FC" w:rsidRPr="001458B3" w:rsidRDefault="005B3261" w:rsidP="00FA394D">
            <w:r>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p>
        </w:tc>
      </w:tr>
    </w:tbl>
    <w:p w14:paraId="10921D87" w14:textId="77777777" w:rsidR="00791E25"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pPr>
    </w:p>
    <w:p w14:paraId="10921D88" w14:textId="0C7C7BCC" w:rsidR="002718C7" w:rsidRDefault="002718C7" w:rsidP="00791E25">
      <w:pPr>
        <w:pStyle w:val="NumberedList"/>
      </w:pPr>
      <w:r>
        <w:t xml:space="preserve">In the </w:t>
      </w:r>
      <w:r w:rsidRPr="002A42A6">
        <w:rPr>
          <w:rStyle w:val="WindowOrDialogName"/>
        </w:rPr>
        <w:t>Project Properties</w:t>
      </w:r>
      <w:r w:rsidR="002A42A6" w:rsidRPr="002A42A6">
        <w:rPr>
          <w:rStyle w:val="WindowOrDialogName"/>
        </w:rPr>
        <w:t xml:space="preserve"> – lab 1</w:t>
      </w:r>
      <w:r w:rsidR="00A53E51">
        <w:t xml:space="preserve"> </w:t>
      </w:r>
      <w:r w:rsidR="002A42A6">
        <w:t>window</w:t>
      </w:r>
      <w:r w:rsidR="00A53E51">
        <w:t xml:space="preserve">, under </w:t>
      </w:r>
      <w:r w:rsidR="00A53E51" w:rsidRPr="005C7169">
        <w:rPr>
          <w:rStyle w:val="FieldName"/>
        </w:rPr>
        <w:t xml:space="preserve">Hardware </w:t>
      </w:r>
      <w:r w:rsidRPr="005C7169">
        <w:rPr>
          <w:rStyle w:val="FieldName"/>
        </w:rPr>
        <w:t>Tool</w:t>
      </w:r>
      <w:r>
        <w:t xml:space="preserve">, locate </w:t>
      </w:r>
      <w:r w:rsidRPr="005C7169">
        <w:rPr>
          <w:rStyle w:val="FolderPath"/>
        </w:rPr>
        <w:t>Microchip Starter Kits-&gt;Starter Kits (PKOB)</w:t>
      </w:r>
      <w:r>
        <w:t xml:space="preserve"> and</w:t>
      </w:r>
      <w:r w:rsidR="00A53E51">
        <w:t xml:space="preserve"> </w:t>
      </w:r>
      <w:r w:rsidR="002A42A6">
        <w:t>click on the</w:t>
      </w:r>
      <w:r>
        <w:t xml:space="preserve"> </w:t>
      </w:r>
      <w:del w:id="113" w:author="Mark Atchison" w:date="2019-05-06T16:49:00Z">
        <w:r w:rsidR="00685CBB" w:rsidRPr="005C7169" w:rsidDel="00064A8E">
          <w:rPr>
            <w:rStyle w:val="EnteredValue"/>
          </w:rPr>
          <w:delText>PIC32MZ</w:delText>
        </w:r>
      </w:del>
      <w:ins w:id="114" w:author="Mark Atchison" w:date="2019-05-06T16:49:00Z">
        <w:r w:rsidR="00064A8E">
          <w:rPr>
            <w:rStyle w:val="EnteredValue"/>
          </w:rPr>
          <w:t>SAM E70</w:t>
        </w:r>
      </w:ins>
      <w:r w:rsidR="00685CBB" w:rsidRPr="005C7169">
        <w:rPr>
          <w:rStyle w:val="EnteredValue"/>
        </w:rPr>
        <w:t xml:space="preserve"> EF</w:t>
      </w:r>
      <w:r w:rsidRPr="005C7169">
        <w:rPr>
          <w:rStyle w:val="EnteredValue"/>
        </w:rPr>
        <w:t xml:space="preserve"> Family</w:t>
      </w:r>
      <w:r>
        <w:t xml:space="preserve"> option.</w:t>
      </w:r>
    </w:p>
    <w:p w14:paraId="10921D89" w14:textId="77777777" w:rsidR="0065465E" w:rsidRDefault="0065465E" w:rsidP="0065465E">
      <w:pPr>
        <w:pStyle w:val="NumberedList"/>
      </w:pPr>
      <w:r>
        <w:t xml:space="preserve">Click </w:t>
      </w:r>
      <w:r w:rsidRPr="00375640">
        <w:rPr>
          <w:rStyle w:val="DialogButton"/>
        </w:rPr>
        <w:t>Apply</w:t>
      </w:r>
      <w:r>
        <w:t xml:space="preserve">, and then click </w:t>
      </w:r>
      <w:r w:rsidRPr="00375640">
        <w:rPr>
          <w:rStyle w:val="DialogButton"/>
        </w:rPr>
        <w:t>OK</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8B" w14:textId="77777777" w:rsidTr="001458B3">
        <w:tc>
          <w:tcPr>
            <w:tcW w:w="9016" w:type="dxa"/>
            <w:shd w:val="clear" w:color="auto" w:fill="auto"/>
            <w:vAlign w:val="center"/>
          </w:tcPr>
          <w:p w14:paraId="10921D8A"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p>
        </w:tc>
      </w:tr>
    </w:tbl>
    <w:p w14:paraId="10921D8C" w14:textId="77777777" w:rsidR="002718C7" w:rsidRDefault="002718C7" w:rsidP="00A53E51">
      <w:pPr>
        <w:pStyle w:val="NumberedList"/>
      </w:pPr>
      <w:r>
        <w:lastRenderedPageBreak/>
        <w:t xml:space="preserve">To program the </w:t>
      </w:r>
      <w:proofErr w:type="gramStart"/>
      <w:r>
        <w:t>application</w:t>
      </w:r>
      <w:proofErr w:type="gramEnd"/>
      <w:r>
        <w:t xml:space="preserve"> click on the </w:t>
      </w:r>
      <w:r w:rsidRPr="005C7169">
        <w:rPr>
          <w:rStyle w:val="IconName"/>
        </w:rPr>
        <w:t>Make and Run</w:t>
      </w:r>
      <w:r>
        <w:t xml:space="preserve"> </w:t>
      </w:r>
      <w:r w:rsidR="008B650A">
        <w:t>icon</w:t>
      </w:r>
      <w:r w:rsidR="00375640">
        <w:t xml:space="preserve"> </w:t>
      </w:r>
      <w:r w:rsidR="00A53E51">
        <w:t>in the MPLAB</w:t>
      </w:r>
      <w:r w:rsidR="00970E1D">
        <w:t xml:space="preserve"> </w:t>
      </w:r>
      <w:r w:rsidR="00A53E51">
        <w:t>X Run Toolbar.</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14:paraId="10921D8E" w14:textId="77777777" w:rsidTr="001458B3">
        <w:tc>
          <w:tcPr>
            <w:tcW w:w="9638" w:type="dxa"/>
            <w:shd w:val="clear" w:color="auto" w:fill="auto"/>
            <w:vAlign w:val="center"/>
          </w:tcPr>
          <w:p w14:paraId="10921D8D" w14:textId="77777777" w:rsidR="000C5049" w:rsidRPr="001458B3" w:rsidRDefault="005B3261" w:rsidP="009E636C">
            <w:r>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p>
        </w:tc>
      </w:tr>
    </w:tbl>
    <w:p w14:paraId="10921D8F" w14:textId="77777777" w:rsidR="002718C7" w:rsidRDefault="005C7169" w:rsidP="00A53E51">
      <w:pPr>
        <w:pStyle w:val="NumberedList"/>
      </w:pPr>
      <w:bookmarkStart w:id="115" w:name="_Ref456398789"/>
      <w:r>
        <w:t xml:space="preserve">The </w:t>
      </w:r>
      <w:r w:rsidRPr="005C7169">
        <w:rPr>
          <w:rStyle w:val="WindowOrDialogName"/>
        </w:rPr>
        <w:t>Starter Kit on Board</w:t>
      </w:r>
      <w:r>
        <w:t xml:space="preserve"> tab in the </w:t>
      </w:r>
      <w:r w:rsidRPr="005C7169">
        <w:rPr>
          <w:rStyle w:val="WindowOrDialogName"/>
        </w:rPr>
        <w:t>O</w:t>
      </w:r>
      <w:r w:rsidR="002718C7" w:rsidRPr="005C7169">
        <w:rPr>
          <w:rStyle w:val="WindowOrDialogName"/>
        </w:rPr>
        <w:t>utput</w:t>
      </w:r>
      <w:r w:rsidR="002718C7">
        <w:t xml:space="preserve"> window will indicate if</w:t>
      </w:r>
      <w:r w:rsidR="00A53E51">
        <w:t xml:space="preserve"> </w:t>
      </w:r>
      <w:r w:rsidR="002718C7">
        <w:t>programming was successful.</w:t>
      </w:r>
      <w:bookmarkEnd w:id="115"/>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14:paraId="10921D91" w14:textId="77777777" w:rsidTr="001458B3">
        <w:tc>
          <w:tcPr>
            <w:tcW w:w="9016" w:type="dxa"/>
            <w:shd w:val="clear" w:color="auto" w:fill="auto"/>
            <w:vAlign w:val="center"/>
          </w:tcPr>
          <w:p w14:paraId="10921D90" w14:textId="77777777" w:rsidR="00A53E51" w:rsidRPr="001458B3" w:rsidRDefault="005B3261" w:rsidP="009E636C">
            <w:pPr>
              <w:rPr>
                <w:lang w:eastAsia="en-AU"/>
              </w:rPr>
            </w:pPr>
            <w:r>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p>
        </w:tc>
      </w:tr>
    </w:tbl>
    <w:p w14:paraId="10921D92" w14:textId="7441B888" w:rsidR="00610779" w:rsidRDefault="00610779" w:rsidP="00610779">
      <w:pPr>
        <w:pStyle w:val="NumberedList"/>
      </w:pPr>
      <w:r>
        <w:t xml:space="preserve">After programming, confirm that LED3 on the </w:t>
      </w:r>
      <w:del w:id="116" w:author="Mark Atchison" w:date="2019-05-06T16:48:00Z">
        <w:r w:rsidDel="00064A8E">
          <w:delText>PIC32MZ EF Starter Kit</w:delText>
        </w:r>
      </w:del>
      <w:ins w:id="117" w:author="Mark Atchison" w:date="2019-05-06T16:48:00Z">
        <w:r w:rsidR="00064A8E">
          <w:t xml:space="preserve">SAM E70 </w:t>
        </w:r>
        <w:proofErr w:type="spellStart"/>
        <w:r w:rsidR="00064A8E">
          <w:t>Xplained</w:t>
        </w:r>
        <w:proofErr w:type="spellEnd"/>
        <w:r w:rsidR="00064A8E">
          <w:t xml:space="preserve"> Ultra</w:t>
        </w:r>
      </w:ins>
      <w:r>
        <w:t xml:space="preserve"> is flashing.</w:t>
      </w:r>
    </w:p>
    <w:p w14:paraId="10921D93" w14:textId="77777777" w:rsidR="00791E25" w:rsidRDefault="00791E25">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lang w:eastAsia="en-AU"/>
        </w:rPr>
      </w:pPr>
      <w:r>
        <w:rPr>
          <w:lang w:eastAsia="en-AU"/>
        </w:rPr>
        <w:br w:type="page"/>
      </w:r>
    </w:p>
    <w:p w14:paraId="10921D94" w14:textId="77777777" w:rsidR="002718C7" w:rsidRDefault="002718C7" w:rsidP="00DD62CB">
      <w:pPr>
        <w:pStyle w:val="berschrift2"/>
        <w:rPr>
          <w:lang w:eastAsia="en-AU"/>
        </w:rPr>
      </w:pPr>
      <w:bookmarkStart w:id="118" w:name="_Toc488278773"/>
      <w:r>
        <w:rPr>
          <w:lang w:eastAsia="en-AU"/>
        </w:rPr>
        <w:lastRenderedPageBreak/>
        <w:t>Application Validation</w:t>
      </w:r>
      <w:bookmarkEnd w:id="118"/>
    </w:p>
    <w:p w14:paraId="10921D95" w14:textId="77777777" w:rsidR="00FF4CD9" w:rsidRDefault="00FF4CD9" w:rsidP="00FF4CD9">
      <w:pPr>
        <w:pStyle w:val="berschrift3"/>
        <w:rPr>
          <w:lang w:eastAsia="en-AU"/>
        </w:rPr>
      </w:pPr>
      <w:bookmarkStart w:id="119" w:name="_Toc488278774"/>
      <w:r>
        <w:rPr>
          <w:lang w:eastAsia="en-AU"/>
        </w:rPr>
        <w:t>Network Interfacing</w:t>
      </w:r>
      <w:bookmarkEnd w:id="119"/>
    </w:p>
    <w:p w14:paraId="10921D96" w14:textId="1851303F" w:rsidR="00EF7813" w:rsidRDefault="00FF4CD9" w:rsidP="00EF7813">
      <w:r>
        <w:t>For validating the operat</w:t>
      </w:r>
      <w:r w:rsidR="00610779">
        <w:t>ion of the TCP/IP Stack</w:t>
      </w:r>
      <w:r>
        <w:t xml:space="preserve">, the </w:t>
      </w:r>
      <w:del w:id="120" w:author="Mark Atchison" w:date="2019-05-06T16:48:00Z">
        <w:r w:rsidDel="00064A8E">
          <w:delText>PIC32MZ EF Starter Kit</w:delText>
        </w:r>
      </w:del>
      <w:ins w:id="121" w:author="Mark Atchison" w:date="2019-05-06T16:48:00Z">
        <w:r w:rsidR="00064A8E">
          <w:t xml:space="preserve">SAM E70 </w:t>
        </w:r>
        <w:proofErr w:type="spellStart"/>
        <w:r w:rsidR="00064A8E">
          <w:t>Xplained</w:t>
        </w:r>
        <w:proofErr w:type="spellEnd"/>
        <w:r w:rsidR="00064A8E">
          <w:t xml:space="preserve"> Ultra</w:t>
        </w:r>
      </w:ins>
      <w:r>
        <w:t xml:space="preserve"> must</w:t>
      </w:r>
      <w:r w:rsidR="000F0852">
        <w:t xml:space="preserve"> be</w:t>
      </w:r>
      <w:r>
        <w:t xml:space="preserve"> connect</w:t>
      </w:r>
      <w:r w:rsidR="000F0852">
        <w:t>ed</w:t>
      </w:r>
      <w:r w:rsidR="00EF7813">
        <w:t xml:space="preserve"> to a network </w:t>
      </w:r>
      <w:r>
        <w:t>which has a DHCP Server.</w:t>
      </w:r>
      <w:r w:rsidR="000F0852">
        <w:t xml:space="preserve"> The architecture of the network will be similar to that depicted </w:t>
      </w:r>
      <w:r w:rsidR="00EF7813">
        <w:t xml:space="preserve">in the diagram shown </w:t>
      </w:r>
      <w:r w:rsidR="000F0852">
        <w:t>below.</w:t>
      </w:r>
      <w:r>
        <w:t xml:space="preserve"> </w:t>
      </w:r>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14:paraId="10921D98" w14:textId="77777777" w:rsidTr="001458B3">
        <w:tc>
          <w:tcPr>
            <w:tcW w:w="10572" w:type="dxa"/>
            <w:shd w:val="clear" w:color="auto" w:fill="auto"/>
            <w:vAlign w:val="center"/>
          </w:tcPr>
          <w:p w14:paraId="10921D97" w14:textId="77777777" w:rsidR="00FF4CD9" w:rsidRPr="001458B3" w:rsidRDefault="005B3261" w:rsidP="00DE3640">
            <w:pPr>
              <w:pStyle w:val="NumberedList"/>
              <w:numPr>
                <w:ilvl w:val="0"/>
                <w:numId w:val="0"/>
              </w:numPr>
              <w:jc w:val="center"/>
            </w:pPr>
            <w:r w:rsidRPr="000A5197">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p>
        </w:tc>
      </w:tr>
    </w:tbl>
    <w:p w14:paraId="10921D99" w14:textId="77777777" w:rsidR="001C099D" w:rsidRDefault="001C099D" w:rsidP="001C099D">
      <w:pPr>
        <w:pStyle w:val="NumberedList"/>
        <w:numPr>
          <w:ilvl w:val="0"/>
          <w:numId w:val="0"/>
        </w:numPr>
        <w:ind w:left="567"/>
      </w:pPr>
    </w:p>
    <w:p w14:paraId="10921D9A"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D9B" w14:textId="77777777" w:rsidR="00C34723" w:rsidRDefault="00C34723" w:rsidP="00C34723">
      <w:pPr>
        <w:pStyle w:val="berschrift3"/>
      </w:pPr>
      <w:bookmarkStart w:id="122" w:name="_Toc488278775"/>
      <w:r>
        <w:lastRenderedPageBreak/>
        <w:t>Cable Connections</w:t>
      </w:r>
      <w:bookmarkEnd w:id="122"/>
    </w:p>
    <w:p w14:paraId="10921D9C" w14:textId="77777777" w:rsidR="001C099D" w:rsidRPr="00C34723" w:rsidRDefault="00C34723" w:rsidP="001C099D">
      <w:pPr>
        <w:pStyle w:val="NumberedList"/>
        <w:numPr>
          <w:ilvl w:val="0"/>
          <w:numId w:val="0"/>
        </w:numPr>
        <w:ind w:left="567"/>
        <w:rPr>
          <w:b/>
        </w:rPr>
      </w:pPr>
      <w:r>
        <w:t xml:space="preserve">The cable connections required for Lab 1 are depicted in the diagram shown below. </w:t>
      </w:r>
      <w:r w:rsidRPr="00C34723">
        <w:rPr>
          <w:b/>
        </w:rPr>
        <w:t xml:space="preserve">The lab manual will state when </w:t>
      </w:r>
      <w:proofErr w:type="gramStart"/>
      <w:r>
        <w:rPr>
          <w:b/>
        </w:rPr>
        <w:t xml:space="preserve">each </w:t>
      </w:r>
      <w:r w:rsidRPr="00C34723">
        <w:rPr>
          <w:b/>
        </w:rPr>
        <w:t xml:space="preserve"> cable</w:t>
      </w:r>
      <w:proofErr w:type="gramEnd"/>
      <w:r w:rsidRPr="00C34723">
        <w:rPr>
          <w:b/>
        </w:rPr>
        <w:t xml:space="preserve"> connection needs to be performed.</w:t>
      </w:r>
    </w:p>
    <w:tbl>
      <w:tblPr>
        <w:tblStyle w:val="GraphicBox"/>
        <w:tblW w:w="0" w:type="auto"/>
        <w:tblLook w:val="04A0" w:firstRow="1" w:lastRow="0" w:firstColumn="1" w:lastColumn="0" w:noHBand="0" w:noVBand="1"/>
      </w:tblPr>
      <w:tblGrid>
        <w:gridCol w:w="855"/>
        <w:gridCol w:w="9120"/>
      </w:tblGrid>
      <w:tr w:rsidR="001C099D" w14:paraId="10921D9E" w14:textId="77777777" w:rsidTr="00922E36">
        <w:tc>
          <w:tcPr>
            <w:tcW w:w="9975" w:type="dxa"/>
            <w:gridSpan w:val="2"/>
          </w:tcPr>
          <w:p w14:paraId="10921D9D" w14:textId="77777777" w:rsidR="001C099D" w:rsidRDefault="001C099D" w:rsidP="00922E36">
            <w:pPr>
              <w:pStyle w:val="NumberedList"/>
              <w:numPr>
                <w:ilvl w:val="0"/>
                <w:numId w:val="0"/>
              </w:numPr>
              <w:jc w:val="left"/>
            </w:pPr>
            <w:r>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&#13;&#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&#13;&#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" filled="f" stroked="f" strokeweight=".5pt">
                        <v:textbox>
                          <w:txbxContent>
                            <w:p w14:paraId="10922477"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&#13;&#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&#13;&#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0922478"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&#13;&#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&#13;&#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10922479"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1C099D" w14:paraId="10921DA3" w14:textId="77777777" w:rsidTr="00922E36">
        <w:tc>
          <w:tcPr>
            <w:tcW w:w="855" w:type="dxa"/>
          </w:tcPr>
          <w:p w14:paraId="10921D9F" w14:textId="77777777" w:rsidR="001C099D" w:rsidRDefault="001C099D" w:rsidP="00922E36">
            <w:pPr>
              <w:pStyle w:val="KeinLeerraum"/>
              <w:jc w:val="left"/>
            </w:pPr>
            <w:r>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&#13;&#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&#13;&#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I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" filled="f" stroked="f" strokeweight=".5pt">
                        <v:textbox>
                          <w:txbxContent>
                            <w:p w14:paraId="1092247A" w14:textId="77777777" w:rsidR="00DD40CC" w:rsidRPr="0023399A" w:rsidRDefault="00DD40CC"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DA0" w14:textId="77777777" w:rsidR="001C099D" w:rsidRPr="0023399A" w:rsidRDefault="001C099D" w:rsidP="00922E36">
            <w:pPr>
              <w:pStyle w:val="KeinLeerraum"/>
              <w:jc w:val="left"/>
              <w:rPr>
                <w:b/>
              </w:rPr>
            </w:pPr>
            <w:r w:rsidRPr="0023399A">
              <w:rPr>
                <w:b/>
              </w:rPr>
              <w:t>Network Connection</w:t>
            </w:r>
          </w:p>
          <w:p w14:paraId="10921DA1" w14:textId="77777777" w:rsidR="001C099D" w:rsidRDefault="001C099D" w:rsidP="00922E36">
            <w:pPr>
              <w:pStyle w:val="KeinLeerraum"/>
              <w:jc w:val="left"/>
            </w:pPr>
            <w:r>
              <w:t>Cable: CAT5 Ethernet Cable from Classroom Network</w:t>
            </w:r>
          </w:p>
          <w:p w14:paraId="10921DA2" w14:textId="77777777" w:rsidR="001C099D" w:rsidRDefault="001C099D" w:rsidP="00922E36">
            <w:pPr>
              <w:pStyle w:val="KeinLeerraum"/>
              <w:jc w:val="left"/>
            </w:pPr>
            <w:r>
              <w:t>Connection: RJ45 Jack on PCB Top</w:t>
            </w:r>
          </w:p>
        </w:tc>
      </w:tr>
      <w:tr w:rsidR="001C099D" w14:paraId="10921DA8" w14:textId="77777777" w:rsidTr="00922E36">
        <w:tc>
          <w:tcPr>
            <w:tcW w:w="855" w:type="dxa"/>
          </w:tcPr>
          <w:p w14:paraId="10921DA4" w14:textId="77777777" w:rsidR="001C099D" w:rsidRDefault="001C099D" w:rsidP="00922E36">
            <w:pPr>
              <w:pStyle w:val="KeinLeerraum"/>
              <w:jc w:val="left"/>
            </w:pPr>
            <w:r>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CYQfeFRwMAAOoJAAAOAAAAAAAAAAAAAAAAAC4CAABkcnMvZTJvRG9j&#13;&#10;LnhtbFBLAQItABQABgAIAAAAIQCmoIDP2QAAAAgBAAAPAAAAAAAAAAAAAAAAAKEFAABkcnMvZG93&#13;&#10;bnJldi54bWxQSwUGAAAAAAQABADzAAAApwYAAAAA&#13;&#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&#13;&#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M/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" filled="f" stroked="f" strokeweight=".5pt">
                        <v:textbox>
                          <w:txbxContent>
                            <w:p w14:paraId="1092247B"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DA5" w14:textId="77777777" w:rsidR="001C099D" w:rsidRPr="0023399A" w:rsidRDefault="001C099D" w:rsidP="00922E36">
            <w:pPr>
              <w:pStyle w:val="KeinLeerraum"/>
              <w:jc w:val="left"/>
              <w:rPr>
                <w:b/>
              </w:rPr>
            </w:pPr>
            <w:r w:rsidRPr="0023399A">
              <w:rPr>
                <w:b/>
              </w:rPr>
              <w:t xml:space="preserve">Programming Connection </w:t>
            </w:r>
          </w:p>
          <w:p w14:paraId="10921DA6" w14:textId="77777777" w:rsidR="001C099D" w:rsidRDefault="001C099D" w:rsidP="00922E36">
            <w:pPr>
              <w:pStyle w:val="KeinLeerraum"/>
              <w:jc w:val="left"/>
            </w:pPr>
            <w:r>
              <w:t>Cable: USB Male A to Male B Mini Cable supplied with Starter Kit</w:t>
            </w:r>
          </w:p>
          <w:p w14:paraId="10921DA7" w14:textId="77777777" w:rsidR="001C099D" w:rsidRDefault="001C099D" w:rsidP="00922E36">
            <w:pPr>
              <w:pStyle w:val="KeinLeerraum"/>
              <w:jc w:val="left"/>
            </w:pPr>
            <w:r>
              <w:t>Connection: USB Debug Port on PCB Top to Laptop USB Port</w:t>
            </w:r>
          </w:p>
        </w:tc>
      </w:tr>
      <w:tr w:rsidR="001C099D" w14:paraId="10921DAD" w14:textId="77777777" w:rsidTr="00922E36">
        <w:tc>
          <w:tcPr>
            <w:tcW w:w="855" w:type="dxa"/>
          </w:tcPr>
          <w:p w14:paraId="10921DA9" w14:textId="77777777" w:rsidR="001C099D" w:rsidRDefault="001C099D" w:rsidP="00922E36">
            <w:pPr>
              <w:pStyle w:val="KeinLeerraum"/>
              <w:jc w:val="left"/>
            </w:pPr>
            <w:r>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&#13;&#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&#13;&#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vQ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" filled="f" stroked="f" strokeweight=".5pt">
                        <v:textbox>
                          <w:txbxContent>
                            <w:p w14:paraId="1092247C" w14:textId="77777777" w:rsidR="00DD40CC" w:rsidRPr="0023399A" w:rsidRDefault="00DD40CC"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DAA" w14:textId="77777777" w:rsidR="001C099D" w:rsidRPr="0023399A" w:rsidRDefault="001C099D" w:rsidP="00922E36">
            <w:pPr>
              <w:pStyle w:val="KeinLeerraum"/>
              <w:jc w:val="left"/>
              <w:rPr>
                <w:b/>
              </w:rPr>
            </w:pPr>
            <w:r w:rsidRPr="0023399A">
              <w:rPr>
                <w:b/>
              </w:rPr>
              <w:t xml:space="preserve">Console Connection </w:t>
            </w:r>
          </w:p>
          <w:p w14:paraId="10921DAB" w14:textId="77777777" w:rsidR="001C099D" w:rsidRDefault="001C099D" w:rsidP="00922E36">
            <w:pPr>
              <w:pStyle w:val="KeinLeerraum"/>
              <w:jc w:val="left"/>
            </w:pPr>
            <w:r>
              <w:t xml:space="preserve">Cable: USB Male A to Male B Micro Cable supplied with Starter Kit </w:t>
            </w:r>
          </w:p>
          <w:p w14:paraId="10921DAC" w14:textId="77777777" w:rsidR="00C34723" w:rsidRDefault="001C099D" w:rsidP="00C34723">
            <w:pPr>
              <w:pStyle w:val="KeinLeerraum"/>
              <w:jc w:val="left"/>
            </w:pPr>
            <w:r>
              <w:t>Connection: USB Micro Connector on PCB Bottom to Laptop USB Port</w:t>
            </w:r>
          </w:p>
        </w:tc>
      </w:tr>
    </w:tbl>
    <w:p w14:paraId="10921DAE" w14:textId="77777777" w:rsidR="001C099D" w:rsidRDefault="001C099D">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DAF" w14:textId="142AFFC5" w:rsidR="008B650A" w:rsidRDefault="0025180F" w:rsidP="008B650A">
      <w:pPr>
        <w:pStyle w:val="NumberedList"/>
      </w:pPr>
      <w:r>
        <w:t xml:space="preserve">Plug the CAT5 Ethernet cable that is connected to the classroom network, into the RJ45 Jack on the </w:t>
      </w:r>
      <w:del w:id="123" w:author="Mark Atchison" w:date="2019-05-06T16:48:00Z">
        <w:r w:rsidDel="00064A8E">
          <w:delText>PIC32MZ EF Starter kit</w:delText>
        </w:r>
      </w:del>
      <w:ins w:id="124" w:author="Mark Atchison" w:date="2019-05-06T16:48:00Z">
        <w:r w:rsidR="00064A8E">
          <w:t xml:space="preserve">SAM E70 </w:t>
        </w:r>
        <w:proofErr w:type="spellStart"/>
        <w:r w:rsidR="00064A8E">
          <w:t>Xplained</w:t>
        </w:r>
        <w:proofErr w:type="spellEnd"/>
        <w:r w:rsidR="00064A8E">
          <w:t xml:space="preserve"> Ultra</w:t>
        </w:r>
      </w:ins>
      <w:r>
        <w:t>.</w:t>
      </w:r>
      <w:r w:rsidR="00EF7813">
        <w:t xml:space="preserve"> </w:t>
      </w:r>
    </w:p>
    <w:p w14:paraId="10921DB0" w14:textId="77777777" w:rsidR="00C34723" w:rsidRDefault="002A42A6" w:rsidP="00C34723">
      <w:pPr>
        <w:pStyle w:val="NumberedList"/>
      </w:pPr>
      <w:r>
        <w:t>C</w:t>
      </w:r>
      <w:r w:rsidR="002718C7">
        <w:t>onfirm that the Green “Link” LED on the RJ45 socket lights up.</w:t>
      </w:r>
    </w:p>
    <w:p w14:paraId="10921DB1" w14:textId="77777777" w:rsidR="00C34723" w:rsidRDefault="00C34723" w:rsidP="00C34723">
      <w:pPr>
        <w:pStyle w:val="NumberedList"/>
        <w:numPr>
          <w:ilvl w:val="0"/>
          <w:numId w:val="0"/>
        </w:numPr>
      </w:pPr>
    </w:p>
    <w:p w14:paraId="10921DB2"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1F4D78"/>
          <w:sz w:val="24"/>
          <w:szCs w:val="24"/>
        </w:rPr>
      </w:pPr>
      <w:r>
        <w:br w:type="page"/>
      </w:r>
    </w:p>
    <w:p w14:paraId="10921DB3" w14:textId="77777777" w:rsidR="008B650A" w:rsidRDefault="008B650A" w:rsidP="00C34723">
      <w:pPr>
        <w:pStyle w:val="berschrift3"/>
      </w:pPr>
      <w:bookmarkStart w:id="125" w:name="_Toc488278776"/>
      <w:r>
        <w:lastRenderedPageBreak/>
        <w:t xml:space="preserve">Network Connectivity with </w:t>
      </w:r>
      <w:r w:rsidR="00B971A6">
        <w:t>TCP/IP</w:t>
      </w:r>
      <w:r>
        <w:t xml:space="preserve"> Discovery Tool</w:t>
      </w:r>
      <w:bookmarkEnd w:id="125"/>
    </w:p>
    <w:p w14:paraId="10921DB4" w14:textId="77777777" w:rsidR="00A53E51" w:rsidRDefault="002718C7" w:rsidP="008B650A">
      <w:pPr>
        <w:pStyle w:val="NumberedList"/>
      </w:pPr>
      <w:r>
        <w:t xml:space="preserve">Run the Microchip </w:t>
      </w:r>
      <w:r w:rsidR="00B971A6">
        <w:t>TCP/IP</w:t>
      </w:r>
      <w:r>
        <w:t xml:space="preserve"> Discovery Tool to determine the IP Address of your board:</w:t>
      </w:r>
      <w:r w:rsidR="008B650A">
        <w:t xml:space="preserve"> </w:t>
      </w:r>
      <w:r w:rsidRPr="00EF2954">
        <w:t>From</w:t>
      </w:r>
      <w:r>
        <w:t xml:space="preserve"> Windows Explorer go to the following folder:</w:t>
      </w:r>
      <w:r w:rsidR="00EF2954">
        <w:t xml:space="preserve"> </w:t>
      </w:r>
      <w:r w:rsidRPr="00EF2954">
        <w:rPr>
          <w:rStyle w:val="FilePath"/>
        </w:rPr>
        <w:t>c:\microchip\harmony\v</w:t>
      </w:r>
      <w:r w:rsidR="00DE3640">
        <w:rPr>
          <w:rStyle w:val="FilePath"/>
        </w:rPr>
        <w:t>2_03b</w:t>
      </w:r>
      <w:r w:rsidRPr="00EF2954">
        <w:rPr>
          <w:rStyle w:val="FilePath"/>
        </w:rPr>
        <w:t>\utilities\tcpip_discoverer</w:t>
      </w:r>
      <w:r w:rsidR="00EF2954">
        <w:t xml:space="preserve"> </w:t>
      </w:r>
      <w:r w:rsidR="00EF2954">
        <w:br/>
      </w:r>
      <w:r>
        <w:t xml:space="preserve">where </w:t>
      </w:r>
      <w:r w:rsidRPr="00EF2954">
        <w:rPr>
          <w:rStyle w:val="FilePath"/>
        </w:rPr>
        <w:t>c</w:t>
      </w:r>
      <w:r>
        <w:t xml:space="preserve"> is the hard drive where MPLAB Harmony is installed.</w:t>
      </w:r>
    </w:p>
    <w:p w14:paraId="10921DB5" w14:textId="77777777" w:rsidR="00DE3640" w:rsidRDefault="002718C7" w:rsidP="00DE3640">
      <w:pPr>
        <w:pStyle w:val="NumberedList"/>
      </w:pPr>
      <w:r>
        <w:t xml:space="preserve">Double click on the </w:t>
      </w:r>
      <w:proofErr w:type="spellStart"/>
      <w:r w:rsidRPr="00275E4E">
        <w:rPr>
          <w:rStyle w:val="Filename"/>
        </w:rPr>
        <w:t>tcpip_discoverer</w:t>
      </w:r>
      <w:proofErr w:type="spellEnd"/>
      <w:r>
        <w:t xml:space="preserve"> executable JAR file.</w:t>
      </w:r>
    </w:p>
    <w:p w14:paraId="10921DB6" w14:textId="77777777" w:rsidR="00DE3640" w:rsidRDefault="00DE3640" w:rsidP="002718C7">
      <w:pPr>
        <w:pStyle w:val="NumberedList"/>
      </w:pPr>
      <w:r>
        <w:t>After the Microchip TCPIP Discoverer tools opens, click on the Network Direct Broadcast to place a tick in the check box.</w:t>
      </w:r>
    </w:p>
    <w:p w14:paraId="10921DB7" w14:textId="77777777" w:rsidR="002718C7" w:rsidRDefault="00DE3640" w:rsidP="00895066">
      <w:pPr>
        <w:pStyle w:val="NumberedList"/>
      </w:pPr>
      <w:r>
        <w:t xml:space="preserve">Press the </w:t>
      </w:r>
      <w:r w:rsidRPr="00895066">
        <w:rPr>
          <w:rStyle w:val="DialogButton"/>
        </w:rPr>
        <w:t>Discover Devices</w:t>
      </w:r>
      <w:r>
        <w:t xml:space="preserve"> button</w:t>
      </w:r>
      <w:r w:rsidR="00895066">
        <w:t>: T</w:t>
      </w:r>
      <w:r w:rsidR="00895066" w:rsidRPr="00895066">
        <w:t>he tool will send a UDP broadcast on port 30303, with the packet “Discovery, who is out there?” All PIC32 devices running the Announce service will respond to this broadcast, by sending a return broadcast on por</w:t>
      </w:r>
      <w:r w:rsidR="00895066">
        <w:t xml:space="preserve">t 30303. The broadcast packet </w:t>
      </w:r>
      <w:r w:rsidR="00895066" w:rsidRPr="00895066">
        <w:t>contains data on the type of interface used, the Host Name, MAC and IP Address.</w:t>
      </w:r>
      <w:r w:rsidR="00895066">
        <w:t xml:space="preserve"> The Discover tool listens to all broadcasts on port 30303 and will show found devices under the Microchip Devices tree.</w:t>
      </w:r>
      <w:r w:rsidR="00A53E51">
        <w:t xml:space="preserve"> </w:t>
      </w:r>
      <w:r w:rsidR="002718C7">
        <w:t>You can identify your device by looking for the host name</w:t>
      </w:r>
      <w:r w:rsidR="00A53E51">
        <w:t xml:space="preserve"> </w:t>
      </w:r>
      <w:r w:rsidR="002718C7">
        <w:t>that you entered in step</w:t>
      </w:r>
      <w:r w:rsidR="00375640">
        <w:t xml:space="preserve"> </w:t>
      </w:r>
      <w:r w:rsidR="00FC5B60">
        <w:fldChar w:fldCharType="begin"/>
      </w:r>
      <w:r w:rsidR="00FC5B60">
        <w:instrText xml:space="preserve"> REF _Ref457047567 \r \h </w:instrText>
      </w:r>
      <w:r w:rsidR="00FC5B60">
        <w:fldChar w:fldCharType="separate"/>
      </w:r>
      <w:r w:rsidR="00FC4C57">
        <w:t>1.25</w:t>
      </w:r>
      <w:r w:rsidR="00FC5B60">
        <w:fldChar w:fldCharType="end"/>
      </w:r>
      <w:r w:rsidR="002718C7">
        <w:t xml:space="preserve"> of the MHC</w:t>
      </w:r>
      <w:r w:rsidR="00A53E51">
        <w:t xml:space="preserve"> </w:t>
      </w:r>
      <w:r w:rsidR="002718C7">
        <w:t xml:space="preserve">Setup process. The Microchip </w:t>
      </w:r>
      <w:r>
        <w:t>TCP</w:t>
      </w:r>
      <w:r w:rsidR="00B971A6">
        <w:t>IP</w:t>
      </w:r>
      <w:r w:rsidR="002718C7">
        <w:t xml:space="preserve"> Discoverer tool also shows</w:t>
      </w:r>
      <w:r w:rsidR="00A53E51">
        <w:t xml:space="preserve"> </w:t>
      </w:r>
      <w:r w:rsidR="002718C7">
        <w:t>the IP address for your board.</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14:paraId="10921DB9" w14:textId="77777777" w:rsidTr="001458B3">
        <w:tc>
          <w:tcPr>
            <w:tcW w:w="9016" w:type="dxa"/>
            <w:shd w:val="clear" w:color="auto" w:fill="auto"/>
            <w:vAlign w:val="center"/>
          </w:tcPr>
          <w:p w14:paraId="10921DB8" w14:textId="77777777" w:rsidR="00A53E51" w:rsidRPr="001458B3" w:rsidRDefault="002F0F4E" w:rsidP="00FA394D">
            <w:pPr>
              <w:rPr>
                <w:lang w:eastAsia="en-AU"/>
              </w:rPr>
            </w:pPr>
            <w:r>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p>
        </w:tc>
      </w:tr>
    </w:tbl>
    <w:p w14:paraId="10921DBA" w14:textId="50A2E63B" w:rsidR="00A04EE2" w:rsidRDefault="002718C7" w:rsidP="00A53E51">
      <w:pPr>
        <w:pStyle w:val="NumberedList"/>
      </w:pPr>
      <w:r>
        <w:t xml:space="preserve">Detach the network cable from the </w:t>
      </w:r>
      <w:del w:id="126" w:author="Mark Atchison" w:date="2019-05-06T16:48:00Z">
        <w:r w:rsidDel="00064A8E">
          <w:delText>PIC32MZ</w:delText>
        </w:r>
        <w:r w:rsidR="002A42A6" w:rsidDel="00064A8E">
          <w:delText xml:space="preserve"> </w:delText>
        </w:r>
        <w:r w:rsidR="00A2236E" w:rsidDel="00064A8E">
          <w:delText>EF Starter Kit</w:delText>
        </w:r>
      </w:del>
      <w:ins w:id="127" w:author="Mark Atchison" w:date="2019-05-06T16:48:00Z">
        <w:r w:rsidR="00064A8E">
          <w:t xml:space="preserve">SAM E70 </w:t>
        </w:r>
        <w:proofErr w:type="spellStart"/>
        <w:r w:rsidR="00064A8E">
          <w:t>Xplained</w:t>
        </w:r>
        <w:proofErr w:type="spellEnd"/>
        <w:r w:rsidR="00064A8E">
          <w:t xml:space="preserve"> Ultra</w:t>
        </w:r>
      </w:ins>
      <w:r>
        <w:t xml:space="preserve"> and</w:t>
      </w:r>
      <w:r w:rsidR="00A53E51">
        <w:t xml:space="preserve"> </w:t>
      </w:r>
      <w:r>
        <w:t xml:space="preserve">then click on </w:t>
      </w:r>
      <w:r w:rsidRPr="00375640">
        <w:rPr>
          <w:rStyle w:val="DialogButton"/>
        </w:rPr>
        <w:t>Discover Devices</w:t>
      </w:r>
      <w:r>
        <w:t>. Your device will disappear</w:t>
      </w:r>
      <w:r w:rsidR="00A53E51">
        <w:t xml:space="preserve"> </w:t>
      </w:r>
      <w:r w:rsidR="001F328C">
        <w:t>from the list.</w:t>
      </w:r>
    </w:p>
    <w:p w14:paraId="10921DBB" w14:textId="14675215" w:rsidR="00F243D7" w:rsidRDefault="00F243D7" w:rsidP="009C7992">
      <w:pPr>
        <w:pStyle w:val="NumberedList"/>
      </w:pPr>
      <w:r>
        <w:t xml:space="preserve">Reattach the network cable to the </w:t>
      </w:r>
      <w:del w:id="128" w:author="Mark Atchison" w:date="2019-05-06T16:48:00Z">
        <w:r w:rsidDel="00064A8E">
          <w:delText>PIC32MZ EF Starter Kit</w:delText>
        </w:r>
      </w:del>
      <w:ins w:id="129" w:author="Mark Atchison" w:date="2019-05-06T16:48:00Z">
        <w:r w:rsidR="00064A8E">
          <w:t xml:space="preserve">SAM E70 </w:t>
        </w:r>
        <w:proofErr w:type="spellStart"/>
        <w:r w:rsidR="00064A8E">
          <w:t>Xplained</w:t>
        </w:r>
        <w:proofErr w:type="spellEnd"/>
        <w:r w:rsidR="00064A8E">
          <w:t xml:space="preserve"> Ultra</w:t>
        </w:r>
      </w:ins>
      <w:r>
        <w:t>, wait a few seconds, and then c</w:t>
      </w:r>
      <w:r w:rsidR="009C7992">
        <w:t>lick on</w:t>
      </w:r>
      <w:r w:rsidR="009C7992">
        <w:br/>
      </w:r>
      <w:r>
        <w:t xml:space="preserve"> </w:t>
      </w:r>
      <w:r w:rsidRPr="000453AF">
        <w:rPr>
          <w:rStyle w:val="DialogButton"/>
        </w:rPr>
        <w:t>Discover Devices</w:t>
      </w:r>
      <w:r>
        <w:t xml:space="preserve"> button again. Your device should reappear in the </w:t>
      </w:r>
      <w:r w:rsidRPr="000453AF">
        <w:rPr>
          <w:rStyle w:val="FolderPath"/>
        </w:rPr>
        <w:t>Microchip Devices</w:t>
      </w:r>
      <w:r>
        <w:t xml:space="preserve"> list.</w:t>
      </w:r>
    </w:p>
    <w:p w14:paraId="10921DBC" w14:textId="77777777" w:rsidR="00F243D7" w:rsidRDefault="00F243D7" w:rsidP="00F243D7">
      <w:pPr>
        <w:pStyle w:val="NumberedList"/>
      </w:pPr>
      <w:r>
        <w:t xml:space="preserve">Close the Microchip TCP/IP Discover Tool by pressing the </w:t>
      </w:r>
      <w:r w:rsidRPr="00375640">
        <w:rPr>
          <w:rStyle w:val="DialogButton"/>
        </w:rPr>
        <w:t>Exit</w:t>
      </w:r>
      <w:r>
        <w:t xml:space="preserve"> button.</w:t>
      </w:r>
    </w:p>
    <w:p w14:paraId="10921DBD" w14:textId="77777777" w:rsidR="006A66B6" w:rsidRDefault="006A66B6" w:rsidP="006A66B6"/>
    <w:p w14:paraId="10921DBE"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pPr>
      <w:r>
        <w:br w:type="page"/>
      </w:r>
    </w:p>
    <w:p w14:paraId="10921DBF" w14:textId="77777777" w:rsidR="001458B3" w:rsidRPr="001458B3" w:rsidRDefault="001458B3" w:rsidP="001458B3">
      <w:pPr>
        <w:rPr>
          <w:vanish/>
        </w:rPr>
      </w:pPr>
    </w:p>
    <w:p w14:paraId="10921DC0" w14:textId="77777777" w:rsidR="008B650A" w:rsidRDefault="00FC5B60" w:rsidP="008B650A">
      <w:pPr>
        <w:pStyle w:val="berschrift3"/>
      </w:pPr>
      <w:bookmarkStart w:id="130" w:name="_Toc488278777"/>
      <w:r>
        <w:t xml:space="preserve">Checking Network Connectivity with </w:t>
      </w:r>
      <w:r w:rsidR="00372FBB">
        <w:t xml:space="preserve">Windows </w:t>
      </w:r>
      <w:r w:rsidR="008B650A">
        <w:t>Ping</w:t>
      </w:r>
      <w:r>
        <w:t xml:space="preserve"> Client</w:t>
      </w:r>
      <w:bookmarkEnd w:id="130"/>
    </w:p>
    <w:p w14:paraId="10921DC1" w14:textId="5AC4B1A4" w:rsidR="002718C7" w:rsidRDefault="00372FBB" w:rsidP="00A53E51">
      <w:r>
        <w:t>T</w:t>
      </w:r>
      <w:r w:rsidR="002718C7">
        <w:t xml:space="preserve">he Windows ping </w:t>
      </w:r>
      <w:r w:rsidR="00FC5B60">
        <w:t>client</w:t>
      </w:r>
      <w:r>
        <w:t xml:space="preserve"> will be used </w:t>
      </w:r>
      <w:r w:rsidR="002718C7">
        <w:t xml:space="preserve">to check that the ICMPv4 Server is operational on your </w:t>
      </w:r>
      <w:del w:id="131" w:author="Mark Atchison" w:date="2019-05-06T16:48:00Z">
        <w:r w:rsidR="00A57652" w:rsidDel="00064A8E">
          <w:delText>PIC32MZ EF Starter Kit</w:delText>
        </w:r>
      </w:del>
      <w:ins w:id="132" w:author="Mark Atchison" w:date="2019-05-06T16:48:00Z">
        <w:r w:rsidR="00064A8E">
          <w:t xml:space="preserve">SAM E70 </w:t>
        </w:r>
        <w:proofErr w:type="spellStart"/>
        <w:r w:rsidR="00064A8E">
          <w:t>Xplained</w:t>
        </w:r>
        <w:proofErr w:type="spellEnd"/>
        <w:r w:rsidR="00064A8E">
          <w:t xml:space="preserve"> Ultra</w:t>
        </w:r>
      </w:ins>
      <w:r w:rsidR="00C858E8">
        <w:t>.</w:t>
      </w:r>
    </w:p>
    <w:p w14:paraId="10921DC2" w14:textId="77777777" w:rsidR="00791E25" w:rsidRDefault="00791E25" w:rsidP="00A53E51"/>
    <w:p w14:paraId="10921DC3" w14:textId="77777777" w:rsidR="002718C7" w:rsidRDefault="002718C7" w:rsidP="00A53E51">
      <w:pPr>
        <w:pStyle w:val="NumberedList"/>
      </w:pPr>
      <w:r>
        <w:t>Start the Windows Command Prompt by clicking on the Start</w:t>
      </w:r>
      <w:r w:rsidR="00A53E51">
        <w:t xml:space="preserve"> </w:t>
      </w:r>
      <w:r w:rsidR="00372FBB">
        <w:t>button,</w:t>
      </w:r>
      <w:r>
        <w:t xml:space="preserve"> click on the Run option</w:t>
      </w:r>
      <w:r w:rsidR="00372FBB">
        <w:t>,</w:t>
      </w:r>
      <w:r>
        <w:t xml:space="preserve"> type </w:t>
      </w:r>
      <w:proofErr w:type="spellStart"/>
      <w:r w:rsidRPr="00275E4E">
        <w:rPr>
          <w:rStyle w:val="TypedInValue"/>
        </w:rPr>
        <w:t>cmd</w:t>
      </w:r>
      <w:proofErr w:type="spellEnd"/>
      <w:r>
        <w:t xml:space="preserve"> and press</w:t>
      </w:r>
      <w:r w:rsidR="00A53E51">
        <w:t xml:space="preserve"> </w:t>
      </w:r>
      <w:r w:rsidRPr="005C7169">
        <w:rPr>
          <w:rStyle w:val="KeyboardKey"/>
        </w:rPr>
        <w:t>Enter</w:t>
      </w:r>
      <w:r>
        <w:t>.</w:t>
      </w:r>
    </w:p>
    <w:p w14:paraId="10921DC4" w14:textId="77777777" w:rsidR="00EF2954" w:rsidRDefault="002718C7" w:rsidP="00EF2954">
      <w:pPr>
        <w:pStyle w:val="NumberedList"/>
      </w:pPr>
      <w:r>
        <w:t xml:space="preserve">In command prompt, type </w:t>
      </w:r>
      <w:r w:rsidRPr="00275E4E">
        <w:rPr>
          <w:rStyle w:val="TypedInValue"/>
        </w:rPr>
        <w:t>ping</w:t>
      </w:r>
      <w:r>
        <w:t xml:space="preserve"> followed by a space and your</w:t>
      </w:r>
      <w:r w:rsidR="00A53E51">
        <w:t xml:space="preserve"> </w:t>
      </w:r>
      <w:r>
        <w:t>host name, and</w:t>
      </w:r>
      <w:r w:rsidR="00EC7234">
        <w:t xml:space="preserve"> </w:t>
      </w:r>
      <w:r>
        <w:t xml:space="preserve">press </w:t>
      </w:r>
      <w:r w:rsidRPr="005C7169">
        <w:rPr>
          <w:rStyle w:val="KeyboardKey"/>
        </w:rPr>
        <w:t>Enter</w:t>
      </w:r>
      <w:r>
        <w:t>. You should see an output similar</w:t>
      </w:r>
      <w:r w:rsidR="00A53E51">
        <w:t xml:space="preserve"> </w:t>
      </w:r>
      <w:r>
        <w:t xml:space="preserve">to the figure shown below. </w:t>
      </w:r>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14:paraId="10921DC6" w14:textId="77777777" w:rsidTr="001458B3">
        <w:tc>
          <w:tcPr>
            <w:tcW w:w="10005" w:type="dxa"/>
            <w:shd w:val="clear" w:color="auto" w:fill="auto"/>
            <w:vAlign w:val="center"/>
          </w:tcPr>
          <w:p w14:paraId="10921DC5" w14:textId="77777777" w:rsidR="00EF2954" w:rsidRPr="001458B3" w:rsidRDefault="005B3261" w:rsidP="00FA394D">
            <w:pPr>
              <w:rPr>
                <w:lang w:eastAsia="en-AU"/>
              </w:rPr>
            </w:pPr>
            <w:r w:rsidRPr="000A5197">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p>
        </w:tc>
      </w:tr>
    </w:tbl>
    <w:p w14:paraId="10921DC7" w14:textId="77777777" w:rsidR="00EF2954" w:rsidRDefault="002718C7" w:rsidP="00A96231">
      <w:pPr>
        <w:ind w:left="567"/>
      </w:pPr>
      <w:r>
        <w:t>The ping tool works differently</w:t>
      </w:r>
      <w:r w:rsidR="00A53E51">
        <w:t xml:space="preserve"> </w:t>
      </w:r>
      <w:r>
        <w:t xml:space="preserve">compared to the Microchip </w:t>
      </w:r>
      <w:r w:rsidR="00B971A6">
        <w:t>TCP/IP</w:t>
      </w:r>
      <w:r>
        <w:t xml:space="preserve"> Discoverer Tool. Ping uses</w:t>
      </w:r>
      <w:r w:rsidR="00A53E51">
        <w:t xml:space="preserve"> </w:t>
      </w:r>
      <w:r>
        <w:t>Internet Control Message Protocol (ICMP), which is a protocol</w:t>
      </w:r>
      <w:r w:rsidR="00A53E51">
        <w:t xml:space="preserve"> </w:t>
      </w:r>
      <w:r>
        <w:t>defined in RFC 1122 and is used for diagnostics and control</w:t>
      </w:r>
      <w:r w:rsidR="00A53E51">
        <w:t xml:space="preserve"> </w:t>
      </w:r>
      <w:r>
        <w:t>purposes.</w:t>
      </w:r>
      <w:r w:rsidR="00F243D7">
        <w:t xml:space="preserve"> The ping tool will first resolve the IP address for the host name (</w:t>
      </w:r>
      <w:r w:rsidR="002F0F4E">
        <w:t>Mark1979</w:t>
      </w:r>
      <w:r w:rsidR="00F243D7">
        <w:t>). A unicast ICMP message will then be sent to the resolved IP address. The ICMP Server on the PIC will reply back to the source IP address of the original ping request.</w:t>
      </w:r>
    </w:p>
    <w:p w14:paraId="10921DC8" w14:textId="77777777" w:rsidR="00D918DD" w:rsidRDefault="00164E0C" w:rsidP="00314841">
      <w:pPr>
        <w:pStyle w:val="berschrift3"/>
        <w:rPr>
          <w:lang w:eastAsia="en-AU"/>
        </w:rPr>
      </w:pPr>
      <w:r>
        <w:br w:type="page"/>
      </w:r>
      <w:bookmarkStart w:id="133" w:name="_Toc488278778"/>
      <w:r w:rsidR="00314841">
        <w:lastRenderedPageBreak/>
        <w:t>Har</w:t>
      </w:r>
      <w:r w:rsidR="00FC5B60">
        <w:rPr>
          <w:lang w:eastAsia="en-AU"/>
        </w:rPr>
        <w:t xml:space="preserve">mony </w:t>
      </w:r>
      <w:r w:rsidR="00D918DD">
        <w:rPr>
          <w:lang w:eastAsia="en-AU"/>
        </w:rPr>
        <w:t>TCPIP Command Console</w:t>
      </w:r>
      <w:bookmarkEnd w:id="133"/>
    </w:p>
    <w:p w14:paraId="10921DC9" w14:textId="46DFBB64" w:rsidR="00D918DD" w:rsidRDefault="00BA5FE6" w:rsidP="00D918DD">
      <w:pPr>
        <w:pStyle w:val="NumberedList"/>
      </w:pPr>
      <w:r>
        <w:t xml:space="preserve">Attach </w:t>
      </w:r>
      <w:r w:rsidR="00372FBB">
        <w:t xml:space="preserve">a </w:t>
      </w:r>
      <w:r w:rsidR="00D918DD">
        <w:t>USB</w:t>
      </w:r>
      <w:r>
        <w:t xml:space="preserve"> Male-</w:t>
      </w:r>
      <w:r w:rsidR="00D918DD">
        <w:t xml:space="preserve">A to </w:t>
      </w:r>
      <w:r>
        <w:t>Male</w:t>
      </w:r>
      <w:r w:rsidR="00D918DD">
        <w:t xml:space="preserve"> </w:t>
      </w:r>
      <w:r w:rsidR="00D918DD" w:rsidRPr="00BA5FE6">
        <w:rPr>
          <w:b/>
        </w:rPr>
        <w:t>Micro</w:t>
      </w:r>
      <w:r w:rsidRPr="00BA5FE6">
        <w:rPr>
          <w:b/>
        </w:rPr>
        <w:t>-B</w:t>
      </w:r>
      <w:r w:rsidR="00D918DD" w:rsidRPr="00BA5FE6">
        <w:rPr>
          <w:b/>
        </w:rPr>
        <w:t xml:space="preserve"> </w:t>
      </w:r>
      <w:r w:rsidR="00D918DD">
        <w:t xml:space="preserve">Cable between J4 (underneath the USB A Connector) on the </w:t>
      </w:r>
      <w:del w:id="134" w:author="Mark Atchison" w:date="2019-05-06T16:48:00Z">
        <w:r w:rsidR="00D918DD" w:rsidDel="00064A8E">
          <w:delText>PIC32MZ EF Starter Kit</w:delText>
        </w:r>
      </w:del>
      <w:ins w:id="135" w:author="Mark Atchison" w:date="2019-05-06T16:48:00Z">
        <w:r w:rsidR="00064A8E">
          <w:t xml:space="preserve">SAM E70 </w:t>
        </w:r>
        <w:proofErr w:type="spellStart"/>
        <w:r w:rsidR="00064A8E">
          <w:t>Xplained</w:t>
        </w:r>
        <w:proofErr w:type="spellEnd"/>
        <w:r w:rsidR="00064A8E">
          <w:t xml:space="preserve"> Ultra</w:t>
        </w:r>
      </w:ins>
      <w:r>
        <w:t xml:space="preserve">, and a spare USB Port on </w:t>
      </w:r>
      <w:r w:rsidR="00372FBB">
        <w:t>the</w:t>
      </w:r>
      <w:r>
        <w:t xml:space="preserve"> </w:t>
      </w:r>
      <w:r w:rsidR="00D918DD">
        <w:t>PC.</w:t>
      </w:r>
    </w:p>
    <w:p w14:paraId="10921DCA" w14:textId="77777777" w:rsidR="00D918DD" w:rsidRDefault="00D918DD" w:rsidP="00D918DD">
      <w:pPr>
        <w:pStyle w:val="NumberedList"/>
      </w:pPr>
      <w:bookmarkStart w:id="136" w:name="_Ref457517359"/>
      <w:r>
        <w:t>Start</w:t>
      </w:r>
      <w:r w:rsidR="00372FBB">
        <w:t xml:space="preserve"> the terminal client application by </w:t>
      </w:r>
      <w:r>
        <w:t>clicking on the Tera Term icon found on the Windows desktop.</w:t>
      </w:r>
      <w:bookmarkEnd w:id="136"/>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CC" w14:textId="77777777" w:rsidTr="001458B3">
        <w:tc>
          <w:tcPr>
            <w:tcW w:w="9026" w:type="dxa"/>
            <w:shd w:val="clear" w:color="auto" w:fill="auto"/>
            <w:vAlign w:val="center"/>
          </w:tcPr>
          <w:p w14:paraId="10921DCB" w14:textId="77777777" w:rsidR="00D918DD" w:rsidRPr="001458B3" w:rsidRDefault="005B3261" w:rsidP="00B64AD3">
            <w:r w:rsidRPr="000A5197">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p>
        </w:tc>
      </w:tr>
    </w:tbl>
    <w:p w14:paraId="10921DCD" w14:textId="77777777" w:rsidR="00D918DD" w:rsidRDefault="00D918DD" w:rsidP="00D918DD">
      <w:pPr>
        <w:pStyle w:val="NumberedList"/>
      </w:pPr>
      <w:r>
        <w:t>In</w:t>
      </w:r>
      <w:r w:rsidR="00791E25">
        <w:t xml:space="preserve"> the</w:t>
      </w:r>
      <w:r>
        <w:t xml:space="preserve"> </w:t>
      </w:r>
      <w:r w:rsidRPr="00590742">
        <w:rPr>
          <w:rStyle w:val="WindowOrDialogName"/>
        </w:rPr>
        <w:t>Tera Term: New connection</w:t>
      </w:r>
      <w:r>
        <w:t xml:space="preserve"> window, select the </w:t>
      </w:r>
      <w:r w:rsidRPr="00590742">
        <w:rPr>
          <w:rStyle w:val="FieldName"/>
        </w:rPr>
        <w:t>Serial</w:t>
      </w:r>
      <w:r>
        <w:t xml:space="preserve"> Radio button. </w:t>
      </w:r>
    </w:p>
    <w:p w14:paraId="10921DCE" w14:textId="77777777" w:rsidR="00D918DD" w:rsidRDefault="00D918DD" w:rsidP="00D918DD">
      <w:pPr>
        <w:pStyle w:val="NumberedList"/>
      </w:pPr>
      <w:r>
        <w:t xml:space="preserve">For the </w:t>
      </w:r>
      <w:r w:rsidRPr="00FA24F2">
        <w:rPr>
          <w:rStyle w:val="FieldName"/>
        </w:rPr>
        <w:t>Port</w:t>
      </w:r>
      <w:r>
        <w:t xml:space="preserve"> option you should see </w:t>
      </w:r>
      <w:proofErr w:type="spellStart"/>
      <w:r w:rsidRPr="00FA24F2">
        <w:rPr>
          <w:rStyle w:val="EnteredValue"/>
        </w:rPr>
        <w:t>COMx</w:t>
      </w:r>
      <w:proofErr w:type="spellEnd"/>
      <w:r w:rsidRPr="00FA24F2">
        <w:rPr>
          <w:rStyle w:val="EnteredValue"/>
        </w:rPr>
        <w:t>: USB Serial Port (</w:t>
      </w:r>
      <w:proofErr w:type="spellStart"/>
      <w:r w:rsidRPr="00FA24F2">
        <w:rPr>
          <w:rStyle w:val="EnteredValue"/>
        </w:rPr>
        <w:t>COMx</w:t>
      </w:r>
      <w:proofErr w:type="spellEnd"/>
      <w:r w:rsidRPr="00FA24F2">
        <w:rPr>
          <w:rStyle w:val="EnteredValue"/>
        </w:rPr>
        <w:t>)</w:t>
      </w:r>
      <w:r>
        <w:t>. The assigned COM Port Number (x) may be different on your PC compared to that shown in the screenshot.</w:t>
      </w:r>
    </w:p>
    <w:p w14:paraId="10921DCF" w14:textId="77777777" w:rsidR="00D918DD" w:rsidRDefault="00D918DD" w:rsidP="00D918DD">
      <w:pPr>
        <w:pStyle w:val="NumberedList"/>
      </w:pPr>
      <w:r>
        <w:t xml:space="preserve">Press the </w:t>
      </w:r>
      <w:r w:rsidRPr="0002685A">
        <w:rPr>
          <w:rStyle w:val="DialogButton"/>
        </w:rPr>
        <w:t>OK</w:t>
      </w:r>
      <w:r>
        <w:t xml:space="preserve"> button to continue.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14:paraId="10921DD1" w14:textId="77777777" w:rsidTr="001458B3">
        <w:tc>
          <w:tcPr>
            <w:tcW w:w="9026" w:type="dxa"/>
            <w:shd w:val="clear" w:color="auto" w:fill="auto"/>
            <w:vAlign w:val="center"/>
          </w:tcPr>
          <w:p w14:paraId="10921DD0" w14:textId="77777777" w:rsidR="00D918DD" w:rsidRPr="001458B3" w:rsidRDefault="005B3261" w:rsidP="00FA394D">
            <w:r w:rsidRPr="000A5197">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p>
        </w:tc>
      </w:tr>
    </w:tbl>
    <w:p w14:paraId="10921DD2" w14:textId="77777777" w:rsidR="00D918DD" w:rsidRDefault="00D918DD" w:rsidP="00D918DD">
      <w:pPr>
        <w:pStyle w:val="NumberedList"/>
      </w:pPr>
      <w:bookmarkStart w:id="137" w:name="_Ref457517366"/>
      <w:r>
        <w:t xml:space="preserve">In the </w:t>
      </w:r>
      <w:r w:rsidRPr="00FA24F2">
        <w:rPr>
          <w:rStyle w:val="WindowOrDialogName"/>
        </w:rPr>
        <w:t>Tera Term VT</w:t>
      </w:r>
      <w:r>
        <w:t xml:space="preserve"> window, press the </w:t>
      </w:r>
      <w:r w:rsidRPr="00FA24F2">
        <w:rPr>
          <w:rStyle w:val="KeyboardKey"/>
        </w:rPr>
        <w:t>Enter</w:t>
      </w:r>
      <w:r>
        <w:t xml:space="preserve"> key. You will see a prompt symbol “</w:t>
      </w:r>
      <w:r w:rsidRPr="0002685A">
        <w:rPr>
          <w:rStyle w:val="InlineCodeChar"/>
        </w:rPr>
        <w:t>&gt;</w:t>
      </w:r>
      <w:r>
        <w:t>” appear on the screen.</w:t>
      </w:r>
      <w:bookmarkEnd w:id="137"/>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4" w14:textId="77777777" w:rsidTr="001458B3">
        <w:tc>
          <w:tcPr>
            <w:tcW w:w="9026" w:type="dxa"/>
            <w:shd w:val="clear" w:color="auto" w:fill="auto"/>
            <w:vAlign w:val="center"/>
          </w:tcPr>
          <w:p w14:paraId="10921DD3" w14:textId="77777777" w:rsidR="00D918DD" w:rsidRPr="001458B3" w:rsidRDefault="005B3261" w:rsidP="00FA394D">
            <w:r w:rsidRPr="000A5197">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p>
        </w:tc>
      </w:tr>
    </w:tbl>
    <w:p w14:paraId="10921DD5" w14:textId="77777777" w:rsidR="00D918DD" w:rsidRDefault="00D918DD" w:rsidP="00D918DD">
      <w:pPr>
        <w:pStyle w:val="NumberedList"/>
      </w:pPr>
      <w:r>
        <w:t xml:space="preserve">Type </w:t>
      </w:r>
      <w:r w:rsidRPr="00275E4E">
        <w:rPr>
          <w:rStyle w:val="TypedInValue"/>
        </w:rPr>
        <w:t>help</w:t>
      </w:r>
      <w:r>
        <w:t xml:space="preserve"> into the prompt, and press </w:t>
      </w:r>
      <w:r w:rsidRPr="00FA24F2">
        <w:rPr>
          <w:rStyle w:val="KeyboardKey"/>
        </w:rPr>
        <w:t>Enter</w:t>
      </w:r>
      <w:r>
        <w:t>. A simple help screen will appear.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7" w14:textId="77777777" w:rsidTr="001458B3">
        <w:tc>
          <w:tcPr>
            <w:tcW w:w="9026" w:type="dxa"/>
            <w:shd w:val="clear" w:color="auto" w:fill="auto"/>
            <w:vAlign w:val="center"/>
          </w:tcPr>
          <w:p w14:paraId="10921DD6" w14:textId="77777777" w:rsidR="00D918DD" w:rsidRPr="001458B3" w:rsidRDefault="005B3261" w:rsidP="001458B3">
            <w:pPr>
              <w:pStyle w:val="NumberedList"/>
              <w:numPr>
                <w:ilvl w:val="0"/>
                <w:numId w:val="0"/>
              </w:numPr>
            </w:pPr>
            <w:r w:rsidRPr="000A5197">
              <w:rPr>
                <w:noProof/>
              </w:rPr>
              <w:lastRenderedPageBreak/>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p>
        </w:tc>
      </w:tr>
    </w:tbl>
    <w:p w14:paraId="10921DD8" w14:textId="77777777" w:rsidR="00D918DD" w:rsidRPr="00D918DD" w:rsidRDefault="00D918DD" w:rsidP="00A96231">
      <w:pPr>
        <w:ind w:left="567"/>
        <w:rPr>
          <w:lang w:eastAsia="en-AU"/>
        </w:rPr>
      </w:pPr>
      <w:r>
        <w:t xml:space="preserve">The basic command service allows you to reset the Microcontroller and disable the command processor.  Since the TCP/IP Stack Commands </w:t>
      </w:r>
      <w:r w:rsidR="006975B1">
        <w:t>were</w:t>
      </w:r>
      <w:r>
        <w:t xml:space="preserve"> enabled</w:t>
      </w:r>
      <w:r w:rsidR="006975B1">
        <w:t xml:space="preserve"> in step </w:t>
      </w:r>
      <w:r w:rsidR="006975B1">
        <w:fldChar w:fldCharType="begin"/>
      </w:r>
      <w:r w:rsidR="006975B1">
        <w:instrText xml:space="preserve"> REF _Ref457424261 \r \h </w:instrText>
      </w:r>
      <w:r w:rsidR="006975B1">
        <w:fldChar w:fldCharType="separate"/>
      </w:r>
      <w:r w:rsidR="00FC4C57">
        <w:t>1.22</w:t>
      </w:r>
      <w:r w:rsidR="006975B1">
        <w:fldChar w:fldCharType="end"/>
      </w:r>
      <w:r w:rsidR="006975B1">
        <w:t>,</w:t>
      </w:r>
      <w:r>
        <w:t xml:space="preserve"> there </w:t>
      </w:r>
      <w:r w:rsidR="00791E25">
        <w:t>are</w:t>
      </w:r>
      <w:r>
        <w:t xml:space="preserve"> </w:t>
      </w:r>
      <w:r w:rsidR="006975B1">
        <w:t xml:space="preserve">additional </w:t>
      </w:r>
      <w:r>
        <w:t xml:space="preserve">commands </w:t>
      </w:r>
      <w:r w:rsidR="006975B1">
        <w:t xml:space="preserve">that can be used </w:t>
      </w:r>
      <w:r>
        <w:t>to monitor and control the TCP/IP Stack.</w:t>
      </w:r>
    </w:p>
    <w:p w14:paraId="10921DD9" w14:textId="77777777" w:rsidR="00D918DD" w:rsidRPr="006975B1" w:rsidRDefault="00D918DD" w:rsidP="00A96231">
      <w:pPr>
        <w:pStyle w:val="NumberedList"/>
        <w:rPr>
          <w:rStyle w:val="KeyboardKey"/>
          <w:rFonts w:ascii="Calibri" w:hAnsi="Calibri"/>
          <w:b w:val="0"/>
          <w:spacing w:val="0"/>
          <w:bdr w:val="none" w:sz="0" w:space="0" w:color="auto"/>
        </w:rPr>
      </w:pPr>
      <w:r>
        <w:t xml:space="preserve">A full list of all TCP/IP Commands can be obtained by typing </w:t>
      </w:r>
      <w:r w:rsidRPr="00275E4E">
        <w:rPr>
          <w:rStyle w:val="TypedInValue"/>
        </w:rPr>
        <w:t xml:space="preserve">help </w:t>
      </w:r>
      <w:proofErr w:type="spellStart"/>
      <w:r w:rsidRPr="00275E4E">
        <w:rPr>
          <w:rStyle w:val="TypedInValue"/>
        </w:rPr>
        <w:t>tcpip</w:t>
      </w:r>
      <w:proofErr w:type="spellEnd"/>
      <w:r>
        <w:rPr>
          <w:rStyle w:val="EnteredValue"/>
        </w:rPr>
        <w:t xml:space="preserve"> </w:t>
      </w:r>
      <w:r w:rsidRPr="00405B22">
        <w:t>and press</w:t>
      </w:r>
      <w:r>
        <w:rPr>
          <w:rStyle w:val="EnteredValue"/>
        </w:rPr>
        <w:t xml:space="preserve"> </w:t>
      </w:r>
      <w:r w:rsidRPr="00405B22">
        <w:rPr>
          <w:rStyle w:val="KeyboardKey"/>
        </w:rPr>
        <w:t>Enter</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DB" w14:textId="77777777" w:rsidTr="001458B3">
        <w:tc>
          <w:tcPr>
            <w:tcW w:w="9026" w:type="dxa"/>
            <w:shd w:val="clear" w:color="auto" w:fill="auto"/>
            <w:vAlign w:val="center"/>
          </w:tcPr>
          <w:p w14:paraId="10921DDA" w14:textId="77777777" w:rsidR="00D918DD" w:rsidRPr="001458B3" w:rsidRDefault="005B3261" w:rsidP="00FA394D">
            <w:r w:rsidRPr="000A5197">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p>
        </w:tc>
      </w:tr>
    </w:tbl>
    <w:p w14:paraId="10921DDC" w14:textId="77777777" w:rsidR="00164E0C" w:rsidRDefault="00164E0C" w:rsidP="00164E0C">
      <w:pPr>
        <w:pStyle w:val="NumberedList"/>
        <w:numPr>
          <w:ilvl w:val="0"/>
          <w:numId w:val="0"/>
        </w:numPr>
        <w:ind w:left="567"/>
      </w:pPr>
    </w:p>
    <w:p w14:paraId="10921DDD" w14:textId="77777777" w:rsidR="00164E0C" w:rsidRDefault="00164E0C">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DDE" w14:textId="77777777" w:rsidR="00D918DD" w:rsidRDefault="00D918DD" w:rsidP="00D918DD">
      <w:pPr>
        <w:pStyle w:val="NumberedList"/>
      </w:pPr>
      <w:r>
        <w:lastRenderedPageBreak/>
        <w:t xml:space="preserve">To check the basic information about the </w:t>
      </w:r>
      <w:proofErr w:type="gramStart"/>
      <w:r>
        <w:t>network</w:t>
      </w:r>
      <w:proofErr w:type="gramEnd"/>
      <w:r>
        <w:t xml:space="preserve"> enter the </w:t>
      </w:r>
      <w:proofErr w:type="spellStart"/>
      <w:r w:rsidRPr="00275E4E">
        <w:rPr>
          <w:rStyle w:val="TypedInValue"/>
        </w:rPr>
        <w:t>netinfo</w:t>
      </w:r>
      <w:proofErr w:type="spellEnd"/>
      <w:r>
        <w:t xml:space="preserve"> command and press </w:t>
      </w:r>
      <w:r w:rsidRPr="00405B22">
        <w:rPr>
          <w:rStyle w:val="KeyboardKey"/>
        </w:rPr>
        <w:t>Enter</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14:paraId="10921DE0" w14:textId="77777777" w:rsidTr="001458B3">
        <w:tc>
          <w:tcPr>
            <w:tcW w:w="9026" w:type="dxa"/>
            <w:shd w:val="clear" w:color="auto" w:fill="auto"/>
            <w:vAlign w:val="center"/>
          </w:tcPr>
          <w:p w14:paraId="10921DDF" w14:textId="77777777" w:rsidR="00D918DD" w:rsidRPr="001458B3" w:rsidRDefault="005B3261" w:rsidP="00FA394D">
            <w:r w:rsidRPr="000A5197">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p>
        </w:tc>
      </w:tr>
    </w:tbl>
    <w:p w14:paraId="10921DE1" w14:textId="77777777" w:rsidR="00D918DD" w:rsidRPr="00D918DD" w:rsidRDefault="00D918DD" w:rsidP="00D918DD">
      <w:pPr>
        <w:rPr>
          <w:lang w:eastAsia="en-AU"/>
        </w:rPr>
      </w:pPr>
    </w:p>
    <w:p w14:paraId="10921DE2" w14:textId="77777777" w:rsidR="00A70D8F" w:rsidRDefault="001B0E3D" w:rsidP="00FA394D">
      <w:pPr>
        <w:ind w:left="567"/>
        <w:rPr>
          <w:lang w:eastAsia="en-AU"/>
        </w:rPr>
      </w:pPr>
      <w:r>
        <w:rPr>
          <w:lang w:eastAsia="en-AU"/>
        </w:rPr>
        <w:t>Congratulations,</w:t>
      </w:r>
      <w:r w:rsidR="002718C7">
        <w:rPr>
          <w:lang w:eastAsia="en-AU"/>
        </w:rPr>
        <w:t xml:space="preserve"> you have completed Lab 1! </w:t>
      </w:r>
      <w:r w:rsidR="00A70D8F">
        <w:rPr>
          <w:lang w:eastAsia="en-AU"/>
        </w:rPr>
        <w:br w:type="page"/>
      </w:r>
    </w:p>
    <w:p w14:paraId="10921DE3" w14:textId="77777777" w:rsidR="006D192A" w:rsidRDefault="006D192A" w:rsidP="006D192A">
      <w:pPr>
        <w:pStyle w:val="Titel"/>
        <w:rPr>
          <w:lang w:eastAsia="en-AU"/>
        </w:rPr>
      </w:pPr>
      <w:bookmarkStart w:id="138" w:name="_Toc488278779"/>
      <w:bookmarkEnd w:id="138"/>
    </w:p>
    <w:p w14:paraId="10921DE4" w14:textId="77777777" w:rsidR="00085082" w:rsidRPr="006D192A" w:rsidRDefault="006D192A" w:rsidP="006D192A">
      <w:pPr>
        <w:pStyle w:val="berschrift1"/>
        <w:rPr>
          <w:lang w:eastAsia="en-AU"/>
        </w:rPr>
      </w:pPr>
      <w:bookmarkStart w:id="139" w:name="_Toc488278780"/>
      <w:r>
        <w:rPr>
          <w:lang w:eastAsia="en-AU"/>
        </w:rPr>
        <w:t>Introduction</w:t>
      </w:r>
      <w:bookmarkEnd w:id="139"/>
    </w:p>
    <w:p w14:paraId="10921DE5" w14:textId="77777777" w:rsidR="003F5BBB" w:rsidRDefault="005B3261" w:rsidP="003F5BBB">
      <w:pPr>
        <w:jc w:val="both"/>
        <w:rPr>
          <w:lang w:eastAsia="en-AU"/>
        </w:rPr>
      </w:pPr>
      <w:r>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Pr>
          <w:lang w:eastAsia="en-AU"/>
        </w:rPr>
        <w:t xml:space="preserve">You will be </w:t>
      </w:r>
      <w:r w:rsidR="00FC5B60">
        <w:rPr>
          <w:lang w:eastAsia="en-AU"/>
        </w:rPr>
        <w:t>implementing</w:t>
      </w:r>
      <w:r w:rsidR="00085082" w:rsidRPr="006D192A">
        <w:rPr>
          <w:lang w:eastAsia="en-AU"/>
        </w:rPr>
        <w:t xml:space="preserve"> an embedded network application for an elevator </w:t>
      </w:r>
      <w:r w:rsidR="00731A89">
        <w:rPr>
          <w:lang w:eastAsia="en-AU"/>
        </w:rPr>
        <w:t>signalisation system</w:t>
      </w:r>
      <w:r w:rsidR="00085082" w:rsidRPr="006D192A">
        <w:rPr>
          <w:lang w:eastAsia="en-AU"/>
        </w:rPr>
        <w:t>. The task is to interface the up/down call buttons and indicator lamps on each floor</w:t>
      </w:r>
      <w:r w:rsidR="00A57652">
        <w:rPr>
          <w:lang w:eastAsia="en-AU"/>
        </w:rPr>
        <w:t xml:space="preserve"> </w:t>
      </w:r>
      <w:r w:rsidR="002C2223">
        <w:rPr>
          <w:lang w:eastAsia="en-AU"/>
        </w:rPr>
        <w:t xml:space="preserve">(i.e. </w:t>
      </w:r>
      <w:r w:rsidR="00731A89">
        <w:rPr>
          <w:lang w:eastAsia="en-AU"/>
        </w:rPr>
        <w:t>Landing Call Station or LCS</w:t>
      </w:r>
      <w:r w:rsidR="002C2223">
        <w:rPr>
          <w:lang w:eastAsia="en-AU"/>
        </w:rPr>
        <w:t xml:space="preserve">) </w:t>
      </w:r>
      <w:r w:rsidR="00085082" w:rsidRPr="006D192A">
        <w:rPr>
          <w:lang w:eastAsia="en-AU"/>
        </w:rPr>
        <w:t>to the elevator control server (ECS) using an Ethernet interface. Each attendee in the c</w:t>
      </w:r>
      <w:r w:rsidR="00731A89">
        <w:rPr>
          <w:lang w:eastAsia="en-AU"/>
        </w:rPr>
        <w:t>lass has the task to implement the</w:t>
      </w:r>
      <w:r w:rsidR="00085082" w:rsidRPr="006D192A">
        <w:rPr>
          <w:lang w:eastAsia="en-AU"/>
        </w:rPr>
        <w:t xml:space="preserve"> </w:t>
      </w:r>
      <w:r w:rsidR="00731A89">
        <w:rPr>
          <w:lang w:eastAsia="en-AU"/>
        </w:rPr>
        <w:t>LCS</w:t>
      </w:r>
      <w:r w:rsidR="00085082" w:rsidRPr="006D192A">
        <w:rPr>
          <w:lang w:eastAsia="en-AU"/>
        </w:rPr>
        <w:t xml:space="preserve"> for a designated floor landing in the elevator system.</w:t>
      </w:r>
    </w:p>
    <w:p w14:paraId="10921DE6" w14:textId="77777777" w:rsidR="00085082" w:rsidRPr="006D192A" w:rsidRDefault="00085082" w:rsidP="003F5BBB">
      <w:pPr>
        <w:rPr>
          <w:lang w:eastAsia="en-AU"/>
        </w:rPr>
      </w:pPr>
    </w:p>
    <w:p w14:paraId="10921DE7" w14:textId="77777777" w:rsidR="00085082" w:rsidRDefault="00085082" w:rsidP="003F5BBB">
      <w:pPr>
        <w:jc w:val="both"/>
        <w:rPr>
          <w:lang w:eastAsia="en-AU"/>
        </w:rPr>
      </w:pPr>
      <w:r w:rsidRPr="006D192A">
        <w:rPr>
          <w:lang w:eastAsia="en-AU"/>
        </w:rPr>
        <w:t>The ECS is responsible for operating the elevator car based on</w:t>
      </w:r>
      <w:r w:rsidR="00731A89">
        <w:rPr>
          <w:lang w:eastAsia="en-AU"/>
        </w:rPr>
        <w:t xml:space="preserve"> call requests made from the LCS</w:t>
      </w:r>
      <w:r w:rsidRPr="006D192A">
        <w:rPr>
          <w:lang w:eastAsia="en-AU"/>
        </w:rPr>
        <w:t xml:space="preserve"> units. The network architecture is very si</w:t>
      </w:r>
      <w:r w:rsidR="00731A89">
        <w:rPr>
          <w:lang w:eastAsia="en-AU"/>
        </w:rPr>
        <w:t>mple, where the ECS and each LCS</w:t>
      </w:r>
      <w:r w:rsidRPr="006D192A">
        <w:rPr>
          <w:lang w:eastAsia="en-AU"/>
        </w:rPr>
        <w:t xml:space="preserve"> unit is interfaced to a common network switch. A network router is also connected to the </w:t>
      </w:r>
      <w:r w:rsidR="001B0E3D" w:rsidRPr="006D192A">
        <w:rPr>
          <w:lang w:eastAsia="en-AU"/>
        </w:rPr>
        <w:t>switch that</w:t>
      </w:r>
      <w:r w:rsidRPr="006D192A">
        <w:rPr>
          <w:lang w:eastAsia="en-AU"/>
        </w:rPr>
        <w:t xml:space="preserve"> provides a DHCP server to automatically assign </w:t>
      </w:r>
      <w:r w:rsidR="00586F4F">
        <w:rPr>
          <w:lang w:eastAsia="en-AU"/>
        </w:rPr>
        <w:t xml:space="preserve">an </w:t>
      </w:r>
      <w:r w:rsidRPr="006D192A">
        <w:rPr>
          <w:lang w:eastAsia="en-AU"/>
        </w:rPr>
        <w:t>IP Address to each device connected to the network.</w:t>
      </w:r>
    </w:p>
    <w:p w14:paraId="10921DE8" w14:textId="77777777" w:rsidR="00090E10" w:rsidRPr="006D192A" w:rsidRDefault="00090E10" w:rsidP="00D61E49">
      <w:pPr>
        <w:rPr>
          <w:lang w:eastAsia="en-AU"/>
        </w:rPr>
      </w:pPr>
    </w:p>
    <w:p w14:paraId="10921DE9" w14:textId="77777777" w:rsidR="00085082" w:rsidRDefault="00731A89" w:rsidP="003F5BBB">
      <w:pPr>
        <w:jc w:val="both"/>
        <w:rPr>
          <w:lang w:eastAsia="en-AU"/>
        </w:rPr>
      </w:pPr>
      <w:r>
        <w:rPr>
          <w:lang w:eastAsia="en-AU"/>
        </w:rPr>
        <w:t>The LCS</w:t>
      </w:r>
      <w:r w:rsidR="00085082" w:rsidRPr="006D192A">
        <w:rPr>
          <w:lang w:eastAsia="en-AU"/>
        </w:rPr>
        <w:t xml:space="preserve"> unit will need to determine the ECS IP Address prior to establishing a connection. The ECS sends a periodic UDP broadca</w:t>
      </w:r>
      <w:r>
        <w:rPr>
          <w:lang w:eastAsia="en-AU"/>
        </w:rPr>
        <w:t>st message on port 2027. The LCS</w:t>
      </w:r>
      <w:r w:rsidR="00085082" w:rsidRPr="006D192A">
        <w:rPr>
          <w:lang w:eastAsia="en-AU"/>
        </w:rPr>
        <w:t xml:space="preserve"> unit will determine the ECS IP Address by reading the source IP address field in the IPv4 header of the broadcast message.</w:t>
      </w:r>
    </w:p>
    <w:p w14:paraId="10921DEA" w14:textId="77777777" w:rsidR="003F5BBB" w:rsidRPr="006D192A" w:rsidRDefault="003F5BBB" w:rsidP="003F5BBB">
      <w:pPr>
        <w:rPr>
          <w:lang w:eastAsia="en-AU"/>
        </w:rPr>
      </w:pPr>
    </w:p>
    <w:p w14:paraId="10921DEB" w14:textId="77777777" w:rsidR="00634920" w:rsidRDefault="00731A89" w:rsidP="005D27D3">
      <w:pPr>
        <w:rPr>
          <w:lang w:eastAsia="en-AU"/>
        </w:rPr>
      </w:pPr>
      <w:r>
        <w:rPr>
          <w:lang w:eastAsia="en-AU"/>
        </w:rPr>
        <w:t>Each LCS</w:t>
      </w:r>
      <w:r w:rsidR="00085082" w:rsidRPr="006D192A">
        <w:rPr>
          <w:lang w:eastAsia="en-AU"/>
        </w:rPr>
        <w:t xml:space="preserve"> unit communicates with the ECS though a dedicated </w:t>
      </w:r>
      <w:r>
        <w:rPr>
          <w:lang w:eastAsia="en-AU"/>
        </w:rPr>
        <w:t>TCP Socket on port 3096. The LCS</w:t>
      </w:r>
      <w:r w:rsidR="00085082" w:rsidRPr="006D192A">
        <w:rPr>
          <w:lang w:eastAsia="en-AU"/>
        </w:rPr>
        <w:t xml:space="preserve"> unit will establish a persistent TCP connection with the ECS. When one of the call buttons is pressed</w:t>
      </w:r>
      <w:r w:rsidR="00586F4F">
        <w:rPr>
          <w:lang w:eastAsia="en-AU"/>
        </w:rPr>
        <w:t>,</w:t>
      </w:r>
      <w:r>
        <w:rPr>
          <w:lang w:eastAsia="en-AU"/>
        </w:rPr>
        <w:t xml:space="preserve"> the LCS</w:t>
      </w:r>
      <w:r w:rsidR="00085082" w:rsidRPr="006D192A">
        <w:rPr>
          <w:lang w:eastAsia="en-AU"/>
        </w:rPr>
        <w:t xml:space="preserve"> will send a </w:t>
      </w:r>
      <w:r w:rsidR="00085082" w:rsidRPr="006D192A">
        <w:rPr>
          <w:i/>
          <w:iCs/>
          <w:lang w:eastAsia="en-AU"/>
        </w:rPr>
        <w:t>call request</w:t>
      </w:r>
      <w:r w:rsidR="00085082" w:rsidRPr="006D192A">
        <w:rPr>
          <w:lang w:eastAsia="en-AU"/>
        </w:rPr>
        <w:t xml:space="preserve"> data packet to the ECS. The ECS will lodge the call request and will send an acknowledgement ba</w:t>
      </w:r>
      <w:r>
        <w:rPr>
          <w:lang w:eastAsia="en-AU"/>
        </w:rPr>
        <w:t>ck to the LCS</w:t>
      </w:r>
      <w:r w:rsidR="00634920">
        <w:rPr>
          <w:lang w:eastAsia="en-AU"/>
        </w:rPr>
        <w:t>.</w:t>
      </w:r>
    </w:p>
    <w:p w14:paraId="10921DEC" w14:textId="77777777" w:rsidR="00634920" w:rsidRDefault="00634920" w:rsidP="005D27D3">
      <w:pPr>
        <w:rPr>
          <w:lang w:eastAsia="en-AU"/>
        </w:rPr>
      </w:pPr>
    </w:p>
    <w:p w14:paraId="10921DED" w14:textId="77777777" w:rsidR="005D27D3" w:rsidRDefault="00085082" w:rsidP="005D27D3">
      <w:pPr>
        <w:rPr>
          <w:lang w:eastAsia="en-AU"/>
        </w:rPr>
      </w:pPr>
      <w:r w:rsidRPr="006D192A">
        <w:rPr>
          <w:lang w:eastAsia="en-AU"/>
        </w:rPr>
        <w:t>The indicator lamps are controlled from the ECS.</w:t>
      </w:r>
      <w:r w:rsidR="00A53E51">
        <w:rPr>
          <w:lang w:eastAsia="en-AU"/>
        </w:rPr>
        <w:t xml:space="preserve"> </w:t>
      </w:r>
      <w:r w:rsidR="00731A89">
        <w:rPr>
          <w:lang w:eastAsia="en-AU"/>
        </w:rPr>
        <w:t>The LCS</w:t>
      </w:r>
      <w:r w:rsidRPr="006D192A">
        <w:rPr>
          <w:lang w:eastAsia="en-AU"/>
        </w:rPr>
        <w:t xml:space="preserve"> will periodically poll the ECS for the latest indicator lamp </w:t>
      </w:r>
      <w:r w:rsidR="00A57652">
        <w:rPr>
          <w:lang w:eastAsia="en-AU"/>
        </w:rPr>
        <w:t>state</w:t>
      </w:r>
      <w:r w:rsidRPr="006D192A">
        <w:rPr>
          <w:lang w:eastAsia="en-AU"/>
        </w:rPr>
        <w:t xml:space="preserve"> by sending a </w:t>
      </w:r>
      <w:r w:rsidRPr="006D192A">
        <w:rPr>
          <w:i/>
          <w:iCs/>
          <w:lang w:eastAsia="en-AU"/>
        </w:rPr>
        <w:t>status request</w:t>
      </w:r>
      <w:r w:rsidRPr="006D192A">
        <w:rPr>
          <w:lang w:eastAsia="en-AU"/>
        </w:rPr>
        <w:t xml:space="preserve"> data packet. The ECS will respond with a data </w:t>
      </w:r>
      <w:r w:rsidR="001B0E3D" w:rsidRPr="006D192A">
        <w:rPr>
          <w:lang w:eastAsia="en-AU"/>
        </w:rPr>
        <w:t>packet that</w:t>
      </w:r>
      <w:r w:rsidRPr="006D192A">
        <w:rPr>
          <w:lang w:eastAsia="en-AU"/>
        </w:rPr>
        <w:t xml:space="preserve"> contains status information about the elevator (current floor, direction, and state of indicator lamps). The </w:t>
      </w:r>
      <w:r w:rsidR="00731A89">
        <w:rPr>
          <w:lang w:eastAsia="en-AU"/>
        </w:rPr>
        <w:t>LCS</w:t>
      </w:r>
      <w:r w:rsidRPr="006D192A">
        <w:rPr>
          <w:lang w:eastAsia="en-AU"/>
        </w:rPr>
        <w:t xml:space="preserve"> will process this data and will control the indicator lamps based on the received data values.</w:t>
      </w:r>
    </w:p>
    <w:p w14:paraId="10921DEE" w14:textId="77777777" w:rsidR="003F5BBB" w:rsidRDefault="003F5BBB" w:rsidP="005D27D3">
      <w:pPr>
        <w:rPr>
          <w:lang w:eastAsia="en-AU"/>
        </w:rPr>
      </w:pPr>
    </w:p>
    <w:p w14:paraId="10921DEF" w14:textId="77777777" w:rsidR="003F5BBB" w:rsidRPr="001458B3" w:rsidRDefault="003F5BBB" w:rsidP="003F5BBB">
      <w:pPr>
        <w:rPr>
          <w:rFonts w:ascii="Arial" w:hAnsi="Arial"/>
          <w:color w:val="2E74B5"/>
          <w:sz w:val="28"/>
          <w:szCs w:val="26"/>
          <w:lang w:eastAsia="en-AU"/>
        </w:rPr>
      </w:pPr>
      <w:r>
        <w:rPr>
          <w:lang w:eastAsia="en-AU"/>
        </w:rPr>
        <w:br w:type="page"/>
      </w:r>
    </w:p>
    <w:p w14:paraId="10921DF0" w14:textId="77777777" w:rsidR="00142AF4" w:rsidRDefault="00142AF4" w:rsidP="00142AF4">
      <w:pPr>
        <w:pStyle w:val="berschrift1"/>
        <w:rPr>
          <w:lang w:eastAsia="en-AU"/>
        </w:rPr>
      </w:pPr>
      <w:bookmarkStart w:id="140" w:name="_Toc488278781"/>
      <w:r>
        <w:rPr>
          <w:lang w:eastAsia="en-AU"/>
        </w:rPr>
        <w:lastRenderedPageBreak/>
        <w:t>Data Protocol</w:t>
      </w:r>
      <w:bookmarkEnd w:id="140"/>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77777777" w:rsidR="00142AF4" w:rsidRPr="001458B3" w:rsidRDefault="005B3261" w:rsidP="001458B3">
            <w:pPr>
              <w:jc w:val="center"/>
              <w:rPr>
                <w:lang w:eastAsia="en-AU"/>
              </w:rPr>
            </w:pPr>
            <w:r w:rsidRPr="000A5197">
              <w:rPr>
                <w:noProof/>
                <w:lang w:eastAsia="en-AU"/>
              </w:rPr>
              <w:drawing>
                <wp:inline distT="0" distB="0" distL="0" distR="0" wp14:anchorId="10922305" wp14:editId="10922306">
                  <wp:extent cx="6705600" cy="6332041"/>
                  <wp:effectExtent l="0" t="0" r="0" b="0"/>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705600" cy="6332041"/>
                          </a:xfrm>
                          <a:prstGeom prst="rect">
                            <a:avLst/>
                          </a:prstGeom>
                          <a:noFill/>
                          <a:ln>
                            <a:noFill/>
                          </a:ln>
                        </pic:spPr>
                      </pic:pic>
                    </a:graphicData>
                  </a:graphic>
                </wp:inline>
              </w:drawing>
            </w:r>
          </w:p>
        </w:tc>
      </w:tr>
    </w:tbl>
    <w:p w14:paraId="10921DF3" w14:textId="77777777" w:rsidR="00142AF4" w:rsidRDefault="00142AF4" w:rsidP="00142AF4">
      <w:pPr>
        <w:rPr>
          <w:lang w:eastAsia="en-AU"/>
        </w:rPr>
      </w:pPr>
    </w:p>
    <w:p w14:paraId="10921DF4" w14:textId="77777777" w:rsidR="00142AF4" w:rsidRDefault="00142AF4" w:rsidP="00142AF4">
      <w:pPr>
        <w:rPr>
          <w:lang w:eastAsia="en-AU"/>
        </w:rPr>
      </w:pPr>
      <w:r>
        <w:rPr>
          <w:lang w:eastAsia="en-AU"/>
        </w:rPr>
        <w:br w:type="page"/>
      </w:r>
    </w:p>
    <w:p w14:paraId="10921DF5" w14:textId="77777777" w:rsidR="003F5BBB" w:rsidRPr="006D192A" w:rsidRDefault="003F5BBB" w:rsidP="00DD62CB">
      <w:pPr>
        <w:pStyle w:val="berschrift1"/>
        <w:rPr>
          <w:lang w:eastAsia="en-AU"/>
        </w:rPr>
      </w:pPr>
      <w:bookmarkStart w:id="141" w:name="_Toc488278782"/>
      <w:r>
        <w:rPr>
          <w:lang w:eastAsia="en-AU"/>
        </w:rPr>
        <w:lastRenderedPageBreak/>
        <w:t>A</w:t>
      </w:r>
      <w:r w:rsidRPr="006D192A">
        <w:rPr>
          <w:lang w:eastAsia="en-AU"/>
        </w:rPr>
        <w:t>pplication Implementation</w:t>
      </w:r>
      <w:bookmarkEnd w:id="141"/>
    </w:p>
    <w:p w14:paraId="10921DF6" w14:textId="77777777" w:rsidR="003F5BBB" w:rsidRDefault="003F5BBB" w:rsidP="003F5BBB">
      <w:pPr>
        <w:rPr>
          <w:lang w:eastAsia="en-AU"/>
        </w:rPr>
      </w:pPr>
      <w:r w:rsidRPr="006D192A">
        <w:rPr>
          <w:lang w:eastAsia="en-AU"/>
        </w:rPr>
        <w:t xml:space="preserve">The </w:t>
      </w:r>
      <w:r w:rsidR="00750A9E">
        <w:rPr>
          <w:lang w:eastAsia="en-AU"/>
        </w:rPr>
        <w:t xml:space="preserve">Landing Call Station </w:t>
      </w:r>
      <w:r w:rsidRPr="006D192A">
        <w:rPr>
          <w:lang w:eastAsia="en-AU"/>
        </w:rPr>
        <w:t>will be implemented using the PIC32MZ</w:t>
      </w:r>
      <w:r>
        <w:rPr>
          <w:lang w:eastAsia="en-AU"/>
        </w:rPr>
        <w:t xml:space="preserve"> </w:t>
      </w:r>
      <w:r w:rsidRPr="006D192A">
        <w:rPr>
          <w:lang w:eastAsia="en-AU"/>
        </w:rPr>
        <w:t xml:space="preserve">EF </w:t>
      </w:r>
      <w:r>
        <w:rPr>
          <w:lang w:eastAsia="en-AU"/>
        </w:rPr>
        <w:t xml:space="preserve">Embedded Connectivity </w:t>
      </w:r>
      <w:r w:rsidRPr="006D192A">
        <w:rPr>
          <w:lang w:eastAsia="en-AU"/>
        </w:rPr>
        <w:t xml:space="preserve">Starter Kit. </w:t>
      </w:r>
      <w:r w:rsidR="00296C78">
        <w:rPr>
          <w:lang w:eastAsia="en-AU"/>
        </w:rPr>
        <w:t xml:space="preserve">The following features of the kit </w:t>
      </w:r>
      <w:r w:rsidR="007530EC">
        <w:rPr>
          <w:lang w:eastAsia="en-AU"/>
        </w:rPr>
        <w:t>are</w:t>
      </w:r>
      <w:r w:rsidR="00296C78">
        <w:rPr>
          <w:lang w:eastAsia="en-AU"/>
        </w:rPr>
        <w:t xml:space="preserve"> used to implement the </w:t>
      </w:r>
      <w:r w:rsidR="007530EC">
        <w:rPr>
          <w:lang w:eastAsia="en-AU"/>
        </w:rPr>
        <w:t>application</w:t>
      </w:r>
      <w:r w:rsidR="00296C78">
        <w:rPr>
          <w:lang w:eastAsia="en-AU"/>
        </w:rPr>
        <w:t xml:space="preserve">: </w:t>
      </w:r>
    </w:p>
    <w:p w14:paraId="10921DF7" w14:textId="77777777" w:rsidR="003F5BBB" w:rsidRPr="00123A97" w:rsidRDefault="003F5BBB" w:rsidP="00915D59">
      <w:pPr>
        <w:pStyle w:val="Listenabsatz"/>
        <w:numPr>
          <w:ilvl w:val="0"/>
          <w:numId w:val="5"/>
        </w:numPr>
        <w:rPr>
          <w:lang w:eastAsia="en-AU"/>
        </w:rPr>
      </w:pPr>
      <w:r w:rsidRPr="00123A97">
        <w:rPr>
          <w:lang w:eastAsia="en-AU"/>
        </w:rPr>
        <w:t>SW1</w:t>
      </w:r>
      <w:r w:rsidR="00C117B2">
        <w:rPr>
          <w:lang w:eastAsia="en-AU"/>
        </w:rPr>
        <w:t xml:space="preserve"> (Up), SW2 (Down) </w:t>
      </w:r>
      <w:r w:rsidRPr="00123A97">
        <w:rPr>
          <w:lang w:eastAsia="en-AU"/>
        </w:rPr>
        <w:t>Call Button</w:t>
      </w:r>
      <w:r w:rsidR="00C117B2">
        <w:rPr>
          <w:lang w:eastAsia="en-AU"/>
        </w:rPr>
        <w:t>s</w:t>
      </w:r>
    </w:p>
    <w:p w14:paraId="10921DF8" w14:textId="77777777" w:rsidR="003F5BBB" w:rsidRPr="001458B3" w:rsidRDefault="00C117B2" w:rsidP="00915D59">
      <w:pPr>
        <w:pStyle w:val="Listenabsatz"/>
        <w:numPr>
          <w:ilvl w:val="0"/>
          <w:numId w:val="5"/>
        </w:numPr>
        <w:rPr>
          <w:lang w:eastAsia="en-AU"/>
        </w:rPr>
      </w:pPr>
      <w:r>
        <w:rPr>
          <w:lang w:eastAsia="en-AU"/>
        </w:rPr>
        <w:t>LED1 (</w:t>
      </w:r>
      <w:r w:rsidR="003F5BBB" w:rsidRPr="00123A97">
        <w:rPr>
          <w:lang w:eastAsia="en-AU"/>
        </w:rPr>
        <w:t>Up</w:t>
      </w:r>
      <w:r>
        <w:rPr>
          <w:lang w:eastAsia="en-AU"/>
        </w:rPr>
        <w:t>), LED2 (Down)</w:t>
      </w:r>
      <w:r w:rsidR="003F5BBB" w:rsidRPr="00123A97">
        <w:rPr>
          <w:lang w:eastAsia="en-AU"/>
        </w:rPr>
        <w:t xml:space="preserve"> Call Indicator Lamp</w:t>
      </w:r>
      <w:r>
        <w:rPr>
          <w:lang w:eastAsia="en-AU"/>
        </w:rPr>
        <w:t>s</w:t>
      </w:r>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77777" w:rsidR="003F5BBB" w:rsidRPr="001458B3" w:rsidRDefault="005B3261" w:rsidP="001458B3">
            <w:pPr>
              <w:jc w:val="center"/>
              <w:rPr>
                <w:rFonts w:eastAsia="Times New Roman"/>
                <w:color w:val="000000"/>
                <w:lang w:eastAsia="en-AU"/>
              </w:rPr>
            </w:pPr>
            <w:r w:rsidRPr="001458B3">
              <w:rPr>
                <w:rFonts w:eastAsia="Times New Roman"/>
                <w:noProof/>
                <w:color w:val="000000"/>
                <w:lang w:eastAsia="en-AU"/>
              </w:rPr>
              <w:drawing>
                <wp:inline distT="0" distB="0" distL="0" distR="0" wp14:anchorId="10922307" wp14:editId="10922308">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p>
        </w:tc>
      </w:tr>
      <w:tr w:rsidR="00C117B2" w:rsidRPr="001458B3" w14:paraId="10921DFC" w14:textId="77777777" w:rsidTr="00C117B2">
        <w:tblPrEx>
          <w:jc w:val="left"/>
        </w:tblPrEx>
        <w:tc>
          <w:tcPr>
            <w:tcW w:w="5000" w:type="pct"/>
            <w:shd w:val="clear" w:color="auto" w:fill="auto"/>
          </w:tcPr>
          <w:p w14:paraId="10921DFB" w14:textId="77777777" w:rsidR="00C117B2" w:rsidRPr="00C117B2" w:rsidRDefault="00C117B2" w:rsidP="00C117B2">
            <w:pPr>
              <w:jc w:val="center"/>
              <w:rPr>
                <w:b/>
                <w:lang w:eastAsia="en-AU"/>
              </w:rPr>
            </w:pPr>
            <w:r>
              <w:rPr>
                <w:b/>
                <w:lang w:eastAsia="en-AU"/>
              </w:rPr>
              <w:t xml:space="preserve">Landing Call Station Project </w:t>
            </w:r>
            <w:proofErr w:type="spellStart"/>
            <w:r>
              <w:rPr>
                <w:b/>
                <w:lang w:eastAsia="en-AU"/>
              </w:rPr>
              <w:t>Superloop</w:t>
            </w:r>
            <w:proofErr w:type="spellEnd"/>
            <w:r>
              <w:rPr>
                <w:b/>
                <w:lang w:eastAsia="en-AU"/>
              </w:rPr>
              <w:t xml:space="preserve"> Structure</w:t>
            </w:r>
          </w:p>
        </w:tc>
      </w:tr>
      <w:tr w:rsidR="00C117B2" w:rsidRPr="001458B3" w14:paraId="10921DFE" w14:textId="77777777" w:rsidTr="00C117B2">
        <w:tblPrEx>
          <w:jc w:val="left"/>
        </w:tblPrEx>
        <w:tc>
          <w:tcPr>
            <w:tcW w:w="5000" w:type="pct"/>
            <w:shd w:val="clear" w:color="auto" w:fill="auto"/>
          </w:tcPr>
          <w:p w14:paraId="10921DFD" w14:textId="77777777" w:rsidR="00C117B2" w:rsidRPr="001458B3" w:rsidRDefault="00C117B2" w:rsidP="00915D59">
            <w:pPr>
              <w:jc w:val="center"/>
              <w:rPr>
                <w:lang w:eastAsia="en-AU"/>
              </w:rPr>
            </w:pPr>
            <w:r w:rsidRPr="000A5197">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p>
        </w:tc>
      </w:tr>
      <w:tr w:rsidR="00C117B2" w:rsidRPr="001458B3" w14:paraId="10921E03" w14:textId="77777777" w:rsidTr="00C117B2">
        <w:tblPrEx>
          <w:jc w:val="left"/>
        </w:tblPrEx>
        <w:tc>
          <w:tcPr>
            <w:tcW w:w="5000" w:type="pct"/>
            <w:shd w:val="clear" w:color="auto" w:fill="auto"/>
          </w:tcPr>
          <w:p w14:paraId="10921DFF" w14:textId="77777777" w:rsidR="00C117B2" w:rsidRPr="001458B3" w:rsidRDefault="00C117B2" w:rsidP="00C117B2">
            <w:pPr>
              <w:rPr>
                <w:noProof/>
                <w:lang w:eastAsia="en-AU"/>
              </w:rPr>
            </w:pPr>
            <w:r w:rsidRPr="001458B3">
              <w:rPr>
                <w:lang w:eastAsia="en-AU"/>
              </w:rPr>
              <w:t xml:space="preserve">The </w:t>
            </w:r>
            <w:r>
              <w:rPr>
                <w:lang w:eastAsia="en-AU"/>
              </w:rPr>
              <w:t>Landing Call Station</w:t>
            </w:r>
            <w:r w:rsidRPr="001458B3">
              <w:rPr>
                <w:lang w:eastAsia="en-AU"/>
              </w:rPr>
              <w:t xml:space="preserve"> will run three user applications in conjunction the MPLAB Harmony TCP/IP Stack:</w:t>
            </w:r>
            <w:r w:rsidRPr="001458B3">
              <w:rPr>
                <w:noProof/>
                <w:lang w:eastAsia="en-AU"/>
              </w:rPr>
              <w:t xml:space="preserve"> </w:t>
            </w:r>
          </w:p>
          <w:p w14:paraId="10921E00" w14:textId="77777777" w:rsidR="00C117B2" w:rsidRPr="001458B3" w:rsidRDefault="00C117B2" w:rsidP="00C117B2">
            <w:pPr>
              <w:pStyle w:val="Listenabsatz"/>
              <w:numPr>
                <w:ilvl w:val="0"/>
                <w:numId w:val="26"/>
              </w:numPr>
              <w:rPr>
                <w:lang w:eastAsia="en-AU"/>
              </w:rPr>
            </w:pPr>
            <w:r w:rsidRPr="001458B3">
              <w:rPr>
                <w:b/>
                <w:lang w:eastAsia="en-AU"/>
              </w:rPr>
              <w:t>Lamp Controller</w:t>
            </w:r>
            <w:r w:rsidRPr="001458B3">
              <w:rPr>
                <w:lang w:eastAsia="en-AU"/>
              </w:rPr>
              <w:t xml:space="preserve"> (</w:t>
            </w:r>
            <w:proofErr w:type="spellStart"/>
            <w:r w:rsidR="00915D59">
              <w:rPr>
                <w:lang w:eastAsia="en-AU"/>
              </w:rPr>
              <w:t>LEDCONTROL_Tasks</w:t>
            </w:r>
            <w:proofErr w:type="spellEnd"/>
            <w:r w:rsidRPr="001458B3">
              <w:rPr>
                <w:lang w:eastAsia="en-AU"/>
              </w:rPr>
              <w:t>): manages the operation of the Call Indicator Lamps</w:t>
            </w:r>
          </w:p>
          <w:p w14:paraId="10921E01" w14:textId="77777777" w:rsidR="00C117B2" w:rsidRPr="001458B3" w:rsidRDefault="00C117B2" w:rsidP="00C117B2">
            <w:pPr>
              <w:pStyle w:val="Listenabsatz"/>
              <w:numPr>
                <w:ilvl w:val="0"/>
                <w:numId w:val="26"/>
              </w:numPr>
              <w:rPr>
                <w:lang w:eastAsia="en-AU"/>
              </w:rPr>
            </w:pPr>
            <w:r w:rsidRPr="001458B3">
              <w:rPr>
                <w:b/>
                <w:lang w:eastAsia="en-AU"/>
              </w:rPr>
              <w:t xml:space="preserve">Button </w:t>
            </w:r>
            <w:proofErr w:type="gramStart"/>
            <w:r w:rsidRPr="001458B3">
              <w:rPr>
                <w:b/>
                <w:lang w:eastAsia="en-AU"/>
              </w:rPr>
              <w:t>Controller</w:t>
            </w:r>
            <w:r w:rsidRPr="001458B3">
              <w:rPr>
                <w:lang w:eastAsia="en-AU"/>
              </w:rPr>
              <w:t>(</w:t>
            </w:r>
            <w:proofErr w:type="spellStart"/>
            <w:proofErr w:type="gramEnd"/>
            <w:r w:rsidR="00915D59" w:rsidRPr="00915D59">
              <w:rPr>
                <w:lang w:eastAsia="en-AU"/>
              </w:rPr>
              <w:t>BUTTONCONTROL_Tasks</w:t>
            </w:r>
            <w:proofErr w:type="spellEnd"/>
            <w:r w:rsidRPr="001458B3">
              <w:rPr>
                <w:lang w:eastAsia="en-AU"/>
              </w:rPr>
              <w:t>): manages the sampling and de-bouncing of the Call Buttons</w:t>
            </w:r>
          </w:p>
          <w:p w14:paraId="10921E02" w14:textId="77777777" w:rsidR="00C117B2" w:rsidRPr="001458B3" w:rsidRDefault="00C117B2" w:rsidP="00915D59">
            <w:pPr>
              <w:pStyle w:val="Listenabsatz"/>
              <w:numPr>
                <w:ilvl w:val="0"/>
                <w:numId w:val="26"/>
              </w:numPr>
              <w:rPr>
                <w:lang w:eastAsia="en-AU"/>
              </w:rPr>
            </w:pPr>
            <w:r w:rsidRPr="00C117B2">
              <w:rPr>
                <w:b/>
                <w:lang w:eastAsia="en-AU"/>
              </w:rPr>
              <w:t>Network Communications Controller</w:t>
            </w:r>
            <w:r w:rsidRPr="001458B3">
              <w:rPr>
                <w:lang w:eastAsia="en-AU"/>
              </w:rPr>
              <w:t xml:space="preserve"> (</w:t>
            </w:r>
            <w:proofErr w:type="spellStart"/>
            <w:r w:rsidR="00915D59">
              <w:rPr>
                <w:lang w:eastAsia="en-AU"/>
              </w:rPr>
              <w:t>NETWORKCOMS_Tasks</w:t>
            </w:r>
            <w:proofErr w:type="spellEnd"/>
            <w:r w:rsidRPr="001458B3">
              <w:rPr>
                <w:lang w:eastAsia="en-AU"/>
              </w:rPr>
              <w:t xml:space="preserve">): manages all </w:t>
            </w:r>
            <w:proofErr w:type="gramStart"/>
            <w:r w:rsidRPr="001458B3">
              <w:rPr>
                <w:lang w:eastAsia="en-AU"/>
              </w:rPr>
              <w:t>high level</w:t>
            </w:r>
            <w:proofErr w:type="gramEnd"/>
            <w:r w:rsidRPr="001458B3">
              <w:rPr>
                <w:lang w:eastAsia="en-AU"/>
              </w:rPr>
              <w:t xml:space="preserve"> network communications with the ECS</w:t>
            </w:r>
          </w:p>
        </w:tc>
      </w:tr>
    </w:tbl>
    <w:p w14:paraId="10921E04" w14:textId="77777777" w:rsidR="00713D36" w:rsidRDefault="00F4112C" w:rsidP="00D72E6F">
      <w:pPr>
        <w:pStyle w:val="berschrift1"/>
        <w:rPr>
          <w:lang w:eastAsia="en-AU"/>
        </w:rPr>
      </w:pPr>
      <w:r>
        <w:rPr>
          <w:lang w:eastAsia="en-AU"/>
        </w:rPr>
        <w:br w:type="page"/>
      </w:r>
      <w:bookmarkStart w:id="142" w:name="_Toc488278783"/>
      <w:r w:rsidR="00713D36">
        <w:rPr>
          <w:lang w:eastAsia="en-AU"/>
        </w:rPr>
        <w:lastRenderedPageBreak/>
        <w:t>Objectives</w:t>
      </w:r>
      <w:bookmarkEnd w:id="142"/>
    </w:p>
    <w:p w14:paraId="10921E05" w14:textId="77777777"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 For L</w:t>
      </w:r>
      <w:r>
        <w:rPr>
          <w:lang w:eastAsia="en-AU"/>
        </w:rPr>
        <w:t xml:space="preserve">ab 2, you are going to </w:t>
      </w:r>
      <w:r w:rsidR="001A6B51">
        <w:rPr>
          <w:lang w:eastAsia="en-AU"/>
        </w:rPr>
        <w:t xml:space="preserve">use MHC to </w:t>
      </w:r>
      <w:r>
        <w:rPr>
          <w:lang w:eastAsia="en-AU"/>
        </w:rPr>
        <w:t>add two additio</w:t>
      </w:r>
      <w:r w:rsidR="001B0E3D">
        <w:rPr>
          <w:lang w:eastAsia="en-AU"/>
        </w:rPr>
        <w:t>nal applications to the project</w:t>
      </w:r>
      <w:r>
        <w:rPr>
          <w:lang w:eastAsia="en-AU"/>
        </w:rPr>
        <w:t xml:space="preserve"> </w:t>
      </w:r>
      <w:r w:rsidR="00C3277C">
        <w:rPr>
          <w:lang w:eastAsia="en-AU"/>
        </w:rPr>
        <w:t>and</w:t>
      </w:r>
      <w:r w:rsidR="001A6B51">
        <w:rPr>
          <w:lang w:eastAsia="en-AU"/>
        </w:rPr>
        <w:t xml:space="preserve"> configure the DHCP Server. The source code for the </w:t>
      </w:r>
      <w:r w:rsidR="00240D57">
        <w:rPr>
          <w:lang w:eastAsia="en-AU"/>
        </w:rPr>
        <w:t>B</w:t>
      </w:r>
      <w:r w:rsidR="001A6B51">
        <w:rPr>
          <w:lang w:eastAsia="en-AU"/>
        </w:rPr>
        <w:t xml:space="preserve">utton </w:t>
      </w:r>
      <w:r w:rsidR="00240D57">
        <w:rPr>
          <w:lang w:eastAsia="en-AU"/>
        </w:rPr>
        <w:t>C</w:t>
      </w:r>
      <w:r w:rsidR="001A6B51">
        <w:rPr>
          <w:lang w:eastAsia="en-AU"/>
        </w:rPr>
        <w:t xml:space="preserve">ontroller, </w:t>
      </w:r>
      <w:r w:rsidR="00240D57">
        <w:rPr>
          <w:lang w:eastAsia="en-AU"/>
        </w:rPr>
        <w:t>LED</w:t>
      </w:r>
      <w:r w:rsidR="001A6B51">
        <w:rPr>
          <w:lang w:eastAsia="en-AU"/>
        </w:rPr>
        <w:t xml:space="preserve"> </w:t>
      </w:r>
      <w:r w:rsidR="00240D57">
        <w:rPr>
          <w:lang w:eastAsia="en-AU"/>
        </w:rPr>
        <w:t>C</w:t>
      </w:r>
      <w:r w:rsidR="001A6B51">
        <w:rPr>
          <w:lang w:eastAsia="en-AU"/>
        </w:rPr>
        <w:t xml:space="preserve">ontroller and </w:t>
      </w:r>
      <w:r w:rsidR="00240D57">
        <w:rPr>
          <w:lang w:eastAsia="en-AU"/>
        </w:rPr>
        <w:t>N</w:t>
      </w:r>
      <w:r w:rsidR="001A6B51">
        <w:rPr>
          <w:lang w:eastAsia="en-AU"/>
        </w:rPr>
        <w:t xml:space="preserve">etwork </w:t>
      </w:r>
      <w:r w:rsidR="00240D57">
        <w:rPr>
          <w:lang w:eastAsia="en-AU"/>
        </w:rPr>
        <w:t>C</w:t>
      </w:r>
      <w:r w:rsidR="001A6B51">
        <w:rPr>
          <w:lang w:eastAsia="en-AU"/>
        </w:rPr>
        <w:t xml:space="preserve">ommunications </w:t>
      </w:r>
      <w:r w:rsidR="00240D57">
        <w:rPr>
          <w:lang w:eastAsia="en-AU"/>
        </w:rPr>
        <w:t>C</w:t>
      </w:r>
      <w:r w:rsidR="001A6B51">
        <w:rPr>
          <w:lang w:eastAsia="en-AU"/>
        </w:rPr>
        <w:t xml:space="preserve">ontroller will be copied into the project. </w:t>
      </w:r>
    </w:p>
    <w:p w14:paraId="10921E06" w14:textId="77777777" w:rsidR="008507CC" w:rsidRDefault="008507CC" w:rsidP="00D72E6F">
      <w:pPr>
        <w:rPr>
          <w:lang w:eastAsia="en-AU"/>
        </w:rPr>
      </w:pPr>
    </w:p>
    <w:p w14:paraId="10921E07" w14:textId="77777777" w:rsidR="00713D36" w:rsidRDefault="008507CC" w:rsidP="00D72E6F">
      <w:pPr>
        <w:rPr>
          <w:lang w:eastAsia="en-AU"/>
        </w:rPr>
      </w:pPr>
      <w:r>
        <w:rPr>
          <w:lang w:eastAsia="en-AU"/>
        </w:rPr>
        <w:t>You will learn about a number of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 xml:space="preserve">to manage the UDP and TCP Sockets and data exchanged with each 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 xml:space="preserve">application, prior to connecting your </w:t>
      </w:r>
      <w:r w:rsidR="00750A9E">
        <w:rPr>
          <w:lang w:eastAsia="en-AU"/>
        </w:rPr>
        <w:t>Floor Call Station</w:t>
      </w:r>
      <w:r w:rsidR="00A04F44">
        <w:rPr>
          <w:lang w:eastAsia="en-AU"/>
        </w:rPr>
        <w:t xml:space="preserve"> </w:t>
      </w:r>
      <w:r w:rsidR="00240D57">
        <w:rPr>
          <w:lang w:eastAsia="en-AU"/>
        </w:rPr>
        <w:t xml:space="preserve">implementation </w:t>
      </w:r>
      <w:r w:rsidR="00A04F44">
        <w:rPr>
          <w:lang w:eastAsia="en-AU"/>
        </w:rPr>
        <w:t>to the Elevator C</w:t>
      </w:r>
      <w:r w:rsidR="00D72E6F">
        <w:rPr>
          <w:lang w:eastAsia="en-AU"/>
        </w:rPr>
        <w:t xml:space="preserve">ontrol </w:t>
      </w:r>
      <w:r w:rsidR="00A04F44">
        <w:rPr>
          <w:lang w:eastAsia="en-AU"/>
        </w:rPr>
        <w:t>System on the network.</w:t>
      </w:r>
    </w:p>
    <w:p w14:paraId="10921E08" w14:textId="77777777" w:rsidR="006D192A" w:rsidRDefault="00DD62CB" w:rsidP="00DD62CB">
      <w:pPr>
        <w:pStyle w:val="berschrift1"/>
      </w:pPr>
      <w:bookmarkStart w:id="143" w:name="_Toc488278784"/>
      <w:r>
        <w:t>Lab Procedure</w:t>
      </w:r>
      <w:bookmarkEnd w:id="143"/>
    </w:p>
    <w:p w14:paraId="10921E09" w14:textId="77777777" w:rsidR="00DD62CB" w:rsidRPr="00DD62CB" w:rsidRDefault="00DD62CB" w:rsidP="00DD62CB">
      <w:pPr>
        <w:pStyle w:val="berschrift2"/>
      </w:pPr>
      <w:bookmarkStart w:id="144" w:name="_Toc488278785"/>
      <w:r>
        <w:t>Project Setup</w:t>
      </w:r>
      <w:bookmarkEnd w:id="144"/>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77777777"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092230C">
                      <wp:simplePos x="0" y="0"/>
                      <wp:positionH relativeFrom="column">
                        <wp:posOffset>29845</wp:posOffset>
                      </wp:positionH>
                      <wp:positionV relativeFrom="paragraph">
                        <wp:posOffset>1570355</wp:posOffset>
                      </wp:positionV>
                      <wp:extent cx="2720340" cy="302260"/>
                      <wp:effectExtent l="19050" t="19050" r="22860" b="21590"/>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034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10F7CA" id="Rounded Rectangle 4" o:spid="_x0000_s1026" style="position:absolute;margin-left:2.35pt;margin-top:123.65pt;width:214.2pt;height:2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0D" wp14:editId="1092230E">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p>
        </w:tc>
      </w:tr>
    </w:tbl>
    <w:p w14:paraId="10921E0D" w14:textId="77777777"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r w:rsidR="00750A9E">
        <w:t>net1</w:t>
      </w:r>
      <w:r w:rsidR="00447282">
        <w:t xml:space="preserve">lab2, and has a number of files added to the project,  including </w:t>
      </w:r>
      <w:proofErr w:type="spellStart"/>
      <w:r w:rsidR="00447282">
        <w:t>jsmn</w:t>
      </w:r>
      <w:proofErr w:type="spellEnd"/>
      <w:r w:rsidR="00447282">
        <w:t xml:space="preserve"> header and source (JSON Parser), </w:t>
      </w:r>
      <w:proofErr w:type="spellStart"/>
      <w:r w:rsidR="00447282">
        <w:t>ecsdataprocessing</w:t>
      </w:r>
      <w:proofErr w:type="spellEnd"/>
      <w:r w:rsidR="00447282">
        <w:t xml:space="preserve"> header and source (Processes the received data from the Elevator Controller), and </w:t>
      </w:r>
      <w:proofErr w:type="spellStart"/>
      <w:r w:rsidR="00447282">
        <w:t>ecsdatatypes</w:t>
      </w:r>
      <w:proofErr w:type="spellEnd"/>
      <w:r w:rsidR="00447282">
        <w:t xml:space="preserve"> header (Defines a number of common types used in the project).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7777777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10922310">
                      <wp:simplePos x="0" y="0"/>
                      <wp:positionH relativeFrom="column">
                        <wp:posOffset>-53975</wp:posOffset>
                      </wp:positionH>
                      <wp:positionV relativeFrom="paragraph">
                        <wp:posOffset>845820</wp:posOffset>
                      </wp:positionV>
                      <wp:extent cx="2470150" cy="302260"/>
                      <wp:effectExtent l="19050" t="19050" r="25400" b="2159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0150" cy="3022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8440B" id="Rounded Rectangle 23" o:spid="_x0000_s1026" style="position:absolute;margin-left:-4.25pt;margin-top:66.6pt;width:194.5pt;height:23.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1" wp14:editId="10922312">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p>
        </w:tc>
      </w:tr>
    </w:tbl>
    <w:p w14:paraId="10921E10" w14:textId="77777777" w:rsidR="00F4112C" w:rsidRDefault="00F4112C" w:rsidP="00F4112C">
      <w:pPr>
        <w:pStyle w:val="NumberedList"/>
      </w:pPr>
      <w:r>
        <w:lastRenderedPageBreak/>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\21070\net1lab2</w:t>
      </w:r>
      <w:r w:rsidRPr="00F4112C">
        <w:rPr>
          <w:rStyle w:val="EnteredValue"/>
        </w:rPr>
        <w:t>\firmware</w:t>
      </w:r>
      <w:r>
        <w:t xml:space="preserve"> into the </w:t>
      </w:r>
      <w:r w:rsidRPr="00F4112C">
        <w:rPr>
          <w:rStyle w:val="FieldName"/>
        </w:rPr>
        <w:t>File name</w:t>
      </w:r>
      <w:r>
        <w:t xml:space="preserve"> text box.</w:t>
      </w:r>
    </w:p>
    <w:p w14:paraId="10921E11" w14:textId="77777777" w:rsidR="00F4112C" w:rsidRDefault="00A04F44" w:rsidP="00F4112C">
      <w:pPr>
        <w:pStyle w:val="NumberedList"/>
      </w:pPr>
      <w:r>
        <w:t>C</w:t>
      </w:r>
      <w:r w:rsidR="00F4112C">
        <w:t xml:space="preserve">lick on </w:t>
      </w:r>
      <w:r w:rsidR="008B24FC">
        <w:rPr>
          <w:rStyle w:val="EnteredValue"/>
        </w:rPr>
        <w:t>net1l</w:t>
      </w:r>
      <w:r w:rsidR="00F4112C" w:rsidRPr="00F4112C">
        <w:rPr>
          <w:rStyle w:val="EnteredValue"/>
        </w:rPr>
        <w:t>ab2.X</w:t>
      </w:r>
      <w:r w:rsidR="00F4112C">
        <w:t xml:space="preserve"> icon in the file list.</w:t>
      </w:r>
    </w:p>
    <w:p w14:paraId="10921E12" w14:textId="77777777" w:rsidR="00F4112C" w:rsidRPr="00BA5FE6" w:rsidRDefault="00F4112C" w:rsidP="00F4112C">
      <w:pPr>
        <w:pStyle w:val="NumberedList"/>
        <w:rPr>
          <w:rStyle w:val="DialogButton"/>
          <w:rFonts w:ascii="Calibri" w:hAnsi="Calibri"/>
          <w:b w:val="0"/>
          <w:spacing w:val="0"/>
          <w:bdr w:val="none" w:sz="0" w:space="0" w:color="auto"/>
          <w:shd w:val="clear" w:color="auto" w:fill="auto"/>
        </w:rPr>
      </w:pPr>
      <w:r>
        <w:t xml:space="preserve">Press </w:t>
      </w:r>
      <w:r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77777777" w:rsidR="00BA5FE6" w:rsidRPr="001458B3" w:rsidRDefault="008B24FC" w:rsidP="009B7656">
            <w:pPr>
              <w:rPr>
                <w:rStyle w:val="DialogButton"/>
                <w:rFonts w:ascii="Calibri" w:hAnsi="Calibri"/>
                <w:b w:val="0"/>
                <w:spacing w:val="0"/>
                <w:bdr w:val="none" w:sz="0" w:space="0" w:color="auto"/>
                <w:shd w:val="clear" w:color="auto" w:fill="auto"/>
              </w:rPr>
            </w:pPr>
            <w:r>
              <w:rPr>
                <w:noProof/>
                <w:lang w:eastAsia="en-AU"/>
              </w:rPr>
              <mc:AlternateContent>
                <mc:Choice Requires="wps">
                  <w:drawing>
                    <wp:anchor distT="0" distB="0" distL="114300" distR="114300" simplePos="0" relativeHeight="251666944" behindDoc="0" locked="0" layoutInCell="1" allowOverlap="1" wp14:anchorId="10922313" wp14:editId="10922314">
                      <wp:simplePos x="0" y="0"/>
                      <wp:positionH relativeFrom="column">
                        <wp:posOffset>1082040</wp:posOffset>
                      </wp:positionH>
                      <wp:positionV relativeFrom="paragraph">
                        <wp:posOffset>1212215</wp:posOffset>
                      </wp:positionV>
                      <wp:extent cx="833755" cy="195580"/>
                      <wp:effectExtent l="19050" t="19050" r="23495" b="1397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3755" cy="1955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E57E" id="Rounded Rectangle 28" o:spid="_x0000_s1026" style="position:absolute;margin-left:85.2pt;margin-top:95.45pt;width:65.65pt;height:15.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10922316">
                      <wp:simplePos x="0" y="0"/>
                      <wp:positionH relativeFrom="column">
                        <wp:posOffset>753745</wp:posOffset>
                      </wp:positionH>
                      <wp:positionV relativeFrom="paragraph">
                        <wp:posOffset>2545715</wp:posOffset>
                      </wp:positionV>
                      <wp:extent cx="3009900" cy="263525"/>
                      <wp:effectExtent l="19050" t="19050" r="1905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0217"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69D15" id="Rounded Rectangle 224" o:spid="_x0000_s1026" style="position:absolute;margin-left:59.35pt;margin-top:200.45pt;width:237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7968" behindDoc="0" locked="0" layoutInCell="1" allowOverlap="1" wp14:anchorId="10922317" wp14:editId="10922318">
                      <wp:simplePos x="0" y="0"/>
                      <wp:positionH relativeFrom="column">
                        <wp:posOffset>4866005</wp:posOffset>
                      </wp:positionH>
                      <wp:positionV relativeFrom="paragraph">
                        <wp:posOffset>2526665</wp:posOffset>
                      </wp:positionV>
                      <wp:extent cx="902970" cy="271145"/>
                      <wp:effectExtent l="19050" t="19050" r="11430" b="1460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3288" cy="2711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C54A2" id="Rounded Rectangle 31" o:spid="_x0000_s1026" style="position:absolute;margin-left:383.15pt;margin-top:198.95pt;width:71.1pt;height:21.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19" wp14:editId="1092231A">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p>
        </w:tc>
      </w:tr>
    </w:tbl>
    <w:p w14:paraId="10921E15" w14:textId="77777777"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77777777" w:rsidR="00367FB9" w:rsidRPr="001458B3" w:rsidRDefault="005B3261" w:rsidP="00367FB9">
            <w:r w:rsidRPr="000A5197">
              <w:rPr>
                <w:noProof/>
                <w:lang w:eastAsia="en-AU"/>
              </w:rPr>
              <w:drawing>
                <wp:inline distT="0" distB="0" distL="0" distR="0" wp14:anchorId="1092231B" wp14:editId="1092231C">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p>
        </w:tc>
      </w:tr>
    </w:tbl>
    <w:p w14:paraId="10921E18" w14:textId="77777777" w:rsidR="00367FB9" w:rsidRPr="00367FB9" w:rsidRDefault="00367FB9" w:rsidP="00367FB9"/>
    <w:p w14:paraId="10921E19" w14:textId="77777777" w:rsidR="00367FB9" w:rsidRPr="001458B3" w:rsidRDefault="00367FB9">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1A" w14:textId="77777777" w:rsidR="00795089" w:rsidRDefault="00795089" w:rsidP="00FC25A3">
      <w:pPr>
        <w:pStyle w:val="berschrift2"/>
      </w:pPr>
      <w:bookmarkStart w:id="145" w:name="_Toc488278786"/>
      <w:r>
        <w:lastRenderedPageBreak/>
        <w:t>MHC Application Configuration</w:t>
      </w:r>
      <w:bookmarkEnd w:id="145"/>
    </w:p>
    <w:p w14:paraId="10921E1B" w14:textId="77777777" w:rsidR="00F942C1" w:rsidRDefault="00F942C1" w:rsidP="00F942C1">
      <w:r>
        <w:t>The following procedure will add two new applications to the project using MHC. The two new applications are for the Button Controller, and the Network Communications Controller.</w:t>
      </w:r>
    </w:p>
    <w:p w14:paraId="10921E1C" w14:textId="77777777"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 xml:space="preserve">Before the MHC Configuration tool can be used, you need to set lab2 as the main project, by right clicking on the </w:t>
      </w:r>
      <w:r w:rsidR="0089488D">
        <w:rPr>
          <w:rStyle w:val="FolderPath"/>
        </w:rPr>
        <w:t>net1l</w:t>
      </w:r>
      <w:r w:rsidRPr="00AA3128">
        <w:rPr>
          <w:rStyle w:val="FolderPath"/>
        </w:rPr>
        <w:t>ab2</w:t>
      </w:r>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window, and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77777777" w:rsidR="00367CD2" w:rsidRPr="001458B3" w:rsidRDefault="005B3261" w:rsidP="003C4041">
            <w:r>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1F" wp14:editId="10922320">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7777777"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MPLAB Harmony 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77777777" w:rsidR="00CB4616" w:rsidRPr="001458B3" w:rsidRDefault="005B3261" w:rsidP="003C4041">
            <w:r w:rsidRPr="000A5197">
              <w:rPr>
                <w:noProof/>
                <w:lang w:eastAsia="en-AU"/>
              </w:rPr>
              <w:drawing>
                <wp:inline distT="0" distB="0" distL="0" distR="0" wp14:anchorId="10922323" wp14:editId="10922324">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5" w14:textId="77777777" w:rsidTr="001458B3">
        <w:tc>
          <w:tcPr>
            <w:tcW w:w="9016" w:type="dxa"/>
            <w:shd w:val="clear" w:color="auto" w:fill="auto"/>
            <w:vAlign w:val="center"/>
          </w:tcPr>
          <w:p w14:paraId="10921E24" w14:textId="77777777" w:rsidR="00CB4616" w:rsidRPr="001458B3" w:rsidRDefault="002B682D" w:rsidP="003C4041">
            <w:r>
              <w:rPr>
                <w:noProof/>
                <w:lang w:eastAsia="en-AU"/>
              </w:rPr>
              <mc:AlternateContent>
                <mc:Choice Requires="wps">
                  <w:drawing>
                    <wp:anchor distT="0" distB="0" distL="114300" distR="114300" simplePos="0" relativeHeight="251671040" behindDoc="0" locked="0" layoutInCell="1" allowOverlap="1" wp14:anchorId="10922325" wp14:editId="10922326">
                      <wp:simplePos x="0" y="0"/>
                      <wp:positionH relativeFrom="column">
                        <wp:posOffset>3776980</wp:posOffset>
                      </wp:positionH>
                      <wp:positionV relativeFrom="paragraph">
                        <wp:posOffset>584200</wp:posOffset>
                      </wp:positionV>
                      <wp:extent cx="711835" cy="248920"/>
                      <wp:effectExtent l="19050" t="19050" r="12065" b="1778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E7423" id="Rounded Rectangle 56" o:spid="_x0000_s1026" style="position:absolute;margin-left:297.4pt;margin-top:46pt;width:56.05pt;height:19.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0016" behindDoc="0" locked="0" layoutInCell="1" allowOverlap="1" wp14:anchorId="10922327" wp14:editId="10922328">
                      <wp:simplePos x="0" y="0"/>
                      <wp:positionH relativeFrom="column">
                        <wp:posOffset>61595</wp:posOffset>
                      </wp:positionH>
                      <wp:positionV relativeFrom="paragraph">
                        <wp:posOffset>287020</wp:posOffset>
                      </wp:positionV>
                      <wp:extent cx="3534410" cy="266700"/>
                      <wp:effectExtent l="19050" t="19050" r="27940" b="19050"/>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4727"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2754D6" id="Rounded Rectangle 32" o:spid="_x0000_s1026" style="position:absolute;margin-left:4.85pt;margin-top:22.6pt;width:278.3pt;height:2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" filled="f" strokecolor="red" strokeweight="2.25pt">
                      <v:stroke joinstyle="miter"/>
                      <v:path arrowok="t"/>
                    </v:roundrect>
                  </w:pict>
                </mc:Fallback>
              </mc:AlternateContent>
            </w:r>
            <w:r w:rsidR="005B3261" w:rsidRPr="000A5197">
              <w:rPr>
                <w:noProof/>
                <w:lang w:eastAsia="en-AU"/>
              </w:rPr>
              <w:drawing>
                <wp:inline distT="0" distB="0" distL="0" distR="0" wp14:anchorId="10922329" wp14:editId="1092232A">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p>
        </w:tc>
      </w:tr>
    </w:tbl>
    <w:p w14:paraId="10921E26"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27" w14:textId="77777777" w:rsidR="00DD274B" w:rsidRPr="006D192A" w:rsidRDefault="00A04F44" w:rsidP="00BC0164">
      <w:pPr>
        <w:pStyle w:val="NumberedList"/>
      </w:pPr>
      <w:r>
        <w:lastRenderedPageBreak/>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77777777" w:rsidR="00DD274B" w:rsidRPr="006D192A" w:rsidRDefault="009D6EED" w:rsidP="00BC0164">
      <w:pPr>
        <w:pStyle w:val="NumberedList"/>
      </w:pPr>
      <w:r w:rsidRPr="006D192A">
        <w:t xml:space="preserve">Set the </w:t>
      </w:r>
      <w:r w:rsidRPr="005F3979">
        <w:rPr>
          <w:rStyle w:val="MHCOption"/>
        </w:rPr>
        <w:t>Number</w:t>
      </w:r>
      <w:r w:rsidR="00DD274B" w:rsidRPr="005F3979">
        <w:rPr>
          <w:rStyle w:val="MHCOption"/>
        </w:rPr>
        <w:t xml:space="preserve"> of </w:t>
      </w:r>
      <w:proofErr w:type="gramStart"/>
      <w:r w:rsidR="00DD274B" w:rsidRPr="005F3979">
        <w:rPr>
          <w:rStyle w:val="MHCOption"/>
        </w:rPr>
        <w:t>Applications</w:t>
      </w:r>
      <w:r w:rsidR="00DD274B" w:rsidRPr="006D192A">
        <w:t xml:space="preserve"> option</w:t>
      </w:r>
      <w:proofErr w:type="gramEnd"/>
      <w:r w:rsidR="00DD274B" w:rsidRPr="006D192A">
        <w:t xml:space="preserve"> to </w:t>
      </w:r>
      <w:r w:rsidR="00DD274B" w:rsidRPr="005F3979">
        <w:rPr>
          <w:rStyle w:val="MHCTextBox"/>
        </w:rPr>
        <w:t>3</w:t>
      </w:r>
      <w:r w:rsidR="00DD274B" w:rsidRPr="006D192A">
        <w:t>.</w:t>
      </w:r>
    </w:p>
    <w:p w14:paraId="10921E29" w14:textId="77777777" w:rsidR="00DD274B" w:rsidRDefault="00F37524" w:rsidP="007E0194">
      <w:pPr>
        <w:pStyle w:val="NumberedList"/>
      </w:pPr>
      <w:bookmarkStart w:id="146" w:name="_Ref458191612"/>
      <w:r>
        <w:t xml:space="preserve">Expand both Application </w:t>
      </w:r>
      <w:r w:rsidR="00F526F6">
        <w:t>1</w:t>
      </w:r>
      <w:r>
        <w:t xml:space="preserve"> and </w:t>
      </w:r>
      <w:r w:rsidR="00F526F6">
        <w:t>2</w:t>
      </w:r>
      <w:r w:rsidR="00A35444">
        <w:t xml:space="preserve"> Configuration trees</w:t>
      </w:r>
      <w:r w:rsidR="007E0194">
        <w:t xml:space="preserve">, and set 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option to</w:t>
      </w:r>
      <w:r w:rsidR="00DD274B" w:rsidRPr="006D192A">
        <w:t xml:space="preserve"> </w:t>
      </w:r>
      <w:proofErr w:type="spellStart"/>
      <w:r w:rsidR="00DD274B" w:rsidRPr="005F3979">
        <w:rPr>
          <w:rStyle w:val="MHCTextBox"/>
        </w:rPr>
        <w:t>buttoncontrol</w:t>
      </w:r>
      <w:proofErr w:type="spellEnd"/>
      <w:r w:rsidR="007E0194">
        <w:t xml:space="preserve"> for Applicat</w:t>
      </w:r>
      <w:r w:rsidR="00F526F6">
        <w:t>ion 1</w:t>
      </w:r>
      <w:r w:rsidR="007E0194">
        <w:t xml:space="preserve">, and </w:t>
      </w:r>
      <w:proofErr w:type="spellStart"/>
      <w:r w:rsidR="00DD274B" w:rsidRPr="005F3979">
        <w:rPr>
          <w:rStyle w:val="MHCTextBox"/>
        </w:rPr>
        <w:t>networkcoms</w:t>
      </w:r>
      <w:proofErr w:type="spellEnd"/>
      <w:r>
        <w:t xml:space="preserve"> for Application </w:t>
      </w:r>
      <w:r w:rsidR="00F526F6">
        <w:t>2</w:t>
      </w:r>
      <w:r w:rsidR="007E0194">
        <w:t>.</w:t>
      </w:r>
      <w:bookmarkEnd w:id="146"/>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77777777" w:rsidR="00CB4616" w:rsidRPr="001458B3" w:rsidRDefault="005B3261" w:rsidP="006C41BD">
            <w:r>
              <w:rPr>
                <w:noProof/>
                <w:lang w:eastAsia="en-AU"/>
              </w:rPr>
              <mc:AlternateContent>
                <mc:Choice Requires="wps">
                  <w:drawing>
                    <wp:anchor distT="0" distB="0" distL="114300" distR="114300" simplePos="0" relativeHeight="251657728" behindDoc="0" locked="0" layoutInCell="1" allowOverlap="1" wp14:anchorId="1092232B" wp14:editId="1092232C">
                      <wp:simplePos x="0" y="0"/>
                      <wp:positionH relativeFrom="column">
                        <wp:posOffset>328930</wp:posOffset>
                      </wp:positionH>
                      <wp:positionV relativeFrom="paragraph">
                        <wp:posOffset>2327275</wp:posOffset>
                      </wp:positionV>
                      <wp:extent cx="3556000" cy="284480"/>
                      <wp:effectExtent l="19050" t="19050" r="25400" b="2032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CB6EB" id="Rounded Rectangle 234" o:spid="_x0000_s1026" style="position:absolute;margin-left:25.9pt;margin-top:183.25pt;width:280pt;height:2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1092232E">
                      <wp:simplePos x="0" y="0"/>
                      <wp:positionH relativeFrom="column">
                        <wp:posOffset>328295</wp:posOffset>
                      </wp:positionH>
                      <wp:positionV relativeFrom="paragraph">
                        <wp:posOffset>1541145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23401" id="Rounded Rectangle 233" o:spid="_x0000_s1026" style="position:absolute;margin-left:25.85pt;margin-top:121.3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10922330">
                      <wp:simplePos x="0" y="0"/>
                      <wp:positionH relativeFrom="column">
                        <wp:posOffset>196850</wp:posOffset>
                      </wp:positionH>
                      <wp:positionV relativeFrom="paragraph">
                        <wp:posOffset>277495</wp:posOffset>
                      </wp:positionV>
                      <wp:extent cx="2081530" cy="244475"/>
                      <wp:effectExtent l="19050" t="19050" r="13970" b="2222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2444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9D6A7" id="Rounded Rectangle 232" o:spid="_x0000_s1026" style="position:absolute;margin-left:15.5pt;margin-top:21.85pt;width:163.9pt;height:19.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1" wp14:editId="10922332">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p>
        </w:tc>
      </w:tr>
    </w:tbl>
    <w:p w14:paraId="10921E2C" w14:textId="77777777" w:rsidR="00443848" w:rsidRDefault="00443848" w:rsidP="00A04F44"/>
    <w:p w14:paraId="10921E2D" w14:textId="77777777"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berschrift2"/>
      </w:pPr>
      <w:bookmarkStart w:id="147" w:name="_Toc488278787"/>
      <w:r>
        <w:lastRenderedPageBreak/>
        <w:t>MHC: DHCP Server Configuration</w:t>
      </w:r>
      <w:bookmarkEnd w:id="147"/>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77777777" w:rsidR="00303911" w:rsidRPr="001458B3" w:rsidRDefault="005B3261" w:rsidP="001458B3">
            <w:pPr>
              <w:pStyle w:val="NumberedList"/>
              <w:numPr>
                <w:ilvl w:val="0"/>
                <w:numId w:val="0"/>
              </w:numPr>
            </w:pPr>
            <w:r>
              <w:rPr>
                <w:noProof/>
              </w:rPr>
              <mc:AlternateContent>
                <mc:Choice Requires="wps">
                  <w:drawing>
                    <wp:anchor distT="0" distB="0" distL="114300" distR="114300" simplePos="0" relativeHeight="251658752" behindDoc="0" locked="0" layoutInCell="1" allowOverlap="1" wp14:anchorId="10922333" wp14:editId="10922334">
                      <wp:simplePos x="0" y="0"/>
                      <wp:positionH relativeFrom="column">
                        <wp:posOffset>93345</wp:posOffset>
                      </wp:positionH>
                      <wp:positionV relativeFrom="paragraph">
                        <wp:posOffset>2846070</wp:posOffset>
                      </wp:positionV>
                      <wp:extent cx="1014730" cy="266700"/>
                      <wp:effectExtent l="19050" t="19050" r="13970" b="1905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1E892D" id="Rounded Rectangle 237" o:spid="_x0000_s1026" style="position:absolute;margin-left:7.35pt;margin-top:224.1pt;width:79.9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35" wp14:editId="10922336">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a number of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w:t>
      </w:r>
      <w:r>
        <w:lastRenderedPageBreak/>
        <w:t xml:space="preserve">to the static IP Address of the Network Interface. By </w:t>
      </w:r>
      <w:proofErr w:type="gramStart"/>
      <w:r>
        <w:t>default</w:t>
      </w:r>
      <w:proofErr w:type="gramEnd"/>
      <w:r>
        <w:t xml:space="preserve">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berschrift2"/>
      </w:pPr>
      <w:bookmarkStart w:id="148" w:name="_Toc488278788"/>
      <w:r>
        <w:t>MHC: Setting the Host Name</w:t>
      </w:r>
      <w:bookmarkEnd w:id="148"/>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berschrift2"/>
        <w:rPr>
          <w:lang w:eastAsia="en-AU"/>
        </w:rPr>
      </w:pPr>
      <w:bookmarkStart w:id="149" w:name="_Toc488278789"/>
      <w:r>
        <w:rPr>
          <w:lang w:eastAsia="en-AU"/>
        </w:rPr>
        <w:lastRenderedPageBreak/>
        <w:t>MHC: Project Generation</w:t>
      </w:r>
      <w:bookmarkEnd w:id="149"/>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 xml:space="preserve">Prompt Merge </w:t>
      </w:r>
      <w:proofErr w:type="gramStart"/>
      <w:r w:rsidR="001A3455" w:rsidRPr="001A3455">
        <w:rPr>
          <w:rStyle w:val="EnteredValue"/>
        </w:rPr>
        <w:t>For</w:t>
      </w:r>
      <w:proofErr w:type="gramEnd"/>
      <w:r w:rsidR="001A3455" w:rsidRPr="001A3455">
        <w:rPr>
          <w:rStyle w:val="EnteredValue"/>
        </w:rPr>
        <w:t xml:space="preserve">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proofErr w:type="spellStart"/>
      <w:r w:rsidR="00450C98" w:rsidRPr="005F3979">
        <w:rPr>
          <w:i/>
        </w:rPr>
        <w:t>buttoncontrol</w:t>
      </w:r>
      <w:proofErr w:type="spellEnd"/>
      <w:r w:rsidR="00450C98">
        <w:t xml:space="preserve"> and </w:t>
      </w:r>
      <w:proofErr w:type="spellStart"/>
      <w:r w:rsidR="00450C98" w:rsidRPr="005F3979">
        <w:rPr>
          <w:i/>
        </w:rPr>
        <w:t>networkcoms</w:t>
      </w:r>
      <w:proofErr w:type="spellEnd"/>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10921E55" w14:textId="77777777" w:rsidR="00FC4A1A" w:rsidRPr="001458B3" w:rsidRDefault="0051692C" w:rsidP="006C41BD">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tc>
      </w:tr>
    </w:tbl>
    <w:p w14:paraId="10921E57" w14:textId="77777777" w:rsidR="00450C98" w:rsidRPr="00450C98" w:rsidRDefault="00C43E93" w:rsidP="00B264A4">
      <w:pPr>
        <w:pStyle w:val="NumberedList"/>
      </w:pPr>
      <w:r>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berschrift2"/>
      </w:pPr>
      <w:bookmarkStart w:id="150" w:name="_Toc488278790"/>
      <w:r>
        <w:lastRenderedPageBreak/>
        <w:t>Application</w:t>
      </w:r>
      <w:r w:rsidR="002C1DAE">
        <w:t xml:space="preserve"> Source and Header File</w:t>
      </w:r>
      <w:r>
        <w:t xml:space="preserve"> Setup</w:t>
      </w:r>
      <w:bookmarkEnd w:id="150"/>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proofErr w:type="spellStart"/>
      <w:r w:rsidRPr="000E4AD8">
        <w:rPr>
          <w:i/>
        </w:rPr>
        <w:t>buttoncontrol</w:t>
      </w:r>
      <w:proofErr w:type="spellEnd"/>
      <w:r>
        <w:t xml:space="preserve"> and </w:t>
      </w:r>
      <w:proofErr w:type="spellStart"/>
      <w:r w:rsidRPr="000E4AD8">
        <w:rPr>
          <w:i/>
        </w:rPr>
        <w:t>networkcoms</w:t>
      </w:r>
      <w:proofErr w:type="spellEnd"/>
      <w:r>
        <w:t>. The source and header files for the newly added applications will contain the standard Harmony application templates, and will need additional source code added in order to make the applications operate</w:t>
      </w:r>
      <w:r w:rsidR="00C44568">
        <w:t xml:space="preserve"> as per the application brief</w:t>
      </w:r>
      <w:r>
        <w:t xml:space="preserve">. The </w:t>
      </w:r>
      <w:proofErr w:type="spellStart"/>
      <w:r>
        <w:t>ledcontrol</w:t>
      </w:r>
      <w:proofErr w:type="spellEnd"/>
      <w:r>
        <w:t xml:space="preserve">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proofErr w:type="spellStart"/>
      <w:r>
        <w:rPr>
          <w:rStyle w:val="KeyboardKey"/>
        </w:rPr>
        <w:t>Ctrl</w:t>
      </w:r>
      <w:r w:rsidRPr="00CE45A4">
        <w:t>+</w:t>
      </w:r>
      <w:r>
        <w:rPr>
          <w:rStyle w:val="KeyboardKey"/>
        </w:rPr>
        <w:t>a</w:t>
      </w:r>
      <w:proofErr w:type="spellEnd"/>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proofErr w:type="spellStart"/>
      <w:r>
        <w:rPr>
          <w:rStyle w:val="KeyboardKey"/>
        </w:rPr>
        <w:t>Ctrl</w:t>
      </w:r>
      <w:r w:rsidRPr="00CE45A4">
        <w:t>+</w:t>
      </w:r>
      <w:r>
        <w:rPr>
          <w:rStyle w:val="KeyboardKey"/>
        </w:rPr>
        <w:t>c</w:t>
      </w:r>
      <w:proofErr w:type="spellEnd"/>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proofErr w:type="spellStart"/>
      <w:r w:rsidRPr="00CE45A4">
        <w:rPr>
          <w:rStyle w:val="FilePath"/>
        </w:rPr>
        <w:t>src</w:t>
      </w:r>
      <w:proofErr w:type="spellEnd"/>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proofErr w:type="spellStart"/>
      <w:r w:rsidRPr="00795D05">
        <w:rPr>
          <w:rStyle w:val="KeyboardKey"/>
        </w:rPr>
        <w:t>Ctrl</w:t>
      </w:r>
      <w:r w:rsidRPr="00795D05">
        <w:t>+</w:t>
      </w:r>
      <w:r w:rsidRPr="00795D05">
        <w:rPr>
          <w:rStyle w:val="KeyboardKey"/>
        </w:rPr>
        <w:t>v</w:t>
      </w:r>
      <w:proofErr w:type="spellEnd"/>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 xml:space="preserve">Confirm the source and header files for </w:t>
      </w:r>
      <w:proofErr w:type="spellStart"/>
      <w:r w:rsidR="00795D05">
        <w:t>ledcontrol</w:t>
      </w:r>
      <w:proofErr w:type="spellEnd"/>
      <w:r w:rsidR="00795D05">
        <w:t xml:space="preserve">, </w:t>
      </w:r>
      <w:proofErr w:type="spellStart"/>
      <w:r w:rsidR="00795D05">
        <w:t>buttoncontrol</w:t>
      </w:r>
      <w:proofErr w:type="spellEnd"/>
      <w:r w:rsidR="00795D05">
        <w:t xml:space="preserve"> and </w:t>
      </w:r>
      <w:proofErr w:type="spellStart"/>
      <w:r w:rsidR="00795D05">
        <w:t>networkcoms</w:t>
      </w:r>
      <w:proofErr w:type="spellEnd"/>
      <w:r w:rsidR="00795D05">
        <w:t xml:space="preserve"> have been pasted</w:t>
      </w:r>
      <w:r>
        <w:t xml:space="preserve"> in the </w:t>
      </w:r>
      <w:proofErr w:type="spellStart"/>
      <w:r w:rsidRPr="00470921">
        <w:rPr>
          <w:rStyle w:val="FilePath"/>
        </w:rPr>
        <w:t>src</w:t>
      </w:r>
      <w:proofErr w:type="spellEnd"/>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berschrift2"/>
      </w:pPr>
      <w:bookmarkStart w:id="151" w:name="_Toc488278791"/>
      <w:r>
        <w:lastRenderedPageBreak/>
        <w:t>Network Communications Controller Modification</w:t>
      </w:r>
      <w:bookmarkEnd w:id="151"/>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proofErr w:type="spellStart"/>
      <w:r w:rsidR="003A14BC">
        <w:t>net</w:t>
      </w:r>
      <w:r w:rsidR="001B203A">
        <w:t>work</w:t>
      </w:r>
      <w:r w:rsidR="003A14BC">
        <w:t>coms</w:t>
      </w:r>
      <w:proofErr w:type="spellEnd"/>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proofErr w:type="spellStart"/>
      <w:r w:rsidRPr="008F699F">
        <w:rPr>
          <w:rStyle w:val="FolderPath"/>
        </w:rPr>
        <w:t>networkcoms.c</w:t>
      </w:r>
      <w:proofErr w:type="spellEnd"/>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proofErr w:type="spellStart"/>
      <w:r w:rsidRPr="008D1F99">
        <w:rPr>
          <w:rStyle w:val="Filename"/>
        </w:rPr>
        <w:t>networkcoms.c</w:t>
      </w:r>
      <w:proofErr w:type="spellEnd"/>
      <w:r>
        <w:t xml:space="preserve"> file, click on the </w:t>
      </w:r>
      <w:r w:rsidRPr="001E1208">
        <w:rPr>
          <w:i/>
        </w:rPr>
        <w:t>Show Actions Items for currently edited file only</w:t>
      </w:r>
      <w:r>
        <w:t xml:space="preserve"> icon</w:t>
      </w:r>
      <w:r w:rsidR="001E1208">
        <w:t xml:space="preserve"> which is located in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20">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w:t>
      </w:r>
      <w:proofErr w:type="spellStart"/>
      <w:r>
        <w:t>networkcoms.c</w:t>
      </w:r>
      <w:proofErr w:type="spellEnd"/>
      <w:r>
        <w:t xml:space="preserve"> file, and identifying any </w:t>
      </w:r>
      <w:r w:rsidRPr="00AD4B61">
        <w:t>comments</w:t>
      </w:r>
      <w:r>
        <w:t xml:space="preserve"> that start with </w:t>
      </w:r>
      <w:r w:rsidR="00AD4B61">
        <w:t xml:space="preserve">a specific </w:t>
      </w:r>
      <w:proofErr w:type="spellStart"/>
      <w:r w:rsidR="00AD4B61" w:rsidRPr="00AD4B61">
        <w:rPr>
          <w:i/>
        </w:rPr>
        <w:t>ToDo</w:t>
      </w:r>
      <w:proofErr w:type="spellEnd"/>
      <w:r w:rsidR="00AD4B61" w:rsidRPr="00AD4B61">
        <w:rPr>
          <w:i/>
        </w:rPr>
        <w:t xml:space="preserve"> Pattern</w:t>
      </w:r>
      <w:r w:rsidR="00AD4B61">
        <w:rPr>
          <w:i/>
        </w:rPr>
        <w:t xml:space="preserve">. </w:t>
      </w:r>
      <w:proofErr w:type="spellStart"/>
      <w:r w:rsidR="00AD4B61" w:rsidRPr="00AD4B61">
        <w:t>ToDo</w:t>
      </w:r>
      <w:proofErr w:type="spellEnd"/>
      <w:r w:rsidR="00AD4B61" w:rsidRPr="00AD4B61">
        <w:t xml:space="preserve">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KeinLeerraum"/>
              <w:rPr>
                <w:b/>
              </w:rPr>
            </w:pPr>
            <w:r w:rsidRPr="001458B3">
              <w:rPr>
                <w:b/>
              </w:rPr>
              <w:t>Item</w:t>
            </w:r>
          </w:p>
        </w:tc>
        <w:tc>
          <w:tcPr>
            <w:tcW w:w="1271" w:type="dxa"/>
            <w:shd w:val="clear" w:color="auto" w:fill="auto"/>
          </w:tcPr>
          <w:p w14:paraId="10921E8E" w14:textId="77777777" w:rsidR="0080623B" w:rsidRPr="001458B3" w:rsidRDefault="0080623B" w:rsidP="000B2313">
            <w:pPr>
              <w:pStyle w:val="KeinLeerraum"/>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KeinLeerraum"/>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KeinLeerraum"/>
            </w:pPr>
            <w:r w:rsidRPr="001458B3">
              <w:t>1</w:t>
            </w:r>
          </w:p>
        </w:tc>
        <w:tc>
          <w:tcPr>
            <w:tcW w:w="1271" w:type="dxa"/>
            <w:shd w:val="clear" w:color="auto" w:fill="auto"/>
          </w:tcPr>
          <w:p w14:paraId="10921E92" w14:textId="77777777" w:rsidR="0080623B" w:rsidRPr="001458B3" w:rsidRDefault="009B7F40" w:rsidP="000B2313">
            <w:pPr>
              <w:pStyle w:val="KeinLeerraum"/>
            </w:pPr>
            <w:r>
              <w:t>253</w:t>
            </w:r>
          </w:p>
        </w:tc>
        <w:tc>
          <w:tcPr>
            <w:tcW w:w="7876" w:type="dxa"/>
            <w:shd w:val="clear" w:color="auto" w:fill="auto"/>
          </w:tcPr>
          <w:p w14:paraId="10921E93" w14:textId="77777777" w:rsidR="0080623B" w:rsidRPr="001458B3" w:rsidRDefault="0080623B" w:rsidP="000B2313">
            <w:pPr>
              <w:pStyle w:val="KeinLeerraum"/>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KeinLeerraum"/>
            </w:pPr>
            <w:r w:rsidRPr="001458B3">
              <w:t xml:space="preserve">Store returned handle in the </w:t>
            </w:r>
            <w:proofErr w:type="spellStart"/>
            <w:r w:rsidR="009B7F40" w:rsidRPr="009B7F40">
              <w:t>networkcomsData.</w:t>
            </w:r>
            <w:r w:rsidRPr="001458B3">
              <w:t>ecsUDPBroadcastHandle</w:t>
            </w:r>
            <w:proofErr w:type="spellEnd"/>
            <w:r w:rsidRPr="001458B3">
              <w:t xml:space="preserve"> variable</w:t>
            </w:r>
          </w:p>
          <w:p w14:paraId="10921E95" w14:textId="77777777" w:rsidR="00D32345" w:rsidRPr="001458B3" w:rsidRDefault="00D32345" w:rsidP="000B2313">
            <w:pPr>
              <w:pStyle w:val="KeinLeerraum"/>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KeinLeerraum"/>
            </w:pPr>
            <w:r w:rsidRPr="001458B3">
              <w:t>2</w:t>
            </w:r>
          </w:p>
        </w:tc>
        <w:tc>
          <w:tcPr>
            <w:tcW w:w="1271" w:type="dxa"/>
            <w:shd w:val="clear" w:color="auto" w:fill="auto"/>
          </w:tcPr>
          <w:p w14:paraId="10921E98" w14:textId="77777777" w:rsidR="0080623B" w:rsidRPr="001458B3" w:rsidRDefault="009B7F40" w:rsidP="000B2313">
            <w:pPr>
              <w:pStyle w:val="KeinLeerraum"/>
            </w:pPr>
            <w:r>
              <w:t>269</w:t>
            </w:r>
          </w:p>
        </w:tc>
        <w:tc>
          <w:tcPr>
            <w:tcW w:w="7876" w:type="dxa"/>
            <w:shd w:val="clear" w:color="auto" w:fill="auto"/>
          </w:tcPr>
          <w:p w14:paraId="10921E99" w14:textId="77777777" w:rsidR="0080623B" w:rsidRPr="001458B3" w:rsidRDefault="0080623B" w:rsidP="000B2313">
            <w:pPr>
              <w:pStyle w:val="KeinLeerraum"/>
            </w:pPr>
            <w:r w:rsidRPr="001458B3">
              <w:t>Check if any data has been received on the UDP Socket</w:t>
            </w:r>
          </w:p>
          <w:p w14:paraId="10921E9A" w14:textId="77777777" w:rsidR="00D32345" w:rsidRPr="001458B3" w:rsidRDefault="00D32345" w:rsidP="000B2313">
            <w:pPr>
              <w:pStyle w:val="KeinLeerraum"/>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KeinLeerraum"/>
            </w:pPr>
            <w:r w:rsidRPr="001458B3">
              <w:t>3</w:t>
            </w:r>
          </w:p>
        </w:tc>
        <w:tc>
          <w:tcPr>
            <w:tcW w:w="1271" w:type="dxa"/>
            <w:shd w:val="clear" w:color="auto" w:fill="auto"/>
          </w:tcPr>
          <w:p w14:paraId="10921E9D" w14:textId="77777777" w:rsidR="0080623B" w:rsidRPr="001458B3" w:rsidRDefault="009B7F40" w:rsidP="000B2313">
            <w:pPr>
              <w:pStyle w:val="KeinLeerraum"/>
            </w:pPr>
            <w:r>
              <w:t>296</w:t>
            </w:r>
          </w:p>
        </w:tc>
        <w:tc>
          <w:tcPr>
            <w:tcW w:w="7876" w:type="dxa"/>
            <w:shd w:val="clear" w:color="auto" w:fill="auto"/>
          </w:tcPr>
          <w:p w14:paraId="10921E9E" w14:textId="77777777" w:rsidR="0080623B" w:rsidRPr="001458B3" w:rsidRDefault="0080623B" w:rsidP="000B2313">
            <w:pPr>
              <w:pStyle w:val="KeinLeerraum"/>
            </w:pPr>
            <w:r w:rsidRPr="001458B3">
              <w:t>Close the UDP Server</w:t>
            </w:r>
            <w:r w:rsidR="00B710D0" w:rsidRPr="001458B3">
              <w:t xml:space="preserve"> Instance</w:t>
            </w:r>
          </w:p>
          <w:p w14:paraId="10921E9F" w14:textId="77777777" w:rsidR="00D32345" w:rsidRPr="001458B3" w:rsidRDefault="00D32345" w:rsidP="000B2313">
            <w:pPr>
              <w:pStyle w:val="KeinLeerraum"/>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KeinLeerraum"/>
            </w:pPr>
            <w:r w:rsidRPr="001458B3">
              <w:t>4</w:t>
            </w:r>
          </w:p>
        </w:tc>
        <w:tc>
          <w:tcPr>
            <w:tcW w:w="1271" w:type="dxa"/>
            <w:shd w:val="clear" w:color="auto" w:fill="auto"/>
          </w:tcPr>
          <w:p w14:paraId="10921EA2" w14:textId="77777777" w:rsidR="0080623B" w:rsidRPr="001458B3" w:rsidRDefault="009B7F40" w:rsidP="000B2313">
            <w:pPr>
              <w:pStyle w:val="KeinLeerraum"/>
            </w:pPr>
            <w:r>
              <w:t>316</w:t>
            </w:r>
          </w:p>
        </w:tc>
        <w:tc>
          <w:tcPr>
            <w:tcW w:w="7876" w:type="dxa"/>
            <w:shd w:val="clear" w:color="auto" w:fill="auto"/>
          </w:tcPr>
          <w:p w14:paraId="10921EA3" w14:textId="77777777" w:rsidR="00D32345" w:rsidRPr="001458B3" w:rsidRDefault="00B710D0" w:rsidP="000B2313">
            <w:pPr>
              <w:pStyle w:val="KeinLeerraum"/>
            </w:pPr>
            <w:r w:rsidRPr="001458B3">
              <w:t xml:space="preserve">Open a TCP Client Instance, IPv4 Address Type, Destination Port is defined in ECS_TCP_PORT constant. IP Address is stored in </w:t>
            </w:r>
            <w:proofErr w:type="spellStart"/>
            <w:proofErr w:type="gramStart"/>
            <w:r w:rsidR="009B7F40" w:rsidRPr="009B7F40">
              <w:t>networkcomsData.</w:t>
            </w:r>
            <w:r w:rsidRPr="001458B3">
              <w:t>ecsUDPSocketInfo.sourceIPaddress</w:t>
            </w:r>
            <w:proofErr w:type="spellEnd"/>
            <w:proofErr w:type="gramEnd"/>
            <w:r w:rsidRPr="001458B3">
              <w:t xml:space="preserve"> structure. Store returned handle in the </w:t>
            </w:r>
            <w:proofErr w:type="spellStart"/>
            <w:r w:rsidR="009B7F40" w:rsidRPr="009B7F40">
              <w:t>networkcomsData.</w:t>
            </w:r>
            <w:r w:rsidRPr="001458B3">
              <w:t>ecsTCPSocketHandle</w:t>
            </w:r>
            <w:proofErr w:type="spellEnd"/>
            <w:r w:rsidRPr="001458B3">
              <w:t xml:space="preserve"> variable. Hint: You must pass the address of </w:t>
            </w:r>
            <w:proofErr w:type="spellStart"/>
            <w:proofErr w:type="gramStart"/>
            <w:r w:rsidR="009B7F40" w:rsidRPr="009B7F40">
              <w:t>networkcomsData.</w:t>
            </w:r>
            <w:r w:rsidRPr="001458B3">
              <w:t>ecsUDPSocketInfo.sourceIPaddress</w:t>
            </w:r>
            <w:proofErr w:type="spellEnd"/>
            <w:proofErr w:type="gramEnd"/>
            <w:r w:rsidRPr="001458B3">
              <w:t xml:space="preserve"> to the Harmony API that is used to open the TCP Client.</w:t>
            </w:r>
          </w:p>
          <w:p w14:paraId="10921EA4" w14:textId="77777777" w:rsidR="00B710D0" w:rsidRPr="001458B3" w:rsidRDefault="00B710D0" w:rsidP="000B2313">
            <w:pPr>
              <w:pStyle w:val="KeinLeerraum"/>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KeinLeerraum"/>
            </w:pPr>
            <w:r w:rsidRPr="001458B3">
              <w:t>5</w:t>
            </w:r>
          </w:p>
        </w:tc>
        <w:tc>
          <w:tcPr>
            <w:tcW w:w="1271" w:type="dxa"/>
            <w:shd w:val="clear" w:color="auto" w:fill="auto"/>
          </w:tcPr>
          <w:p w14:paraId="10921EA7" w14:textId="77777777" w:rsidR="0080623B" w:rsidRPr="001458B3" w:rsidRDefault="009B7F40" w:rsidP="000B2313">
            <w:pPr>
              <w:pStyle w:val="KeinLeerraum"/>
            </w:pPr>
            <w:r>
              <w:t>333</w:t>
            </w:r>
          </w:p>
        </w:tc>
        <w:tc>
          <w:tcPr>
            <w:tcW w:w="7876" w:type="dxa"/>
            <w:shd w:val="clear" w:color="auto" w:fill="auto"/>
          </w:tcPr>
          <w:p w14:paraId="10921EA8" w14:textId="77777777" w:rsidR="00B710D0" w:rsidRPr="001458B3" w:rsidRDefault="00B710D0" w:rsidP="00B710D0">
            <w:pPr>
              <w:pStyle w:val="KeinLeerraum"/>
            </w:pPr>
            <w:r w:rsidRPr="001458B3">
              <w:t>Check if the TCP Client is connected to the Server</w:t>
            </w:r>
          </w:p>
          <w:p w14:paraId="10921EA9" w14:textId="77777777" w:rsidR="00D32345" w:rsidRPr="001458B3" w:rsidRDefault="00D32345" w:rsidP="000B2313">
            <w:pPr>
              <w:pStyle w:val="KeinLeerraum"/>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KeinLeerraum"/>
            </w:pPr>
            <w:r w:rsidRPr="001458B3">
              <w:t>6</w:t>
            </w:r>
          </w:p>
        </w:tc>
        <w:tc>
          <w:tcPr>
            <w:tcW w:w="1271" w:type="dxa"/>
            <w:shd w:val="clear" w:color="auto" w:fill="auto"/>
          </w:tcPr>
          <w:p w14:paraId="10921EAC" w14:textId="77777777" w:rsidR="0080623B" w:rsidRPr="001458B3" w:rsidRDefault="009B7F40" w:rsidP="000B2313">
            <w:pPr>
              <w:pStyle w:val="KeinLeerraum"/>
            </w:pPr>
            <w:r>
              <w:t>365</w:t>
            </w:r>
          </w:p>
        </w:tc>
        <w:tc>
          <w:tcPr>
            <w:tcW w:w="7876" w:type="dxa"/>
            <w:shd w:val="clear" w:color="auto" w:fill="auto"/>
          </w:tcPr>
          <w:p w14:paraId="10921EAD" w14:textId="77777777" w:rsidR="00D32345" w:rsidRPr="001458B3" w:rsidRDefault="00B710D0" w:rsidP="000B2313">
            <w:pPr>
              <w:pStyle w:val="KeinLeerraum"/>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KeinLeerraum"/>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KeinLeerraum"/>
            </w:pPr>
            <w:r w:rsidRPr="001458B3">
              <w:t>7</w:t>
            </w:r>
          </w:p>
        </w:tc>
        <w:tc>
          <w:tcPr>
            <w:tcW w:w="1271" w:type="dxa"/>
            <w:shd w:val="clear" w:color="auto" w:fill="auto"/>
          </w:tcPr>
          <w:p w14:paraId="10921EB1" w14:textId="77777777" w:rsidR="0080623B" w:rsidRPr="001458B3" w:rsidRDefault="009B7F40" w:rsidP="000B2313">
            <w:pPr>
              <w:pStyle w:val="KeinLeerraum"/>
            </w:pPr>
            <w:r>
              <w:t>417</w:t>
            </w:r>
          </w:p>
        </w:tc>
        <w:tc>
          <w:tcPr>
            <w:tcW w:w="7876" w:type="dxa"/>
            <w:shd w:val="clear" w:color="auto" w:fill="auto"/>
          </w:tcPr>
          <w:p w14:paraId="10921EB2" w14:textId="77777777" w:rsidR="00B710D0" w:rsidRPr="001458B3" w:rsidRDefault="00B710D0" w:rsidP="00B710D0">
            <w:pPr>
              <w:pStyle w:val="KeinLeerraum"/>
            </w:pPr>
            <w:r w:rsidRPr="001458B3">
              <w:t xml:space="preserve">Get the amount of free </w:t>
            </w:r>
            <w:proofErr w:type="gramStart"/>
            <w:r w:rsidRPr="001458B3">
              <w:t>space  available</w:t>
            </w:r>
            <w:proofErr w:type="gramEnd"/>
            <w:r w:rsidRPr="001458B3">
              <w:t xml:space="preserve"> in the Transmit Buffer of the TCP Socket</w:t>
            </w:r>
          </w:p>
          <w:p w14:paraId="10921EB3" w14:textId="77777777" w:rsidR="00D32345" w:rsidRPr="001458B3" w:rsidRDefault="00D32345" w:rsidP="000B2313">
            <w:pPr>
              <w:pStyle w:val="KeinLeerraum"/>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KeinLeerraum"/>
            </w:pPr>
            <w:r w:rsidRPr="001458B3">
              <w:t>8</w:t>
            </w:r>
          </w:p>
        </w:tc>
        <w:tc>
          <w:tcPr>
            <w:tcW w:w="1271" w:type="dxa"/>
            <w:shd w:val="clear" w:color="auto" w:fill="auto"/>
          </w:tcPr>
          <w:p w14:paraId="10921EB6" w14:textId="77777777" w:rsidR="0080623B" w:rsidRPr="001458B3" w:rsidRDefault="009B7F40" w:rsidP="000B2313">
            <w:pPr>
              <w:pStyle w:val="KeinLeerraum"/>
            </w:pPr>
            <w:r>
              <w:t>431</w:t>
            </w:r>
          </w:p>
        </w:tc>
        <w:tc>
          <w:tcPr>
            <w:tcW w:w="7876" w:type="dxa"/>
            <w:shd w:val="clear" w:color="auto" w:fill="auto"/>
          </w:tcPr>
          <w:p w14:paraId="10921EB7" w14:textId="77777777" w:rsidR="00B710D0" w:rsidRPr="001458B3" w:rsidRDefault="00B710D0" w:rsidP="00B710D0">
            <w:pPr>
              <w:pStyle w:val="KeinLeerraum"/>
            </w:pPr>
            <w:r w:rsidRPr="001458B3">
              <w:t xml:space="preserve">Send the string stored in </w:t>
            </w:r>
            <w:proofErr w:type="spellStart"/>
            <w:r w:rsidRPr="001458B3">
              <w:t>callReq_JSONPacket</w:t>
            </w:r>
            <w:proofErr w:type="spellEnd"/>
            <w:r w:rsidRPr="001458B3">
              <w:t xml:space="preserve"> array to the TCP Server.</w:t>
            </w:r>
          </w:p>
          <w:p w14:paraId="10921EB8" w14:textId="77777777" w:rsidR="00D32345" w:rsidRPr="001458B3" w:rsidRDefault="00D32345" w:rsidP="000B2313">
            <w:pPr>
              <w:pStyle w:val="KeinLeerraum"/>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berschrift2"/>
      </w:pPr>
      <w:bookmarkStart w:id="152" w:name="_Toc488278792"/>
      <w:r>
        <w:lastRenderedPageBreak/>
        <w:t>Project Build</w:t>
      </w:r>
      <w:bookmarkEnd w:id="152"/>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berschrift2"/>
      </w:pPr>
      <w:bookmarkStart w:id="153" w:name="_Toc488278793"/>
      <w:r>
        <w:t>Programming</w:t>
      </w:r>
      <w:bookmarkEnd w:id="153"/>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154" w:author="Mark Atchison" w:date="2019-05-06T16:48:00Z">
        <w:r w:rsidDel="00064A8E">
          <w:delText>PIC32MZ EF Starter Kit</w:delText>
        </w:r>
      </w:del>
      <w:ins w:id="155" w:author="Mark Atchison" w:date="2019-05-06T16:48:00Z">
        <w:r w:rsidR="00064A8E">
          <w:t xml:space="preserve">SAM E70 </w:t>
        </w:r>
        <w:proofErr w:type="spellStart"/>
        <w:r w:rsidR="00064A8E">
          <w:t>Xplained</w:t>
        </w:r>
        <w:proofErr w:type="spellEnd"/>
        <w:r w:rsidR="00064A8E">
          <w:t xml:space="preserve">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156" w:author="Mark Atchison" w:date="2019-05-06T16:48:00Z">
        <w:r w:rsidDel="00064A8E">
          <w:delText>PIC32MZ EF Starter Kit</w:delText>
        </w:r>
      </w:del>
      <w:ins w:id="157" w:author="Mark Atchison" w:date="2019-05-06T16:48:00Z">
        <w:r w:rsidR="00064A8E">
          <w:t xml:space="preserve">SAM E70 </w:t>
        </w:r>
        <w:proofErr w:type="spellStart"/>
        <w:r w:rsidR="00064A8E">
          <w:t>Xplained</w:t>
        </w:r>
        <w:proofErr w:type="spellEnd"/>
        <w:r w:rsidR="00064A8E">
          <w:t xml:space="preserve">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8">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158" w:author="Mark Atchison" w:date="2019-05-06T16:48:00Z">
        <w:r w:rsidDel="00064A8E">
          <w:delText>PIC32MZ EF Starter Kit</w:delText>
        </w:r>
      </w:del>
      <w:ins w:id="159" w:author="Mark Atchison" w:date="2019-05-06T16:48:00Z">
        <w:r w:rsidR="00064A8E">
          <w:t xml:space="preserve">SAM E70 </w:t>
        </w:r>
        <w:proofErr w:type="spellStart"/>
        <w:r w:rsidR="00064A8E">
          <w:t>Xplained</w:t>
        </w:r>
        <w:proofErr w:type="spellEnd"/>
        <w:r w:rsidR="00064A8E">
          <w:t xml:space="preserve">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160" w:name="_Ref456038812"/>
      <w:r>
        <w:br w:type="page"/>
      </w:r>
    </w:p>
    <w:p w14:paraId="10921ECB" w14:textId="77777777" w:rsidR="008C256E" w:rsidRDefault="00AD6A2B" w:rsidP="00AD6A2B">
      <w:pPr>
        <w:pStyle w:val="berschrift2"/>
      </w:pPr>
      <w:bookmarkStart w:id="161" w:name="_Toc488278794"/>
      <w:r>
        <w:lastRenderedPageBreak/>
        <w:t>Application Testing</w:t>
      </w:r>
      <w:bookmarkEnd w:id="161"/>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berschrift3"/>
      </w:pPr>
      <w:bookmarkStart w:id="162" w:name="_Toc488278795"/>
      <w:r>
        <w:lastRenderedPageBreak/>
        <w:t>Cable Connections</w:t>
      </w:r>
      <w:bookmarkEnd w:id="162"/>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054"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">
                      <v:shape id="_x0000_s1055" type="#_x0000_t75" style="position:absolute;width:6165;height:5518;visibility:visible;mso-wrap-style:square">
                        <v:fill o:detectmouseclick="t"/>
                        <v:path o:connecttype="none"/>
                      </v:shape>
                      <v:oval id="Oval 199" o:spid="_x0000_s105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" fillcolor="#862084" stroked="f" strokeweight="1pt">
                        <v:stroke joinstyle="miter"/>
                      </v:oval>
                      <v:shape id="Text Box 200" o:spid="_x0000_s1057"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" filled="f" stroked="f" strokeweight=".5pt">
                        <v:textbox>
                          <w:txbxContent>
                            <w:p w14:paraId="1092247D"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058"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">
                      <v:shape id="_x0000_s1059" type="#_x0000_t75" style="position:absolute;width:6159;height:5505;visibility:visible;mso-wrap-style:square">
                        <v:fill o:detectmouseclick="t"/>
                        <v:path o:connecttype="none"/>
                      </v:shape>
                      <v:oval id="Oval 201" o:spid="_x0000_s1060"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" fillcolor="#b22327" strokecolor="white [3212]" strokeweight="1pt">
                        <v:stroke joinstyle="miter"/>
                        <v:textbox inset="2.5395mm,1.26975mm,2.5395mm,1.26975mm"/>
                      </v:oval>
                      <v:shape id="Text Box 202" o:spid="_x0000_s1061"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" filled="f" stroked="f" strokeweight=".5pt">
                        <v:textbox inset="2.5395mm,1.26975mm,2.5395mm,1.26975mm">
                          <w:txbxContent>
                            <w:p w14:paraId="1092247E"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062"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">
                      <v:shape id="_x0000_s1063" type="#_x0000_t75" style="position:absolute;width:6165;height:5518;visibility:visible;mso-wrap-style:square">
                        <v:fill o:detectmouseclick="t"/>
                        <v:path o:connecttype="none"/>
                      </v:shape>
                      <v:oval id="Oval 203" o:spid="_x0000_s1064"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" fillcolor="#0c0" strokecolor="white [3212]" strokeweight="1pt">
                        <v:stroke joinstyle="miter"/>
                      </v:oval>
                      <v:shape id="Text Box 204" o:spid="_x0000_s1065"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JwOygAAAOE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A4MnA7KAAAA&#13;&#10;4QAAAA8AAAAAAAAAAAAAAAAABwIAAGRycy9kb3ducmV2LnhtbFBLBQYAAAAAAwADALcAAAD+AgAA&#13;&#10;AAA=&#13;&#10;" filled="f" stroked="f" strokeweight=".5pt">
                        <v:textbox>
                          <w:txbxContent>
                            <w:p w14:paraId="1092247F"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24">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KeinLeerraum"/>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066"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">
                      <v:shape id="_x0000_s1067" type="#_x0000_t75" style="position:absolute;width:466725;height:466725;visibility:visible;mso-wrap-style:square">
                        <v:fill o:detectmouseclick="t"/>
                        <v:path o:connecttype="none"/>
                      </v:shape>
                      <v:oval id="Oval 205" o:spid="_x0000_s1068"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" fillcolor="#b22327" strokecolor="white [3212]" strokeweight="1pt">
                        <v:stroke joinstyle="miter"/>
                      </v:oval>
                      <v:shape id="Text Box 206" o:spid="_x0000_s1069"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qfiygAAAOE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" filled="f" stroked="f" strokeweight=".5pt">
                        <v:textbox>
                          <w:txbxContent>
                            <w:p w14:paraId="10922480"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KeinLeerraum"/>
              <w:jc w:val="left"/>
              <w:rPr>
                <w:b/>
              </w:rPr>
            </w:pPr>
            <w:r w:rsidRPr="0023399A">
              <w:rPr>
                <w:b/>
              </w:rPr>
              <w:t>Network Connection</w:t>
            </w:r>
          </w:p>
          <w:p w14:paraId="10921EDA" w14:textId="77777777" w:rsidR="007D6F4E" w:rsidRDefault="007D6F4E" w:rsidP="00922E36">
            <w:pPr>
              <w:pStyle w:val="KeinLeerraum"/>
              <w:jc w:val="left"/>
            </w:pPr>
            <w:r>
              <w:t xml:space="preserve">Cable: CAT5 Ethernet Cable </w:t>
            </w:r>
            <w:r w:rsidR="001C099D">
              <w:t>supplied with Starter Kit</w:t>
            </w:r>
          </w:p>
          <w:p w14:paraId="10921EDB" w14:textId="77777777" w:rsidR="007D6F4E" w:rsidRDefault="007D6F4E" w:rsidP="00922E36">
            <w:pPr>
              <w:pStyle w:val="KeinLeerraum"/>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KeinLeerraum"/>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070"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">
                      <v:shape id="_x0000_s1071" type="#_x0000_t75" style="position:absolute;width:480060;height:480060;visibility:visible;mso-wrap-style:square">
                        <v:fill o:detectmouseclick="t"/>
                        <v:path o:connecttype="none"/>
                      </v:shape>
                      <v:oval id="Oval 207" o:spid="_x0000_s1072"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" fillcolor="#0c0" stroked="f" strokeweight="1pt">
                        <v:stroke joinstyle="miter"/>
                      </v:oval>
                      <v:shape id="Text Box 208" o:spid="_x0000_s1073"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" filled="f" stroked="f" strokeweight=".5pt">
                        <v:textbox>
                          <w:txbxContent>
                            <w:p w14:paraId="10922481"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KeinLeerraum"/>
              <w:jc w:val="left"/>
              <w:rPr>
                <w:b/>
              </w:rPr>
            </w:pPr>
            <w:r w:rsidRPr="0023399A">
              <w:rPr>
                <w:b/>
              </w:rPr>
              <w:t xml:space="preserve">Programming Connection </w:t>
            </w:r>
          </w:p>
          <w:p w14:paraId="10921EDF" w14:textId="77777777" w:rsidR="007D6F4E" w:rsidRDefault="007D6F4E" w:rsidP="00922E36">
            <w:pPr>
              <w:pStyle w:val="KeinLeerraum"/>
              <w:jc w:val="left"/>
            </w:pPr>
            <w:r>
              <w:t>Cable: USB Male A to Male B Mini Cable supplied with Starter Kit</w:t>
            </w:r>
          </w:p>
          <w:p w14:paraId="10921EE0" w14:textId="77777777" w:rsidR="007D6F4E" w:rsidRDefault="007D6F4E" w:rsidP="00922E36">
            <w:pPr>
              <w:pStyle w:val="KeinLeerraum"/>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KeinLeerraum"/>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074"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DBcVSVRgMAAOsJAAAOAAAAAAAAAAAAAAAAAC4CAABkcnMvZTJvRG9j&#13;&#10;LnhtbFBLAQItABQABgAIAAAAIQA/qJ/v2gAAAAgBAAAPAAAAAAAAAAAAAAAAAKAFAABkcnMvZG93&#13;&#10;bnJldi54bWxQSwUGAAAAAAQABADzAAAApwYAAAAA&#13;&#10;">
                      <v:shape id="_x0000_s1075" type="#_x0000_t75" style="position:absolute;width:466090;height:469900;visibility:visible;mso-wrap-style:square">
                        <v:fill o:detectmouseclick="t"/>
                        <v:path o:connecttype="none"/>
                      </v:shape>
                      <v:oval id="Oval 209" o:spid="_x0000_s1076"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" fillcolor="#862084" stroked="f" strokeweight="1pt">
                        <v:stroke joinstyle="miter"/>
                      </v:oval>
                      <v:shape id="Text Box 210" o:spid="_x0000_s1077"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" filled="f" stroked="f" strokeweight=".5pt">
                        <v:textbox>
                          <w:txbxContent>
                            <w:p w14:paraId="1092248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KeinLeerraum"/>
              <w:jc w:val="left"/>
              <w:rPr>
                <w:b/>
              </w:rPr>
            </w:pPr>
            <w:r w:rsidRPr="0023399A">
              <w:rPr>
                <w:b/>
              </w:rPr>
              <w:t xml:space="preserve">Console Connection </w:t>
            </w:r>
          </w:p>
          <w:p w14:paraId="10921EE4" w14:textId="77777777" w:rsidR="007D6F4E" w:rsidRDefault="007D6F4E" w:rsidP="00922E36">
            <w:pPr>
              <w:pStyle w:val="KeinLeerraum"/>
              <w:jc w:val="left"/>
            </w:pPr>
            <w:r>
              <w:t xml:space="preserve">Cable: USB Male A to Male B Micro Cable supplied with Starter Kit </w:t>
            </w:r>
          </w:p>
          <w:p w14:paraId="10921EE5" w14:textId="77777777" w:rsidR="007D6F4E" w:rsidRDefault="007D6F4E" w:rsidP="00922E36">
            <w:pPr>
              <w:pStyle w:val="KeinLeerraum"/>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w:t>
      </w:r>
      <w:proofErr w:type="spellStart"/>
      <w:r>
        <w:t>eg</w:t>
      </w:r>
      <w:proofErr w:type="spellEnd"/>
      <w:r>
        <w:t xml:space="preserve"> opening the UDP Server). The </w:t>
      </w:r>
      <w:proofErr w:type="spellStart"/>
      <w:r w:rsidRPr="007807CF">
        <w:rPr>
          <w:rStyle w:val="CodeBlockChar"/>
        </w:rPr>
        <w:t>networkcoms</w:t>
      </w:r>
      <w:proofErr w:type="spellEnd"/>
      <w:r w:rsidRPr="007807CF">
        <w:rPr>
          <w:rStyle w:val="CodeBlockChar"/>
        </w:rPr>
        <w:t>[x]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163" w:author="Mark Atchison" w:date="2019-05-06T16:48:00Z">
        <w:r w:rsidDel="00064A8E">
          <w:delText>PIC32MZ EF Starter Kit</w:delText>
        </w:r>
      </w:del>
      <w:ins w:id="164" w:author="Mark Atchison" w:date="2019-05-06T16:48:00Z">
        <w:r w:rsidR="00064A8E">
          <w:t xml:space="preserve">SAM E70 </w:t>
        </w:r>
        <w:proofErr w:type="spellStart"/>
        <w:r w:rsidR="00064A8E">
          <w:t>Xplained</w:t>
        </w:r>
        <w:proofErr w:type="spellEnd"/>
        <w:r w:rsidR="00064A8E">
          <w:t xml:space="preserve">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165" w:author="Mark Atchison" w:date="2019-05-06T16:48:00Z">
        <w:r w:rsidR="003D28BF" w:rsidDel="00064A8E">
          <w:delText>PIC32MZ EF Starter Kit</w:delText>
        </w:r>
      </w:del>
      <w:ins w:id="166" w:author="Mark Atchison" w:date="2019-05-06T16:48:00Z">
        <w:r w:rsidR="00064A8E">
          <w:t xml:space="preserve">SAM E70 </w:t>
        </w:r>
        <w:proofErr w:type="spellStart"/>
        <w:r w:rsidR="00064A8E">
          <w:t>Xplained</w:t>
        </w:r>
        <w:proofErr w:type="spellEnd"/>
        <w:r w:rsidR="00064A8E">
          <w:t xml:space="preserve">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berschrift3"/>
      </w:pPr>
      <w:bookmarkStart w:id="167" w:name="_Toc488278796"/>
      <w:r>
        <w:lastRenderedPageBreak/>
        <w:t>UDP Server Testing</w:t>
      </w:r>
      <w:bookmarkEnd w:id="167"/>
    </w:p>
    <w:bookmarkEnd w:id="160"/>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 xml:space="preserve">in the </w:t>
      </w:r>
      <w:proofErr w:type="spellStart"/>
      <w:r w:rsidR="0050502C">
        <w:rPr>
          <w:lang w:eastAsia="en-AU"/>
        </w:rPr>
        <w:t>networkcoms</w:t>
      </w:r>
      <w:proofErr w:type="spellEnd"/>
      <w:r w:rsidR="0050502C">
        <w:rPr>
          <w:lang w:eastAsia="en-AU"/>
        </w:rPr>
        <w:t xml:space="preserve">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168" w:name="_Ref455516205"/>
      <w:r>
        <w:t>G</w:t>
      </w:r>
      <w:r w:rsidR="00BD15E4">
        <w:t>o</w:t>
      </w:r>
      <w:r w:rsidR="000D5061">
        <w:t xml:space="preserve"> </w:t>
      </w:r>
      <w:r w:rsidR="00BD15E4">
        <w:t xml:space="preserve">to the </w:t>
      </w:r>
      <w:r w:rsidR="00BD15E4" w:rsidRPr="00FB622F">
        <w:rPr>
          <w:rStyle w:val="MenuPath"/>
        </w:rPr>
        <w:t>Tools</w:t>
      </w:r>
      <w:r w:rsidR="00BD15E4">
        <w:t xml:space="preserve"> Menu, and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169" w:author="Mark Atchison"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170" w:author="Mark Atchison" w:date="2019-05-06T16:48:00Z">
        <w:r w:rsidR="00064A8E">
          <w:t xml:space="preserve">SAM E70 </w:t>
        </w:r>
        <w:proofErr w:type="spellStart"/>
        <w:r w:rsidR="00064A8E">
          <w:t>Xplained</w:t>
        </w:r>
        <w:proofErr w:type="spellEnd"/>
        <w:r w:rsidR="00064A8E">
          <w:t xml:space="preserve"> Ultra</w:t>
        </w:r>
      </w:ins>
      <w:r w:rsidR="00236D71">
        <w:t>.</w:t>
      </w:r>
      <w:bookmarkEnd w:id="168"/>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DD40CC" w:rsidRPr="002E4D1E" w:rsidRDefault="00DD40CC"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078"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" filled="f" stroked="f" strokeweight="1pt">
                      <v:textbox>
                        <w:txbxContent>
                          <w:p w14:paraId="10922483" w14:textId="77777777" w:rsidR="00DD40CC" w:rsidRPr="002E4D1E" w:rsidRDefault="00DD40CC"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DD40CC" w:rsidRPr="002E4D1E" w:rsidRDefault="00DD40CC"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079"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" filled="f" stroked="f" strokeweight="1pt">
                      <v:textbox>
                        <w:txbxContent>
                          <w:p w14:paraId="10922484" w14:textId="77777777" w:rsidR="00DD40CC" w:rsidRPr="002E4D1E" w:rsidRDefault="00DD40CC"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171" w:name="_Ref455507650"/>
      <w:bookmarkStart w:id="172"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173"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173"/>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171"/>
      <w:r w:rsidR="00D566F4">
        <w:t>.</w:t>
      </w:r>
      <w:bookmarkEnd w:id="172"/>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DD40CC" w:rsidRPr="002E4D1E" w:rsidRDefault="00DD40CC"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080"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" filled="f" stroked="f" strokeweight="1pt">
                      <v:textbox>
                        <w:txbxContent>
                          <w:p w14:paraId="10922485" w14:textId="77777777" w:rsidR="00DD40CC" w:rsidRPr="002E4D1E" w:rsidRDefault="00DD40CC"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DD40CC" w:rsidRDefault="00DD40CC" w:rsidP="00544D92">
                                  <w:pPr>
                                    <w:rPr>
                                      <w:rFonts w:ascii="Arial Narrow" w:hAnsi="Arial Narrow"/>
                                      <w:b/>
                                      <w:color w:val="FF0000"/>
                                    </w:rPr>
                                  </w:pPr>
                                  <w:r>
                                    <w:rPr>
                                      <w:rFonts w:ascii="Arial Narrow" w:hAnsi="Arial Narrow"/>
                                      <w:b/>
                                      <w:color w:val="FF0000"/>
                                    </w:rPr>
                                    <w:t>Calculated Broadcast</w:t>
                                  </w:r>
                                </w:p>
                                <w:p w14:paraId="10922487" w14:textId="77777777" w:rsidR="00DD40CC" w:rsidRPr="002E4D1E" w:rsidRDefault="00DD40CC"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081"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" filled="f" stroked="f" strokeweight="1pt">
                      <v:textbox>
                        <w:txbxContent>
                          <w:p w14:paraId="10922486" w14:textId="77777777" w:rsidR="00DD40CC" w:rsidRDefault="00DD40CC" w:rsidP="00544D92">
                            <w:pPr>
                              <w:rPr>
                                <w:rFonts w:ascii="Arial Narrow" w:hAnsi="Arial Narrow"/>
                                <w:b/>
                                <w:color w:val="FF0000"/>
                              </w:rPr>
                            </w:pPr>
                            <w:r>
                              <w:rPr>
                                <w:rFonts w:ascii="Arial Narrow" w:hAnsi="Arial Narrow"/>
                                <w:b/>
                                <w:color w:val="FF0000"/>
                              </w:rPr>
                              <w:t>Calculated Broadcast</w:t>
                            </w:r>
                          </w:p>
                          <w:p w14:paraId="10922487" w14:textId="77777777" w:rsidR="00DD40CC" w:rsidRPr="002E4D1E" w:rsidRDefault="00DD40CC"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174"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174"/>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proofErr w:type="spellStart"/>
            <w:r w:rsidR="000A75FB" w:rsidRPr="001458B3">
              <w:rPr>
                <w:rStyle w:val="EnteredValue"/>
              </w:rPr>
              <w:t>ecs</w:t>
            </w:r>
            <w:proofErr w:type="spellEnd"/>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DD40CC" w:rsidRPr="00E9552D" w:rsidRDefault="00DD40CC"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082"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" filled="f" stroked="f" strokeweight=".5pt">
                      <v:textbox>
                        <w:txbxContent>
                          <w:p w14:paraId="10922488" w14:textId="77777777" w:rsidR="00DD40CC" w:rsidRPr="00E9552D" w:rsidRDefault="00DD40CC"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DD40CC" w:rsidRPr="00E9552D" w:rsidRDefault="00DD40CC"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083"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" filled="f" stroked="f" strokeweight=".5pt">
                      <v:textbox>
                        <w:txbxContent>
                          <w:p w14:paraId="10922489" w14:textId="77777777" w:rsidR="00DD40CC" w:rsidRPr="00E9552D" w:rsidRDefault="00DD40CC"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DD40CC" w:rsidRPr="00E9552D" w:rsidRDefault="00DD40CC"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084"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" filled="f" stroked="f" strokeweight=".5pt">
                      <v:textbox>
                        <w:txbxContent>
                          <w:p w14:paraId="1092248A" w14:textId="77777777" w:rsidR="00DD40CC" w:rsidRPr="00E9552D" w:rsidRDefault="00DD40CC"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DD40CC" w:rsidRPr="00E9552D" w:rsidRDefault="00DD40CC"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085"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" filled="f" stroked="f" strokeweight=".5pt">
                      <v:textbox>
                        <w:txbxContent>
                          <w:p w14:paraId="1092248B" w14:textId="77777777" w:rsidR="00DD40CC" w:rsidRPr="00E9552D" w:rsidRDefault="00DD40CC"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31">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33">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 xml:space="preserve">he </w:t>
      </w:r>
      <w:proofErr w:type="spellStart"/>
      <w:r w:rsidR="00D158F1">
        <w:t>ECSDATAPROCESS_Parse</w:t>
      </w:r>
      <w:proofErr w:type="spellEnd"/>
      <w:r w:rsidR="00D158F1">
        <w:t xml:space="preserve"> function that</w:t>
      </w:r>
      <w:r w:rsidR="003A14BC">
        <w:t xml:space="preserve"> performs the following tasks:</w:t>
      </w:r>
    </w:p>
    <w:p w14:paraId="10921F41" w14:textId="77777777" w:rsidR="003A14BC" w:rsidRDefault="003A14BC" w:rsidP="003A14BC">
      <w:pPr>
        <w:pStyle w:val="Listenabsatz"/>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enabsatz"/>
        <w:numPr>
          <w:ilvl w:val="0"/>
          <w:numId w:val="27"/>
        </w:numPr>
      </w:pPr>
      <w:r>
        <w:t>P</w:t>
      </w:r>
      <w:r w:rsidR="000E3EF1">
        <w:t xml:space="preserve">arse the packet using the JSMN Parsing tool, </w:t>
      </w:r>
    </w:p>
    <w:p w14:paraId="10921F43" w14:textId="77777777" w:rsidR="003A14BC" w:rsidRDefault="003A14BC" w:rsidP="003A14BC">
      <w:pPr>
        <w:pStyle w:val="Listenabsatz"/>
        <w:numPr>
          <w:ilvl w:val="0"/>
          <w:numId w:val="27"/>
        </w:numPr>
      </w:pPr>
      <w:r>
        <w:t>C</w:t>
      </w:r>
      <w:r w:rsidR="000E3EF1">
        <w:t>heck if the packet conforms</w:t>
      </w:r>
      <w:r>
        <w:t xml:space="preserve"> to the JSON standard</w:t>
      </w:r>
    </w:p>
    <w:p w14:paraId="10921F44" w14:textId="77777777" w:rsidR="003A14BC" w:rsidRDefault="003A14BC" w:rsidP="003A14BC">
      <w:pPr>
        <w:pStyle w:val="Listenabsatz"/>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proofErr w:type="spellStart"/>
      <w:r w:rsidR="00C90433">
        <w:t>ECSDATAPROCESS_Parse</w:t>
      </w:r>
      <w:proofErr w:type="spellEnd"/>
      <w:r w:rsidR="00C90433">
        <w:t xml:space="preserv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w:t>
      </w:r>
      <w:proofErr w:type="spellStart"/>
      <w:r>
        <w:t>networkcoms</w:t>
      </w:r>
      <w:proofErr w:type="spellEnd"/>
      <w:r>
        <w:t xml:space="preserve">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 xml:space="preserve">Since the TCP Server in Packet Sender is currently disabled, the </w:t>
      </w:r>
      <w:proofErr w:type="spellStart"/>
      <w:r w:rsidR="00B10063">
        <w:t>networkcoms</w:t>
      </w:r>
      <w:proofErr w:type="spellEnd"/>
      <w:r w:rsidR="00B10063">
        <w:t xml:space="preserve"> application will not be able to establish a connection. The </w:t>
      </w:r>
      <w:proofErr w:type="spellStart"/>
      <w:r w:rsidR="00B10063">
        <w:t>networkcoms</w:t>
      </w:r>
      <w:proofErr w:type="spellEnd"/>
      <w:r w:rsidR="00B10063">
        <w:t xml:space="preserve">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berschrift3"/>
      </w:pPr>
      <w:bookmarkStart w:id="175" w:name="_Toc488278797"/>
      <w:r>
        <w:lastRenderedPageBreak/>
        <w:t>TCP Client Testing</w:t>
      </w:r>
      <w:bookmarkEnd w:id="175"/>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proofErr w:type="spellStart"/>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proofErr w:type="spellEnd"/>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r>
        <w:lastRenderedPageBreak/>
        <w:t xml:space="preserve">In order for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berschrift4"/>
      </w:pPr>
      <w:proofErr w:type="spellStart"/>
      <w:r>
        <w:lastRenderedPageBreak/>
        <w:t>Networkcoms</w:t>
      </w:r>
      <w:proofErr w:type="spellEnd"/>
      <w:r>
        <w:t xml:space="preserve">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proofErr w:type="spellStart"/>
      <w:r w:rsidR="005B3E15">
        <w:t>networkcoms</w:t>
      </w:r>
      <w:proofErr w:type="spellEnd"/>
      <w:r w:rsidR="005B3E15">
        <w:t xml:space="preserve">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proofErr w:type="spellStart"/>
      <w:r w:rsidR="00644C56" w:rsidRPr="007530EC">
        <w:rPr>
          <w:rStyle w:val="Filename"/>
        </w:rPr>
        <w:t>networkcoms.c</w:t>
      </w:r>
      <w:proofErr w:type="spellEnd"/>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w:t>
      </w:r>
      <w:proofErr w:type="spellStart"/>
      <w:r>
        <w:t>networkcoms</w:t>
      </w:r>
      <w:proofErr w:type="spellEnd"/>
      <w:r>
        <w:t xml:space="preserve">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086"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" fillcolor="window" stroked="f" strokeweight=".5pt">
                      <v:textbox>
                        <w:txbxContent>
                          <w:p w14:paraId="1092248C"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176" w:author="Mark Atchison" w:date="2019-05-06T16:48:00Z">
        <w:r w:rsidRPr="00617C96" w:rsidDel="00064A8E">
          <w:delText>PIC32MZ EF Starter Kit</w:delText>
        </w:r>
      </w:del>
      <w:ins w:id="177" w:author="Mark Atchison" w:date="2019-05-06T16:48:00Z">
        <w:r w:rsidR="00064A8E">
          <w:t xml:space="preserve">SAM E70 </w:t>
        </w:r>
        <w:proofErr w:type="spellStart"/>
        <w:r w:rsidR="00064A8E">
          <w:t>Xplained</w:t>
        </w:r>
        <w:proofErr w:type="spellEnd"/>
        <w:r w:rsidR="00064A8E">
          <w:t xml:space="preserve"> Ultra</w:t>
        </w:r>
      </w:ins>
      <w:r w:rsidRPr="00617C96">
        <w:t xml:space="preserve">, both the Up (LED1) and Down (LED2) call </w:t>
      </w:r>
      <w:r>
        <w:t>indicators will be lit (as the "</w:t>
      </w:r>
      <w:proofErr w:type="spellStart"/>
      <w:r w:rsidRPr="00617C96">
        <w:t>callindicators</w:t>
      </w:r>
      <w:proofErr w:type="spellEnd"/>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7">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DD40CC" w:rsidRPr="006945D8" w:rsidRDefault="00DD40CC">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087"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" fillcolor="window" stroked="f" strokeweight=".5pt">
                      <v:textbox>
                        <w:txbxContent>
                          <w:p w14:paraId="1092248D" w14:textId="77777777" w:rsidR="00DD40CC" w:rsidRPr="006945D8" w:rsidRDefault="00DD40CC">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w:t>
      </w:r>
      <w:proofErr w:type="gramStart"/>
      <w:r w:rsidR="00033F4B" w:rsidRPr="000C5049">
        <w:t>up call</w:t>
      </w:r>
      <w:proofErr w:type="gramEnd"/>
      <w:r w:rsidR="00033F4B" w:rsidRPr="000C5049">
        <w:t xml:space="preserve"> button (SW1 on the </w:t>
      </w:r>
      <w:del w:id="178" w:author="Mark Atchison" w:date="2019-05-06T16:48:00Z">
        <w:r w:rsidR="00033F4B" w:rsidRPr="000C5049" w:rsidDel="00064A8E">
          <w:delText>PIC32MZ EF Starter Kit</w:delText>
        </w:r>
      </w:del>
      <w:ins w:id="179" w:author="Mark Atchison" w:date="2019-05-06T16:48:00Z">
        <w:r w:rsidR="00064A8E">
          <w:t xml:space="preserve">SAM E70 </w:t>
        </w:r>
        <w:proofErr w:type="spellStart"/>
        <w:r w:rsidR="00064A8E">
          <w:t>Xplained</w:t>
        </w:r>
        <w:proofErr w:type="spellEnd"/>
        <w:r w:rsidR="00064A8E">
          <w:t xml:space="preserve">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DD40CC" w:rsidRPr="006945D8" w:rsidRDefault="00DD40CC"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088"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" fillcolor="window" stroked="f" strokeweight=".5pt">
                      <v:textbox>
                        <w:txbxContent>
                          <w:p w14:paraId="1092248E" w14:textId="77777777" w:rsidR="00DD40CC" w:rsidRPr="006945D8" w:rsidRDefault="00DD40CC"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w:t>
      </w:r>
      <w:proofErr w:type="spellStart"/>
      <w:r w:rsidR="00146CAF" w:rsidRPr="006331FB">
        <w:rPr>
          <w:rStyle w:val="TypedInValue"/>
        </w:rPr>
        <w:t>callack</w:t>
      </w:r>
      <w:proofErr w:type="spellEnd"/>
      <w:r w:rsidR="00146CAF" w:rsidRPr="006331FB">
        <w:rPr>
          <w:rStyle w:val="TypedInValue"/>
        </w:rPr>
        <w:t>"}</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089"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" fillcolor="window" stroked="f" strokeweight=".5pt">
                      <v:textbox>
                        <w:txbxContent>
                          <w:p w14:paraId="1092248F" w14:textId="77777777" w:rsidR="00DD40CC" w:rsidRPr="009955CA" w:rsidRDefault="00DD40CC"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proofErr w:type="spellStart"/>
      <w:r w:rsidR="006331FB">
        <w:t>networkcoms</w:t>
      </w:r>
      <w:proofErr w:type="spellEnd"/>
      <w:r w:rsidR="006331FB">
        <w:t xml:space="preserve">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180" w:author="Mark Atchison" w:date="2019-05-06T16:48:00Z">
        <w:r w:rsidDel="00064A8E">
          <w:delText>PIC32MZ EF Starter Kit</w:delText>
        </w:r>
      </w:del>
      <w:ins w:id="181" w:author="Mark Atchison" w:date="2019-05-06T16:48:00Z">
        <w:r w:rsidR="00064A8E">
          <w:t xml:space="preserve">SAM E70 </w:t>
        </w:r>
        <w:proofErr w:type="spellStart"/>
        <w:r w:rsidR="00064A8E">
          <w:t>Xplained</w:t>
        </w:r>
        <w:proofErr w:type="spellEnd"/>
        <w:r w:rsidR="00064A8E">
          <w:t xml:space="preserve">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berschrift2"/>
      </w:pPr>
      <w:bookmarkStart w:id="182" w:name="_Toc488278798"/>
      <w:r>
        <w:lastRenderedPageBreak/>
        <w:t>ECS Testing</w:t>
      </w:r>
      <w:bookmarkEnd w:id="182"/>
    </w:p>
    <w:p w14:paraId="10921FAF" w14:textId="4397D892" w:rsidR="00314841" w:rsidRDefault="005A16E2" w:rsidP="00314841">
      <w:pPr>
        <w:pStyle w:val="NumberedList"/>
        <w:numPr>
          <w:ilvl w:val="0"/>
          <w:numId w:val="0"/>
        </w:numPr>
        <w:ind w:left="1134" w:hanging="567"/>
      </w:pPr>
      <w:r>
        <w:t xml:space="preserve">You are now ready to interface the </w:t>
      </w:r>
      <w:del w:id="183" w:author="Mark Atchison" w:date="2019-05-06T16:48:00Z">
        <w:r w:rsidDel="00064A8E">
          <w:delText>PIC32MZ EF Starter Kit</w:delText>
        </w:r>
      </w:del>
      <w:ins w:id="184" w:author="Mark Atchison" w:date="2019-05-06T16:48:00Z">
        <w:r w:rsidR="00064A8E">
          <w:t xml:space="preserve">SAM E70 </w:t>
        </w:r>
        <w:proofErr w:type="spellStart"/>
        <w:r w:rsidR="00064A8E">
          <w:t>Xplained</w:t>
        </w:r>
        <w:proofErr w:type="spellEnd"/>
        <w:r w:rsidR="00064A8E">
          <w:t xml:space="preserve">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090"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">
                      <v:shape id="_x0000_s1091" type="#_x0000_t75" style="position:absolute;width:6165;height:5518;visibility:visible;mso-wrap-style:square">
                        <v:fill o:detectmouseclick="t"/>
                        <v:path o:connecttype="none"/>
                      </v:shape>
                      <v:oval id="Oval 135" o:spid="_x0000_s1092"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" fillcolor="#862084" stroked="f" strokeweight="1pt">
                        <v:stroke joinstyle="miter"/>
                      </v:oval>
                      <v:shape id="Text Box 136" o:spid="_x0000_s1093" type="#_x0000_t202" style="position:absolute;left:625;top:450;width:4217;height:42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wwjyQAAAOEAAAAPAAAAZHJzL2Rvd25yZXYueG1sRI9Ni8Iw&#13;&#10;EIbvgv8hjOBNUx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hNsMI8kAAADh&#13;&#10;AAAADwAAAAAAAAAAAAAAAAAHAgAAZHJzL2Rvd25yZXYueG1sUEsFBgAAAAADAAMAtwAAAP0CAAAA&#13;&#10;AA==&#13;&#10;" filled="f" stroked="f" strokeweight=".5pt">
                        <v:textbox>
                          <w:txbxContent>
                            <w:p w14:paraId="10922490"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094"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">
                      <v:shape id="_x0000_s1095" type="#_x0000_t75" style="position:absolute;width:6165;height:5518;visibility:visible;mso-wrap-style:square">
                        <v:fill o:detectmouseclick="t"/>
                        <v:path o:connecttype="none"/>
                      </v:shape>
                      <v:oval id="Oval 163" o:spid="_x0000_s1096" style="position:absolute;left:605;top:412;width:4305;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" fillcolor="#06c" strokecolor="white [3212]" strokeweight="1pt">
                        <v:stroke joinstyle="miter"/>
                      </v:oval>
                      <v:shape id="Text Box 164" o:spid="_x0000_s1097" type="#_x0000_t202" style="position:absolute;left:748;top:463;width:4114;height:4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hjS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" filled="f" stroked="f" strokeweight=".5pt">
                        <v:textbox>
                          <w:txbxContent>
                            <w:p w14:paraId="10922491" w14:textId="77777777" w:rsidR="00DD40CC" w:rsidRPr="0023399A" w:rsidRDefault="00DD40CC"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098"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">
                      <v:shape id="_x0000_s1099" type="#_x0000_t75" style="position:absolute;width:6165;height:5518;visibility:visible;mso-wrap-style:square">
                        <v:fill o:detectmouseclick="t"/>
                        <v:path o:connecttype="none"/>
                      </v:shape>
                      <v:oval id="Oval 167" o:spid="_x0000_s1100" style="position:absolute;left:520;top:558;width:4306;height:43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" fillcolor="#0c0" stroked="f" strokeweight="1pt">
                        <v:stroke joinstyle="miter"/>
                      </v:oval>
                      <v:shape id="Text Box 168" o:spid="_x0000_s1101" type="#_x0000_t202" style="position:absolute;left:539;top:482;width:4292;height:4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" filled="f" stroked="f" strokeweight=".5pt">
                        <v:textbox>
                          <w:txbxContent>
                            <w:p w14:paraId="10922492" w14:textId="77777777" w:rsidR="00DD40CC" w:rsidRPr="0023399A" w:rsidRDefault="00DD40CC"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81">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KeinLeerraum"/>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DD40CC" w:rsidRPr="0023399A" w:rsidRDefault="00DD40CC"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02" editas="canvas" style="width:36.75pt;height:36.75pt;mso-position-horizontal-relative:char;mso-position-vertical-relative:line" coordsize="466725,466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">
                      <v:shape id="_x0000_s1103" type="#_x0000_t75" style="position:absolute;width:466725;height:466725;visibility:visible;mso-wrap-style:square">
                        <v:fill o:detectmouseclick="t"/>
                        <v:path o:connecttype="none"/>
                      </v:shape>
                      <v:oval id="Oval 170" o:spid="_x0000_s1104" style="position:absolute;left:28964;top:20289;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" fillcolor="#06c" strokecolor="white [3212]" strokeweight="1pt">
                        <v:stroke joinstyle="miter"/>
                      </v:oval>
                      <v:shape id="Text Box 171" o:spid="_x0000_s1105" type="#_x0000_t202" style="position:absolute;left:41911;top:25344;width:406399;height:4184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C2X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" filled="f" stroked="f" strokeweight=".5pt">
                        <v:textbox>
                          <w:txbxContent>
                            <w:p w14:paraId="10922493" w14:textId="77777777" w:rsidR="00DD40CC" w:rsidRPr="0023399A" w:rsidRDefault="00DD40CC"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KeinLeerraum"/>
              <w:jc w:val="left"/>
              <w:rPr>
                <w:b/>
              </w:rPr>
            </w:pPr>
            <w:r w:rsidRPr="0023399A">
              <w:rPr>
                <w:b/>
              </w:rPr>
              <w:t>Network Connection</w:t>
            </w:r>
          </w:p>
          <w:p w14:paraId="10921FB5" w14:textId="77777777" w:rsidR="00EE591A" w:rsidRDefault="00EE591A" w:rsidP="0023399A">
            <w:pPr>
              <w:pStyle w:val="KeinLeerraum"/>
              <w:jc w:val="left"/>
            </w:pPr>
            <w:r>
              <w:t>Cable: CAT5 Ethernet Cable from Classroom Network</w:t>
            </w:r>
          </w:p>
          <w:p w14:paraId="10921FB6" w14:textId="77777777" w:rsidR="00EE591A" w:rsidRDefault="00EE591A" w:rsidP="0023399A">
            <w:pPr>
              <w:pStyle w:val="KeinLeerraum"/>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KeinLeerraum"/>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06" editas="canvas" style="width:37.8pt;height:37.8pt;mso-position-horizontal-relative:char;mso-position-vertical-relative:line" coordsize="480060,480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">
                      <v:shape id="_x0000_s1107" type="#_x0000_t75" style="position:absolute;width:480060;height:480060;visibility:visible;mso-wrap-style:square">
                        <v:fill o:detectmouseclick="t"/>
                        <v:path o:connecttype="none"/>
                      </v:shape>
                      <v:oval id="Oval 173" o:spid="_x0000_s1108" style="position:absolute;left:29598;top:19464;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" fillcolor="#0c0" stroked="f" strokeweight="1pt">
                        <v:stroke joinstyle="miter"/>
                      </v:oval>
                      <v:shape id="Text Box 174" o:spid="_x0000_s1109" type="#_x0000_t202" style="position:absolute;left:30979;top:11844;width:438150;height:440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44P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" filled="f" stroked="f" strokeweight=".5pt">
                        <v:textbox>
                          <w:txbxContent>
                            <w:p w14:paraId="10922494"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KeinLeerraum"/>
              <w:jc w:val="left"/>
              <w:rPr>
                <w:b/>
              </w:rPr>
            </w:pPr>
            <w:r w:rsidRPr="0023399A">
              <w:rPr>
                <w:b/>
              </w:rPr>
              <w:t xml:space="preserve">Programming Connection </w:t>
            </w:r>
          </w:p>
          <w:p w14:paraId="10921FBA" w14:textId="77777777" w:rsidR="00EE591A" w:rsidRDefault="00EE591A" w:rsidP="0023399A">
            <w:pPr>
              <w:pStyle w:val="KeinLeerraum"/>
              <w:jc w:val="left"/>
            </w:pPr>
            <w:r>
              <w:t>Cable: USB Male A to Male B Mini Cable supplied with Starter Kit</w:t>
            </w:r>
          </w:p>
          <w:p w14:paraId="10921FBB" w14:textId="77777777" w:rsidR="00EE591A" w:rsidRDefault="00EE591A" w:rsidP="0023399A">
            <w:pPr>
              <w:pStyle w:val="KeinLeerraum"/>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KeinLeerraum"/>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10" editas="canvas" style="width:36.7pt;height:37pt;mso-position-horizontal-relative:char;mso-position-vertical-relative:line" coordsize="466090,469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">
                      <v:shape id="_x0000_s1111" type="#_x0000_t75" style="position:absolute;width:466090;height:469900;visibility:visible;mso-wrap-style:square">
                        <v:fill o:detectmouseclick="t"/>
                        <v:path o:connecttype="none"/>
                      </v:shape>
                      <v:oval id="Oval 176" o:spid="_x0000_s1112" style="position:absolute;left:20982;top:17141;width:430530;height:4305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" fillcolor="#862084" stroked="f" strokeweight="1pt">
                        <v:stroke joinstyle="miter"/>
                      </v:oval>
                      <v:shape id="Text Box 177" o:spid="_x0000_s1113" type="#_x0000_t202" style="position:absolute;left:21505;top:20926;width:425450;height:4248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" filled="f" stroked="f" strokeweight=".5pt">
                        <v:textbox>
                          <w:txbxContent>
                            <w:p w14:paraId="10922495" w14:textId="77777777" w:rsidR="00DD40CC" w:rsidRPr="0023399A" w:rsidRDefault="00DD40CC"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KeinLeerraum"/>
              <w:jc w:val="left"/>
              <w:rPr>
                <w:b/>
              </w:rPr>
            </w:pPr>
            <w:r w:rsidRPr="0023399A">
              <w:rPr>
                <w:b/>
              </w:rPr>
              <w:t xml:space="preserve">Console Connection </w:t>
            </w:r>
          </w:p>
          <w:p w14:paraId="10921FBF" w14:textId="77777777" w:rsidR="00EE591A" w:rsidRDefault="00EE591A" w:rsidP="0023399A">
            <w:pPr>
              <w:pStyle w:val="KeinLeerraum"/>
              <w:jc w:val="left"/>
            </w:pPr>
            <w:r>
              <w:t xml:space="preserve">Cable: USB Male A to Male B Micro Cable supplied with Starter Kit </w:t>
            </w:r>
          </w:p>
          <w:p w14:paraId="10921FC0" w14:textId="77777777" w:rsidR="00EE591A" w:rsidRDefault="00EE591A" w:rsidP="0023399A">
            <w:pPr>
              <w:pStyle w:val="KeinLeerraum"/>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60">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w:t>
      </w:r>
      <w:proofErr w:type="gramStart"/>
      <w:r>
        <w:t>Up Call</w:t>
      </w:r>
      <w:proofErr w:type="gramEnd"/>
      <w:r>
        <w:t xml:space="preserve"> button. The </w:t>
      </w:r>
      <w:proofErr w:type="gramStart"/>
      <w:r>
        <w:t>Up Call</w:t>
      </w:r>
      <w:proofErr w:type="gramEnd"/>
      <w:r>
        <w:t xml:space="preserve"> Indicator on the ECS will change to a solid white fill, and the elevator will start moving to your floor. The </w:t>
      </w:r>
      <w:proofErr w:type="gramStart"/>
      <w:r>
        <w:t>Up Call</w:t>
      </w:r>
      <w:proofErr w:type="gramEnd"/>
      <w:r>
        <w:t xml:space="preserve"> Lamp (LED1) </w:t>
      </w:r>
      <w:r w:rsidR="009955CA">
        <w:t>on the</w:t>
      </w:r>
      <w:r>
        <w:t xml:space="preserve"> </w:t>
      </w:r>
      <w:del w:id="185" w:author="Mark Atchison" w:date="2019-05-06T16:48:00Z">
        <w:r w:rsidDel="00064A8E">
          <w:delText>PIC32MZ EF Starter Kit</w:delText>
        </w:r>
      </w:del>
      <w:ins w:id="186" w:author="Mark Atchison" w:date="2019-05-06T16:48:00Z">
        <w:r w:rsidR="00064A8E">
          <w:t xml:space="preserve">SAM E70 </w:t>
        </w:r>
        <w:proofErr w:type="spellStart"/>
        <w:r w:rsidR="00064A8E">
          <w:t>Xplained</w:t>
        </w:r>
        <w:proofErr w:type="spellEnd"/>
        <w:r w:rsidR="00064A8E">
          <w:t xml:space="preserve">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 xml:space="preserve">Once the Elevator reaches your floor, the </w:t>
      </w:r>
      <w:proofErr w:type="gramStart"/>
      <w:r>
        <w:t>Up Call</w:t>
      </w:r>
      <w:proofErr w:type="gramEnd"/>
      <w:r>
        <w:t xml:space="preserve">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187" w:name="_Toc488278799"/>
      <w:r>
        <w:lastRenderedPageBreak/>
        <w:t>Harmony TCP/IP API</w:t>
      </w:r>
      <w:r w:rsidR="005E0F98">
        <w:t xml:space="preserve"> Subset </w:t>
      </w:r>
      <w:proofErr w:type="gramStart"/>
      <w:r w:rsidR="005E0F98">
        <w:t>For</w:t>
      </w:r>
      <w:proofErr w:type="gramEnd"/>
      <w:r w:rsidR="005E0F98">
        <w:t xml:space="preserve"> Lab 2</w:t>
      </w:r>
      <w:bookmarkEnd w:id="187"/>
    </w:p>
    <w:p w14:paraId="10921FD8" w14:textId="77777777" w:rsidR="00EA43F5" w:rsidRDefault="00F17147" w:rsidP="00EA43F5">
      <w:pPr>
        <w:pStyle w:val="berschrift2"/>
      </w:pPr>
      <w:bookmarkStart w:id="188" w:name="_Ref457259891"/>
      <w:bookmarkStart w:id="189" w:name="_Toc488278800"/>
      <w:r>
        <w:t>TCP</w:t>
      </w:r>
      <w:r w:rsidR="00EA43F5">
        <w:t xml:space="preserve"> Socket Management Functions</w:t>
      </w:r>
      <w:bookmarkEnd w:id="188"/>
      <w:bookmarkEnd w:id="189"/>
    </w:p>
    <w:p w14:paraId="10921FD9" w14:textId="77777777" w:rsidR="00F17147" w:rsidRDefault="00F17147" w:rsidP="00F17147">
      <w:pPr>
        <w:pStyle w:val="berschrift3"/>
      </w:pPr>
      <w:bookmarkStart w:id="190" w:name="_Toc488278801"/>
      <w:proofErr w:type="spellStart"/>
      <w:r w:rsidRPr="001D7E0F">
        <w:t>TCPIP_TCP_ArrayGet</w:t>
      </w:r>
      <w:proofErr w:type="spellEnd"/>
      <w:r>
        <w:t xml:space="preserve"> Function</w:t>
      </w:r>
      <w:bookmarkEnd w:id="190"/>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berschrift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ArrayGet</w:t>
            </w:r>
            <w:proofErr w:type="spellEnd"/>
            <w:r w:rsidRPr="001458B3">
              <w:t>(</w:t>
            </w:r>
            <w:proofErr w:type="gramEnd"/>
          </w:p>
          <w:p w14:paraId="10921FDD" w14:textId="77777777" w:rsidR="00F17147" w:rsidRPr="001458B3" w:rsidRDefault="00F17147" w:rsidP="00B9302F">
            <w:pPr>
              <w:pStyle w:val="CCode"/>
            </w:pPr>
            <w:r w:rsidRPr="001458B3">
              <w:t xml:space="preserve">    </w:t>
            </w:r>
            <w:hyperlink r:id="rId163"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Fett"/>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Fett"/>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berschrift4"/>
      </w:pPr>
      <w:r>
        <w:t>Preconditions</w:t>
      </w:r>
    </w:p>
    <w:p w14:paraId="10921FE3" w14:textId="77777777" w:rsidR="00F17147" w:rsidRDefault="00F17147" w:rsidP="00F17147">
      <w:r>
        <w:t>TCP is initialized.</w:t>
      </w:r>
    </w:p>
    <w:p w14:paraId="10921FE4"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Fett"/>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Fett"/>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Fett"/>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berschrift3"/>
      </w:pPr>
      <w:bookmarkStart w:id="191" w:name="_Toc488278802"/>
      <w:proofErr w:type="spellStart"/>
      <w:r w:rsidRPr="00223B7C">
        <w:t>TCPIP_TCP_ClientOpen</w:t>
      </w:r>
      <w:proofErr w:type="spellEnd"/>
      <w:r w:rsidRPr="00223B7C">
        <w:t xml:space="preserve"> Function</w:t>
      </w:r>
      <w:bookmarkEnd w:id="191"/>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proofErr w:type="gramStart"/>
      <w:r>
        <w:t>remoteAddress</w:t>
      </w:r>
      <w:proofErr w:type="spellEnd"/>
      <w:r>
        <w:t xml:space="preserve"> !</w:t>
      </w:r>
      <w:proofErr w:type="gramEnd"/>
      <w:r>
        <w:t xml:space="preserve">=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berschrift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DD40CC" w:rsidP="00B9302F">
            <w:pPr>
              <w:pStyle w:val="CCode"/>
            </w:pPr>
            <w:hyperlink r:id="rId164" w:history="1">
              <w:r w:rsidR="00F17147" w:rsidRPr="001458B3">
                <w:rPr>
                  <w:rStyle w:val="Hyperlink"/>
                </w:rPr>
                <w:t>TCP_SOCKET</w:t>
              </w:r>
            </w:hyperlink>
            <w:r w:rsidR="00F17147" w:rsidRPr="001458B3">
              <w:t xml:space="preserve"> </w:t>
            </w:r>
            <w:proofErr w:type="spellStart"/>
            <w:r w:rsidR="00F17147" w:rsidRPr="001458B3">
              <w:rPr>
                <w:rStyle w:val="Fett"/>
                <w:color w:val="000000"/>
              </w:rPr>
              <w:t>TCPIP_TCP_</w:t>
            </w:r>
            <w:proofErr w:type="gramStart"/>
            <w:r w:rsidR="00F17147" w:rsidRPr="001458B3">
              <w:rPr>
                <w:rStyle w:val="Fett"/>
                <w:color w:val="000000"/>
              </w:rPr>
              <w:t>ClientOpen</w:t>
            </w:r>
            <w:proofErr w:type="spellEnd"/>
            <w:r w:rsidR="00F17147" w:rsidRPr="001458B3">
              <w:t>(</w:t>
            </w:r>
            <w:proofErr w:type="gramEnd"/>
          </w:p>
          <w:p w14:paraId="10921FFD" w14:textId="77777777" w:rsidR="00F17147" w:rsidRPr="001458B3" w:rsidRDefault="00F17147" w:rsidP="00B9302F">
            <w:pPr>
              <w:pStyle w:val="CCode"/>
            </w:pPr>
            <w:r w:rsidRPr="001458B3">
              <w:t xml:space="preserve">    </w:t>
            </w:r>
            <w:hyperlink r:id="rId165"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166" w:history="1">
              <w:r w:rsidRPr="001458B3">
                <w:rPr>
                  <w:rStyle w:val="Hyperlink"/>
                </w:rPr>
                <w:t>TCP_PORT</w:t>
              </w:r>
            </w:hyperlink>
            <w:r w:rsidRPr="001458B3">
              <w:t xml:space="preserve"> </w:t>
            </w:r>
            <w:proofErr w:type="spellStart"/>
            <w:r w:rsidRPr="001458B3">
              <w:rPr>
                <w:rStyle w:val="Fett"/>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167" w:history="1">
              <w:r w:rsidRPr="001458B3">
                <w:rPr>
                  <w:rStyle w:val="Hyperlink"/>
                </w:rPr>
                <w:t>IP_MULTI_ADDRESS</w:t>
              </w:r>
            </w:hyperlink>
            <w:r w:rsidRPr="001458B3">
              <w:t xml:space="preserve">* </w:t>
            </w:r>
            <w:proofErr w:type="spellStart"/>
            <w:r w:rsidRPr="001458B3">
              <w:rPr>
                <w:rStyle w:val="Fett"/>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berschrift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berschrift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Fett"/>
                <w:color w:val="000000"/>
              </w:rPr>
              <w:t>addType</w:t>
            </w:r>
            <w:proofErr w:type="spellEnd"/>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Fett"/>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Fett"/>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DD40CC" w:rsidP="00B9302F">
            <w:hyperlink r:id="rId168"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berschrift3"/>
      </w:pPr>
      <w:bookmarkStart w:id="192" w:name="_Toc488278803"/>
      <w:proofErr w:type="spellStart"/>
      <w:r w:rsidRPr="00F41A44">
        <w:t>TCPIP_TCP_Close</w:t>
      </w:r>
      <w:proofErr w:type="spellEnd"/>
      <w:r>
        <w:t xml:space="preserve"> Function</w:t>
      </w:r>
      <w:bookmarkEnd w:id="192"/>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w:t>
      </w:r>
      <w:proofErr w:type="gramStart"/>
      <w:r>
        <w:t>a</w:t>
      </w:r>
      <w:proofErr w:type="gramEnd"/>
      <w:r>
        <w:t xml:space="preserve"> RST to the remote node. Communication is closed, the socket is no longer valid and the associated resources are freed.</w:t>
      </w:r>
    </w:p>
    <w:p w14:paraId="1092201E"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Fett"/>
                <w:color w:val="000080"/>
              </w:rPr>
              <w:t>void</w:t>
            </w:r>
            <w:r w:rsidRPr="001458B3">
              <w:t xml:space="preserve"> </w:t>
            </w:r>
            <w:proofErr w:type="spellStart"/>
            <w:r w:rsidRPr="001458B3">
              <w:rPr>
                <w:rStyle w:val="Fett"/>
                <w:color w:val="000000"/>
              </w:rPr>
              <w:t>TCPIP_TCP_</w:t>
            </w:r>
            <w:proofErr w:type="gramStart"/>
            <w:r w:rsidRPr="001458B3">
              <w:rPr>
                <w:rStyle w:val="Fett"/>
                <w:color w:val="000000"/>
              </w:rPr>
              <w:t>Close</w:t>
            </w:r>
            <w:proofErr w:type="spellEnd"/>
            <w:r w:rsidRPr="001458B3">
              <w:t>(</w:t>
            </w:r>
            <w:proofErr w:type="gramEnd"/>
          </w:p>
          <w:p w14:paraId="10922020" w14:textId="77777777" w:rsidR="00F17147" w:rsidRPr="001458B3" w:rsidRDefault="00F17147" w:rsidP="00B9302F">
            <w:pPr>
              <w:pStyle w:val="CCode"/>
            </w:pPr>
            <w:r w:rsidRPr="001458B3">
              <w:t xml:space="preserve">    </w:t>
            </w:r>
            <w:hyperlink r:id="rId169"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berschrift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berschrift3"/>
      </w:pPr>
      <w:bookmarkStart w:id="193" w:name="_Toc488278804"/>
      <w:proofErr w:type="spellStart"/>
      <w:r w:rsidRPr="001D7E0F">
        <w:t>TCPIP_TCP_GetIsReady</w:t>
      </w:r>
      <w:proofErr w:type="spellEnd"/>
      <w:r w:rsidRPr="001D7E0F">
        <w:t xml:space="preserve"> Function</w:t>
      </w:r>
      <w:bookmarkEnd w:id="193"/>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berschrift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GetIsReady</w:t>
            </w:r>
            <w:proofErr w:type="spellEnd"/>
            <w:r w:rsidRPr="001458B3">
              <w:t>(</w:t>
            </w:r>
            <w:proofErr w:type="gramEnd"/>
          </w:p>
          <w:p w14:paraId="10922039" w14:textId="77777777" w:rsidR="00F17147" w:rsidRPr="001458B3" w:rsidRDefault="00F17147" w:rsidP="00B9302F">
            <w:pPr>
              <w:pStyle w:val="CCode"/>
            </w:pPr>
            <w:r w:rsidRPr="001458B3">
              <w:t xml:space="preserve">    </w:t>
            </w:r>
            <w:hyperlink r:id="rId170"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berschrift4"/>
      </w:pPr>
      <w:r>
        <w:t>Preconditions</w:t>
      </w:r>
    </w:p>
    <w:p w14:paraId="1092203D" w14:textId="77777777" w:rsidR="00F17147" w:rsidRDefault="00F17147" w:rsidP="00F17147">
      <w:r>
        <w:t>TCP is initialized.</w:t>
      </w:r>
    </w:p>
    <w:p w14:paraId="1092203E" w14:textId="77777777" w:rsidR="00F17147" w:rsidRDefault="00F17147" w:rsidP="00F17147">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Fett"/>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berschrift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berschrift3"/>
      </w:pPr>
      <w:bookmarkStart w:id="194" w:name="_Toc488278805"/>
      <w:proofErr w:type="spellStart"/>
      <w:r w:rsidRPr="00F41A44">
        <w:t>TCPIP_TCP_IsConnected</w:t>
      </w:r>
      <w:proofErr w:type="spellEnd"/>
      <w:r>
        <w:t xml:space="preserve"> Function</w:t>
      </w:r>
      <w:bookmarkEnd w:id="194"/>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w:t>
      </w:r>
      <w:proofErr w:type="gramStart"/>
      <w:r w:rsidRPr="003E31F8">
        <w:rPr>
          <w:rStyle w:val="InlineCodeChar"/>
        </w:rPr>
        <w:t>ClientOpen</w:t>
      </w:r>
      <w:proofErr w:type="spellEnd"/>
      <w:r w:rsidRPr="003E31F8">
        <w:rPr>
          <w:rStyle w:val="InlineCodeChar"/>
        </w:rPr>
        <w:t>(</w:t>
      </w:r>
      <w:proofErr w:type="gram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berschrift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IsConnected</w:t>
            </w:r>
            <w:proofErr w:type="spellEnd"/>
            <w:r w:rsidRPr="001458B3">
              <w:t>(</w:t>
            </w:r>
            <w:proofErr w:type="gramEnd"/>
          </w:p>
          <w:p w14:paraId="10922051" w14:textId="77777777" w:rsidR="00F17147" w:rsidRPr="001458B3" w:rsidRDefault="00F17147" w:rsidP="00B9302F">
            <w:pPr>
              <w:pStyle w:val="CCode"/>
            </w:pPr>
            <w:r w:rsidRPr="001458B3">
              <w:t xml:space="preserve">    </w:t>
            </w:r>
            <w:hyperlink r:id="rId171"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berschrift4"/>
      </w:pPr>
      <w:r>
        <w:t>Preconditions</w:t>
      </w:r>
    </w:p>
    <w:p w14:paraId="10922055" w14:textId="77777777" w:rsidR="00F17147" w:rsidRDefault="00F17147" w:rsidP="00F17147">
      <w:r>
        <w:t>TCP is initialized.</w:t>
      </w:r>
    </w:p>
    <w:p w14:paraId="10922056"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berschrift3"/>
      </w:pPr>
      <w:bookmarkStart w:id="195" w:name="_Toc488278806"/>
      <w:proofErr w:type="spellStart"/>
      <w:r w:rsidRPr="001D7E0F">
        <w:t>TCPIP_TCP_PutIsReady</w:t>
      </w:r>
      <w:proofErr w:type="spellEnd"/>
      <w:r>
        <w:t xml:space="preserve"> Function</w:t>
      </w:r>
      <w:bookmarkEnd w:id="195"/>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berschrift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Fett"/>
              </w:rPr>
              <w:t>TCPIP_TCP_</w:t>
            </w:r>
            <w:proofErr w:type="gramStart"/>
            <w:r w:rsidRPr="00EC4FE6">
              <w:rPr>
                <w:rStyle w:val="Fett"/>
              </w:rPr>
              <w:t>PutIsReady</w:t>
            </w:r>
            <w:proofErr w:type="spellEnd"/>
            <w:r w:rsidRPr="001458B3">
              <w:t>(</w:t>
            </w:r>
            <w:proofErr w:type="gramEnd"/>
          </w:p>
          <w:p w14:paraId="1092206A" w14:textId="77777777" w:rsidR="00F17147" w:rsidRPr="001458B3" w:rsidRDefault="00F17147" w:rsidP="00B9302F">
            <w:pPr>
              <w:pStyle w:val="CCode"/>
            </w:pPr>
            <w:r w:rsidRPr="001458B3">
              <w:t xml:space="preserve">    </w:t>
            </w:r>
            <w:hyperlink r:id="rId172"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berschrift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berschrift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Fett"/>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berschrift3"/>
      </w:pPr>
      <w:bookmarkStart w:id="196" w:name="_Toc488278807"/>
      <w:proofErr w:type="spellStart"/>
      <w:r w:rsidRPr="001D7E0F">
        <w:t>TCPIP_TCP_StringPut</w:t>
      </w:r>
      <w:proofErr w:type="spellEnd"/>
      <w:r>
        <w:t xml:space="preserve"> Function</w:t>
      </w:r>
      <w:bookmarkEnd w:id="196"/>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berschrift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proofErr w:type="spellStart"/>
            <w:r w:rsidRPr="001458B3">
              <w:rPr>
                <w:rStyle w:val="Fett"/>
                <w:color w:val="000080"/>
              </w:rPr>
              <w:t>const</w:t>
            </w:r>
            <w:proofErr w:type="spellEnd"/>
            <w:r w:rsidRPr="001458B3">
              <w:t xml:space="preserve"> uint8_t* </w:t>
            </w:r>
            <w:proofErr w:type="spellStart"/>
            <w:r w:rsidRPr="00EC4FE6">
              <w:rPr>
                <w:rStyle w:val="Fett"/>
              </w:rPr>
              <w:t>TCPIP_TCP_</w:t>
            </w:r>
            <w:proofErr w:type="gramStart"/>
            <w:r w:rsidRPr="00EC4FE6">
              <w:rPr>
                <w:rStyle w:val="Fett"/>
              </w:rPr>
              <w:t>StringPut</w:t>
            </w:r>
            <w:proofErr w:type="spellEnd"/>
            <w:r w:rsidRPr="001458B3">
              <w:t>(</w:t>
            </w:r>
            <w:proofErr w:type="gramEnd"/>
          </w:p>
          <w:p w14:paraId="10922082" w14:textId="77777777" w:rsidR="00F17147" w:rsidRPr="001458B3" w:rsidRDefault="00F17147" w:rsidP="00B9302F">
            <w:pPr>
              <w:pStyle w:val="CCode"/>
            </w:pPr>
            <w:r w:rsidRPr="001458B3">
              <w:t xml:space="preserve">    </w:t>
            </w:r>
            <w:hyperlink r:id="rId173" w:history="1">
              <w:r w:rsidRPr="001458B3">
                <w:rPr>
                  <w:rStyle w:val="Hyperlink"/>
                </w:rPr>
                <w:t>TCP_SOCKET</w:t>
              </w:r>
            </w:hyperlink>
            <w:r w:rsidRPr="001458B3">
              <w:t xml:space="preserve"> </w:t>
            </w:r>
            <w:proofErr w:type="spellStart"/>
            <w:r w:rsidRPr="001458B3">
              <w:rPr>
                <w:rStyle w:val="Fett"/>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Fett"/>
                <w:color w:val="000080"/>
              </w:rPr>
              <w:t>const</w:t>
            </w:r>
            <w:r w:rsidRPr="001458B3">
              <w:t xml:space="preserve"> uint8_t* </w:t>
            </w:r>
            <w:r w:rsidRPr="001458B3">
              <w:rPr>
                <w:rStyle w:val="Fett"/>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berschrift4"/>
      </w:pPr>
      <w:r>
        <w:t>Preconditions</w:t>
      </w:r>
    </w:p>
    <w:p w14:paraId="10922087" w14:textId="77777777" w:rsidR="00F17147" w:rsidRDefault="00F17147" w:rsidP="00F17147">
      <w:r>
        <w:t>TCP is initialized.</w:t>
      </w:r>
    </w:p>
    <w:p w14:paraId="10922088" w14:textId="77777777" w:rsidR="00F17147" w:rsidRDefault="00F17147" w:rsidP="00F17147">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Fett"/>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Fett"/>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Fett"/>
                <w:color w:val="000000"/>
              </w:rPr>
              <w:t>Data</w:t>
            </w:r>
          </w:p>
        </w:tc>
      </w:tr>
    </w:tbl>
    <w:p w14:paraId="10922092" w14:textId="77777777" w:rsidR="00F17147" w:rsidRDefault="00F17147" w:rsidP="00F17147">
      <w:pPr>
        <w:pStyle w:val="berschrift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Fett"/>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berschrift3"/>
      </w:pPr>
      <w:bookmarkStart w:id="197" w:name="_Toc488278808"/>
      <w:proofErr w:type="spellStart"/>
      <w:r w:rsidRPr="001D7E0F">
        <w:t>TCPIP_TCP_WasReset</w:t>
      </w:r>
      <w:proofErr w:type="spellEnd"/>
      <w:r>
        <w:t xml:space="preserve"> Function</w:t>
      </w:r>
      <w:bookmarkEnd w:id="197"/>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174"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berschrift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Fett"/>
                <w:color w:val="000080"/>
              </w:rPr>
              <w:t>bool</w:t>
            </w:r>
            <w:r w:rsidRPr="001458B3">
              <w:t xml:space="preserve"> </w:t>
            </w:r>
            <w:proofErr w:type="spellStart"/>
            <w:r w:rsidRPr="00EC4FE6">
              <w:rPr>
                <w:rStyle w:val="Fett"/>
              </w:rPr>
              <w:t>TCPIP_TCP_</w:t>
            </w:r>
            <w:proofErr w:type="gramStart"/>
            <w:r w:rsidRPr="00EC4FE6">
              <w:rPr>
                <w:rStyle w:val="Fett"/>
              </w:rPr>
              <w:t>WasReset</w:t>
            </w:r>
            <w:proofErr w:type="spellEnd"/>
            <w:r w:rsidRPr="001458B3">
              <w:t>(</w:t>
            </w:r>
            <w:proofErr w:type="gramEnd"/>
          </w:p>
          <w:p w14:paraId="1092209E" w14:textId="77777777" w:rsidR="00F17147" w:rsidRPr="001458B3" w:rsidRDefault="00F17147" w:rsidP="00B9302F">
            <w:pPr>
              <w:pStyle w:val="CCode"/>
            </w:pPr>
            <w:r w:rsidRPr="001458B3">
              <w:t xml:space="preserve">    </w:t>
            </w:r>
            <w:hyperlink r:id="rId175" w:history="1">
              <w:r w:rsidRPr="001458B3">
                <w:rPr>
                  <w:rStyle w:val="Hyperlink"/>
                </w:rPr>
                <w:t>TCP_SOCKET</w:t>
              </w:r>
            </w:hyperlink>
            <w:r w:rsidRPr="001458B3">
              <w:t xml:space="preserve"> </w:t>
            </w:r>
            <w:proofErr w:type="spellStart"/>
            <w:r w:rsidRPr="001458B3">
              <w:rPr>
                <w:rStyle w:val="Fett"/>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berschrift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berschrift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berschrift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berschrift2"/>
      </w:pPr>
      <w:bookmarkStart w:id="198" w:name="_Toc488278809"/>
      <w:r>
        <w:t>UDP Socket Management Functions</w:t>
      </w:r>
      <w:bookmarkEnd w:id="198"/>
    </w:p>
    <w:p w14:paraId="109220B4" w14:textId="77777777" w:rsidR="005E0F98" w:rsidRDefault="005E0F98" w:rsidP="005E0F98">
      <w:pPr>
        <w:pStyle w:val="berschrift3"/>
      </w:pPr>
      <w:bookmarkStart w:id="199" w:name="_Toc488278810"/>
      <w:proofErr w:type="spellStart"/>
      <w:r>
        <w:t>TCPIP_UDP_ArrayGet</w:t>
      </w:r>
      <w:proofErr w:type="spellEnd"/>
      <w:r>
        <w:t xml:space="preserve"> Function</w:t>
      </w:r>
      <w:bookmarkEnd w:id="199"/>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berschrift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ArrayGet</w:t>
            </w:r>
            <w:proofErr w:type="spellEnd"/>
            <w:r w:rsidRPr="001458B3">
              <w:t>(</w:t>
            </w:r>
            <w:proofErr w:type="gramEnd"/>
          </w:p>
          <w:p w14:paraId="109220B8" w14:textId="77777777" w:rsidR="005E0F98" w:rsidRPr="001458B3" w:rsidRDefault="005E0F98" w:rsidP="00B9302F">
            <w:pPr>
              <w:pStyle w:val="CCode"/>
            </w:pPr>
            <w:r w:rsidRPr="001458B3">
              <w:t xml:space="preserve">    </w:t>
            </w:r>
            <w:hyperlink r:id="rId176"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Fett"/>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Fett"/>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berschrift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berschrift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berschrift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DD40CC" w:rsidP="00B9302F">
            <w:hyperlink r:id="rId177"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then the buffer was emptied and no more data is available.</w:t>
            </w:r>
          </w:p>
        </w:tc>
      </w:tr>
    </w:tbl>
    <w:p w14:paraId="109220D4" w14:textId="77777777" w:rsidR="005E0F98" w:rsidRDefault="005E0F98" w:rsidP="005E0F98"/>
    <w:p w14:paraId="109220D5" w14:textId="77777777" w:rsidR="005E0F98" w:rsidRDefault="005E0F98" w:rsidP="005E0F98">
      <w:pPr>
        <w:pStyle w:val="berschrift3"/>
      </w:pPr>
      <w:bookmarkStart w:id="200" w:name="_Toc488278811"/>
      <w:proofErr w:type="spellStart"/>
      <w:r>
        <w:lastRenderedPageBreak/>
        <w:t>TCPIP_UDP_Close</w:t>
      </w:r>
      <w:proofErr w:type="spellEnd"/>
      <w:r>
        <w:t xml:space="preserve"> Function</w:t>
      </w:r>
      <w:bookmarkEnd w:id="200"/>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berschrift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Fett"/>
                <w:color w:val="000080"/>
              </w:rPr>
              <w:t>void</w:t>
            </w:r>
            <w:r w:rsidRPr="001458B3">
              <w:t xml:space="preserve"> </w:t>
            </w:r>
            <w:proofErr w:type="spellStart"/>
            <w:r w:rsidRPr="001458B3">
              <w:rPr>
                <w:rStyle w:val="Fett"/>
                <w:color w:val="000000"/>
              </w:rPr>
              <w:t>TCPIP_UDP_</w:t>
            </w:r>
            <w:proofErr w:type="gramStart"/>
            <w:r w:rsidRPr="001458B3">
              <w:rPr>
                <w:rStyle w:val="Fett"/>
                <w:color w:val="000000"/>
              </w:rPr>
              <w:t>Close</w:t>
            </w:r>
            <w:proofErr w:type="spellEnd"/>
            <w:r w:rsidRPr="001458B3">
              <w:t>(</w:t>
            </w:r>
            <w:proofErr w:type="gramEnd"/>
          </w:p>
          <w:p w14:paraId="109220D9" w14:textId="77777777" w:rsidR="005E0F98" w:rsidRPr="001458B3" w:rsidRDefault="005E0F98" w:rsidP="00B9302F">
            <w:pPr>
              <w:pStyle w:val="CCode"/>
            </w:pPr>
            <w:r w:rsidRPr="001458B3">
              <w:t xml:space="preserve">    </w:t>
            </w:r>
            <w:hyperlink r:id="rId178"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berschrift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DD40CC" w:rsidP="00B9302F">
            <w:hyperlink r:id="rId179"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berschrift3"/>
      </w:pPr>
      <w:bookmarkStart w:id="201" w:name="_Toc488278812"/>
      <w:proofErr w:type="spellStart"/>
      <w:r>
        <w:t>TCPIP_UDP_GetIsReady</w:t>
      </w:r>
      <w:proofErr w:type="spellEnd"/>
      <w:r>
        <w:t xml:space="preserve"> Function</w:t>
      </w:r>
      <w:bookmarkEnd w:id="201"/>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Fett"/>
                <w:color w:val="000000"/>
              </w:rPr>
              <w:t>TCPIP_UDP_</w:t>
            </w:r>
            <w:proofErr w:type="gramStart"/>
            <w:r w:rsidRPr="001458B3">
              <w:rPr>
                <w:rStyle w:val="Fett"/>
                <w:color w:val="000000"/>
              </w:rPr>
              <w:t>GetIsReady</w:t>
            </w:r>
            <w:proofErr w:type="spellEnd"/>
            <w:r w:rsidRPr="001458B3">
              <w:t>(</w:t>
            </w:r>
            <w:proofErr w:type="gramEnd"/>
          </w:p>
          <w:p w14:paraId="109220F2" w14:textId="77777777" w:rsidR="005E0F98" w:rsidRPr="001458B3" w:rsidRDefault="005E0F98" w:rsidP="00B9302F">
            <w:pPr>
              <w:pStyle w:val="CCode"/>
            </w:pPr>
            <w:r w:rsidRPr="001458B3">
              <w:t xml:space="preserve">    </w:t>
            </w:r>
            <w:hyperlink r:id="rId180" w:history="1">
              <w:r w:rsidRPr="001458B3">
                <w:rPr>
                  <w:rStyle w:val="Hyperlink"/>
                </w:rPr>
                <w:t>UDP_SOCKET</w:t>
              </w:r>
            </w:hyperlink>
            <w:r w:rsidRPr="001458B3">
              <w:t xml:space="preserve"> </w:t>
            </w:r>
            <w:proofErr w:type="spellStart"/>
            <w:r w:rsidRPr="001458B3">
              <w:rPr>
                <w:rStyle w:val="Fett"/>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berschrift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81" w:history="1">
        <w:proofErr w:type="spellStart"/>
        <w:r w:rsidRPr="00234199">
          <w:rPr>
            <w:rStyle w:val="CodeBlockChar"/>
          </w:rPr>
          <w:t>TCPIP_UDP_ServerOpen</w:t>
        </w:r>
        <w:proofErr w:type="spellEnd"/>
      </w:hyperlink>
      <w:r w:rsidRPr="00234199">
        <w:rPr>
          <w:rStyle w:val="CodeBlockChar"/>
        </w:rPr>
        <w:t>/</w:t>
      </w:r>
      <w:proofErr w:type="spellStart"/>
      <w:r w:rsidR="00A56E17">
        <w:fldChar w:fldCharType="begin"/>
      </w:r>
      <w:r w:rsidR="00A56E17">
        <w:instrText xml:space="preserve"> HYPERLINK "mk:@MSITStore:D:\\microchip\\harmony\\v1_08\\doc\\help_harmony.chm::/24205.html" </w:instrText>
      </w:r>
      <w:r w:rsidR="00A56E17">
        <w:fldChar w:fldCharType="separate"/>
      </w:r>
      <w:r w:rsidRPr="00234199">
        <w:rPr>
          <w:rStyle w:val="CodeBlockChar"/>
        </w:rPr>
        <w:t>TCPIP_UDP_ClientOpen</w:t>
      </w:r>
      <w:proofErr w:type="spellEnd"/>
      <w:r w:rsidR="00A56E17">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berschrift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berschrift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DD40CC" w:rsidP="00B9302F">
            <w:hyperlink r:id="rId182"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berschrift3"/>
      </w:pPr>
      <w:bookmarkStart w:id="202" w:name="_Toc488278813"/>
      <w:proofErr w:type="spellStart"/>
      <w:r>
        <w:lastRenderedPageBreak/>
        <w:t>TCPIP_UDP_ServerOpen</w:t>
      </w:r>
      <w:proofErr w:type="spellEnd"/>
      <w:r>
        <w:t xml:space="preserve"> Function</w:t>
      </w:r>
      <w:bookmarkEnd w:id="202"/>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berschrift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DD40CC" w:rsidP="00B9302F">
            <w:pPr>
              <w:pStyle w:val="CCode"/>
            </w:pPr>
            <w:hyperlink r:id="rId183" w:history="1">
              <w:r w:rsidR="005E0F98" w:rsidRPr="001458B3">
                <w:rPr>
                  <w:rStyle w:val="Hyperlink"/>
                </w:rPr>
                <w:t>UDP_SOCKET</w:t>
              </w:r>
            </w:hyperlink>
            <w:r w:rsidR="005E0F98" w:rsidRPr="001458B3">
              <w:t xml:space="preserve"> </w:t>
            </w:r>
            <w:proofErr w:type="spellStart"/>
            <w:r w:rsidR="005E0F98" w:rsidRPr="00EC4FE6">
              <w:rPr>
                <w:rStyle w:val="Fett"/>
              </w:rPr>
              <w:t>TCPIP_UDP_</w:t>
            </w:r>
            <w:proofErr w:type="gramStart"/>
            <w:r w:rsidR="005E0F98" w:rsidRPr="00EC4FE6">
              <w:rPr>
                <w:rStyle w:val="Fett"/>
              </w:rPr>
              <w:t>ServerOpen</w:t>
            </w:r>
            <w:proofErr w:type="spellEnd"/>
            <w:r w:rsidR="005E0F98" w:rsidRPr="001458B3">
              <w:t>(</w:t>
            </w:r>
            <w:proofErr w:type="gramEnd"/>
          </w:p>
          <w:p w14:paraId="1092210C" w14:textId="77777777" w:rsidR="005E0F98" w:rsidRPr="001458B3" w:rsidRDefault="005E0F98" w:rsidP="00B9302F">
            <w:pPr>
              <w:pStyle w:val="CCode"/>
            </w:pPr>
            <w:r w:rsidRPr="001458B3">
              <w:t xml:space="preserve">    </w:t>
            </w:r>
            <w:hyperlink r:id="rId184" w:history="1">
              <w:r w:rsidRPr="001458B3">
                <w:rPr>
                  <w:rStyle w:val="Hyperlink"/>
                </w:rPr>
                <w:t>IP_ADDRESS_TYPE</w:t>
              </w:r>
            </w:hyperlink>
            <w:r w:rsidRPr="001458B3">
              <w:t xml:space="preserve"> </w:t>
            </w:r>
            <w:proofErr w:type="spellStart"/>
            <w:r w:rsidRPr="001458B3">
              <w:rPr>
                <w:rStyle w:val="Fett"/>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185"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186" w:history="1">
              <w:r w:rsidRPr="001458B3">
                <w:rPr>
                  <w:rStyle w:val="Hyperlink"/>
                </w:rPr>
                <w:t>IP_MULTI_ADDRESS</w:t>
              </w:r>
            </w:hyperlink>
            <w:r w:rsidRPr="001458B3">
              <w:t xml:space="preserve">* </w:t>
            </w:r>
            <w:proofErr w:type="spellStart"/>
            <w:r w:rsidRPr="001458B3">
              <w:rPr>
                <w:rStyle w:val="Fett"/>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berschrift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berschrift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DD40CC" w:rsidP="00B9302F">
            <w:pPr>
              <w:pStyle w:val="CCode"/>
            </w:pPr>
            <w:hyperlink r:id="rId187" w:history="1">
              <w:r w:rsidR="005E0F98" w:rsidRPr="001458B3">
                <w:rPr>
                  <w:rStyle w:val="Hyperlink"/>
                </w:rPr>
                <w:t>IP_ADDRESS_TYPE</w:t>
              </w:r>
            </w:hyperlink>
            <w:r w:rsidR="005E0F98" w:rsidRPr="001458B3">
              <w:t xml:space="preserve"> </w:t>
            </w:r>
            <w:proofErr w:type="spellStart"/>
            <w:r w:rsidR="005E0F98" w:rsidRPr="001458B3">
              <w:rPr>
                <w:rStyle w:val="Fett"/>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DD40CC" w:rsidP="00B9302F">
            <w:pPr>
              <w:pStyle w:val="CCode"/>
            </w:pPr>
            <w:hyperlink r:id="rId188"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DD40CC" w:rsidP="00B9302F">
            <w:pPr>
              <w:pStyle w:val="CCode"/>
            </w:pPr>
            <w:hyperlink r:id="rId189"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berschrift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DD40CC" w:rsidP="00B9302F">
            <w:hyperlink r:id="rId190"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berschrift3"/>
      </w:pPr>
      <w:bookmarkStart w:id="203" w:name="_Toc488278814"/>
      <w:proofErr w:type="spellStart"/>
      <w:r w:rsidRPr="00BA44AB">
        <w:t>TCPIP_UDP_SocketInfoGet</w:t>
      </w:r>
      <w:proofErr w:type="spellEnd"/>
      <w:r>
        <w:t xml:space="preserve"> Function</w:t>
      </w:r>
      <w:bookmarkEnd w:id="203"/>
    </w:p>
    <w:p w14:paraId="1092212A" w14:textId="77777777" w:rsidR="00EA43F5" w:rsidRDefault="00EA43F5" w:rsidP="00EA43F5">
      <w:r>
        <w:t xml:space="preserve">This function will fill a user passed </w:t>
      </w:r>
      <w:hyperlink r:id="rId191" w:history="1">
        <w:r>
          <w:rPr>
            <w:rStyle w:val="Hyperlink"/>
          </w:rPr>
          <w:t>UDP_SOCKET_INFO</w:t>
        </w:r>
      </w:hyperlink>
      <w:r>
        <w:t xml:space="preserve"> structure with status of the selected socket</w:t>
      </w:r>
    </w:p>
    <w:p w14:paraId="1092212B" w14:textId="77777777" w:rsidR="00EA43F5" w:rsidRDefault="00EA43F5" w:rsidP="00EA43F5">
      <w:pPr>
        <w:pStyle w:val="berschrift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Fett"/>
                <w:color w:val="000080"/>
              </w:rPr>
              <w:t>bool</w:t>
            </w:r>
            <w:r w:rsidRPr="001458B3">
              <w:t xml:space="preserve"> </w:t>
            </w:r>
            <w:proofErr w:type="spellStart"/>
            <w:r w:rsidRPr="00EC4FE6">
              <w:rPr>
                <w:rStyle w:val="Fett"/>
              </w:rPr>
              <w:t>TCPIP_UDP_</w:t>
            </w:r>
            <w:proofErr w:type="gramStart"/>
            <w:r w:rsidRPr="00EC4FE6">
              <w:rPr>
                <w:rStyle w:val="Fett"/>
              </w:rPr>
              <w:t>SocketInfoGet</w:t>
            </w:r>
            <w:proofErr w:type="spellEnd"/>
            <w:r w:rsidRPr="001458B3">
              <w:t>(</w:t>
            </w:r>
            <w:proofErr w:type="gramEnd"/>
          </w:p>
          <w:p w14:paraId="1092212D" w14:textId="77777777" w:rsidR="00EA43F5" w:rsidRPr="001458B3" w:rsidRDefault="00EA43F5" w:rsidP="00CA3AF1">
            <w:pPr>
              <w:pStyle w:val="CCode"/>
            </w:pPr>
            <w:r w:rsidRPr="001458B3">
              <w:t xml:space="preserve">    </w:t>
            </w:r>
            <w:hyperlink r:id="rId192" w:history="1">
              <w:r w:rsidRPr="001458B3">
                <w:rPr>
                  <w:rStyle w:val="Hyperlink"/>
                </w:rPr>
                <w:t>UDP_SOCKET</w:t>
              </w:r>
            </w:hyperlink>
            <w:r w:rsidRPr="001458B3">
              <w:t xml:space="preserve"> </w:t>
            </w:r>
            <w:proofErr w:type="spellStart"/>
            <w:r w:rsidRPr="001458B3">
              <w:rPr>
                <w:rStyle w:val="Fett"/>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193" w:history="1">
              <w:r w:rsidRPr="001458B3">
                <w:rPr>
                  <w:rStyle w:val="Hyperlink"/>
                </w:rPr>
                <w:t>UDP_SOCKET_INFO</w:t>
              </w:r>
            </w:hyperlink>
            <w:r w:rsidRPr="001458B3">
              <w:t xml:space="preserve">* </w:t>
            </w:r>
            <w:proofErr w:type="spellStart"/>
            <w:r w:rsidRPr="001458B3">
              <w:rPr>
                <w:rStyle w:val="Fett"/>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berschrift4"/>
      </w:pPr>
      <w:r>
        <w:t>Preconditions</w:t>
      </w:r>
    </w:p>
    <w:p w14:paraId="10922132" w14:textId="77777777" w:rsidR="00EA43F5" w:rsidRDefault="00EA43F5" w:rsidP="00EA43F5">
      <w:r>
        <w:t xml:space="preserve">UDP socket should have been opened with </w:t>
      </w:r>
      <w:hyperlink r:id="rId194" w:history="1">
        <w:proofErr w:type="spellStart"/>
        <w:r>
          <w:rPr>
            <w:rStyle w:val="Hyperlink"/>
          </w:rPr>
          <w:t>TCPIP_UDP_ServerOpen</w:t>
        </w:r>
        <w:proofErr w:type="spellEnd"/>
      </w:hyperlink>
      <w:r>
        <w:t>()/</w:t>
      </w:r>
      <w:proofErr w:type="spellStart"/>
      <w:r w:rsidR="00A56E17">
        <w:fldChar w:fldCharType="begin"/>
      </w:r>
      <w:r w:rsidR="00A56E17">
        <w:instrText xml:space="preserve"> HYPERLINK "mk:@MSITStore:D:\\microchip\\harmony\\v1_08\\doc\\help_harmony.chm::/24205.html" </w:instrText>
      </w:r>
      <w:r w:rsidR="00A56E17">
        <w:fldChar w:fldCharType="separate"/>
      </w:r>
      <w:r>
        <w:rPr>
          <w:rStyle w:val="Hyperlink"/>
        </w:rPr>
        <w:t>TCPIP_UDP_ClientOpen</w:t>
      </w:r>
      <w:proofErr w:type="spellEnd"/>
      <w:r w:rsidR="00A56E17">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195" w:history="1">
        <w:r>
          <w:rPr>
            <w:rStyle w:val="Hyperlink"/>
          </w:rPr>
          <w:t>UDP_SOCKET_INFO</w:t>
        </w:r>
      </w:hyperlink>
      <w:r>
        <w:t xml:space="preserve"> structure</w:t>
      </w:r>
    </w:p>
    <w:p w14:paraId="10922135" w14:textId="77777777" w:rsidR="00EA43F5" w:rsidRDefault="00EA43F5" w:rsidP="00EA43F5">
      <w:pPr>
        <w:pStyle w:val="berschrift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196"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berschrift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berschrift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berschrift3"/>
        <w:rPr>
          <w:lang w:eastAsia="en-AU"/>
        </w:rPr>
      </w:pPr>
      <w:bookmarkStart w:id="204" w:name="_Toc488278815"/>
      <w:r w:rsidRPr="003575E9">
        <w:rPr>
          <w:lang w:eastAsia="en-AU"/>
        </w:rPr>
        <w:t>UDP_SOCKET_INFO Structure</w:t>
      </w:r>
      <w:bookmarkEnd w:id="204"/>
    </w:p>
    <w:p w14:paraId="1092214B" w14:textId="77777777" w:rsidR="00EA43F5" w:rsidRDefault="00EA43F5" w:rsidP="00EA43F5">
      <w:r>
        <w:t>Holds information about a UDP Socket</w:t>
      </w:r>
    </w:p>
    <w:p w14:paraId="1092214C" w14:textId="77777777" w:rsidR="00EA43F5" w:rsidRDefault="00EA43F5" w:rsidP="00EA43F5">
      <w:pPr>
        <w:pStyle w:val="berschrift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Fett"/>
                <w:color w:val="000080"/>
              </w:rPr>
              <w:t>typedef</w:t>
            </w:r>
            <w:r w:rsidRPr="001458B3">
              <w:t xml:space="preserve"> </w:t>
            </w:r>
            <w:r w:rsidRPr="001458B3">
              <w:rPr>
                <w:rStyle w:val="Fett"/>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197" w:history="1">
              <w:r w:rsidRPr="001458B3">
                <w:rPr>
                  <w:rStyle w:val="Hyperlink"/>
                </w:rPr>
                <w:t>IP_ADDRESS_TYPE</w:t>
              </w:r>
            </w:hyperlink>
            <w:r w:rsidRPr="001458B3">
              <w:t xml:space="preserve"> </w:t>
            </w:r>
            <w:proofErr w:type="spellStart"/>
            <w:r w:rsidRPr="001458B3">
              <w:rPr>
                <w:rStyle w:val="Fett"/>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198" w:history="1">
              <w:r w:rsidRPr="001458B3">
                <w:rPr>
                  <w:rStyle w:val="Hyperlink"/>
                </w:rPr>
                <w:t>IP_MULTI_ADDRESS</w:t>
              </w:r>
            </w:hyperlink>
            <w:r w:rsidRPr="001458B3">
              <w:t xml:space="preserve"> </w:t>
            </w:r>
            <w:proofErr w:type="spellStart"/>
            <w:r w:rsidRPr="001458B3">
              <w:rPr>
                <w:rStyle w:val="Fett"/>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199" w:history="1">
              <w:r w:rsidRPr="001458B3">
                <w:rPr>
                  <w:rStyle w:val="Hyperlink"/>
                </w:rPr>
                <w:t>IP_MULTI_ADDRESS</w:t>
              </w:r>
            </w:hyperlink>
            <w:r w:rsidRPr="001458B3">
              <w:t xml:space="preserve"> </w:t>
            </w:r>
            <w:proofErr w:type="spellStart"/>
            <w:r w:rsidRPr="001458B3">
              <w:rPr>
                <w:rStyle w:val="Fett"/>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00" w:history="1">
              <w:r w:rsidRPr="001458B3">
                <w:rPr>
                  <w:rStyle w:val="Hyperlink"/>
                </w:rPr>
                <w:t>IP_MULTI_ADDRESS</w:t>
              </w:r>
            </w:hyperlink>
            <w:r w:rsidRPr="001458B3">
              <w:t xml:space="preserve"> </w:t>
            </w:r>
            <w:proofErr w:type="spellStart"/>
            <w:r w:rsidRPr="001458B3">
              <w:rPr>
                <w:rStyle w:val="Fett"/>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01" w:history="1">
              <w:r w:rsidRPr="001458B3">
                <w:rPr>
                  <w:rStyle w:val="Hyperlink"/>
                </w:rPr>
                <w:t>IP_MULTI_ADDRESS</w:t>
              </w:r>
            </w:hyperlink>
            <w:r w:rsidRPr="001458B3">
              <w:t xml:space="preserve"> </w:t>
            </w:r>
            <w:proofErr w:type="spellStart"/>
            <w:r w:rsidRPr="001458B3">
              <w:rPr>
                <w:rStyle w:val="Fett"/>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02" w:history="1">
              <w:r w:rsidRPr="001458B3">
                <w:rPr>
                  <w:rStyle w:val="Hyperlink"/>
                </w:rPr>
                <w:t>UDP_PORT</w:t>
              </w:r>
            </w:hyperlink>
            <w:r w:rsidRPr="001458B3">
              <w:t xml:space="preserve"> </w:t>
            </w:r>
            <w:proofErr w:type="spellStart"/>
            <w:r w:rsidRPr="001458B3">
              <w:rPr>
                <w:rStyle w:val="Fett"/>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03" w:history="1">
              <w:r w:rsidRPr="001458B3">
                <w:rPr>
                  <w:rStyle w:val="Hyperlink"/>
                </w:rPr>
                <w:t>UDP_PORT</w:t>
              </w:r>
            </w:hyperlink>
            <w:r w:rsidRPr="001458B3">
              <w:t xml:space="preserve"> </w:t>
            </w:r>
            <w:proofErr w:type="spellStart"/>
            <w:r w:rsidRPr="001458B3">
              <w:rPr>
                <w:rStyle w:val="Fett"/>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04" w:history="1">
              <w:r w:rsidRPr="001458B3">
                <w:rPr>
                  <w:rStyle w:val="Hyperlink"/>
                </w:rPr>
                <w:t>TCPIP_NET_HANDLE</w:t>
              </w:r>
            </w:hyperlink>
            <w:r w:rsidRPr="001458B3">
              <w:t xml:space="preserve"> </w:t>
            </w:r>
            <w:proofErr w:type="spellStart"/>
            <w:r w:rsidRPr="001458B3">
              <w:rPr>
                <w:rStyle w:val="Fett"/>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berschrift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berschrift1"/>
      </w:pPr>
      <w:bookmarkStart w:id="205" w:name="_Ref457321432"/>
      <w:bookmarkStart w:id="206"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205"/>
      <w:bookmarkEnd w:id="206"/>
    </w:p>
    <w:tbl>
      <w:tblPr>
        <w:tblStyle w:val="Gitternetztabelle4Akz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KeinLeerraum"/>
              <w:rPr>
                <w:bCs w:val="0"/>
              </w:rPr>
            </w:pPr>
            <w:r w:rsidRPr="00594EFF">
              <w:rPr>
                <w:bCs w:val="0"/>
              </w:rPr>
              <w:t>Item</w:t>
            </w:r>
          </w:p>
        </w:tc>
        <w:tc>
          <w:tcPr>
            <w:tcW w:w="703" w:type="pct"/>
          </w:tcPr>
          <w:p w14:paraId="10922181" w14:textId="77777777" w:rsidR="00A672F6" w:rsidRPr="00594EFF" w:rsidRDefault="00A01883" w:rsidP="00A01883">
            <w:pPr>
              <w:pStyle w:val="KeinLeerraum"/>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KeinLeerraum"/>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KeinLeerraum"/>
              <w:rPr>
                <w:b w:val="0"/>
                <w:bCs w:val="0"/>
              </w:rPr>
            </w:pPr>
            <w:r w:rsidRPr="001458B3">
              <w:rPr>
                <w:b w:val="0"/>
                <w:bCs w:val="0"/>
              </w:rPr>
              <w:t>1</w:t>
            </w:r>
          </w:p>
        </w:tc>
        <w:tc>
          <w:tcPr>
            <w:tcW w:w="703" w:type="pct"/>
          </w:tcPr>
          <w:p w14:paraId="10922185"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rsidRPr="001458B3">
              <w:t xml:space="preserve">Store returned handle in the </w:t>
            </w:r>
            <w:proofErr w:type="spellStart"/>
            <w:r w:rsidRPr="001458B3">
              <w:t>ecsUDPBroadcastHandle</w:t>
            </w:r>
            <w:proofErr w:type="spellEnd"/>
            <w:r w:rsidRPr="001458B3">
              <w:t xml:space="preserve"> variable</w:t>
            </w:r>
          </w:p>
          <w:p w14:paraId="10922188"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ecsUDPBroadcastHandle</w:t>
            </w:r>
            <w:proofErr w:type="spellEnd"/>
            <w:r w:rsidRPr="001458B3">
              <w:rPr>
                <w:rStyle w:val="CodeBlockChar"/>
              </w:rPr>
              <w:t xml:space="preserve"> = </w:t>
            </w:r>
            <w:proofErr w:type="spellStart"/>
            <w:r w:rsidRPr="001458B3">
              <w:rPr>
                <w:rStyle w:val="CodeBlockChar"/>
              </w:rPr>
              <w:t>TCPIP_UDP_</w:t>
            </w:r>
            <w:proofErr w:type="gramStart"/>
            <w:r w:rsidRPr="001458B3">
              <w:rPr>
                <w:rStyle w:val="CodeBlockChar"/>
              </w:rPr>
              <w:t>ServerOpen</w:t>
            </w:r>
            <w:proofErr w:type="spellEnd"/>
            <w:r w:rsidRPr="001458B3">
              <w:rPr>
                <w:rStyle w:val="CodeBlockChar"/>
              </w:rPr>
              <w:t>(</w:t>
            </w:r>
            <w:proofErr w:type="gramEnd"/>
            <w:r w:rsidRPr="001458B3">
              <w:rPr>
                <w:rStyle w:val="CodeBlockChar"/>
              </w:rPr>
              <w:t>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KeinLeerraum"/>
              <w:rPr>
                <w:b w:val="0"/>
                <w:bCs w:val="0"/>
              </w:rPr>
            </w:pPr>
            <w:r w:rsidRPr="001458B3">
              <w:rPr>
                <w:b w:val="0"/>
                <w:bCs w:val="0"/>
              </w:rPr>
              <w:t>2</w:t>
            </w:r>
          </w:p>
        </w:tc>
        <w:tc>
          <w:tcPr>
            <w:tcW w:w="703" w:type="pct"/>
          </w:tcPr>
          <w:p w14:paraId="1092218C"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roofErr w:type="spellStart"/>
            <w:r w:rsidRPr="001458B3">
              <w:rPr>
                <w:rStyle w:val="CodeBlockChar"/>
              </w:rPr>
              <w:t>TCPIP_UDP_GetIsReady</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KeinLeerraum"/>
              <w:rPr>
                <w:b w:val="0"/>
                <w:bCs w:val="0"/>
              </w:rPr>
            </w:pPr>
            <w:r w:rsidRPr="001458B3">
              <w:rPr>
                <w:b w:val="0"/>
                <w:bCs w:val="0"/>
              </w:rPr>
              <w:t>3</w:t>
            </w:r>
          </w:p>
        </w:tc>
        <w:tc>
          <w:tcPr>
            <w:tcW w:w="703" w:type="pct"/>
          </w:tcPr>
          <w:p w14:paraId="10922192"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TCPIP_UDP_Close</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KeinLeerraum"/>
              <w:rPr>
                <w:b w:val="0"/>
                <w:bCs w:val="0"/>
              </w:rPr>
            </w:pPr>
            <w:r w:rsidRPr="001458B3">
              <w:rPr>
                <w:b w:val="0"/>
                <w:bCs w:val="0"/>
              </w:rPr>
              <w:t>4</w:t>
            </w:r>
          </w:p>
        </w:tc>
        <w:tc>
          <w:tcPr>
            <w:tcW w:w="703" w:type="pct"/>
          </w:tcPr>
          <w:p w14:paraId="10922198"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rsidRPr="001458B3">
              <w:t xml:space="preserve">Open a TCP Client Instance, IPv4 Address Type, Destination Port is defined in ECS_TCP_PORT constant. IP Address is stored in </w:t>
            </w:r>
            <w:proofErr w:type="spellStart"/>
            <w:r w:rsidRPr="001458B3">
              <w:t>ecsUDPSocketInfo.sourceIPaddress</w:t>
            </w:r>
            <w:proofErr w:type="spellEnd"/>
            <w:r w:rsidRPr="001458B3">
              <w:t xml:space="preserve"> structure. Store returned handle in the </w:t>
            </w:r>
            <w:proofErr w:type="spellStart"/>
            <w:r w:rsidRPr="001458B3">
              <w:t>ecsTCPSocketHandle</w:t>
            </w:r>
            <w:proofErr w:type="spellEnd"/>
            <w:r w:rsidRPr="001458B3">
              <w:t xml:space="preserve"> variable. Hint: You must pass the address of </w:t>
            </w:r>
            <w:proofErr w:type="spellStart"/>
            <w:r w:rsidRPr="001458B3">
              <w:t>ecsUDPSocketInfo.sourceIPaddress</w:t>
            </w:r>
            <w:proofErr w:type="spellEnd"/>
            <w:r w:rsidRPr="001458B3">
              <w:t xml:space="preserve"> to the Harmony API that is used to open the TCP Client.</w:t>
            </w:r>
          </w:p>
          <w:p w14:paraId="1092219A"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ecsTCPSocketHandle</w:t>
            </w:r>
            <w:proofErr w:type="spellEnd"/>
            <w:r w:rsidRPr="001458B3">
              <w:t xml:space="preserve"> = </w:t>
            </w:r>
            <w:proofErr w:type="spellStart"/>
            <w:r w:rsidRPr="001458B3">
              <w:t>TCPIP_TCP_</w:t>
            </w:r>
            <w:proofErr w:type="gramStart"/>
            <w:r w:rsidRPr="001458B3">
              <w:t>ClientOpen</w:t>
            </w:r>
            <w:proofErr w:type="spellEnd"/>
            <w:r w:rsidRPr="001458B3">
              <w:t>(</w:t>
            </w:r>
            <w:proofErr w:type="gramEnd"/>
            <w:r w:rsidRPr="001458B3">
              <w:t>IP_ADDRESS_TYPE_IPV4, ECS_TCP_PORT, &amp;</w:t>
            </w:r>
            <w:proofErr w:type="spellStart"/>
            <w:r w:rsidRPr="001458B3">
              <w:t>ecsUDPSocketInfo.sourceIPaddress</w:t>
            </w:r>
            <w:proofErr w:type="spellEnd"/>
            <w:r w:rsidRPr="001458B3">
              <w:t>);</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KeinLeerraum"/>
              <w:rPr>
                <w:b w:val="0"/>
                <w:bCs w:val="0"/>
              </w:rPr>
            </w:pPr>
            <w:r w:rsidRPr="001458B3">
              <w:rPr>
                <w:b w:val="0"/>
                <w:bCs w:val="0"/>
              </w:rPr>
              <w:t>5</w:t>
            </w:r>
          </w:p>
        </w:tc>
        <w:tc>
          <w:tcPr>
            <w:tcW w:w="703" w:type="pct"/>
          </w:tcPr>
          <w:p w14:paraId="1092219E"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TCPIP_TCP_IsConnected</w:t>
            </w:r>
            <w:proofErr w:type="spellEnd"/>
            <w:r w:rsidRPr="001458B3">
              <w:t>(</w:t>
            </w:r>
            <w:proofErr w:type="spellStart"/>
            <w:r w:rsidRPr="001458B3">
              <w:t>ecsTCPSocketHandle</w:t>
            </w:r>
            <w:proofErr w:type="spellEnd"/>
            <w:r w:rsidRPr="001458B3">
              <w:t>)</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KeinLeerraum"/>
              <w:rPr>
                <w:b w:val="0"/>
                <w:bCs w:val="0"/>
              </w:rPr>
            </w:pPr>
            <w:r w:rsidRPr="001458B3">
              <w:rPr>
                <w:b w:val="0"/>
                <w:bCs w:val="0"/>
              </w:rPr>
              <w:t>6</w:t>
            </w:r>
          </w:p>
        </w:tc>
        <w:tc>
          <w:tcPr>
            <w:tcW w:w="703" w:type="pct"/>
          </w:tcPr>
          <w:p w14:paraId="109221A4"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TCPIP_TCP_WasReset</w:t>
            </w:r>
            <w:proofErr w:type="spellEnd"/>
            <w:r w:rsidRPr="001458B3">
              <w:t>(</w:t>
            </w:r>
            <w:proofErr w:type="spellStart"/>
            <w:r w:rsidRPr="001458B3">
              <w:t>ecsTCPSocketHandle</w:t>
            </w:r>
            <w:proofErr w:type="spellEnd"/>
            <w:r w:rsidRPr="001458B3">
              <w:t>)</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KeinLeerraum"/>
              <w:rPr>
                <w:b w:val="0"/>
                <w:bCs w:val="0"/>
              </w:rPr>
            </w:pPr>
            <w:r w:rsidRPr="001458B3">
              <w:rPr>
                <w:b w:val="0"/>
                <w:bCs w:val="0"/>
              </w:rPr>
              <w:t>7</w:t>
            </w:r>
          </w:p>
        </w:tc>
        <w:tc>
          <w:tcPr>
            <w:tcW w:w="703" w:type="pct"/>
          </w:tcPr>
          <w:p w14:paraId="109221AA"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r w:rsidRPr="001458B3">
              <w:t xml:space="preserve">Get the amount of free </w:t>
            </w:r>
            <w:proofErr w:type="gramStart"/>
            <w:r w:rsidRPr="001458B3">
              <w:t>space  available</w:t>
            </w:r>
            <w:proofErr w:type="gramEnd"/>
            <w:r w:rsidRPr="001458B3">
              <w:t xml:space="preserve"> in the Transmit Buffer of the TCP Socket</w:t>
            </w:r>
          </w:p>
          <w:p w14:paraId="109221AC" w14:textId="77777777" w:rsidR="00355EFA" w:rsidRPr="001458B3" w:rsidRDefault="00355EFA" w:rsidP="00355EFA">
            <w:pPr>
              <w:pStyle w:val="KeinLeerraum"/>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TCPIP_TCP_PutIsReady</w:t>
            </w:r>
            <w:proofErr w:type="spellEnd"/>
            <w:r w:rsidRPr="001458B3">
              <w:t>(</w:t>
            </w:r>
            <w:proofErr w:type="spellStart"/>
            <w:r w:rsidRPr="001458B3">
              <w:t>ecsTCPSocketHandle</w:t>
            </w:r>
            <w:proofErr w:type="spellEnd"/>
            <w:r w:rsidRPr="001458B3">
              <w:t>)</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KeinLeerraum"/>
              <w:rPr>
                <w:b w:val="0"/>
                <w:bCs w:val="0"/>
              </w:rPr>
            </w:pPr>
            <w:r w:rsidRPr="001458B3">
              <w:rPr>
                <w:b w:val="0"/>
                <w:bCs w:val="0"/>
              </w:rPr>
              <w:t>8</w:t>
            </w:r>
          </w:p>
        </w:tc>
        <w:tc>
          <w:tcPr>
            <w:tcW w:w="703" w:type="pct"/>
          </w:tcPr>
          <w:p w14:paraId="109221B0"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r w:rsidRPr="001458B3">
              <w:t xml:space="preserve">Send the string stored in </w:t>
            </w:r>
            <w:proofErr w:type="spellStart"/>
            <w:r w:rsidRPr="001458B3">
              <w:t>callReq_JSONPacket</w:t>
            </w:r>
            <w:proofErr w:type="spellEnd"/>
            <w:r w:rsidRPr="001458B3">
              <w:t xml:space="preserve"> array to the TCP Server.</w:t>
            </w:r>
          </w:p>
          <w:p w14:paraId="109221B2"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StringPut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 xml:space="preserve">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strlen</w:t>
            </w:r>
            <w:proofErr w:type="spellEnd"/>
            <w:r w:rsidRPr="001458B3">
              <w:t>(</w:t>
            </w:r>
            <w:proofErr w:type="spellStart"/>
            <w:r w:rsidRPr="001458B3">
              <w:t>callReq_JSONPacket</w:t>
            </w:r>
            <w:proofErr w:type="spellEnd"/>
            <w:r w:rsidRPr="001458B3">
              <w: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KeinLeerraum"/>
              <w:cnfStyle w:val="000000000000" w:firstRow="0" w:lastRow="0" w:firstColumn="0" w:lastColumn="0" w:oddVBand="0" w:evenVBand="0" w:oddHBand="0" w:evenHBand="0" w:firstRowFirstColumn="0" w:firstRowLastColumn="0" w:lastRowFirstColumn="0" w:lastRowLastColumn="0"/>
            </w:pPr>
            <w:proofErr w:type="gramStart"/>
            <w:r w:rsidRPr="001458B3">
              <w:t>Alternatively</w:t>
            </w:r>
            <w:proofErr w:type="gramEnd"/>
            <w:r w:rsidRPr="001458B3">
              <w:t xml:space="preserve">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t>
            </w:r>
            <w:proofErr w:type="gramStart"/>
            <w:r w:rsidRPr="001458B3">
              <w:t>ArrayPut</w:t>
            </w:r>
            <w:proofErr w:type="spellEnd"/>
            <w:r w:rsidRPr="001458B3">
              <w:t>(</w:t>
            </w:r>
            <w:proofErr w:type="spellStart"/>
            <w:proofErr w:type="gramEnd"/>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sizeof</w:t>
            </w:r>
            <w:proofErr w:type="spellEnd"/>
            <w:r w:rsidRPr="001458B3">
              <w:t>(</w:t>
            </w:r>
            <w:proofErr w:type="spellStart"/>
            <w:r w:rsidRPr="001458B3">
              <w:t>callReq_JSONPacket</w:t>
            </w:r>
            <w:proofErr w:type="spellEnd"/>
            <w:r w:rsidRPr="001458B3">
              <w: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05"/>
          <w:headerReference w:type="default" r:id="rId206"/>
          <w:footerReference w:type="even" r:id="rId207"/>
          <w:footerReference w:type="default" r:id="rId208"/>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berschrift1"/>
      </w:pPr>
      <w:bookmarkStart w:id="207" w:name="_Toc488278817"/>
      <w:r>
        <w:t>TCP Module</w:t>
      </w:r>
      <w:r w:rsidRPr="00636D4B">
        <w:t xml:space="preserve"> </w:t>
      </w:r>
      <w:r>
        <w:t xml:space="preserve">API </w:t>
      </w:r>
      <w:r w:rsidRPr="00636D4B">
        <w:t>Function List</w:t>
      </w:r>
      <w:bookmarkEnd w:id="207"/>
    </w:p>
    <w:p w14:paraId="109221C2" w14:textId="77777777" w:rsidR="000B57A4" w:rsidRDefault="000B57A4" w:rsidP="000B57A4">
      <w:pPr>
        <w:pStyle w:val="berschrift2"/>
      </w:pPr>
      <w:bookmarkStart w:id="208" w:name="_Toc488278818"/>
      <w:r w:rsidRPr="00993E5D">
        <w:t>Socket Management Functions</w:t>
      </w:r>
      <w:bookmarkEnd w:id="208"/>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KeinLeerraum"/>
              <w:rPr>
                <w:b/>
                <w:bCs/>
                <w:color w:val="FFFFFF"/>
                <w:sz w:val="18"/>
              </w:rPr>
            </w:pPr>
            <w:proofErr w:type="spellStart"/>
            <w:r w:rsidRPr="001458B3">
              <w:rPr>
                <w:b/>
                <w:bCs/>
                <w:color w:val="FFFFFF"/>
                <w:sz w:val="18"/>
              </w:rPr>
              <w:t>TCPIP_TCP_ServerOpen</w:t>
            </w:r>
            <w:proofErr w:type="spellEnd"/>
          </w:p>
        </w:tc>
        <w:tc>
          <w:tcPr>
            <w:tcW w:w="3580" w:type="pct"/>
            <w:shd w:val="clear" w:color="auto" w:fill="DEEAF6"/>
            <w:noWrap/>
            <w:hideMark/>
          </w:tcPr>
          <w:p w14:paraId="109221C4" w14:textId="77777777" w:rsidR="000B57A4" w:rsidRPr="001458B3" w:rsidRDefault="000B57A4" w:rsidP="006E027A">
            <w:pPr>
              <w:pStyle w:val="KeinLeerraum"/>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KeinLeerraum"/>
              <w:rPr>
                <w:b/>
                <w:bCs/>
                <w:color w:val="FFFFFF"/>
                <w:sz w:val="18"/>
              </w:rPr>
            </w:pPr>
            <w:proofErr w:type="spellStart"/>
            <w:r w:rsidRPr="001458B3">
              <w:rPr>
                <w:b/>
                <w:bCs/>
                <w:color w:val="FFFFFF"/>
                <w:sz w:val="18"/>
              </w:rPr>
              <w:t>TCPIP_TCP_ClientOpen</w:t>
            </w:r>
            <w:proofErr w:type="spellEnd"/>
          </w:p>
        </w:tc>
        <w:tc>
          <w:tcPr>
            <w:tcW w:w="3580" w:type="pct"/>
            <w:shd w:val="clear" w:color="auto" w:fill="DEEAF6"/>
            <w:noWrap/>
            <w:hideMark/>
          </w:tcPr>
          <w:p w14:paraId="109221C7" w14:textId="77777777" w:rsidR="000B57A4" w:rsidRPr="001458B3" w:rsidRDefault="000B57A4" w:rsidP="006E027A">
            <w:pPr>
              <w:pStyle w:val="KeinLeerraum"/>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KeinLeerraum"/>
              <w:rPr>
                <w:b/>
                <w:bCs/>
                <w:color w:val="FFFFFF"/>
                <w:sz w:val="18"/>
              </w:rPr>
            </w:pPr>
            <w:proofErr w:type="spellStart"/>
            <w:r w:rsidRPr="001458B3">
              <w:rPr>
                <w:b/>
                <w:bCs/>
                <w:color w:val="FFFFFF"/>
                <w:sz w:val="18"/>
              </w:rPr>
              <w:t>TCPIP_TCP_Close</w:t>
            </w:r>
            <w:proofErr w:type="spellEnd"/>
          </w:p>
        </w:tc>
        <w:tc>
          <w:tcPr>
            <w:tcW w:w="3580" w:type="pct"/>
            <w:shd w:val="clear" w:color="auto" w:fill="DEEAF6"/>
            <w:noWrap/>
            <w:hideMark/>
          </w:tcPr>
          <w:p w14:paraId="109221CA" w14:textId="77777777" w:rsidR="000B57A4" w:rsidRPr="001458B3" w:rsidRDefault="000B57A4" w:rsidP="006E027A">
            <w:pPr>
              <w:pStyle w:val="KeinLeerraum"/>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KeinLeerraum"/>
              <w:rPr>
                <w:b/>
                <w:bCs/>
                <w:color w:val="FFFFFF"/>
                <w:sz w:val="18"/>
              </w:rPr>
            </w:pPr>
            <w:proofErr w:type="spellStart"/>
            <w:r w:rsidRPr="001458B3">
              <w:rPr>
                <w:b/>
                <w:bCs/>
                <w:color w:val="FFFFFF"/>
                <w:sz w:val="18"/>
              </w:rPr>
              <w:t>TCPIP_TCP_Connect</w:t>
            </w:r>
            <w:proofErr w:type="spellEnd"/>
          </w:p>
        </w:tc>
        <w:tc>
          <w:tcPr>
            <w:tcW w:w="3580" w:type="pct"/>
            <w:shd w:val="clear" w:color="auto" w:fill="DEEAF6"/>
            <w:noWrap/>
            <w:hideMark/>
          </w:tcPr>
          <w:p w14:paraId="109221CD" w14:textId="77777777" w:rsidR="000B57A4" w:rsidRPr="001458B3" w:rsidRDefault="000B57A4" w:rsidP="006E027A">
            <w:pPr>
              <w:pStyle w:val="KeinLeerraum"/>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KeinLeerraum"/>
              <w:rPr>
                <w:b/>
                <w:bCs/>
                <w:color w:val="FFFFFF"/>
                <w:sz w:val="18"/>
              </w:rPr>
            </w:pPr>
            <w:proofErr w:type="spellStart"/>
            <w:r w:rsidRPr="001458B3">
              <w:rPr>
                <w:b/>
                <w:bCs/>
                <w:color w:val="FFFFFF"/>
                <w:sz w:val="18"/>
              </w:rPr>
              <w:t>TCPIP_TCP_Bind</w:t>
            </w:r>
            <w:proofErr w:type="spellEnd"/>
          </w:p>
        </w:tc>
        <w:tc>
          <w:tcPr>
            <w:tcW w:w="3580" w:type="pct"/>
            <w:shd w:val="clear" w:color="auto" w:fill="DEEAF6"/>
            <w:noWrap/>
            <w:hideMark/>
          </w:tcPr>
          <w:p w14:paraId="109221D0" w14:textId="77777777" w:rsidR="000B57A4" w:rsidRPr="001458B3" w:rsidRDefault="000B57A4" w:rsidP="006E027A">
            <w:pPr>
              <w:pStyle w:val="KeinLeerraum"/>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KeinLeerraum"/>
              <w:rPr>
                <w:b/>
                <w:bCs/>
                <w:color w:val="FFFFFF"/>
                <w:sz w:val="18"/>
              </w:rPr>
            </w:pPr>
            <w:proofErr w:type="spellStart"/>
            <w:r w:rsidRPr="001458B3">
              <w:rPr>
                <w:b/>
                <w:bCs/>
                <w:color w:val="FFFFFF"/>
                <w:sz w:val="18"/>
              </w:rPr>
              <w:t>TCPIP_TCP_RemoteBind</w:t>
            </w:r>
            <w:proofErr w:type="spellEnd"/>
          </w:p>
        </w:tc>
        <w:tc>
          <w:tcPr>
            <w:tcW w:w="3580" w:type="pct"/>
            <w:shd w:val="clear" w:color="auto" w:fill="DEEAF6"/>
            <w:noWrap/>
            <w:hideMark/>
          </w:tcPr>
          <w:p w14:paraId="109221D3" w14:textId="77777777" w:rsidR="000B57A4" w:rsidRPr="001458B3" w:rsidRDefault="000B57A4" w:rsidP="006E027A">
            <w:pPr>
              <w:pStyle w:val="KeinLeerraum"/>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KeinLeerraum"/>
              <w:rPr>
                <w:b/>
                <w:bCs/>
                <w:color w:val="FFFFFF"/>
                <w:sz w:val="18"/>
              </w:rPr>
            </w:pPr>
            <w:proofErr w:type="spellStart"/>
            <w:r w:rsidRPr="001458B3">
              <w:rPr>
                <w:b/>
                <w:bCs/>
                <w:color w:val="FFFFFF"/>
                <w:sz w:val="18"/>
              </w:rPr>
              <w:t>TCPIP_TCP_IsConnected</w:t>
            </w:r>
            <w:proofErr w:type="spellEnd"/>
          </w:p>
        </w:tc>
        <w:tc>
          <w:tcPr>
            <w:tcW w:w="3580" w:type="pct"/>
            <w:shd w:val="clear" w:color="auto" w:fill="DEEAF6"/>
            <w:noWrap/>
            <w:hideMark/>
          </w:tcPr>
          <w:p w14:paraId="109221D6" w14:textId="77777777" w:rsidR="000B57A4" w:rsidRPr="001458B3" w:rsidRDefault="000B57A4" w:rsidP="006E027A">
            <w:pPr>
              <w:pStyle w:val="KeinLeerraum"/>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KeinLeerraum"/>
              <w:rPr>
                <w:b/>
                <w:bCs/>
                <w:color w:val="FFFFFF"/>
                <w:sz w:val="18"/>
              </w:rPr>
            </w:pPr>
            <w:proofErr w:type="spellStart"/>
            <w:r w:rsidRPr="001458B3">
              <w:rPr>
                <w:b/>
                <w:bCs/>
                <w:color w:val="FFFFFF"/>
                <w:sz w:val="18"/>
              </w:rPr>
              <w:t>TCPIP_TCP_WasReset</w:t>
            </w:r>
            <w:proofErr w:type="spellEnd"/>
          </w:p>
        </w:tc>
        <w:tc>
          <w:tcPr>
            <w:tcW w:w="3580" w:type="pct"/>
            <w:shd w:val="clear" w:color="auto" w:fill="DEEAF6"/>
            <w:noWrap/>
            <w:hideMark/>
          </w:tcPr>
          <w:p w14:paraId="109221D9" w14:textId="77777777" w:rsidR="000B57A4" w:rsidRPr="001458B3" w:rsidRDefault="000B57A4" w:rsidP="006E027A">
            <w:pPr>
              <w:pStyle w:val="KeinLeerraum"/>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KeinLeerraum"/>
              <w:rPr>
                <w:b/>
                <w:bCs/>
                <w:color w:val="FFFFFF"/>
                <w:sz w:val="18"/>
              </w:rPr>
            </w:pPr>
            <w:proofErr w:type="spellStart"/>
            <w:r w:rsidRPr="001458B3">
              <w:rPr>
                <w:b/>
                <w:bCs/>
                <w:color w:val="FFFFFF"/>
                <w:sz w:val="18"/>
              </w:rPr>
              <w:t>TCPIP_TCP_Disconnect</w:t>
            </w:r>
            <w:proofErr w:type="spellEnd"/>
          </w:p>
        </w:tc>
        <w:tc>
          <w:tcPr>
            <w:tcW w:w="3580" w:type="pct"/>
            <w:shd w:val="clear" w:color="auto" w:fill="DEEAF6"/>
            <w:noWrap/>
            <w:hideMark/>
          </w:tcPr>
          <w:p w14:paraId="109221DC" w14:textId="77777777" w:rsidR="000B57A4" w:rsidRPr="001458B3" w:rsidRDefault="000B57A4" w:rsidP="006E027A">
            <w:pPr>
              <w:pStyle w:val="KeinLeerraum"/>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KeinLeerraum"/>
              <w:rPr>
                <w:b/>
                <w:bCs/>
                <w:color w:val="FFFFFF"/>
                <w:sz w:val="18"/>
              </w:rPr>
            </w:pPr>
            <w:proofErr w:type="spellStart"/>
            <w:r w:rsidRPr="001458B3">
              <w:rPr>
                <w:b/>
                <w:bCs/>
                <w:color w:val="FFFFFF"/>
                <w:sz w:val="18"/>
              </w:rPr>
              <w:t>TCPIP_TCP_Abort</w:t>
            </w:r>
            <w:proofErr w:type="spellEnd"/>
          </w:p>
        </w:tc>
        <w:tc>
          <w:tcPr>
            <w:tcW w:w="3580" w:type="pct"/>
            <w:shd w:val="clear" w:color="auto" w:fill="DEEAF6"/>
            <w:noWrap/>
            <w:hideMark/>
          </w:tcPr>
          <w:p w14:paraId="109221DF" w14:textId="77777777" w:rsidR="000B57A4" w:rsidRPr="001458B3" w:rsidRDefault="000B57A4" w:rsidP="006E027A">
            <w:pPr>
              <w:pStyle w:val="KeinLeerraum"/>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KeinLeerraum"/>
              <w:rPr>
                <w:b/>
                <w:bCs/>
                <w:color w:val="FFFFFF"/>
                <w:sz w:val="18"/>
              </w:rPr>
            </w:pPr>
            <w:proofErr w:type="spellStart"/>
            <w:r w:rsidRPr="001458B3">
              <w:rPr>
                <w:b/>
                <w:bCs/>
                <w:color w:val="FFFFFF"/>
                <w:sz w:val="18"/>
              </w:rPr>
              <w:t>TCPIP_TCP_OptionsGet</w:t>
            </w:r>
            <w:proofErr w:type="spellEnd"/>
          </w:p>
        </w:tc>
        <w:tc>
          <w:tcPr>
            <w:tcW w:w="3580" w:type="pct"/>
            <w:shd w:val="clear" w:color="auto" w:fill="DEEAF6"/>
            <w:noWrap/>
            <w:hideMark/>
          </w:tcPr>
          <w:p w14:paraId="109221E2" w14:textId="77777777" w:rsidR="000B57A4" w:rsidRPr="001458B3" w:rsidRDefault="000B57A4" w:rsidP="006E027A">
            <w:pPr>
              <w:pStyle w:val="KeinLeerraum"/>
              <w:rPr>
                <w:sz w:val="18"/>
              </w:rPr>
            </w:pPr>
            <w:r w:rsidRPr="001458B3">
              <w:rPr>
                <w:sz w:val="18"/>
              </w:rPr>
              <w:t>Allows getting the options for a socket like: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KeinLeerraum"/>
              <w:rPr>
                <w:b/>
                <w:bCs/>
                <w:color w:val="FFFFFF"/>
                <w:sz w:val="18"/>
              </w:rPr>
            </w:pPr>
            <w:proofErr w:type="spellStart"/>
            <w:r w:rsidRPr="001458B3">
              <w:rPr>
                <w:b/>
                <w:bCs/>
                <w:color w:val="FFFFFF"/>
                <w:sz w:val="18"/>
              </w:rPr>
              <w:t>TCPIP_TCP_OptionsSet</w:t>
            </w:r>
            <w:proofErr w:type="spellEnd"/>
          </w:p>
        </w:tc>
        <w:tc>
          <w:tcPr>
            <w:tcW w:w="3580" w:type="pct"/>
            <w:shd w:val="clear" w:color="auto" w:fill="DEEAF6"/>
            <w:noWrap/>
            <w:hideMark/>
          </w:tcPr>
          <w:p w14:paraId="109221E5" w14:textId="77777777" w:rsidR="000B57A4" w:rsidRPr="001458B3" w:rsidRDefault="000B57A4" w:rsidP="006E027A">
            <w:pPr>
              <w:pStyle w:val="KeinLeerraum"/>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KeinLeerraum"/>
              <w:rPr>
                <w:b/>
                <w:bCs/>
                <w:color w:val="FFFFFF"/>
                <w:sz w:val="18"/>
              </w:rPr>
            </w:pPr>
            <w:proofErr w:type="spellStart"/>
            <w:r w:rsidRPr="001458B3">
              <w:rPr>
                <w:b/>
                <w:bCs/>
                <w:color w:val="FFFFFF"/>
                <w:sz w:val="18"/>
              </w:rPr>
              <w:t>TCPIP_TCP_SocketInfoGet</w:t>
            </w:r>
            <w:proofErr w:type="spellEnd"/>
          </w:p>
        </w:tc>
        <w:tc>
          <w:tcPr>
            <w:tcW w:w="3580" w:type="pct"/>
            <w:shd w:val="clear" w:color="auto" w:fill="DEEAF6"/>
            <w:noWrap/>
            <w:hideMark/>
          </w:tcPr>
          <w:p w14:paraId="109221E8" w14:textId="77777777" w:rsidR="000B57A4" w:rsidRPr="001458B3" w:rsidRDefault="000B57A4" w:rsidP="006E027A">
            <w:pPr>
              <w:pStyle w:val="KeinLeerraum"/>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KeinLeerraum"/>
              <w:rPr>
                <w:b/>
                <w:bCs/>
                <w:color w:val="FFFFFF"/>
                <w:sz w:val="18"/>
              </w:rPr>
            </w:pPr>
            <w:proofErr w:type="spellStart"/>
            <w:r w:rsidRPr="001458B3">
              <w:rPr>
                <w:b/>
                <w:bCs/>
                <w:color w:val="FFFFFF"/>
                <w:sz w:val="18"/>
              </w:rPr>
              <w:t>TCPIP_TCP_SocketNetGet</w:t>
            </w:r>
            <w:proofErr w:type="spellEnd"/>
          </w:p>
        </w:tc>
        <w:tc>
          <w:tcPr>
            <w:tcW w:w="3580" w:type="pct"/>
            <w:shd w:val="clear" w:color="auto" w:fill="DEEAF6"/>
            <w:noWrap/>
            <w:hideMark/>
          </w:tcPr>
          <w:p w14:paraId="109221EB" w14:textId="77777777" w:rsidR="000B57A4" w:rsidRPr="001458B3" w:rsidRDefault="000B57A4" w:rsidP="006E027A">
            <w:pPr>
              <w:pStyle w:val="KeinLeerraum"/>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KeinLeerraum"/>
              <w:rPr>
                <w:b/>
                <w:bCs/>
                <w:color w:val="FFFFFF"/>
                <w:sz w:val="18"/>
              </w:rPr>
            </w:pPr>
            <w:proofErr w:type="spellStart"/>
            <w:r w:rsidRPr="001458B3">
              <w:rPr>
                <w:b/>
                <w:bCs/>
                <w:color w:val="FFFFFF"/>
                <w:sz w:val="18"/>
              </w:rPr>
              <w:t>TCPIP_TCP_SocketNetSet</w:t>
            </w:r>
            <w:proofErr w:type="spellEnd"/>
          </w:p>
        </w:tc>
        <w:tc>
          <w:tcPr>
            <w:tcW w:w="3580" w:type="pct"/>
            <w:shd w:val="clear" w:color="auto" w:fill="DEEAF6"/>
            <w:noWrap/>
            <w:hideMark/>
          </w:tcPr>
          <w:p w14:paraId="109221EE" w14:textId="77777777" w:rsidR="000B57A4" w:rsidRPr="001458B3" w:rsidRDefault="000B57A4" w:rsidP="006E027A">
            <w:pPr>
              <w:pStyle w:val="KeinLeerraum"/>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KeinLeerraum"/>
              <w:rPr>
                <w:b/>
                <w:bCs/>
                <w:color w:val="FFFFFF"/>
                <w:sz w:val="18"/>
              </w:rPr>
            </w:pPr>
            <w:proofErr w:type="spellStart"/>
            <w:r w:rsidRPr="001458B3">
              <w:rPr>
                <w:b/>
                <w:bCs/>
                <w:color w:val="FFFFFF"/>
                <w:sz w:val="18"/>
              </w:rPr>
              <w:t>TCPIP_TCP_SignalHandlerDeregister</w:t>
            </w:r>
            <w:proofErr w:type="spellEnd"/>
          </w:p>
        </w:tc>
        <w:tc>
          <w:tcPr>
            <w:tcW w:w="3580" w:type="pct"/>
            <w:shd w:val="clear" w:color="auto" w:fill="DEEAF6"/>
            <w:noWrap/>
            <w:hideMark/>
          </w:tcPr>
          <w:p w14:paraId="109221F1" w14:textId="77777777" w:rsidR="000B57A4" w:rsidRPr="001458B3" w:rsidRDefault="000B57A4" w:rsidP="006E027A">
            <w:pPr>
              <w:pStyle w:val="KeinLeerraum"/>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KeinLeerraum"/>
              <w:rPr>
                <w:b/>
                <w:bCs/>
                <w:color w:val="FFFFFF"/>
                <w:sz w:val="18"/>
              </w:rPr>
            </w:pPr>
            <w:proofErr w:type="spellStart"/>
            <w:r w:rsidRPr="001458B3">
              <w:rPr>
                <w:b/>
                <w:bCs/>
                <w:color w:val="FFFFFF"/>
                <w:sz w:val="18"/>
              </w:rPr>
              <w:t>TCPIP_TCP_SignalHandlerRegister</w:t>
            </w:r>
            <w:proofErr w:type="spellEnd"/>
          </w:p>
        </w:tc>
        <w:tc>
          <w:tcPr>
            <w:tcW w:w="3580" w:type="pct"/>
            <w:shd w:val="clear" w:color="auto" w:fill="DEEAF6"/>
            <w:noWrap/>
            <w:hideMark/>
          </w:tcPr>
          <w:p w14:paraId="109221F4" w14:textId="77777777" w:rsidR="000B57A4" w:rsidRPr="001458B3" w:rsidRDefault="000B57A4" w:rsidP="006E027A">
            <w:pPr>
              <w:pStyle w:val="KeinLeerraum"/>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KeinLeerraum"/>
              <w:rPr>
                <w:b/>
                <w:bCs/>
                <w:color w:val="FFFFFF"/>
                <w:sz w:val="18"/>
              </w:rPr>
            </w:pPr>
            <w:proofErr w:type="spellStart"/>
            <w:r w:rsidRPr="001458B3">
              <w:rPr>
                <w:b/>
                <w:bCs/>
                <w:color w:val="FFFFFF"/>
                <w:sz w:val="18"/>
              </w:rPr>
              <w:t>TCPIP_TCP_Task</w:t>
            </w:r>
            <w:proofErr w:type="spellEnd"/>
          </w:p>
        </w:tc>
        <w:tc>
          <w:tcPr>
            <w:tcW w:w="3580" w:type="pct"/>
            <w:shd w:val="clear" w:color="auto" w:fill="DEEAF6"/>
            <w:noWrap/>
            <w:hideMark/>
          </w:tcPr>
          <w:p w14:paraId="109221F7" w14:textId="77777777" w:rsidR="000B57A4" w:rsidRPr="001458B3" w:rsidRDefault="000B57A4" w:rsidP="006E027A">
            <w:pPr>
              <w:pStyle w:val="KeinLeerraum"/>
              <w:rPr>
                <w:sz w:val="18"/>
              </w:rPr>
            </w:pPr>
            <w:r w:rsidRPr="001458B3">
              <w:rPr>
                <w:sz w:val="18"/>
              </w:rPr>
              <w:t>Standard TCP/IP stack module task function.</w:t>
            </w:r>
          </w:p>
        </w:tc>
      </w:tr>
    </w:tbl>
    <w:p w14:paraId="109221F9" w14:textId="77777777" w:rsidR="000B57A4" w:rsidRDefault="000B57A4" w:rsidP="000B57A4">
      <w:pPr>
        <w:pStyle w:val="berschrift2"/>
      </w:pPr>
      <w:bookmarkStart w:id="209" w:name="_Toc488278819"/>
      <w:r w:rsidRPr="00993E5D">
        <w:t>Transmit Data Functions</w:t>
      </w:r>
      <w:bookmarkEnd w:id="209"/>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KeinLeerraum"/>
              <w:rPr>
                <w:b/>
                <w:bCs/>
                <w:color w:val="FFFFFF"/>
                <w:sz w:val="18"/>
              </w:rPr>
            </w:pPr>
            <w:proofErr w:type="spellStart"/>
            <w:r w:rsidRPr="001458B3">
              <w:rPr>
                <w:b/>
                <w:bCs/>
                <w:color w:val="FFFFFF"/>
                <w:sz w:val="18"/>
              </w:rPr>
              <w:t>TCPIP_TCP_Put</w:t>
            </w:r>
            <w:proofErr w:type="spellEnd"/>
          </w:p>
        </w:tc>
        <w:tc>
          <w:tcPr>
            <w:tcW w:w="3580" w:type="pct"/>
            <w:shd w:val="clear" w:color="auto" w:fill="BDD6EE"/>
            <w:noWrap/>
            <w:hideMark/>
          </w:tcPr>
          <w:p w14:paraId="109221FB" w14:textId="77777777" w:rsidR="000B57A4" w:rsidRPr="001458B3" w:rsidRDefault="000B57A4" w:rsidP="006E027A">
            <w:pPr>
              <w:pStyle w:val="KeinLeerraum"/>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KeinLeerraum"/>
              <w:rPr>
                <w:b/>
                <w:bCs/>
                <w:color w:val="FFFFFF"/>
                <w:sz w:val="18"/>
              </w:rPr>
            </w:pPr>
            <w:proofErr w:type="spellStart"/>
            <w:r w:rsidRPr="001458B3">
              <w:rPr>
                <w:b/>
                <w:bCs/>
                <w:color w:val="FFFFFF"/>
                <w:sz w:val="18"/>
              </w:rPr>
              <w:t>TCPIP_TCP_PutIsReady</w:t>
            </w:r>
            <w:proofErr w:type="spellEnd"/>
          </w:p>
        </w:tc>
        <w:tc>
          <w:tcPr>
            <w:tcW w:w="3580" w:type="pct"/>
            <w:shd w:val="clear" w:color="auto" w:fill="DEEAF6"/>
            <w:noWrap/>
            <w:hideMark/>
          </w:tcPr>
          <w:p w14:paraId="109221FE" w14:textId="77777777" w:rsidR="000B57A4" w:rsidRPr="001458B3" w:rsidRDefault="000B57A4" w:rsidP="006E027A">
            <w:pPr>
              <w:pStyle w:val="KeinLeerraum"/>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KeinLeerraum"/>
              <w:rPr>
                <w:b/>
                <w:bCs/>
                <w:color w:val="FFFFFF"/>
                <w:sz w:val="18"/>
              </w:rPr>
            </w:pPr>
            <w:proofErr w:type="spellStart"/>
            <w:r w:rsidRPr="001458B3">
              <w:rPr>
                <w:b/>
                <w:bCs/>
                <w:color w:val="FFFFFF"/>
                <w:sz w:val="18"/>
              </w:rPr>
              <w:t>TCPIP_TCP_StringPut</w:t>
            </w:r>
            <w:proofErr w:type="spellEnd"/>
          </w:p>
        </w:tc>
        <w:tc>
          <w:tcPr>
            <w:tcW w:w="3580" w:type="pct"/>
            <w:shd w:val="clear" w:color="auto" w:fill="BDD6EE"/>
            <w:noWrap/>
            <w:hideMark/>
          </w:tcPr>
          <w:p w14:paraId="10922201" w14:textId="77777777" w:rsidR="000B57A4" w:rsidRPr="001458B3" w:rsidRDefault="000B57A4" w:rsidP="006E027A">
            <w:pPr>
              <w:pStyle w:val="KeinLeerraum"/>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KeinLeerraum"/>
              <w:rPr>
                <w:b/>
                <w:bCs/>
                <w:color w:val="FFFFFF"/>
                <w:sz w:val="18"/>
              </w:rPr>
            </w:pPr>
            <w:proofErr w:type="spellStart"/>
            <w:r w:rsidRPr="001458B3">
              <w:rPr>
                <w:b/>
                <w:bCs/>
                <w:color w:val="FFFFFF"/>
                <w:sz w:val="18"/>
              </w:rPr>
              <w:t>TCPIP_TCP_ArrayPut</w:t>
            </w:r>
            <w:proofErr w:type="spellEnd"/>
          </w:p>
        </w:tc>
        <w:tc>
          <w:tcPr>
            <w:tcW w:w="3580" w:type="pct"/>
            <w:shd w:val="clear" w:color="auto" w:fill="DEEAF6"/>
            <w:noWrap/>
            <w:hideMark/>
          </w:tcPr>
          <w:p w14:paraId="10922204" w14:textId="77777777" w:rsidR="000B57A4" w:rsidRPr="001458B3" w:rsidRDefault="000B57A4" w:rsidP="006E027A">
            <w:pPr>
              <w:pStyle w:val="KeinLeerraum"/>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KeinLeerraum"/>
              <w:rPr>
                <w:b/>
                <w:bCs/>
                <w:color w:val="FFFFFF"/>
                <w:sz w:val="18"/>
              </w:rPr>
            </w:pPr>
            <w:proofErr w:type="spellStart"/>
            <w:r w:rsidRPr="001458B3">
              <w:rPr>
                <w:b/>
                <w:bCs/>
                <w:color w:val="FFFFFF"/>
                <w:sz w:val="18"/>
              </w:rPr>
              <w:t>TCPIP_TCP_Flush</w:t>
            </w:r>
            <w:proofErr w:type="spellEnd"/>
          </w:p>
        </w:tc>
        <w:tc>
          <w:tcPr>
            <w:tcW w:w="3580" w:type="pct"/>
            <w:shd w:val="clear" w:color="auto" w:fill="BDD6EE"/>
            <w:noWrap/>
            <w:hideMark/>
          </w:tcPr>
          <w:p w14:paraId="10922207" w14:textId="77777777" w:rsidR="000B57A4" w:rsidRPr="001458B3" w:rsidRDefault="000B57A4" w:rsidP="006E027A">
            <w:pPr>
              <w:pStyle w:val="KeinLeerraum"/>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KeinLeerraum"/>
              <w:rPr>
                <w:b/>
                <w:bCs/>
                <w:color w:val="FFFFFF"/>
                <w:sz w:val="18"/>
              </w:rPr>
            </w:pPr>
            <w:proofErr w:type="spellStart"/>
            <w:r w:rsidRPr="001458B3">
              <w:rPr>
                <w:b/>
                <w:bCs/>
                <w:color w:val="FFFFFF"/>
                <w:sz w:val="18"/>
              </w:rPr>
              <w:t>TCPIP_TCP_FifoTxFullGet</w:t>
            </w:r>
            <w:proofErr w:type="spellEnd"/>
          </w:p>
        </w:tc>
        <w:tc>
          <w:tcPr>
            <w:tcW w:w="3580" w:type="pct"/>
            <w:shd w:val="clear" w:color="auto" w:fill="DEEAF6"/>
            <w:noWrap/>
            <w:hideMark/>
          </w:tcPr>
          <w:p w14:paraId="1092220A" w14:textId="77777777" w:rsidR="000B57A4" w:rsidRPr="001458B3" w:rsidRDefault="000B57A4" w:rsidP="006E027A">
            <w:pPr>
              <w:pStyle w:val="KeinLeerraum"/>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KeinLeerraum"/>
              <w:rPr>
                <w:b/>
                <w:bCs/>
                <w:color w:val="FFFFFF"/>
                <w:sz w:val="18"/>
              </w:rPr>
            </w:pPr>
            <w:proofErr w:type="spellStart"/>
            <w:r w:rsidRPr="001458B3">
              <w:rPr>
                <w:b/>
                <w:bCs/>
                <w:color w:val="FFFFFF"/>
                <w:sz w:val="18"/>
              </w:rPr>
              <w:t>TCPIP_TCP_FifoTxFreeGet</w:t>
            </w:r>
            <w:proofErr w:type="spellEnd"/>
          </w:p>
        </w:tc>
        <w:tc>
          <w:tcPr>
            <w:tcW w:w="3580" w:type="pct"/>
            <w:shd w:val="clear" w:color="auto" w:fill="BDD6EE"/>
            <w:noWrap/>
            <w:hideMark/>
          </w:tcPr>
          <w:p w14:paraId="1092220D" w14:textId="77777777" w:rsidR="000B57A4" w:rsidRPr="001458B3" w:rsidRDefault="000B57A4" w:rsidP="006E027A">
            <w:pPr>
              <w:pStyle w:val="KeinLeerraum"/>
              <w:rPr>
                <w:sz w:val="18"/>
              </w:rPr>
            </w:pPr>
            <w:r w:rsidRPr="001458B3">
              <w:rPr>
                <w:sz w:val="18"/>
              </w:rPr>
              <w:t>Determines how many bytes are free and could be written in the TCP TX FIFO.</w:t>
            </w:r>
          </w:p>
        </w:tc>
      </w:tr>
    </w:tbl>
    <w:p w14:paraId="1092220F" w14:textId="77777777" w:rsidR="000B57A4" w:rsidRDefault="000B57A4" w:rsidP="000B57A4">
      <w:pPr>
        <w:pStyle w:val="berschrift2"/>
      </w:pPr>
      <w:bookmarkStart w:id="210" w:name="_Toc488278820"/>
      <w:r w:rsidRPr="00993E5D">
        <w:t>Receive Data Transfer Functions</w:t>
      </w:r>
      <w:bookmarkEnd w:id="210"/>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KeinLeerraum"/>
              <w:rPr>
                <w:b/>
                <w:bCs/>
                <w:color w:val="FFFFFF"/>
                <w:sz w:val="18"/>
              </w:rPr>
            </w:pPr>
            <w:proofErr w:type="spellStart"/>
            <w:r w:rsidRPr="001458B3">
              <w:rPr>
                <w:b/>
                <w:bCs/>
                <w:color w:val="FFFFFF"/>
                <w:sz w:val="18"/>
              </w:rPr>
              <w:t>TCPIP_TCP_ArrayFind</w:t>
            </w:r>
            <w:proofErr w:type="spellEnd"/>
          </w:p>
        </w:tc>
        <w:tc>
          <w:tcPr>
            <w:tcW w:w="3580" w:type="pct"/>
            <w:shd w:val="clear" w:color="auto" w:fill="BDD6EE"/>
            <w:noWrap/>
            <w:hideMark/>
          </w:tcPr>
          <w:p w14:paraId="10922211" w14:textId="77777777" w:rsidR="000B57A4" w:rsidRPr="001458B3" w:rsidRDefault="000B57A4" w:rsidP="006E027A">
            <w:pPr>
              <w:pStyle w:val="KeinLeerraum"/>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KeinLeerraum"/>
              <w:rPr>
                <w:b/>
                <w:bCs/>
                <w:color w:val="FFFFFF"/>
                <w:sz w:val="18"/>
              </w:rPr>
            </w:pPr>
            <w:proofErr w:type="spellStart"/>
            <w:r w:rsidRPr="001458B3">
              <w:rPr>
                <w:b/>
                <w:bCs/>
                <w:color w:val="FFFFFF"/>
                <w:sz w:val="18"/>
              </w:rPr>
              <w:t>TCPIP_TCP_Find</w:t>
            </w:r>
            <w:proofErr w:type="spellEnd"/>
          </w:p>
        </w:tc>
        <w:tc>
          <w:tcPr>
            <w:tcW w:w="3580" w:type="pct"/>
            <w:shd w:val="clear" w:color="auto" w:fill="DEEAF6"/>
            <w:noWrap/>
            <w:hideMark/>
          </w:tcPr>
          <w:p w14:paraId="10922214" w14:textId="77777777" w:rsidR="000B57A4" w:rsidRPr="001458B3" w:rsidRDefault="000B57A4" w:rsidP="006E027A">
            <w:pPr>
              <w:pStyle w:val="KeinLeerraum"/>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KeinLeerraum"/>
              <w:rPr>
                <w:b/>
                <w:bCs/>
                <w:color w:val="FFFFFF"/>
                <w:sz w:val="18"/>
              </w:rPr>
            </w:pPr>
            <w:proofErr w:type="spellStart"/>
            <w:r w:rsidRPr="001458B3">
              <w:rPr>
                <w:b/>
                <w:bCs/>
                <w:color w:val="FFFFFF"/>
                <w:sz w:val="18"/>
              </w:rPr>
              <w:t>TCPIP_TCP_Get</w:t>
            </w:r>
            <w:proofErr w:type="spellEnd"/>
          </w:p>
        </w:tc>
        <w:tc>
          <w:tcPr>
            <w:tcW w:w="3580" w:type="pct"/>
            <w:shd w:val="clear" w:color="auto" w:fill="BDD6EE"/>
            <w:noWrap/>
            <w:hideMark/>
          </w:tcPr>
          <w:p w14:paraId="10922217" w14:textId="77777777" w:rsidR="000B57A4" w:rsidRPr="001458B3" w:rsidRDefault="000B57A4" w:rsidP="006E027A">
            <w:pPr>
              <w:pStyle w:val="KeinLeerraum"/>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KeinLeerraum"/>
              <w:rPr>
                <w:b/>
                <w:bCs/>
                <w:color w:val="FFFFFF"/>
                <w:sz w:val="18"/>
              </w:rPr>
            </w:pPr>
            <w:proofErr w:type="spellStart"/>
            <w:r w:rsidRPr="001458B3">
              <w:rPr>
                <w:b/>
                <w:bCs/>
                <w:color w:val="FFFFFF"/>
                <w:sz w:val="18"/>
              </w:rPr>
              <w:t>TCPIP_TCP_Peek</w:t>
            </w:r>
            <w:proofErr w:type="spellEnd"/>
          </w:p>
        </w:tc>
        <w:tc>
          <w:tcPr>
            <w:tcW w:w="3580" w:type="pct"/>
            <w:shd w:val="clear" w:color="auto" w:fill="DEEAF6"/>
            <w:noWrap/>
            <w:hideMark/>
          </w:tcPr>
          <w:p w14:paraId="1092221A" w14:textId="77777777" w:rsidR="000B57A4" w:rsidRPr="001458B3" w:rsidRDefault="000B57A4" w:rsidP="006E027A">
            <w:pPr>
              <w:pStyle w:val="KeinLeerraum"/>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KeinLeerraum"/>
              <w:rPr>
                <w:b/>
                <w:bCs/>
                <w:color w:val="FFFFFF"/>
                <w:sz w:val="18"/>
              </w:rPr>
            </w:pPr>
            <w:proofErr w:type="spellStart"/>
            <w:r w:rsidRPr="001458B3">
              <w:rPr>
                <w:b/>
                <w:bCs/>
                <w:color w:val="FFFFFF"/>
                <w:sz w:val="18"/>
              </w:rPr>
              <w:t>TCPIP_TCP_Discard</w:t>
            </w:r>
            <w:proofErr w:type="spellEnd"/>
          </w:p>
        </w:tc>
        <w:tc>
          <w:tcPr>
            <w:tcW w:w="3580" w:type="pct"/>
            <w:shd w:val="clear" w:color="auto" w:fill="BDD6EE"/>
            <w:noWrap/>
            <w:hideMark/>
          </w:tcPr>
          <w:p w14:paraId="1092221D" w14:textId="77777777" w:rsidR="000B57A4" w:rsidRPr="001458B3" w:rsidRDefault="000B57A4" w:rsidP="006E027A">
            <w:pPr>
              <w:pStyle w:val="KeinLeerraum"/>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KeinLeerraum"/>
              <w:rPr>
                <w:b/>
                <w:bCs/>
                <w:color w:val="FFFFFF"/>
                <w:sz w:val="18"/>
              </w:rPr>
            </w:pPr>
            <w:proofErr w:type="spellStart"/>
            <w:r w:rsidRPr="001458B3">
              <w:rPr>
                <w:b/>
                <w:bCs/>
                <w:color w:val="FFFFFF"/>
                <w:sz w:val="18"/>
              </w:rPr>
              <w:t>TCPIP_TCP_FifoRxFreeGet</w:t>
            </w:r>
            <w:proofErr w:type="spellEnd"/>
          </w:p>
        </w:tc>
        <w:tc>
          <w:tcPr>
            <w:tcW w:w="3580" w:type="pct"/>
            <w:shd w:val="clear" w:color="auto" w:fill="DEEAF6"/>
            <w:noWrap/>
            <w:hideMark/>
          </w:tcPr>
          <w:p w14:paraId="10922220" w14:textId="77777777" w:rsidR="000B57A4" w:rsidRPr="001458B3" w:rsidRDefault="000B57A4" w:rsidP="006E027A">
            <w:pPr>
              <w:pStyle w:val="KeinLeerraum"/>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KeinLeerraum"/>
              <w:rPr>
                <w:b/>
                <w:bCs/>
                <w:color w:val="FFFFFF"/>
                <w:sz w:val="18"/>
              </w:rPr>
            </w:pPr>
            <w:proofErr w:type="spellStart"/>
            <w:r w:rsidRPr="001458B3">
              <w:rPr>
                <w:b/>
                <w:bCs/>
                <w:color w:val="FFFFFF"/>
                <w:sz w:val="18"/>
              </w:rPr>
              <w:t>TCPIP_TCP_FifoSizeAdjust</w:t>
            </w:r>
            <w:proofErr w:type="spellEnd"/>
          </w:p>
        </w:tc>
        <w:tc>
          <w:tcPr>
            <w:tcW w:w="3580" w:type="pct"/>
            <w:shd w:val="clear" w:color="auto" w:fill="BDD6EE"/>
            <w:noWrap/>
            <w:hideMark/>
          </w:tcPr>
          <w:p w14:paraId="10922223" w14:textId="77777777" w:rsidR="000B57A4" w:rsidRPr="001458B3" w:rsidRDefault="000B57A4" w:rsidP="006E027A">
            <w:pPr>
              <w:pStyle w:val="KeinLeerraum"/>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KeinLeerraum"/>
              <w:rPr>
                <w:b/>
                <w:bCs/>
                <w:color w:val="FFFFFF"/>
                <w:sz w:val="18"/>
              </w:rPr>
            </w:pPr>
            <w:proofErr w:type="spellStart"/>
            <w:r w:rsidRPr="001458B3">
              <w:rPr>
                <w:b/>
                <w:bCs/>
                <w:color w:val="FFFFFF"/>
                <w:sz w:val="18"/>
              </w:rPr>
              <w:t>TCPIP_TCP_FifoRxFullGet</w:t>
            </w:r>
            <w:proofErr w:type="spellEnd"/>
          </w:p>
        </w:tc>
        <w:tc>
          <w:tcPr>
            <w:tcW w:w="3580" w:type="pct"/>
            <w:shd w:val="clear" w:color="auto" w:fill="DEEAF6"/>
            <w:noWrap/>
            <w:hideMark/>
          </w:tcPr>
          <w:p w14:paraId="10922226" w14:textId="77777777" w:rsidR="000B57A4" w:rsidRPr="001458B3" w:rsidRDefault="000B57A4" w:rsidP="006E027A">
            <w:pPr>
              <w:pStyle w:val="KeinLeerraum"/>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KeinLeerraum"/>
              <w:rPr>
                <w:b/>
                <w:bCs/>
                <w:color w:val="FFFFFF"/>
                <w:sz w:val="18"/>
              </w:rPr>
            </w:pPr>
            <w:proofErr w:type="spellStart"/>
            <w:r w:rsidRPr="001458B3">
              <w:rPr>
                <w:b/>
                <w:bCs/>
                <w:color w:val="FFFFFF"/>
                <w:sz w:val="18"/>
              </w:rPr>
              <w:t>TCPIP_TCP_GetIsReady</w:t>
            </w:r>
            <w:proofErr w:type="spellEnd"/>
          </w:p>
        </w:tc>
        <w:tc>
          <w:tcPr>
            <w:tcW w:w="3580" w:type="pct"/>
            <w:shd w:val="clear" w:color="auto" w:fill="BDD6EE"/>
            <w:noWrap/>
            <w:hideMark/>
          </w:tcPr>
          <w:p w14:paraId="10922229" w14:textId="77777777" w:rsidR="000B57A4" w:rsidRPr="001458B3" w:rsidRDefault="000B57A4" w:rsidP="006E027A">
            <w:pPr>
              <w:pStyle w:val="KeinLeerraum"/>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KeinLeerraum"/>
              <w:rPr>
                <w:b/>
                <w:bCs/>
                <w:color w:val="FFFFFF"/>
                <w:sz w:val="18"/>
              </w:rPr>
            </w:pPr>
            <w:proofErr w:type="spellStart"/>
            <w:r w:rsidRPr="001458B3">
              <w:rPr>
                <w:b/>
                <w:bCs/>
                <w:color w:val="FFFFFF"/>
                <w:sz w:val="18"/>
              </w:rPr>
              <w:t>TCPIP_TCP_ArrayGet</w:t>
            </w:r>
            <w:proofErr w:type="spellEnd"/>
          </w:p>
        </w:tc>
        <w:tc>
          <w:tcPr>
            <w:tcW w:w="3580" w:type="pct"/>
            <w:shd w:val="clear" w:color="auto" w:fill="DEEAF6"/>
            <w:noWrap/>
            <w:hideMark/>
          </w:tcPr>
          <w:p w14:paraId="1092222C" w14:textId="77777777" w:rsidR="000B57A4" w:rsidRPr="001458B3" w:rsidRDefault="000B57A4" w:rsidP="006E027A">
            <w:pPr>
              <w:pStyle w:val="KeinLeerraum"/>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KeinLeerraum"/>
              <w:rPr>
                <w:b/>
                <w:bCs/>
                <w:color w:val="FFFFFF"/>
                <w:sz w:val="18"/>
              </w:rPr>
            </w:pPr>
            <w:proofErr w:type="spellStart"/>
            <w:r w:rsidRPr="001458B3">
              <w:rPr>
                <w:b/>
                <w:bCs/>
                <w:color w:val="FFFFFF"/>
                <w:sz w:val="18"/>
              </w:rPr>
              <w:t>TCPIP_TCP_ArrayPeek</w:t>
            </w:r>
            <w:proofErr w:type="spellEnd"/>
          </w:p>
        </w:tc>
        <w:tc>
          <w:tcPr>
            <w:tcW w:w="3580" w:type="pct"/>
            <w:shd w:val="clear" w:color="auto" w:fill="BDD6EE"/>
            <w:noWrap/>
            <w:hideMark/>
          </w:tcPr>
          <w:p w14:paraId="1092222F" w14:textId="77777777" w:rsidR="000B57A4" w:rsidRPr="001458B3" w:rsidRDefault="000B57A4" w:rsidP="006E027A">
            <w:pPr>
              <w:pStyle w:val="KeinLeerraum"/>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09"/>
          <w:headerReference w:type="default" r:id="rId210"/>
          <w:footerReference w:type="even" r:id="rId211"/>
          <w:footerReference w:type="default" r:id="rId212"/>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13" o:title=""/>
                  <v:path arrowok="t"/>
                </v:shape>
                <w10:wrap anchorx="page" anchory="page"/>
              </v:group>
            </w:pict>
          </mc:Fallback>
        </mc:AlternateContent>
      </w:r>
    </w:p>
    <w:sectPr w:rsidR="000B57A4" w:rsidSect="005B6B97">
      <w:headerReference w:type="even" r:id="rId214"/>
      <w:headerReference w:type="default" r:id="rId215"/>
      <w:footerReference w:type="even" r:id="rId216"/>
      <w:footerReference w:type="default" r:id="rId217"/>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 w:author="Mark Atchison" w:date="2019-05-10T16:09:00Z" w:initials="MA-C">
    <w:p w14:paraId="1F2704AB" w14:textId="4D479AC0" w:rsidR="00DD40CC" w:rsidRDefault="00DD40CC">
      <w:pPr>
        <w:pStyle w:val="Kommentartext"/>
      </w:pPr>
      <w:r>
        <w:rPr>
          <w:rStyle w:val="Kommentarzeichen"/>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C82A4" w14:textId="77777777" w:rsidR="00DD40CC" w:rsidRDefault="00DD40CC" w:rsidP="00461D90">
      <w:pPr>
        <w:spacing w:line="240" w:lineRule="auto"/>
      </w:pPr>
      <w:r>
        <w:separator/>
      </w:r>
    </w:p>
  </w:endnote>
  <w:endnote w:type="continuationSeparator" w:id="0">
    <w:p w14:paraId="01A91DEB" w14:textId="77777777" w:rsidR="00DD40CC" w:rsidRDefault="00DD40CC"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Std">
    <w:altName w:val="Courier New"/>
    <w:panose1 w:val="00000000000000000000"/>
    <w:charset w:val="00"/>
    <w:family w:val="modern"/>
    <w:pitch w:val="fixed"/>
    <w:sig w:usb0="00000003" w:usb1="00000000" w:usb2="00000000" w:usb3="00000000" w:csb0="00000001" w:csb1="00000000"/>
  </w:font>
  <w:font w:name="Segoe UI">
    <w:altName w:val="Calibri"/>
    <w:panose1 w:val="020B0604020202020204"/>
    <w:charset w:val="00"/>
    <w:family w:val="swiss"/>
    <w:pitch w:val="variable"/>
    <w:sig w:usb0="E10022FF" w:usb1="C000E47F" w:usb2="00000029" w:usb3="00000000" w:csb0="000001DF" w:csb1="00000000"/>
  </w:font>
  <w:font w:name="Raleway">
    <w:altName w:val="Trebuchet MS"/>
    <w:panose1 w:val="020B0604020202020204"/>
    <w:charset w:val="00"/>
    <w:family w:val="swiss"/>
    <w:pitch w:val="variable"/>
    <w:sig w:usb0="A00002FF" w:usb1="5000205B" w:usb2="00000000" w:usb3="00000000" w:csb0="00000097" w:csb1="00000000"/>
  </w:font>
  <w:font w:name="Raleway Medium">
    <w:altName w:val="Trebuchet MS"/>
    <w:panose1 w:val="020B0604020202020204"/>
    <w:charset w:val="00"/>
    <w:family w:val="swiss"/>
    <w:pitch w:val="variable"/>
    <w:sig w:usb0="A00002FF" w:usb1="5000205B" w:usb2="00000000" w:usb3="00000000" w:csb0="00000097" w:csb1="00000000"/>
  </w:font>
  <w:font w:name="Wingdings 3">
    <w:panose1 w:val="050401020108070707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DD40CC" w:rsidRPr="000E57FB" w:rsidRDefault="00DD40CC" w:rsidP="00FD6A66">
    <w:pPr>
      <w:pStyle w:val="Fuzeile"/>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DD40CC" w:rsidRPr="00817EE7" w:rsidRDefault="00DD40CC" w:rsidP="00817EE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DD40CC" w:rsidRPr="001F328C" w:rsidRDefault="00DD40CC" w:rsidP="001F328C">
    <w:pPr>
      <w:pStyle w:val="KeinLeerraum"/>
    </w:pPr>
  </w:p>
  <w:p w14:paraId="10922456" w14:textId="77777777" w:rsidR="00DD40CC" w:rsidRPr="001F328C" w:rsidRDefault="00DD40CC" w:rsidP="001F328C">
    <w:pPr>
      <w:pStyle w:val="KeinLeerraum"/>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DD40CC" w:rsidRPr="00E45C1D" w:rsidRDefault="00DD40CC" w:rsidP="00E45C1D">
    <w:pPr>
      <w:pStyle w:val="Fuzeile"/>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DD40CC" w:rsidRPr="00E45C1D" w:rsidRDefault="00DD40CC"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DD40CC" w:rsidRPr="00E45C1D" w:rsidRDefault="00DD40CC" w:rsidP="00E45C1D">
    <w:pPr>
      <w:pStyle w:val="Fuzeile"/>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DD40CC" w:rsidRPr="00E45C1D" w:rsidRDefault="00DD40CC" w:rsidP="00D71784">
    <w:pPr>
      <w:pStyle w:val="Fuzeile"/>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DD40CC" w:rsidRPr="00E45C1D" w:rsidRDefault="00DD40CC" w:rsidP="00E45C1D">
    <w:pPr>
      <w:pStyle w:val="Fuzeile"/>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DD40CC" w:rsidRPr="00E45C1D" w:rsidRDefault="00DD40CC" w:rsidP="00E45C1D">
    <w:pPr>
      <w:pStyle w:val="Fuzeile"/>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DD40CC" w:rsidRPr="00E45C1D" w:rsidRDefault="00DD40CC" w:rsidP="00E45C1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FC6D3" w14:textId="77777777" w:rsidR="00DD40CC" w:rsidRDefault="00DD40CC" w:rsidP="00461D90">
      <w:pPr>
        <w:spacing w:line="240" w:lineRule="auto"/>
      </w:pPr>
      <w:r>
        <w:separator/>
      </w:r>
    </w:p>
  </w:footnote>
  <w:footnote w:type="continuationSeparator" w:id="0">
    <w:p w14:paraId="26741A7B" w14:textId="77777777" w:rsidR="00DD40CC" w:rsidRDefault="00DD40CC"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DD40CC" w:rsidRDefault="00DD40CC" w:rsidP="00817EE7">
    <w:pPr>
      <w:pStyle w:val="Kopfzeile"/>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DD40CC" w:rsidRPr="000E57FB" w:rsidRDefault="00DD40CC" w:rsidP="00D71784">
    <w:pPr>
      <w:pStyle w:val="Kopfzeile"/>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DD40CC" w:rsidRPr="000E57FB" w:rsidRDefault="00DD40CC" w:rsidP="00D71784">
    <w:pPr>
      <w:pStyle w:val="KeinLeerraum"/>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DD40CC" w:rsidRPr="000E57FB" w:rsidRDefault="00DD40CC" w:rsidP="00072D9A">
    <w:pPr>
      <w:pStyle w:val="KeinLeerraum"/>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DD40CC" w:rsidRPr="009D2C13" w:rsidRDefault="00DD40CC" w:rsidP="00D71784">
    <w:pPr>
      <w:pStyle w:val="Kopfzeile"/>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DD40CC" w:rsidRPr="000E57FB" w:rsidRDefault="00DD40CC" w:rsidP="00D71784">
    <w:pPr>
      <w:pStyle w:val="KeinLeerraum"/>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DD40CC" w:rsidRPr="000E57FB" w:rsidRDefault="00DD40CC" w:rsidP="00072D9A">
    <w:pPr>
      <w:pStyle w:val="KeinLeerraum"/>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DD40CC" w:rsidRPr="000E57FB" w:rsidRDefault="00DD40CC" w:rsidP="00D71784">
    <w:pPr>
      <w:pStyle w:val="Kopfzeile"/>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DD40CC" w:rsidRPr="000E57FB" w:rsidRDefault="00DD40CC" w:rsidP="00D71784">
    <w:pPr>
      <w:pStyle w:val="KeinLeerraum"/>
      <w:pBdr>
        <w:bottom w:val="single" w:sz="18" w:space="1" w:color="auto"/>
      </w:pBdr>
      <w:jc w:val="right"/>
      <w:rPr>
        <w:rFonts w:ascii="Arial" w:hAnsi="Arial" w:cs="Arial"/>
      </w:rPr>
    </w:pPr>
    <w:r w:rsidRPr="000E57FB">
      <w:rPr>
        <w:rFonts w:ascii="Arial" w:hAnsi="Arial" w:cs="Arial"/>
        <w:b/>
      </w:rPr>
      <w:t xml:space="preserve"> </w:t>
    </w:r>
  </w:p>
  <w:p w14:paraId="10922463" w14:textId="77777777" w:rsidR="00DD40CC" w:rsidRPr="000E57FB" w:rsidRDefault="00DD40CC" w:rsidP="00072D9A">
    <w:pPr>
      <w:pStyle w:val="KeinLeerraum"/>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DD40CC" w:rsidRPr="00D71784" w:rsidRDefault="00DD40CC" w:rsidP="00D71784">
    <w:pPr>
      <w:pStyle w:val="Kopfzeil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DD40CC" w:rsidRPr="000E57FB" w:rsidRDefault="00DD40CC" w:rsidP="00072D9A">
    <w:pPr>
      <w:pStyle w:val="KeinLeerraum"/>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4"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5" w15:restartNumberingAfterBreak="0">
    <w:nsid w:val="3B475228"/>
    <w:multiLevelType w:val="multilevel"/>
    <w:tmpl w:val="DD9AF85E"/>
    <w:lvl w:ilvl="0">
      <w:start w:val="1"/>
      <w:numFmt w:val="decimal"/>
      <w:pStyle w:val="Titel"/>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6"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17"/>
  </w:num>
  <w:num w:numId="5">
    <w:abstractNumId w:val="16"/>
  </w:num>
  <w:num w:numId="6">
    <w:abstractNumId w:val="28"/>
  </w:num>
  <w:num w:numId="7">
    <w:abstractNumId w:val="2"/>
  </w:num>
  <w:num w:numId="8">
    <w:abstractNumId w:val="15"/>
  </w:num>
  <w:num w:numId="9">
    <w:abstractNumId w:val="4"/>
  </w:num>
  <w:num w:numId="10">
    <w:abstractNumId w:val="23"/>
  </w:num>
  <w:num w:numId="11">
    <w:abstractNumId w:val="10"/>
  </w:num>
  <w:num w:numId="12">
    <w:abstractNumId w:val="21"/>
  </w:num>
  <w:num w:numId="13">
    <w:abstractNumId w:val="26"/>
  </w:num>
  <w:num w:numId="14">
    <w:abstractNumId w:val="25"/>
  </w:num>
  <w:num w:numId="15">
    <w:abstractNumId w:val="22"/>
  </w:num>
  <w:num w:numId="16">
    <w:abstractNumId w:val="3"/>
  </w:num>
  <w:num w:numId="17">
    <w:abstractNumId w:val="29"/>
  </w:num>
  <w:num w:numId="18">
    <w:abstractNumId w:val="5"/>
  </w:num>
  <w:num w:numId="19">
    <w:abstractNumId w:val="20"/>
  </w:num>
  <w:num w:numId="20">
    <w:abstractNumId w:val="13"/>
  </w:num>
  <w:num w:numId="21">
    <w:abstractNumId w:val="8"/>
  </w:num>
  <w:num w:numId="22">
    <w:abstractNumId w:val="18"/>
  </w:num>
  <w:num w:numId="23">
    <w:abstractNumId w:val="24"/>
  </w:num>
  <w:num w:numId="24">
    <w:abstractNumId w:val="0"/>
  </w:num>
  <w:num w:numId="25">
    <w:abstractNumId w:val="27"/>
  </w:num>
  <w:num w:numId="26">
    <w:abstractNumId w:val="12"/>
  </w:num>
  <w:num w:numId="27">
    <w:abstractNumId w:val="14"/>
  </w:num>
  <w:num w:numId="28">
    <w:abstractNumId w:val="19"/>
  </w:num>
  <w:num w:numId="29">
    <w:abstractNumId w:val="6"/>
  </w:num>
  <w:num w:numId="30">
    <w:abstractNumId w:val="7"/>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 Atchison">
    <w15:presenceInfo w15:providerId="AD" w15:userId="S::mark.atchison@microchip.com::4b77b25e-0a54-45b5-bcf9-6116f56aaa90"/>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doNotDisplayPageBoundaries/>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proofState w:spelling="clean" w:grammar="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4C45"/>
    <w:rsid w:val="001458B3"/>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2606"/>
    <w:rsid w:val="0020477B"/>
    <w:rsid w:val="002079E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718C7"/>
    <w:rsid w:val="00274D22"/>
    <w:rsid w:val="0027567C"/>
    <w:rsid w:val="002758BB"/>
    <w:rsid w:val="00275C72"/>
    <w:rsid w:val="00275E4E"/>
    <w:rsid w:val="002771FB"/>
    <w:rsid w:val="00280653"/>
    <w:rsid w:val="00281783"/>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692C"/>
    <w:rsid w:val="005169A8"/>
    <w:rsid w:val="00521352"/>
    <w:rsid w:val="00524959"/>
    <w:rsid w:val="0052523A"/>
    <w:rsid w:val="00525E32"/>
    <w:rsid w:val="005260D7"/>
    <w:rsid w:val="005263E5"/>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2371"/>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424B"/>
    <w:rsid w:val="00A146DE"/>
    <w:rsid w:val="00A15DA0"/>
    <w:rsid w:val="00A2236E"/>
    <w:rsid w:val="00A26334"/>
    <w:rsid w:val="00A2786F"/>
    <w:rsid w:val="00A30667"/>
    <w:rsid w:val="00A311AB"/>
    <w:rsid w:val="00A31EE9"/>
    <w:rsid w:val="00A32AE3"/>
    <w:rsid w:val="00A35444"/>
    <w:rsid w:val="00A359BC"/>
    <w:rsid w:val="00A37FDC"/>
    <w:rsid w:val="00A41E48"/>
    <w:rsid w:val="00A43005"/>
    <w:rsid w:val="00A45C1D"/>
    <w:rsid w:val="00A4717D"/>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DB1"/>
    <w:rsid w:val="00AB3715"/>
    <w:rsid w:val="00AC0533"/>
    <w:rsid w:val="00AC2BC7"/>
    <w:rsid w:val="00AC2FE2"/>
    <w:rsid w:val="00AC37E8"/>
    <w:rsid w:val="00AC3A67"/>
    <w:rsid w:val="00AC497B"/>
    <w:rsid w:val="00AC6119"/>
    <w:rsid w:val="00AC6945"/>
    <w:rsid w:val="00AC6E41"/>
    <w:rsid w:val="00AC7F9E"/>
    <w:rsid w:val="00AD4B61"/>
    <w:rsid w:val="00AD6A2B"/>
    <w:rsid w:val="00AD7FDC"/>
    <w:rsid w:val="00AE2DCA"/>
    <w:rsid w:val="00AE37F2"/>
    <w:rsid w:val="00AE70E5"/>
    <w:rsid w:val="00AE78EC"/>
    <w:rsid w:val="00AF07CB"/>
    <w:rsid w:val="00AF1E4B"/>
    <w:rsid w:val="00AF73BE"/>
    <w:rsid w:val="00AF7540"/>
    <w:rsid w:val="00B008E4"/>
    <w:rsid w:val="00B01933"/>
    <w:rsid w:val="00B04ECB"/>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C20"/>
    <w:rsid w:val="00B710D0"/>
    <w:rsid w:val="00B73040"/>
    <w:rsid w:val="00B759CA"/>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5C8E"/>
    <w:rsid w:val="00C65E3D"/>
    <w:rsid w:val="00C65E58"/>
    <w:rsid w:val="00C66BC9"/>
    <w:rsid w:val="00C760A4"/>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A088D"/>
    <w:rsid w:val="00DA15F9"/>
    <w:rsid w:val="00DA22AA"/>
    <w:rsid w:val="00DA777B"/>
    <w:rsid w:val="00DA7CFF"/>
    <w:rsid w:val="00DB078F"/>
    <w:rsid w:val="00DB22A7"/>
    <w:rsid w:val="00DB324B"/>
    <w:rsid w:val="00DB5FC2"/>
    <w:rsid w:val="00DB6160"/>
    <w:rsid w:val="00DB70F8"/>
    <w:rsid w:val="00DC027A"/>
    <w:rsid w:val="00DC2875"/>
    <w:rsid w:val="00DC2A3D"/>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berschrift1">
    <w:name w:val="heading 1"/>
    <w:basedOn w:val="Standard"/>
    <w:next w:val="Standard"/>
    <w:link w:val="berschrift1Zchn"/>
    <w:uiPriority w:val="9"/>
    <w:qFormat/>
    <w:rsid w:val="00B55088"/>
    <w:pPr>
      <w:keepNext/>
      <w:keepLines/>
      <w:spacing w:before="240"/>
      <w:outlineLvl w:val="0"/>
    </w:pPr>
    <w:rPr>
      <w:rFonts w:ascii="Arial" w:eastAsia="Times New Roman" w:hAnsi="Arial"/>
      <w:b/>
      <w:color w:val="2E74B5"/>
      <w:sz w:val="32"/>
      <w:szCs w:val="32"/>
    </w:rPr>
  </w:style>
  <w:style w:type="paragraph" w:styleId="berschrift2">
    <w:name w:val="heading 2"/>
    <w:basedOn w:val="Standard"/>
    <w:next w:val="Standard"/>
    <w:link w:val="berschrift2Zchn"/>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berschrift3">
    <w:name w:val="heading 3"/>
    <w:basedOn w:val="Standard"/>
    <w:next w:val="Standard"/>
    <w:link w:val="berschrift3Zchn"/>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berschrift4">
    <w:name w:val="heading 4"/>
    <w:basedOn w:val="Standard"/>
    <w:next w:val="Standard"/>
    <w:link w:val="berschrift4Zchn"/>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berschrift5">
    <w:name w:val="heading 5"/>
    <w:basedOn w:val="Standard"/>
    <w:next w:val="Standard"/>
    <w:link w:val="berschrift5Zchn"/>
    <w:uiPriority w:val="9"/>
    <w:unhideWhenUsed/>
    <w:qFormat/>
    <w:rsid w:val="00463DF1"/>
    <w:pPr>
      <w:keepNext/>
      <w:keepLines/>
      <w:spacing w:before="40"/>
      <w:outlineLvl w:val="4"/>
    </w:pPr>
    <w:rPr>
      <w:rFonts w:ascii="Arial Narrow" w:eastAsia="Times New Roman" w:hAnsi="Arial Narrow"/>
      <w:b/>
      <w:color w:val="000000"/>
    </w:rPr>
  </w:style>
  <w:style w:type="paragraph" w:styleId="berschrift6">
    <w:name w:val="heading 6"/>
    <w:basedOn w:val="Standard"/>
    <w:next w:val="Standard"/>
    <w:link w:val="berschrift6Zchn"/>
    <w:uiPriority w:val="9"/>
    <w:unhideWhenUsed/>
    <w:qFormat/>
    <w:rsid w:val="004F2A7D"/>
    <w:pPr>
      <w:keepNext/>
      <w:keepLines/>
      <w:spacing w:before="40"/>
      <w:outlineLvl w:val="5"/>
    </w:pPr>
    <w:rPr>
      <w:rFonts w:ascii="Calibri Light" w:eastAsia="Times New Roman" w:hAnsi="Calibri Light"/>
      <w:color w:val="1F4D7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enabsatz">
    <w:name w:val="List Paragraph"/>
    <w:basedOn w:val="Standard"/>
    <w:uiPriority w:val="34"/>
    <w:qFormat/>
    <w:rsid w:val="0084731A"/>
    <w:pPr>
      <w:ind w:left="720"/>
      <w:contextualSpacing/>
    </w:pPr>
  </w:style>
  <w:style w:type="table" w:styleId="Tabellenraster">
    <w:name w:val="Table Grid"/>
    <w:basedOn w:val="NormaleTabelle"/>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uiPriority w:val="9"/>
    <w:rsid w:val="00B55088"/>
    <w:rPr>
      <w:rFonts w:ascii="Arial" w:eastAsia="Times New Roman" w:hAnsi="Arial" w:cs="Times New Roman"/>
      <w:b/>
      <w:color w:val="2E74B5"/>
      <w:sz w:val="32"/>
      <w:szCs w:val="32"/>
    </w:rPr>
  </w:style>
  <w:style w:type="character" w:customStyle="1" w:styleId="berschrift2Zchn">
    <w:name w:val="Überschrift 2 Zchn"/>
    <w:link w:val="berschrift2"/>
    <w:uiPriority w:val="9"/>
    <w:rsid w:val="00463DF1"/>
    <w:rPr>
      <w:rFonts w:ascii="Arial" w:eastAsia="Times New Roman" w:hAnsi="Arial" w:cs="Times New Roman"/>
      <w:b/>
      <w:color w:val="2E74B5"/>
      <w:sz w:val="28"/>
      <w:szCs w:val="26"/>
    </w:rPr>
  </w:style>
  <w:style w:type="paragraph" w:styleId="Titel">
    <w:name w:val="Title"/>
    <w:basedOn w:val="Standard"/>
    <w:next w:val="Standard"/>
    <w:link w:val="TitelZchn"/>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elZchn">
    <w:name w:val="Titel Zchn"/>
    <w:link w:val="Titel"/>
    <w:uiPriority w:val="10"/>
    <w:rsid w:val="00B264A4"/>
    <w:rPr>
      <w:rFonts w:ascii="Arial" w:eastAsia="Times New Roman" w:hAnsi="Arial" w:cs="Times New Roman"/>
      <w:b/>
      <w:spacing w:val="-10"/>
      <w:kern w:val="28"/>
      <w:sz w:val="56"/>
      <w:szCs w:val="56"/>
    </w:rPr>
  </w:style>
  <w:style w:type="character" w:customStyle="1" w:styleId="berschrift3Zchn">
    <w:name w:val="Überschrift 3 Zchn"/>
    <w:link w:val="berschrift3"/>
    <w:uiPriority w:val="9"/>
    <w:rsid w:val="0009302F"/>
    <w:rPr>
      <w:rFonts w:ascii="Arial" w:eastAsia="Times New Roman" w:hAnsi="Arial" w:cs="Times New Roman"/>
      <w:b/>
      <w:color w:val="1F4D78"/>
      <w:sz w:val="24"/>
      <w:szCs w:val="24"/>
    </w:rPr>
  </w:style>
  <w:style w:type="paragraph" w:customStyle="1" w:styleId="JSONCode">
    <w:name w:val="JSON Code"/>
    <w:basedOn w:val="Standard"/>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NormaleTabelle"/>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NormaleTabelle"/>
    <w:uiPriority w:val="99"/>
    <w:rsid w:val="001259EB"/>
    <w:pPr>
      <w:jc w:val="center"/>
    </w:pPr>
    <w:tblPr>
      <w:tblInd w:w="567" w:type="dxa"/>
      <w:tblCellMar>
        <w:top w:w="142" w:type="dxa"/>
        <w:left w:w="0" w:type="dxa"/>
        <w:bottom w:w="142" w:type="dxa"/>
        <w:right w:w="0" w:type="dxa"/>
      </w:tblCellMar>
    </w:tblPr>
    <w:tcPr>
      <w:vAlign w:val="center"/>
    </w:tcPr>
  </w:style>
  <w:style w:type="table" w:styleId="EinfacheTabelle4">
    <w:name w:val="Plain Table 4"/>
    <w:basedOn w:val="NormaleTabelle"/>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3">
    <w:name w:val="Grid Table 2 Accent 3"/>
    <w:basedOn w:val="NormaleTabelle"/>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itternetztabelle4Akzent3">
    <w:name w:val="Grid Table 4 Accent 3"/>
    <w:basedOn w:val="NormaleTabelle"/>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berschrift4Zchn">
    <w:name w:val="Überschrift 4 Zchn"/>
    <w:link w:val="berschrift4"/>
    <w:uiPriority w:val="9"/>
    <w:rsid w:val="00463DF1"/>
    <w:rPr>
      <w:rFonts w:ascii="Arial Narrow" w:eastAsia="Times New Roman" w:hAnsi="Arial Narrow" w:cs="Times New Roman"/>
      <w:b/>
      <w:iCs/>
      <w:color w:val="2E74B5"/>
      <w:sz w:val="24"/>
    </w:rPr>
  </w:style>
  <w:style w:type="character" w:customStyle="1" w:styleId="berschrift5Zchn">
    <w:name w:val="Überschrift 5 Zchn"/>
    <w:link w:val="berschrift5"/>
    <w:uiPriority w:val="9"/>
    <w:rsid w:val="00463DF1"/>
    <w:rPr>
      <w:rFonts w:ascii="Arial Narrow" w:eastAsia="Times New Roman" w:hAnsi="Arial Narrow" w:cs="Times New Roman"/>
      <w:b/>
      <w:color w:val="000000"/>
      <w:sz w:val="20"/>
    </w:rPr>
  </w:style>
  <w:style w:type="paragraph" w:customStyle="1" w:styleId="CCode">
    <w:name w:val="C Code"/>
    <w:basedOn w:val="Standard"/>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NormaleTabelle"/>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EinfacheTabelle2">
    <w:name w:val="Plain Table 2"/>
    <w:basedOn w:val="NormaleTabelle"/>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berschrift6Zchn">
    <w:name w:val="Überschrift 6 Zchn"/>
    <w:link w:val="berschrift6"/>
    <w:uiPriority w:val="9"/>
    <w:rsid w:val="004F2A7D"/>
    <w:rPr>
      <w:rFonts w:ascii="Calibri Light" w:eastAsia="Times New Roman" w:hAnsi="Calibri Light" w:cs="Times New Roman"/>
      <w:color w:val="1F4D78"/>
    </w:rPr>
  </w:style>
  <w:style w:type="paragraph" w:styleId="Beschriftung">
    <w:name w:val="caption"/>
    <w:basedOn w:val="Standard"/>
    <w:next w:val="Standard"/>
    <w:uiPriority w:val="35"/>
    <w:unhideWhenUsed/>
    <w:qFormat/>
    <w:rsid w:val="006E23D8"/>
    <w:pPr>
      <w:spacing w:after="200" w:line="240" w:lineRule="auto"/>
    </w:pPr>
    <w:rPr>
      <w:i/>
      <w:iCs/>
      <w:color w:val="44546A"/>
      <w:sz w:val="18"/>
      <w:szCs w:val="18"/>
    </w:rPr>
  </w:style>
  <w:style w:type="paragraph" w:customStyle="1" w:styleId="InlineCode">
    <w:name w:val="InlineCode"/>
    <w:basedOn w:val="Standard"/>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Standard"/>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berschrift2"/>
    <w:qFormat/>
    <w:rsid w:val="00BC0164"/>
    <w:pPr>
      <w:spacing w:after="120"/>
    </w:pPr>
  </w:style>
  <w:style w:type="character" w:styleId="BesuchterLink">
    <w:name w:val="FollowedHyperlink"/>
    <w:uiPriority w:val="99"/>
    <w:semiHidden/>
    <w:unhideWhenUsed/>
    <w:rsid w:val="009F3D6F"/>
    <w:rPr>
      <w:color w:val="954F72"/>
      <w:u w:val="single"/>
    </w:rPr>
  </w:style>
  <w:style w:type="paragraph" w:styleId="Kopfzeile">
    <w:name w:val="header"/>
    <w:basedOn w:val="Standard"/>
    <w:link w:val="KopfzeileZchn"/>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KopfzeileZchn">
    <w:name w:val="Kopfzeile Zchn"/>
    <w:link w:val="Kopfzeile"/>
    <w:uiPriority w:val="99"/>
    <w:rsid w:val="00461D90"/>
    <w:rPr>
      <w:rFonts w:ascii="Palatino Linotype" w:hAnsi="Palatino Linotype"/>
      <w:sz w:val="20"/>
    </w:rPr>
  </w:style>
  <w:style w:type="paragraph" w:styleId="Fuzeile">
    <w:name w:val="footer"/>
    <w:basedOn w:val="Standard"/>
    <w:link w:val="FuzeileZchn"/>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uzeileZchn">
    <w:name w:val="Fußzeile Zchn"/>
    <w:link w:val="Fuzeile"/>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KeinLeerraum">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NormaleTabelle"/>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Hervorhebung">
    <w:name w:val="Emphasis"/>
    <w:uiPriority w:val="20"/>
    <w:qFormat/>
    <w:rsid w:val="00696469"/>
    <w:rPr>
      <w:i/>
      <w:iCs/>
    </w:rPr>
  </w:style>
  <w:style w:type="paragraph" w:styleId="Verzeichnis1">
    <w:name w:val="toc 1"/>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Verzeichnis2">
    <w:name w:val="toc 2"/>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Verzeichnis3">
    <w:name w:val="toc 3"/>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Verzeichnis4">
    <w:name w:val="toc 4"/>
    <w:basedOn w:val="Standard"/>
    <w:next w:val="Standard"/>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Verzeichnis5">
    <w:name w:val="toc 5"/>
    <w:basedOn w:val="Standard"/>
    <w:next w:val="Standard"/>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Verzeichnis6">
    <w:name w:val="toc 6"/>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Verzeichnis7">
    <w:name w:val="toc 7"/>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Verzeichnis8">
    <w:name w:val="toc 8"/>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Verzeichnis9">
    <w:name w:val="toc 9"/>
    <w:basedOn w:val="Standard"/>
    <w:next w:val="Standard"/>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Zitat">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Standard"/>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tzhaltertext">
    <w:name w:val="Placeholder Text"/>
    <w:uiPriority w:val="99"/>
    <w:semiHidden/>
    <w:rsid w:val="009622F9"/>
    <w:rPr>
      <w:color w:val="808080"/>
    </w:rPr>
  </w:style>
  <w:style w:type="paragraph" w:styleId="HTMLVorformatiert">
    <w:name w:val="HTML Preformatted"/>
    <w:basedOn w:val="Standard"/>
    <w:link w:val="HTMLVorformatiertZchn"/>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VorformatiertZchn">
    <w:name w:val="HTML Vorformatiert Zchn"/>
    <w:link w:val="HTMLVorformatiert"/>
    <w:uiPriority w:val="99"/>
    <w:rsid w:val="000A1A9A"/>
    <w:rPr>
      <w:rFonts w:ascii="Courier New" w:eastAsia="Times New Roman" w:hAnsi="Courier New" w:cs="Courier New"/>
      <w:sz w:val="20"/>
      <w:szCs w:val="20"/>
      <w:lang w:eastAsia="en-AU"/>
    </w:rPr>
  </w:style>
  <w:style w:type="character" w:styleId="Fett">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EinfacheTabelle1">
    <w:name w:val="Plain Table 1"/>
    <w:basedOn w:val="NormaleTabelle"/>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itternetztabelle2Akzent1">
    <w:name w:val="Grid Table 2 Accent 1"/>
    <w:basedOn w:val="NormaleTabelle"/>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itternetztabelle4Akzent5">
    <w:name w:val="Grid Table 4 Accent 5"/>
    <w:basedOn w:val="NormaleTabelle"/>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Sprechblasentext">
    <w:name w:val="Balloon Text"/>
    <w:basedOn w:val="Standard"/>
    <w:link w:val="SprechblasentextZchn"/>
    <w:uiPriority w:val="99"/>
    <w:semiHidden/>
    <w:unhideWhenUsed/>
    <w:rsid w:val="00FB394D"/>
    <w:pPr>
      <w:spacing w:line="240" w:lineRule="auto"/>
    </w:pPr>
    <w:rPr>
      <w:rFonts w:ascii="Segoe UI" w:hAnsi="Segoe UI" w:cs="Segoe UI"/>
      <w:sz w:val="18"/>
      <w:szCs w:val="18"/>
    </w:rPr>
  </w:style>
  <w:style w:type="character" w:customStyle="1" w:styleId="SprechblasentextZchn">
    <w:name w:val="Sprechblasentext Zchn"/>
    <w:link w:val="Sprechblasentext"/>
    <w:uiPriority w:val="99"/>
    <w:semiHidden/>
    <w:rsid w:val="00FB394D"/>
    <w:rPr>
      <w:rFonts w:ascii="Segoe UI" w:hAnsi="Segoe UI" w:cs="Segoe UI"/>
      <w:sz w:val="18"/>
      <w:szCs w:val="18"/>
    </w:rPr>
  </w:style>
  <w:style w:type="paragraph" w:styleId="Untertitel">
    <w:name w:val="Subtitle"/>
    <w:basedOn w:val="Standard"/>
    <w:next w:val="Standard"/>
    <w:link w:val="UntertitelZchn"/>
    <w:uiPriority w:val="11"/>
    <w:qFormat/>
    <w:rsid w:val="00795D05"/>
    <w:pPr>
      <w:numPr>
        <w:ilvl w:val="1"/>
      </w:numPr>
      <w:spacing w:after="160"/>
    </w:pPr>
    <w:rPr>
      <w:rFonts w:eastAsia="Times New Roman"/>
      <w:color w:val="5A5A5A"/>
      <w:spacing w:val="15"/>
      <w:sz w:val="22"/>
    </w:rPr>
  </w:style>
  <w:style w:type="character" w:customStyle="1" w:styleId="UntertitelZchn">
    <w:name w:val="Untertitel Zchn"/>
    <w:link w:val="Untertitel"/>
    <w:uiPriority w:val="11"/>
    <w:rsid w:val="00795D05"/>
    <w:rPr>
      <w:rFonts w:eastAsia="Times New Roman"/>
      <w:color w:val="5A5A5A"/>
      <w:spacing w:val="15"/>
    </w:rPr>
  </w:style>
  <w:style w:type="table" w:styleId="Gitternetztabelle5dunkelAkzent1">
    <w:name w:val="Grid Table 5 Dark Accent 1"/>
    <w:basedOn w:val="NormaleTabelle"/>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itternetztabelle4Akzent1">
    <w:name w:val="Grid Table 4 Accent 1"/>
    <w:basedOn w:val="NormaleTabelle"/>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itternetztabelle4">
    <w:name w:val="Grid Table 4"/>
    <w:basedOn w:val="NormaleTabelle"/>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ntabelle5dunkelAkzent5">
    <w:name w:val="List Table 5 Dark Accent 5"/>
    <w:basedOn w:val="NormaleTabelle"/>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itternetztabelle3Akzent5">
    <w:name w:val="Grid Table 3 Accent 5"/>
    <w:basedOn w:val="NormaleTabelle"/>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Kommentarzeichen">
    <w:name w:val="annotation reference"/>
    <w:basedOn w:val="Absatz-Standardschriftart"/>
    <w:uiPriority w:val="99"/>
    <w:semiHidden/>
    <w:unhideWhenUsed/>
    <w:rsid w:val="00041CFA"/>
    <w:rPr>
      <w:sz w:val="16"/>
      <w:szCs w:val="16"/>
    </w:rPr>
  </w:style>
  <w:style w:type="paragraph" w:styleId="Kommentartext">
    <w:name w:val="annotation text"/>
    <w:basedOn w:val="Standard"/>
    <w:link w:val="KommentartextZchn"/>
    <w:uiPriority w:val="99"/>
    <w:semiHidden/>
    <w:unhideWhenUsed/>
    <w:rsid w:val="00041CFA"/>
    <w:pPr>
      <w:spacing w:line="240" w:lineRule="auto"/>
    </w:pPr>
    <w:rPr>
      <w:szCs w:val="20"/>
    </w:rPr>
  </w:style>
  <w:style w:type="character" w:customStyle="1" w:styleId="KommentartextZchn">
    <w:name w:val="Kommentartext Zchn"/>
    <w:basedOn w:val="Absatz-Standardschriftart"/>
    <w:link w:val="Kommentartext"/>
    <w:uiPriority w:val="99"/>
    <w:semiHidden/>
    <w:rsid w:val="00041CFA"/>
    <w:rPr>
      <w:lang w:eastAsia="en-US"/>
    </w:rPr>
  </w:style>
  <w:style w:type="paragraph" w:styleId="Kommentarthema">
    <w:name w:val="annotation subject"/>
    <w:basedOn w:val="Kommentartext"/>
    <w:next w:val="Kommentartext"/>
    <w:link w:val="KommentarthemaZchn"/>
    <w:uiPriority w:val="99"/>
    <w:semiHidden/>
    <w:unhideWhenUsed/>
    <w:rsid w:val="00041CFA"/>
    <w:rPr>
      <w:b/>
      <w:bCs/>
    </w:rPr>
  </w:style>
  <w:style w:type="character" w:customStyle="1" w:styleId="KommentarthemaZchn">
    <w:name w:val="Kommentarthema Zchn"/>
    <w:basedOn w:val="KommentartextZchn"/>
    <w:link w:val="Kommentarthema"/>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4.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hyperlink" Target="mk:@MSITStore:D:\microchip\harmony\v1_08\doc\help_harmony.chm::/22209.html" TargetMode="External"/><Relationship Id="rId191" Type="http://schemas.openxmlformats.org/officeDocument/2006/relationships/hyperlink" Target="mk:@MSITStore:D:\microchip\harmony\v1_08\doc\help_harmony.chm::/24374.html" TargetMode="External"/><Relationship Id="rId205" Type="http://schemas.openxmlformats.org/officeDocument/2006/relationships/header" Target="header4.xml"/><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6.png"/><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customXml" Target="../customXml/item4.xml"/><Relationship Id="rId95" Type="http://schemas.openxmlformats.org/officeDocument/2006/relationships/image" Target="media/image66.png"/><Relationship Id="rId160" Type="http://schemas.openxmlformats.org/officeDocument/2006/relationships/image" Target="media/image131.png"/><Relationship Id="rId181" Type="http://schemas.openxmlformats.org/officeDocument/2006/relationships/hyperlink" Target="mk:@MSITStore:D:\microchip\harmony\v1_08\doc\help_harmony.chm::/24228.html" TargetMode="External"/><Relationship Id="rId216" Type="http://schemas.openxmlformats.org/officeDocument/2006/relationships/footer" Target="footer9.xml"/><Relationship Id="rId22" Type="http://schemas.openxmlformats.org/officeDocument/2006/relationships/hyperlink" Target="http://www.microchip.com/DevelopmentTools/ProductDetails.aspx?PartNO=dm320005-2" TargetMode="External"/><Relationship Id="rId43" Type="http://schemas.openxmlformats.org/officeDocument/2006/relationships/image" Target="media/image14.png"/><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yperlink" Target="mk:@MSITStore:D:\microchip\harmony\v1_08\doc\help_harmony.chm::/22209.html" TargetMode="External"/><Relationship Id="rId192" Type="http://schemas.openxmlformats.org/officeDocument/2006/relationships/hyperlink" Target="mk:@MSITStore:D:\microchip\harmony\v1_08\doc\help_harmony.chm::/24369.html" TargetMode="External"/><Relationship Id="rId206" Type="http://schemas.openxmlformats.org/officeDocument/2006/relationships/header" Target="header5.xml"/><Relationship Id="rId12" Type="http://schemas.openxmlformats.org/officeDocument/2006/relationships/header" Target="header1.xml"/><Relationship Id="rId33" Type="http://schemas.openxmlformats.org/officeDocument/2006/relationships/image" Target="media/image7.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png"/><Relationship Id="rId182" Type="http://schemas.openxmlformats.org/officeDocument/2006/relationships/hyperlink" Target="mk:@MSITStore:D:\microchip\harmony\v1_08\doc\help_harmony.chm::/24369.html" TargetMode="External"/><Relationship Id="rId217" Type="http://schemas.openxmlformats.org/officeDocument/2006/relationships/footer" Target="footer10.xml"/><Relationship Id="rId6" Type="http://schemas.openxmlformats.org/officeDocument/2006/relationships/numbering" Target="numbering.xml"/><Relationship Id="rId23" Type="http://schemas.openxmlformats.org/officeDocument/2006/relationships/hyperlink" Target="http://www.microchip.com/DevelopmentTools/ProductDetails.aspx?PartNO=dv164035" TargetMode="External"/><Relationship Id="rId119" Type="http://schemas.openxmlformats.org/officeDocument/2006/relationships/image" Target="media/image90.png"/><Relationship Id="rId44" Type="http://schemas.openxmlformats.org/officeDocument/2006/relationships/image" Target="media/image15.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2.png"/><Relationship Id="rId172" Type="http://schemas.openxmlformats.org/officeDocument/2006/relationships/hyperlink" Target="mk:@MSITStore:D:\microchip\harmony\v1_08\doc\help_harmony.chm::/22209.html" TargetMode="External"/><Relationship Id="rId193" Type="http://schemas.openxmlformats.org/officeDocument/2006/relationships/hyperlink" Target="mk:@MSITStore:D:\microchip\harmony\v1_08\doc\help_harmony.chm::/24374.html" TargetMode="External"/><Relationship Id="rId207" Type="http://schemas.openxmlformats.org/officeDocument/2006/relationships/footer" Target="footer5.xml"/><Relationship Id="rId13" Type="http://schemas.openxmlformats.org/officeDocument/2006/relationships/footer" Target="footer1.xml"/><Relationship Id="rId109" Type="http://schemas.openxmlformats.org/officeDocument/2006/relationships/image" Target="media/image80.png"/><Relationship Id="rId34" Type="http://schemas.openxmlformats.org/officeDocument/2006/relationships/image" Target="media/image8.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2.png"/><Relationship Id="rId7" Type="http://schemas.openxmlformats.org/officeDocument/2006/relationships/styles" Target="styles.xml"/><Relationship Id="rId162" Type="http://schemas.openxmlformats.org/officeDocument/2006/relationships/image" Target="media/image133.png"/><Relationship Id="rId183" Type="http://schemas.openxmlformats.org/officeDocument/2006/relationships/hyperlink" Target="mk:@MSITStore:D:\microchip\harmony\v1_08\doc\help_harmony.chm::/24369.html" TargetMode="External"/><Relationship Id="rId218" Type="http://schemas.openxmlformats.org/officeDocument/2006/relationships/fontTable" Target="fontTable.xml"/><Relationship Id="rId24" Type="http://schemas.openxmlformats.org/officeDocument/2006/relationships/hyperlink" Target="http://www.microchip.com/mplab" TargetMode="Externa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3.png"/><Relationship Id="rId173" Type="http://schemas.openxmlformats.org/officeDocument/2006/relationships/hyperlink" Target="mk:@MSITStore:D:\microchip\harmony\v1_08\doc\help_harmony.chm::/22209.html" TargetMode="External"/><Relationship Id="rId194" Type="http://schemas.openxmlformats.org/officeDocument/2006/relationships/hyperlink" Target="mk:@MSITStore:D:\microchip\harmony\v1_08\doc\help_harmony.chm::/24228.html" TargetMode="External"/><Relationship Id="rId208" Type="http://schemas.openxmlformats.org/officeDocument/2006/relationships/footer" Target="footer6.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hyperlink" Target="mk:@MSITStore:D:\microchip\harmony\v1_08\doc\help_harmony.chm::/22209.html" TargetMode="Externa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yperlink" Target="mk:@MSITStore:D:\microchip\harmony\v1_08\doc\help_harmony.chm::/22209.html" TargetMode="External"/><Relationship Id="rId184" Type="http://schemas.openxmlformats.org/officeDocument/2006/relationships/hyperlink" Target="mk:@MSITStore:D:\microchip\harmony\v1_08\doc\help_harmony.chm::/14165.html" TargetMode="External"/><Relationship Id="rId189" Type="http://schemas.openxmlformats.org/officeDocument/2006/relationships/hyperlink" Target="mk:@MSITStore:D:\microchip\harmony\v1_08\doc\help_harmony.chm::/14171.html" TargetMode="External"/><Relationship Id="rId219" Type="http://schemas.microsoft.com/office/2011/relationships/people" Target="people.xml"/><Relationship Id="rId3" Type="http://schemas.openxmlformats.org/officeDocument/2006/relationships/customXml" Target="../customXml/item2.xml"/><Relationship Id="rId214" Type="http://schemas.openxmlformats.org/officeDocument/2006/relationships/header" Target="header8.xml"/><Relationship Id="rId25" Type="http://schemas.openxmlformats.org/officeDocument/2006/relationships/hyperlink" Target="http://www.microchip.com/mplab/compilers" TargetMode="Externa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footer" Target="footer3.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mk:@MSITStore:D:\microchip\harmony\v1_08\doc\help_harmony.chm::/24093.html" TargetMode="External"/><Relationship Id="rId179" Type="http://schemas.openxmlformats.org/officeDocument/2006/relationships/hyperlink" Target="mk:@MSITStore:D:\microchip\harmony\v1_08\doc\help_harmony.chm::/24369.html" TargetMode="External"/><Relationship Id="rId195" Type="http://schemas.openxmlformats.org/officeDocument/2006/relationships/hyperlink" Target="mk:@MSITStore:D:\microchip\harmony\v1_08\doc\help_harmony.chm::/24374.html" TargetMode="External"/><Relationship Id="rId209" Type="http://schemas.openxmlformats.org/officeDocument/2006/relationships/header" Target="header6.xml"/><Relationship Id="rId190" Type="http://schemas.openxmlformats.org/officeDocument/2006/relationships/hyperlink" Target="mk:@MSITStore:D:\microchip\harmony\v1_08\doc\help_harmony.chm::/24369.html" TargetMode="External"/><Relationship Id="rId204" Type="http://schemas.openxmlformats.org/officeDocument/2006/relationships/hyperlink" Target="mk:@MSITStore:D:\microchip\harmony\v1_08\doc\help_harmony.chm::/23778.html" TargetMode="External"/><Relationship Id="rId220" Type="http://schemas.openxmlformats.org/officeDocument/2006/relationships/theme" Target="theme/theme1.xml"/><Relationship Id="rId15" Type="http://schemas.openxmlformats.org/officeDocument/2006/relationships/image" Target="media/image1.emf"/><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5.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hyperlink" Target="mk:@MSITStore:D:\microchip\harmony\v1_08\doc\help_harmony.chm::/22209.html" TargetMode="External"/><Relationship Id="rId169" Type="http://schemas.openxmlformats.org/officeDocument/2006/relationships/hyperlink" Target="mk:@MSITStore:D:\microchip\harmony\v1_08\doc\help_harmony.chm::/22209.html" TargetMode="External"/><Relationship Id="rId185" Type="http://schemas.openxmlformats.org/officeDocument/2006/relationships/hyperlink" Target="mk:@MSITStore:D:\microchip\harmony\v1_08\doc\help_harmony.chm::/24368.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4369.html" TargetMode="External"/><Relationship Id="rId210" Type="http://schemas.openxmlformats.org/officeDocument/2006/relationships/header" Target="header7.xml"/><Relationship Id="rId215" Type="http://schemas.openxmlformats.org/officeDocument/2006/relationships/header" Target="header9.xml"/><Relationship Id="rId26" Type="http://schemas.openxmlformats.org/officeDocument/2006/relationships/hyperlink" Target="http://www.microchip.com/mplab/mplab-harmony" TargetMode="Externa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hyperlink" Target="mk:@MSITStore:D:\microchip\harmony\v1_08\doc\help_harmony.chm::/22209.html" TargetMode="External"/><Relationship Id="rId196" Type="http://schemas.openxmlformats.org/officeDocument/2006/relationships/hyperlink" Target="mk:@MSITStore:D:\microchip\harmony\v1_08\doc\help_harmony.chm::/24374.html" TargetMode="External"/><Relationship Id="rId200" Type="http://schemas.openxmlformats.org/officeDocument/2006/relationships/hyperlink" Target="mk:@MSITStore:D:\microchip\harmony\v1_08\doc\help_harmony.chm::/14171.html" TargetMode="External"/><Relationship Id="rId16" Type="http://schemas.openxmlformats.org/officeDocument/2006/relationships/image" Target="media/image2.png"/><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hyperlink" Target="mk:@MSITStore:D:\microchip\harmony\v1_08\doc\help_harmony.chm::/14165.html" TargetMode="External"/><Relationship Id="rId186" Type="http://schemas.openxmlformats.org/officeDocument/2006/relationships/hyperlink" Target="mk:@MSITStore:D:\microchip\harmony\v1_08\doc\help_harmony.chm::/14171.html" TargetMode="External"/><Relationship Id="rId211" Type="http://schemas.openxmlformats.org/officeDocument/2006/relationships/footer" Target="footer7.xml"/><Relationship Id="rId27" Type="http://schemas.openxmlformats.org/officeDocument/2006/relationships/hyperlink" Target="https://ttssh2.osdn.jp/index.html.en" TargetMode="External"/><Relationship Id="rId48" Type="http://schemas.openxmlformats.org/officeDocument/2006/relationships/image" Target="media/image19.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6" Type="http://schemas.openxmlformats.org/officeDocument/2006/relationships/hyperlink" Target="mk:@MSITStore:D:\microchip\harmony\v1_08\doc\help_harmony.chm::/24369.html" TargetMode="External"/><Relationship Id="rId197" Type="http://schemas.openxmlformats.org/officeDocument/2006/relationships/hyperlink" Target="mk:@MSITStore:D:\microchip\harmony\v1_08\doc\help_harmony.chm::/14165.html" TargetMode="External"/><Relationship Id="rId201" Type="http://schemas.openxmlformats.org/officeDocument/2006/relationships/hyperlink" Target="mk:@MSITStore:D:\microchip\harmony\v1_08\doc\help_harmony.chm::/14171.html" TargetMode="External"/><Relationship Id="rId17" Type="http://schemas.openxmlformats.org/officeDocument/2006/relationships/image" Target="media/image3.png"/><Relationship Id="rId38" Type="http://schemas.openxmlformats.org/officeDocument/2006/relationships/comments" Target="comments.xml"/><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png"/><Relationship Id="rId166" Type="http://schemas.openxmlformats.org/officeDocument/2006/relationships/hyperlink" Target="mk:@MSITStore:D:\microchip\harmony\v1_08\doc\help_harmony.chm::/22208.html" TargetMode="External"/><Relationship Id="rId187" Type="http://schemas.openxmlformats.org/officeDocument/2006/relationships/hyperlink" Target="mk:@MSITStore:D:\microchip\harmony\v1_08\doc\help_harmony.chm::/14165.html" TargetMode="External"/><Relationship Id="rId1" Type="http://schemas.microsoft.com/office/2006/relationships/keyMapCustomizations" Target="customizations.xml"/><Relationship Id="rId212" Type="http://schemas.openxmlformats.org/officeDocument/2006/relationships/footer" Target="footer8.xml"/><Relationship Id="rId28" Type="http://schemas.openxmlformats.org/officeDocument/2006/relationships/hyperlink" Target="https://packetsender.com/" TargetMode="External"/><Relationship Id="rId49" Type="http://schemas.openxmlformats.org/officeDocument/2006/relationships/image" Target="media/image20.png"/><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hyperlink" Target="mk:@MSITStore:D:\microchip\harmony\v1_08\doc\help_harmony.chm::/24369.html" TargetMode="External"/><Relationship Id="rId198" Type="http://schemas.openxmlformats.org/officeDocument/2006/relationships/hyperlink" Target="mk:@MSITStore:D:\microchip\harmony\v1_08\doc\help_harmony.chm::/14171.html" TargetMode="External"/><Relationship Id="rId202" Type="http://schemas.openxmlformats.org/officeDocument/2006/relationships/hyperlink" Target="mk:@MSITStore:D:\microchip\harmony\v1_08\doc\help_harmony.chm::/24368.html" TargetMode="External"/><Relationship Id="rId18" Type="http://schemas.openxmlformats.org/officeDocument/2006/relationships/header" Target="header2.xml"/><Relationship Id="rId39" Type="http://schemas.microsoft.com/office/2011/relationships/commentsExtended" Target="commentsExtended.xml"/><Relationship Id="rId50" Type="http://schemas.openxmlformats.org/officeDocument/2006/relationships/image" Target="media/image21.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hyperlink" Target="mk:@MSITStore:D:\microchip\harmony\v1_08\doc\help_harmony.chm::/14171.html" TargetMode="External"/><Relationship Id="rId188" Type="http://schemas.openxmlformats.org/officeDocument/2006/relationships/hyperlink" Target="mk:@MSITStore:D:\microchip\harmony\v1_08\doc\help_harmony.chm::/24368.html" TargetMode="External"/><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22.emf"/><Relationship Id="rId2" Type="http://schemas.openxmlformats.org/officeDocument/2006/relationships/customXml" Target="../customXml/item1.xml"/><Relationship Id="rId29" Type="http://schemas.openxmlformats.org/officeDocument/2006/relationships/hyperlink" Target="http://www.zserge.com/jsmn.html" TargetMode="External"/><Relationship Id="rId40" Type="http://schemas.microsoft.com/office/2016/09/relationships/commentsIds" Target="commentsIds.xml"/><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hyperlink" Target="mk:@MSITStore:D:\microchip\harmony\v1_08\doc\help_harmony.chm::/24369.html" TargetMode="External"/><Relationship Id="rId61" Type="http://schemas.openxmlformats.org/officeDocument/2006/relationships/image" Target="media/image32.png"/><Relationship Id="rId82" Type="http://schemas.openxmlformats.org/officeDocument/2006/relationships/image" Target="media/image53.png"/><Relationship Id="rId199" Type="http://schemas.openxmlformats.org/officeDocument/2006/relationships/hyperlink" Target="mk:@MSITStore:D:\microchip\harmony\v1_08\doc\help_harmony.chm::/14171.html" TargetMode="External"/><Relationship Id="rId203" Type="http://schemas.openxmlformats.org/officeDocument/2006/relationships/hyperlink" Target="mk:@MSITStore:D:\microchip\harmony\v1_08\doc\help_harmony.chm::/24368.html" TargetMode="External"/><Relationship Id="rId1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purl.org/dc/dcmitype/"/>
    <ds:schemaRef ds:uri="http://purl.org/dc/elements/1.1/"/>
    <ds:schemaRef ds:uri="http://purl.org/dc/terms/"/>
    <ds:schemaRef ds:uri="a794988b-4f4b-4ca0-a64b-d24ede502f7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2b201936-efef-465e-bf87-1d8b42cea172"/>
    <ds:schemaRef ds:uri="http://www.w3.org/XML/1998/namespace"/>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D28B28A6-531D-304C-8607-1EDD6CFD4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10627</Words>
  <Characters>66951</Characters>
  <Application>Microsoft Office Word</Application>
  <DocSecurity>0</DocSecurity>
  <Lines>557</Lines>
  <Paragraphs>154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77424</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Martin Ruppert - M91221</cp:lastModifiedBy>
  <cp:revision>19</cp:revision>
  <cp:lastPrinted>2017-07-19T15:50:00Z</cp:lastPrinted>
  <dcterms:created xsi:type="dcterms:W3CDTF">2017-07-19T15:49:00Z</dcterms:created>
  <dcterms:modified xsi:type="dcterms:W3CDTF">2019-05-15T18:09:00Z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