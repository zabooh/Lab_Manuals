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headerReference w:type="default" r:id="rId13"/>
          <w:footerReference w:type="even" r:id="rId14"/>
          <w:footerReference w:type="default" r:id="rId15"/>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2D1D6B"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0D8B8C0">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7"/>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3407D0" w:rsidRPr="00925B34" w:rsidRDefault="003407D0"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3407D0" w:rsidRDefault="003407D0" w:rsidP="00700AFA">
                              <w:pPr>
                                <w:jc w:val="right"/>
                                <w:rPr>
                                  <w:rFonts w:ascii="Arial" w:hAnsi="Arial" w:cs="Arial"/>
                                  <w:b/>
                                  <w:sz w:val="44"/>
                                </w:rPr>
                              </w:pPr>
                            </w:p>
                            <w:p w14:paraId="1092246C" w14:textId="77777777" w:rsidR="003407D0" w:rsidRDefault="003407D0" w:rsidP="00700AFA">
                              <w:pPr>
                                <w:jc w:val="right"/>
                                <w:rPr>
                                  <w:rFonts w:ascii="Arial" w:hAnsi="Arial" w:cs="Arial"/>
                                  <w:b/>
                                  <w:sz w:val="44"/>
                                </w:rPr>
                              </w:pPr>
                            </w:p>
                            <w:p w14:paraId="1092246D" w14:textId="62EA0EB7" w:rsidR="003407D0" w:rsidRPr="00DC027A" w:rsidRDefault="003407D0" w:rsidP="00700AFA">
                              <w:pPr>
                                <w:jc w:val="right"/>
                                <w:rPr>
                                  <w:rFonts w:ascii="Raleway" w:hAnsi="Raleway" w:cs="Arial"/>
                                  <w:b/>
                                  <w:sz w:val="56"/>
                                </w:rPr>
                              </w:pPr>
                              <w:r>
                                <w:rPr>
                                  <w:rFonts w:ascii="Raleway" w:hAnsi="Raleway" w:cs="Arial"/>
                                  <w:b/>
                                  <w:sz w:val="56"/>
                                </w:rPr>
                                <w:t>23075 IoT6</w:t>
                              </w:r>
                            </w:p>
                            <w:p w14:paraId="1092246E" w14:textId="77777777" w:rsidR="003407D0" w:rsidRPr="0026105A" w:rsidRDefault="003407D0" w:rsidP="00700AFA">
                              <w:pPr>
                                <w:jc w:val="right"/>
                                <w:rPr>
                                  <w:rFonts w:ascii="Raleway" w:hAnsi="Raleway" w:cs="Arial"/>
                                  <w:b/>
                                  <w:sz w:val="44"/>
                                </w:rPr>
                              </w:pPr>
                            </w:p>
                            <w:p w14:paraId="2B4E7E84" w14:textId="77777777" w:rsidR="003407D0" w:rsidRPr="00E553C9" w:rsidRDefault="003407D0"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3407D0" w:rsidRPr="00D64769" w:rsidRDefault="003407D0" w:rsidP="00700AFA">
                              <w:pPr>
                                <w:jc w:val="right"/>
                                <w:rPr>
                                  <w:rFonts w:ascii="Raleway" w:hAnsi="Raleway" w:cs="Arial"/>
                                  <w:b/>
                                  <w:sz w:val="44"/>
                                  <w:lang w:val="en-US"/>
                                </w:rPr>
                              </w:pPr>
                            </w:p>
                            <w:p w14:paraId="10922472" w14:textId="77777777" w:rsidR="003407D0" w:rsidRPr="0026105A" w:rsidRDefault="003407D0" w:rsidP="00700AFA">
                              <w:pPr>
                                <w:jc w:val="right"/>
                                <w:rPr>
                                  <w:rFonts w:ascii="Raleway" w:hAnsi="Raleway" w:cs="Arial"/>
                                  <w:b/>
                                  <w:sz w:val="44"/>
                                </w:rPr>
                              </w:pPr>
                              <w:r w:rsidRPr="0026105A">
                                <w:rPr>
                                  <w:rFonts w:ascii="Raleway" w:hAnsi="Raleway" w:cs="Arial"/>
                                  <w:b/>
                                  <w:sz w:val="44"/>
                                </w:rPr>
                                <w:t>Hands-On</w:t>
                              </w:r>
                            </w:p>
                            <w:p w14:paraId="10922473" w14:textId="77777777" w:rsidR="003407D0" w:rsidRPr="0026105A" w:rsidRDefault="003407D0"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3407D0" w:rsidRDefault="003407D0"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3407D0" w:rsidRDefault="003407D0"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3407D0" w:rsidRDefault="003407D0"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3407D0" w:rsidRDefault="003407D0"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3407D0" w:rsidRPr="00DC027A" w:rsidRDefault="003407D0" w:rsidP="00700AFA">
                              <w:pPr>
                                <w:jc w:val="right"/>
                                <w:rPr>
                                  <w:rFonts w:ascii="Raleway Medium" w:hAnsi="Raleway Medium" w:cs="Arial"/>
                                  <w:b/>
                                  <w:i/>
                                  <w:sz w:val="28"/>
                                  <w:szCs w:val="72"/>
                                </w:rPr>
                              </w:pPr>
                            </w:p>
                            <w:p w14:paraId="10922476" w14:textId="77777777" w:rsidR="003407D0" w:rsidRPr="00DC027A" w:rsidRDefault="003407D0"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8"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3407D0" w:rsidRPr="00925B34" w:rsidRDefault="003407D0"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3407D0" w:rsidRDefault="003407D0" w:rsidP="00700AFA">
                        <w:pPr>
                          <w:jc w:val="right"/>
                          <w:rPr>
                            <w:rFonts w:ascii="Arial" w:hAnsi="Arial" w:cs="Arial"/>
                            <w:b/>
                            <w:sz w:val="44"/>
                          </w:rPr>
                        </w:pPr>
                      </w:p>
                      <w:p w14:paraId="1092246C" w14:textId="77777777" w:rsidR="003407D0" w:rsidRDefault="003407D0" w:rsidP="00700AFA">
                        <w:pPr>
                          <w:jc w:val="right"/>
                          <w:rPr>
                            <w:rFonts w:ascii="Arial" w:hAnsi="Arial" w:cs="Arial"/>
                            <w:b/>
                            <w:sz w:val="44"/>
                          </w:rPr>
                        </w:pPr>
                      </w:p>
                      <w:p w14:paraId="1092246D" w14:textId="62EA0EB7" w:rsidR="003407D0" w:rsidRPr="00DC027A" w:rsidRDefault="003407D0" w:rsidP="00700AFA">
                        <w:pPr>
                          <w:jc w:val="right"/>
                          <w:rPr>
                            <w:rFonts w:ascii="Raleway" w:hAnsi="Raleway" w:cs="Arial"/>
                            <w:b/>
                            <w:sz w:val="56"/>
                          </w:rPr>
                        </w:pPr>
                        <w:r>
                          <w:rPr>
                            <w:rFonts w:ascii="Raleway" w:hAnsi="Raleway" w:cs="Arial"/>
                            <w:b/>
                            <w:sz w:val="56"/>
                          </w:rPr>
                          <w:t>23075 IoT6</w:t>
                        </w:r>
                      </w:p>
                      <w:p w14:paraId="1092246E" w14:textId="77777777" w:rsidR="003407D0" w:rsidRPr="0026105A" w:rsidRDefault="003407D0" w:rsidP="00700AFA">
                        <w:pPr>
                          <w:jc w:val="right"/>
                          <w:rPr>
                            <w:rFonts w:ascii="Raleway" w:hAnsi="Raleway" w:cs="Arial"/>
                            <w:b/>
                            <w:sz w:val="44"/>
                          </w:rPr>
                        </w:pPr>
                      </w:p>
                      <w:p w14:paraId="2B4E7E84" w14:textId="77777777" w:rsidR="003407D0" w:rsidRPr="00E553C9" w:rsidRDefault="003407D0"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3407D0" w:rsidRPr="00D64769" w:rsidRDefault="003407D0" w:rsidP="00700AFA">
                        <w:pPr>
                          <w:jc w:val="right"/>
                          <w:rPr>
                            <w:rFonts w:ascii="Raleway" w:hAnsi="Raleway" w:cs="Arial"/>
                            <w:b/>
                            <w:sz w:val="44"/>
                            <w:lang w:val="en-US"/>
                          </w:rPr>
                        </w:pPr>
                      </w:p>
                      <w:p w14:paraId="10922472" w14:textId="77777777" w:rsidR="003407D0" w:rsidRPr="0026105A" w:rsidRDefault="003407D0" w:rsidP="00700AFA">
                        <w:pPr>
                          <w:jc w:val="right"/>
                          <w:rPr>
                            <w:rFonts w:ascii="Raleway" w:hAnsi="Raleway" w:cs="Arial"/>
                            <w:b/>
                            <w:sz w:val="44"/>
                          </w:rPr>
                        </w:pPr>
                        <w:r w:rsidRPr="0026105A">
                          <w:rPr>
                            <w:rFonts w:ascii="Raleway" w:hAnsi="Raleway" w:cs="Arial"/>
                            <w:b/>
                            <w:sz w:val="44"/>
                          </w:rPr>
                          <w:t>Hands-On</w:t>
                        </w:r>
                      </w:p>
                      <w:p w14:paraId="10922473" w14:textId="77777777" w:rsidR="003407D0" w:rsidRPr="0026105A" w:rsidRDefault="003407D0"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3407D0" w:rsidRDefault="003407D0"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3407D0" w:rsidRDefault="003407D0"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3407D0" w:rsidRDefault="003407D0"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3407D0" w:rsidRDefault="003407D0"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3407D0" w:rsidRPr="00DC027A" w:rsidRDefault="003407D0" w:rsidP="00700AFA">
                        <w:pPr>
                          <w:jc w:val="right"/>
                          <w:rPr>
                            <w:rFonts w:ascii="Raleway Medium" w:hAnsi="Raleway Medium" w:cs="Arial"/>
                            <w:b/>
                            <w:i/>
                            <w:sz w:val="28"/>
                            <w:szCs w:val="72"/>
                          </w:rPr>
                        </w:pPr>
                      </w:p>
                      <w:p w14:paraId="10922476" w14:textId="77777777" w:rsidR="003407D0" w:rsidRPr="00DC027A" w:rsidRDefault="003407D0"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D819E77" w14:textId="77777777" w:rsidR="004902D6" w:rsidRDefault="00EF7CC4">
      <w:pPr>
        <w:tabs>
          <w:tab w:val="clear" w:pos="284"/>
          <w:tab w:val="clear" w:pos="567"/>
          <w:tab w:val="clear" w:pos="851"/>
          <w:tab w:val="clear" w:pos="1134"/>
          <w:tab w:val="clear" w:pos="1418"/>
          <w:tab w:val="clear" w:pos="1701"/>
          <w:tab w:val="clear" w:pos="1985"/>
          <w:tab w:val="clear" w:pos="2268"/>
        </w:tabs>
        <w:spacing w:line="240" w:lineRule="auto"/>
        <w:rPr>
          <w:ins w:id="1" w:author="Martin Ruppert - M91221" w:date="2019-06-04T12:14:00Z"/>
          <w:rFonts w:ascii="Arial" w:hAnsi="Arial" w:cs="Arial"/>
          <w:b/>
          <w:noProof/>
          <w:sz w:val="56"/>
        </w:rPr>
        <w:sectPr w:rsidR="004902D6" w:rsidSect="004902D6">
          <w:headerReference w:type="even" r:id="rId19"/>
          <w:headerReference w:type="default" r:id="rId20"/>
          <w:footerReference w:type="even" r:id="rId21"/>
          <w:footerReference w:type="default" r:id="rId22"/>
          <w:type w:val="continuous"/>
          <w:pgSz w:w="12242" w:h="15842" w:code="1"/>
          <w:pgMar w:top="1021" w:right="680" w:bottom="1021" w:left="680" w:header="454" w:footer="454" w:gutter="340"/>
          <w:cols w:space="708"/>
          <w:docGrid w:linePitch="360"/>
        </w:sectPr>
      </w:pPr>
      <w:ins w:id="2" w:author="Martin Ruppert - M91221" w:date="2019-06-04T12:12:00Z">
        <w:r>
          <w:rPr>
            <w:rFonts w:ascii="Arial" w:hAnsi="Arial" w:cs="Arial"/>
            <w:b/>
            <w:sz w:val="56"/>
          </w:rPr>
          <w:fldChar w:fldCharType="begin"/>
        </w:r>
        <w:r>
          <w:rPr>
            <w:rFonts w:ascii="Arial" w:hAnsi="Arial" w:cs="Arial"/>
            <w:b/>
            <w:sz w:val="56"/>
          </w:rPr>
          <w:instrText xml:space="preserve"> INDEX \e "</w:instrText>
        </w:r>
        <w:r>
          <w:rPr>
            <w:rFonts w:ascii="Arial" w:hAnsi="Arial" w:cs="Arial"/>
            <w:b/>
            <w:sz w:val="56"/>
          </w:rPr>
          <w:tab/>
          <w:instrText xml:space="preserve">" \c "1" \z "1033" </w:instrText>
        </w:r>
      </w:ins>
      <w:r>
        <w:rPr>
          <w:rFonts w:ascii="Arial" w:hAnsi="Arial" w:cs="Arial"/>
          <w:b/>
          <w:sz w:val="56"/>
        </w:rPr>
        <w:fldChar w:fldCharType="separate"/>
      </w:r>
    </w:p>
    <w:p w14:paraId="475DA783" w14:textId="6EF02873" w:rsidR="009E5484" w:rsidDel="009E5484" w:rsidRDefault="00EF7CC4">
      <w:pPr>
        <w:tabs>
          <w:tab w:val="clear" w:pos="284"/>
          <w:tab w:val="clear" w:pos="567"/>
          <w:tab w:val="clear" w:pos="851"/>
          <w:tab w:val="clear" w:pos="1134"/>
          <w:tab w:val="clear" w:pos="1418"/>
          <w:tab w:val="clear" w:pos="1701"/>
          <w:tab w:val="clear" w:pos="1985"/>
          <w:tab w:val="clear" w:pos="2268"/>
        </w:tabs>
        <w:spacing w:line="240" w:lineRule="auto"/>
        <w:rPr>
          <w:del w:id="3" w:author="Martin Ruppert - M91221" w:date="2019-06-04T12:18:00Z"/>
          <w:rFonts w:ascii="Arial" w:hAnsi="Arial" w:cs="Arial"/>
          <w:b/>
          <w:sz w:val="56"/>
        </w:rPr>
        <w:pPrChange w:id="4" w:author="Martin Ruppert - M91221" w:date="2019-06-04T12:18:00Z">
          <w:pPr>
            <w:pStyle w:val="TOCHeading"/>
          </w:pPr>
        </w:pPrChange>
      </w:pPr>
      <w:ins w:id="5" w:author="Martin Ruppert - M91221" w:date="2019-06-04T12:12:00Z">
        <w:r>
          <w:rPr>
            <w:rFonts w:ascii="Arial" w:hAnsi="Arial" w:cs="Arial"/>
            <w:b/>
            <w:sz w:val="56"/>
          </w:rPr>
          <w:lastRenderedPageBreak/>
          <w:fldChar w:fldCharType="end"/>
        </w:r>
      </w:ins>
    </w:p>
    <w:customXmlInsRangeStart w:id="6" w:author="Martin Ruppert - M91221" w:date="2019-06-04T12:25:00Z"/>
    <w:sdt>
      <w:sdtPr>
        <w:rPr>
          <w:rFonts w:ascii="Calibri" w:eastAsia="Calibri" w:hAnsi="Calibri" w:cs="Times New Roman"/>
          <w:color w:val="auto"/>
          <w:sz w:val="20"/>
          <w:szCs w:val="22"/>
          <w:lang w:val="en-AU"/>
        </w:rPr>
        <w:id w:val="-465586387"/>
        <w:docPartObj>
          <w:docPartGallery w:val="Table of Contents"/>
          <w:docPartUnique/>
        </w:docPartObj>
      </w:sdtPr>
      <w:sdtEndPr>
        <w:rPr>
          <w:b/>
          <w:bCs/>
          <w:noProof/>
        </w:rPr>
      </w:sdtEndPr>
      <w:sdtContent>
        <w:customXmlInsRangeEnd w:id="6"/>
        <w:p w14:paraId="53DDDB44" w14:textId="61F0E8CF" w:rsidR="003E4691" w:rsidRDefault="003E4691">
          <w:pPr>
            <w:pStyle w:val="TOCHeading"/>
            <w:rPr>
              <w:ins w:id="7" w:author="Martin Ruppert - M91221" w:date="2019-06-04T12:25:00Z"/>
            </w:rPr>
          </w:pPr>
          <w:ins w:id="8" w:author="Martin Ruppert - M91221" w:date="2019-06-04T12:25:00Z">
            <w:r>
              <w:t>Table of Contents</w:t>
            </w:r>
          </w:ins>
        </w:p>
        <w:p w14:paraId="5C5A56AB" w14:textId="0178F36D" w:rsidR="005F1A31" w:rsidRDefault="003E4691">
          <w:pPr>
            <w:pStyle w:val="TOC1"/>
            <w:tabs>
              <w:tab w:val="right" w:pos="10532"/>
            </w:tabs>
            <w:rPr>
              <w:ins w:id="9" w:author="Martin Ruppert - M91221" w:date="2019-06-04T13:02:00Z"/>
              <w:rFonts w:asciiTheme="minorHAnsi" w:eastAsiaTheme="minorEastAsia" w:hAnsiTheme="minorHAnsi" w:cstheme="minorBidi"/>
              <w:b w:val="0"/>
              <w:bCs w:val="0"/>
              <w:noProof/>
              <w:color w:val="auto"/>
              <w:sz w:val="22"/>
              <w:szCs w:val="22"/>
              <w:lang w:val="de-DE" w:eastAsia="de-DE"/>
            </w:rPr>
          </w:pPr>
          <w:ins w:id="10" w:author="Martin Ruppert - M91221" w:date="2019-06-04T12:25:00Z">
            <w:r>
              <w:fldChar w:fldCharType="begin"/>
            </w:r>
            <w:r>
              <w:instrText xml:space="preserve"> TOC \o "1-3" \h \z \u </w:instrText>
            </w:r>
            <w:r>
              <w:fldChar w:fldCharType="separate"/>
            </w:r>
          </w:ins>
          <w:ins w:id="11" w:author="Martin Ruppert - M91221" w:date="2019-06-04T13:02:00Z">
            <w:r w:rsidR="005F1A31" w:rsidRPr="0078494E">
              <w:rPr>
                <w:rStyle w:val="Hyperlink"/>
                <w:noProof/>
              </w:rPr>
              <w:fldChar w:fldCharType="begin"/>
            </w:r>
            <w:r w:rsidR="005F1A31" w:rsidRPr="0078494E">
              <w:rPr>
                <w:rStyle w:val="Hyperlink"/>
                <w:noProof/>
              </w:rPr>
              <w:instrText xml:space="preserve"> </w:instrText>
            </w:r>
            <w:r w:rsidR="005F1A31">
              <w:rPr>
                <w:noProof/>
              </w:rPr>
              <w:instrText>HYPERLINK \l "_Toc10545757"</w:instrText>
            </w:r>
            <w:r w:rsidR="005F1A31" w:rsidRPr="0078494E">
              <w:rPr>
                <w:rStyle w:val="Hyperlink"/>
                <w:noProof/>
              </w:rPr>
              <w:instrText xml:space="preserve"> </w:instrText>
            </w:r>
            <w:r w:rsidR="005F1A31" w:rsidRPr="0078494E">
              <w:rPr>
                <w:rStyle w:val="Hyperlink"/>
                <w:noProof/>
              </w:rPr>
              <w:fldChar w:fldCharType="separate"/>
            </w:r>
            <w:r w:rsidR="005F1A31" w:rsidRPr="0078494E">
              <w:rPr>
                <w:rStyle w:val="Hyperlink"/>
                <w:noProof/>
                <w:lang w:val="en-US" w:eastAsia="en-AU"/>
              </w:rPr>
              <w:t>Introduction</w:t>
            </w:r>
            <w:r w:rsidR="005F1A31">
              <w:rPr>
                <w:noProof/>
                <w:webHidden/>
              </w:rPr>
              <w:tab/>
            </w:r>
            <w:r w:rsidR="005F1A31">
              <w:rPr>
                <w:noProof/>
                <w:webHidden/>
              </w:rPr>
              <w:fldChar w:fldCharType="begin"/>
            </w:r>
            <w:r w:rsidR="005F1A31">
              <w:rPr>
                <w:noProof/>
                <w:webHidden/>
              </w:rPr>
              <w:instrText xml:space="preserve"> PAGEREF _Toc10545757 \h </w:instrText>
            </w:r>
          </w:ins>
          <w:r w:rsidR="005F1A31">
            <w:rPr>
              <w:noProof/>
              <w:webHidden/>
            </w:rPr>
          </w:r>
          <w:r w:rsidR="005F1A31">
            <w:rPr>
              <w:noProof/>
              <w:webHidden/>
            </w:rPr>
            <w:fldChar w:fldCharType="separate"/>
          </w:r>
          <w:ins w:id="12" w:author="Martin Ruppert - M91221" w:date="2019-06-04T13:09:00Z">
            <w:r w:rsidR="00351A82">
              <w:rPr>
                <w:noProof/>
                <w:webHidden/>
              </w:rPr>
              <w:t>4</w:t>
            </w:r>
          </w:ins>
          <w:ins w:id="13" w:author="Martin Ruppert - M91221" w:date="2019-06-04T13:02:00Z">
            <w:r w:rsidR="005F1A31">
              <w:rPr>
                <w:noProof/>
                <w:webHidden/>
              </w:rPr>
              <w:fldChar w:fldCharType="end"/>
            </w:r>
            <w:r w:rsidR="005F1A31" w:rsidRPr="0078494E">
              <w:rPr>
                <w:rStyle w:val="Hyperlink"/>
                <w:noProof/>
              </w:rPr>
              <w:fldChar w:fldCharType="end"/>
            </w:r>
          </w:ins>
        </w:p>
        <w:p w14:paraId="10BBB4AB" w14:textId="75A3DA1F" w:rsidR="005F1A31" w:rsidRDefault="005F1A31">
          <w:pPr>
            <w:pStyle w:val="TOC1"/>
            <w:tabs>
              <w:tab w:val="right" w:pos="10532"/>
            </w:tabs>
            <w:rPr>
              <w:ins w:id="14" w:author="Martin Ruppert - M91221" w:date="2019-06-04T13:02:00Z"/>
              <w:rFonts w:asciiTheme="minorHAnsi" w:eastAsiaTheme="minorEastAsia" w:hAnsiTheme="minorHAnsi" w:cstheme="minorBidi"/>
              <w:b w:val="0"/>
              <w:bCs w:val="0"/>
              <w:noProof/>
              <w:color w:val="auto"/>
              <w:sz w:val="22"/>
              <w:szCs w:val="22"/>
              <w:lang w:val="de-DE" w:eastAsia="de-DE"/>
            </w:rPr>
          </w:pPr>
          <w:ins w:id="15"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"_Toc10545758"</w:instrText>
            </w:r>
            <w:r w:rsidRPr="0078494E">
              <w:rPr>
                <w:rStyle w:val="Hyperlink"/>
                <w:noProof/>
              </w:rPr>
              <w:instrText xml:space="preserve"> </w:instrText>
            </w:r>
            <w:r w:rsidRPr="0078494E">
              <w:rPr>
                <w:rStyle w:val="Hyperlink"/>
                <w:noProof/>
              </w:rPr>
              <w:fldChar w:fldCharType="separate"/>
            </w:r>
            <w:r w:rsidRPr="0078494E">
              <w:rPr>
                <w:rStyle w:val="Hyperlink"/>
                <w:noProof/>
                <w:lang w:eastAsia="en-AU"/>
              </w:rPr>
              <w:t>Hardware Requirements</w:t>
            </w:r>
            <w:r>
              <w:rPr>
                <w:noProof/>
                <w:webHidden/>
              </w:rPr>
              <w:tab/>
            </w:r>
            <w:r>
              <w:rPr>
                <w:noProof/>
                <w:webHidden/>
              </w:rPr>
              <w:fldChar w:fldCharType="begin"/>
            </w:r>
            <w:r>
              <w:rPr>
                <w:noProof/>
                <w:webHidden/>
              </w:rPr>
              <w:instrText xml:space="preserve"> PAGEREF _Toc10545758 \h </w:instrText>
            </w:r>
          </w:ins>
          <w:r>
            <w:rPr>
              <w:noProof/>
              <w:webHidden/>
            </w:rPr>
          </w:r>
          <w:r>
            <w:rPr>
              <w:noProof/>
              <w:webHidden/>
            </w:rPr>
            <w:fldChar w:fldCharType="separate"/>
          </w:r>
          <w:ins w:id="16" w:author="Martin Ruppert - M91221" w:date="2019-06-04T13:09:00Z">
            <w:r w:rsidR="00351A82">
              <w:rPr>
                <w:noProof/>
                <w:webHidden/>
              </w:rPr>
              <w:t>4</w:t>
            </w:r>
          </w:ins>
          <w:ins w:id="17" w:author="Martin Ruppert - M91221" w:date="2019-06-04T13:02:00Z">
            <w:r>
              <w:rPr>
                <w:noProof/>
                <w:webHidden/>
              </w:rPr>
              <w:fldChar w:fldCharType="end"/>
            </w:r>
            <w:r w:rsidRPr="0078494E">
              <w:rPr>
                <w:rStyle w:val="Hyperlink"/>
                <w:noProof/>
              </w:rPr>
              <w:fldChar w:fldCharType="end"/>
            </w:r>
          </w:ins>
        </w:p>
        <w:p w14:paraId="0C0EAFBC" w14:textId="095330C7" w:rsidR="005F1A31" w:rsidRDefault="005F1A31">
          <w:pPr>
            <w:pStyle w:val="TOC1"/>
            <w:tabs>
              <w:tab w:val="right" w:pos="10532"/>
            </w:tabs>
            <w:rPr>
              <w:ins w:id="18" w:author="Martin Ruppert - M91221" w:date="2019-06-04T13:02:00Z"/>
              <w:rFonts w:asciiTheme="minorHAnsi" w:eastAsiaTheme="minorEastAsia" w:hAnsiTheme="minorHAnsi" w:cstheme="minorBidi"/>
              <w:b w:val="0"/>
              <w:bCs w:val="0"/>
              <w:noProof/>
              <w:color w:val="auto"/>
              <w:sz w:val="22"/>
              <w:szCs w:val="22"/>
              <w:lang w:val="de-DE" w:eastAsia="de-DE"/>
            </w:rPr>
          </w:pPr>
          <w:ins w:id="19"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"_Toc10545759"</w:instrText>
            </w:r>
            <w:r w:rsidRPr="0078494E">
              <w:rPr>
                <w:rStyle w:val="Hyperlink"/>
                <w:noProof/>
              </w:rPr>
              <w:instrText xml:space="preserve"> </w:instrText>
            </w:r>
            <w:r w:rsidRPr="0078494E">
              <w:rPr>
                <w:rStyle w:val="Hyperlink"/>
                <w:noProof/>
              </w:rPr>
              <w:fldChar w:fldCharType="separate"/>
            </w:r>
            <w:r w:rsidRPr="0078494E">
              <w:rPr>
                <w:rStyle w:val="Hyperlink"/>
                <w:noProof/>
              </w:rPr>
              <w:t>Lab 1</w:t>
            </w:r>
            <w:r>
              <w:rPr>
                <w:noProof/>
                <w:webHidden/>
              </w:rPr>
              <w:tab/>
            </w:r>
            <w:r>
              <w:rPr>
                <w:noProof/>
                <w:webHidden/>
              </w:rPr>
              <w:fldChar w:fldCharType="begin"/>
            </w:r>
            <w:r>
              <w:rPr>
                <w:noProof/>
                <w:webHidden/>
              </w:rPr>
              <w:instrText xml:space="preserve"> PAGEREF _Toc10545759 \h </w:instrText>
            </w:r>
          </w:ins>
          <w:r>
            <w:rPr>
              <w:noProof/>
              <w:webHidden/>
            </w:rPr>
          </w:r>
          <w:r>
            <w:rPr>
              <w:noProof/>
              <w:webHidden/>
            </w:rPr>
            <w:fldChar w:fldCharType="separate"/>
          </w:r>
          <w:ins w:id="20" w:author="Martin Ruppert - M91221" w:date="2019-06-04T13:09:00Z">
            <w:r w:rsidR="00351A82">
              <w:rPr>
                <w:noProof/>
                <w:webHidden/>
              </w:rPr>
              <w:t>6</w:t>
            </w:r>
          </w:ins>
          <w:ins w:id="21" w:author="Martin Ruppert - M91221" w:date="2019-06-04T13:02:00Z">
            <w:r>
              <w:rPr>
                <w:noProof/>
                <w:webHidden/>
              </w:rPr>
              <w:fldChar w:fldCharType="end"/>
            </w:r>
            <w:r w:rsidRPr="0078494E">
              <w:rPr>
                <w:rStyle w:val="Hyperlink"/>
                <w:noProof/>
              </w:rPr>
              <w:fldChar w:fldCharType="end"/>
            </w:r>
          </w:ins>
        </w:p>
        <w:p w14:paraId="2A7867D6" w14:textId="5812619B" w:rsidR="005F1A31" w:rsidRDefault="005F1A31">
          <w:pPr>
            <w:pStyle w:val="TOC2"/>
            <w:tabs>
              <w:tab w:val="right" w:pos="10532"/>
            </w:tabs>
            <w:rPr>
              <w:ins w:id="22" w:author="Martin Ruppert - M91221" w:date="2019-06-04T13:02:00Z"/>
              <w:rFonts w:asciiTheme="minorHAnsi" w:eastAsiaTheme="minorEastAsia" w:hAnsiTheme="minorHAnsi" w:cstheme="minorBidi"/>
              <w:b w:val="0"/>
              <w:i w:val="0"/>
              <w:iCs w:val="0"/>
              <w:noProof/>
              <w:sz w:val="22"/>
              <w:szCs w:val="22"/>
              <w:lang w:val="de-DE" w:eastAsia="de-DE"/>
            </w:rPr>
          </w:pPr>
          <w:ins w:id="23"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"_Toc10545760"</w:instrText>
            </w:r>
            <w:r w:rsidRPr="0078494E">
              <w:rPr>
                <w:rStyle w:val="Hyperlink"/>
                <w:noProof/>
              </w:rPr>
              <w:instrText xml:space="preserve"> </w:instrText>
            </w:r>
            <w:r w:rsidRPr="0078494E">
              <w:rPr>
                <w:rStyle w:val="Hyperlink"/>
                <w:noProof/>
              </w:rPr>
              <w:fldChar w:fldCharType="separate"/>
            </w:r>
            <w:r w:rsidRPr="0078494E">
              <w:rPr>
                <w:rStyle w:val="Hyperlink"/>
                <w:noProof/>
                <w:lang w:eastAsia="en-AU"/>
              </w:rPr>
              <w:t>Overview</w:t>
            </w:r>
            <w:r>
              <w:rPr>
                <w:noProof/>
                <w:webHidden/>
              </w:rPr>
              <w:tab/>
            </w:r>
            <w:r>
              <w:rPr>
                <w:noProof/>
                <w:webHidden/>
              </w:rPr>
              <w:fldChar w:fldCharType="begin"/>
            </w:r>
            <w:r>
              <w:rPr>
                <w:noProof/>
                <w:webHidden/>
              </w:rPr>
              <w:instrText xml:space="preserve"> PAGEREF _Toc10545760 \h </w:instrText>
            </w:r>
          </w:ins>
          <w:r>
            <w:rPr>
              <w:noProof/>
              <w:webHidden/>
            </w:rPr>
          </w:r>
          <w:r>
            <w:rPr>
              <w:noProof/>
              <w:webHidden/>
            </w:rPr>
            <w:fldChar w:fldCharType="separate"/>
          </w:r>
          <w:ins w:id="24" w:author="Martin Ruppert - M91221" w:date="2019-06-04T13:09:00Z">
            <w:r w:rsidR="00351A82">
              <w:rPr>
                <w:noProof/>
                <w:webHidden/>
              </w:rPr>
              <w:t>6</w:t>
            </w:r>
          </w:ins>
          <w:ins w:id="25" w:author="Martin Ruppert - M91221" w:date="2019-06-04T13:02:00Z">
            <w:r>
              <w:rPr>
                <w:noProof/>
                <w:webHidden/>
              </w:rPr>
              <w:fldChar w:fldCharType="end"/>
            </w:r>
            <w:r w:rsidRPr="0078494E">
              <w:rPr>
                <w:rStyle w:val="Hyperlink"/>
                <w:noProof/>
              </w:rPr>
              <w:fldChar w:fldCharType="end"/>
            </w:r>
          </w:ins>
        </w:p>
        <w:p w14:paraId="68343A7B" w14:textId="6A47C3EE" w:rsidR="005F1A31" w:rsidRDefault="005F1A31">
          <w:pPr>
            <w:pStyle w:val="TOC2"/>
            <w:tabs>
              <w:tab w:val="right" w:pos="10532"/>
            </w:tabs>
            <w:rPr>
              <w:ins w:id="26" w:author="Martin Ruppert - M91221" w:date="2019-06-04T13:02:00Z"/>
              <w:rFonts w:asciiTheme="minorHAnsi" w:eastAsiaTheme="minorEastAsia" w:hAnsiTheme="minorHAnsi" w:cstheme="minorBidi"/>
              <w:b w:val="0"/>
              <w:i w:val="0"/>
              <w:iCs w:val="0"/>
              <w:noProof/>
              <w:sz w:val="22"/>
              <w:szCs w:val="22"/>
              <w:lang w:val="de-DE" w:eastAsia="de-DE"/>
            </w:rPr>
          </w:pPr>
          <w:ins w:id="27"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"_Toc10545761"</w:instrText>
            </w:r>
            <w:r w:rsidRPr="0078494E">
              <w:rPr>
                <w:rStyle w:val="Hyperlink"/>
                <w:noProof/>
              </w:rPr>
              <w:instrText xml:space="preserve"> </w:instrText>
            </w:r>
            <w:r w:rsidRPr="0078494E">
              <w:rPr>
                <w:rStyle w:val="Hyperlink"/>
                <w:noProof/>
              </w:rPr>
              <w:fldChar w:fldCharType="separate"/>
            </w:r>
            <w:r w:rsidRPr="0078494E">
              <w:rPr>
                <w:rStyle w:val="Hyperlink"/>
                <w:noProof/>
                <w:lang w:eastAsia="en-AU"/>
              </w:rPr>
              <w:t>Lab Procedure</w:t>
            </w:r>
            <w:r>
              <w:rPr>
                <w:noProof/>
                <w:webHidden/>
              </w:rPr>
              <w:tab/>
            </w:r>
            <w:r>
              <w:rPr>
                <w:noProof/>
                <w:webHidden/>
              </w:rPr>
              <w:fldChar w:fldCharType="begin"/>
            </w:r>
            <w:r>
              <w:rPr>
                <w:noProof/>
                <w:webHidden/>
              </w:rPr>
              <w:instrText xml:space="preserve"> PAGEREF _Toc10545761 \h </w:instrText>
            </w:r>
          </w:ins>
          <w:r>
            <w:rPr>
              <w:noProof/>
              <w:webHidden/>
            </w:rPr>
          </w:r>
          <w:r>
            <w:rPr>
              <w:noProof/>
              <w:webHidden/>
            </w:rPr>
            <w:fldChar w:fldCharType="separate"/>
          </w:r>
          <w:ins w:id="28" w:author="Martin Ruppert - M91221" w:date="2019-06-04T13:09:00Z">
            <w:r w:rsidR="00351A82">
              <w:rPr>
                <w:noProof/>
                <w:webHidden/>
              </w:rPr>
              <w:t>7</w:t>
            </w:r>
          </w:ins>
          <w:ins w:id="29" w:author="Martin Ruppert - M91221" w:date="2019-06-04T13:02:00Z">
            <w:r>
              <w:rPr>
                <w:noProof/>
                <w:webHidden/>
              </w:rPr>
              <w:fldChar w:fldCharType="end"/>
            </w:r>
            <w:r w:rsidRPr="0078494E">
              <w:rPr>
                <w:rStyle w:val="Hyperlink"/>
                <w:noProof/>
              </w:rPr>
              <w:fldChar w:fldCharType="end"/>
            </w:r>
          </w:ins>
        </w:p>
        <w:p w14:paraId="36B4744D" w14:textId="1CE3E503" w:rsidR="005F1A31" w:rsidRDefault="005F1A31">
          <w:pPr>
            <w:pStyle w:val="TOC3"/>
            <w:rPr>
              <w:ins w:id="30" w:author="Martin Ruppert - M91221" w:date="2019-06-04T13:02:00Z"/>
              <w:rFonts w:asciiTheme="minorHAnsi" w:eastAsiaTheme="minorEastAsia" w:hAnsiTheme="minorHAnsi" w:cstheme="minorBidi"/>
              <w:noProof/>
              <w:sz w:val="22"/>
              <w:szCs w:val="22"/>
              <w:lang w:val="de-DE" w:eastAsia="de-DE"/>
            </w:rPr>
          </w:pPr>
          <w:ins w:id="31"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"_Toc10545762"</w:instrText>
            </w:r>
            <w:r w:rsidRPr="0078494E">
              <w:rPr>
                <w:rStyle w:val="Hyperlink"/>
                <w:noProof/>
              </w:rPr>
              <w:instrText xml:space="preserve"> </w:instrText>
            </w:r>
            <w:r w:rsidRPr="0078494E">
              <w:rPr>
                <w:rStyle w:val="Hyperlink"/>
                <w:noProof/>
              </w:rPr>
              <w:fldChar w:fldCharType="separate"/>
            </w:r>
            <w:r w:rsidRPr="0078494E">
              <w:rPr>
                <w:rStyle w:val="Hyperlink"/>
                <w:noProof/>
                <w:lang w:eastAsia="en-AU"/>
              </w:rPr>
              <w:t>Starting MPLAB X IDE</w:t>
            </w:r>
            <w:r>
              <w:rPr>
                <w:noProof/>
                <w:webHidden/>
              </w:rPr>
              <w:tab/>
            </w:r>
            <w:r>
              <w:rPr>
                <w:noProof/>
                <w:webHidden/>
              </w:rPr>
              <w:fldChar w:fldCharType="begin"/>
            </w:r>
            <w:r>
              <w:rPr>
                <w:noProof/>
                <w:webHidden/>
              </w:rPr>
              <w:instrText xml:space="preserve"> PAGEREF _Toc10545762 \h </w:instrText>
            </w:r>
          </w:ins>
          <w:r>
            <w:rPr>
              <w:noProof/>
              <w:webHidden/>
            </w:rPr>
          </w:r>
          <w:r>
            <w:rPr>
              <w:noProof/>
              <w:webHidden/>
            </w:rPr>
            <w:fldChar w:fldCharType="separate"/>
          </w:r>
          <w:ins w:id="32" w:author="Martin Ruppert - M91221" w:date="2019-06-04T13:09:00Z">
            <w:r w:rsidR="00351A82">
              <w:rPr>
                <w:noProof/>
                <w:webHidden/>
              </w:rPr>
              <w:t>7</w:t>
            </w:r>
          </w:ins>
          <w:ins w:id="33" w:author="Martin Ruppert - M91221" w:date="2019-06-04T13:02:00Z">
            <w:r>
              <w:rPr>
                <w:noProof/>
                <w:webHidden/>
              </w:rPr>
              <w:fldChar w:fldCharType="end"/>
            </w:r>
            <w:r w:rsidRPr="0078494E">
              <w:rPr>
                <w:rStyle w:val="Hyperlink"/>
                <w:noProof/>
              </w:rPr>
              <w:fldChar w:fldCharType="end"/>
            </w:r>
          </w:ins>
        </w:p>
        <w:p w14:paraId="43DE6BDD" w14:textId="30BD571C" w:rsidR="005F1A31" w:rsidRDefault="005F1A31">
          <w:pPr>
            <w:pStyle w:val="TOC3"/>
            <w:rPr>
              <w:ins w:id="34" w:author="Martin Ruppert - M91221" w:date="2019-06-04T13:02:00Z"/>
              <w:rFonts w:asciiTheme="minorHAnsi" w:eastAsiaTheme="minorEastAsia" w:hAnsiTheme="minorHAnsi" w:cstheme="minorBidi"/>
              <w:noProof/>
              <w:sz w:val="22"/>
              <w:szCs w:val="22"/>
              <w:lang w:val="de-DE" w:eastAsia="de-DE"/>
            </w:rPr>
          </w:pPr>
          <w:ins w:id="35"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"_Toc10545763"</w:instrText>
            </w:r>
            <w:r w:rsidRPr="0078494E">
              <w:rPr>
                <w:rStyle w:val="Hyperlink"/>
                <w:noProof/>
              </w:rPr>
              <w:instrText xml:space="preserve"> </w:instrText>
            </w:r>
            <w:r w:rsidRPr="0078494E">
              <w:rPr>
                <w:rStyle w:val="Hyperlink"/>
                <w:noProof/>
              </w:rPr>
              <w:fldChar w:fldCharType="separate"/>
            </w:r>
            <w:r w:rsidRPr="0078494E">
              <w:rPr>
                <w:rStyle w:val="Hyperlink"/>
                <w:noProof/>
              </w:rPr>
              <w:t>Project Load, modify with MHC, Generate, build and run</w:t>
            </w:r>
            <w:r>
              <w:rPr>
                <w:noProof/>
                <w:webHidden/>
              </w:rPr>
              <w:tab/>
            </w:r>
            <w:r>
              <w:rPr>
                <w:noProof/>
                <w:webHidden/>
              </w:rPr>
              <w:fldChar w:fldCharType="begin"/>
            </w:r>
            <w:r>
              <w:rPr>
                <w:noProof/>
                <w:webHidden/>
              </w:rPr>
              <w:instrText xml:space="preserve"> PAGEREF _Toc10545763 \h </w:instrText>
            </w:r>
          </w:ins>
          <w:r>
            <w:rPr>
              <w:noProof/>
              <w:webHidden/>
            </w:rPr>
          </w:r>
          <w:r>
            <w:rPr>
              <w:noProof/>
              <w:webHidden/>
            </w:rPr>
            <w:fldChar w:fldCharType="separate"/>
          </w:r>
          <w:ins w:id="36" w:author="Martin Ruppert - M91221" w:date="2019-06-04T13:09:00Z">
            <w:r w:rsidR="00351A82">
              <w:rPr>
                <w:noProof/>
                <w:webHidden/>
              </w:rPr>
              <w:t>8</w:t>
            </w:r>
          </w:ins>
          <w:ins w:id="37" w:author="Martin Ruppert - M91221" w:date="2019-06-04T13:02:00Z">
            <w:r>
              <w:rPr>
                <w:noProof/>
                <w:webHidden/>
              </w:rPr>
              <w:fldChar w:fldCharType="end"/>
            </w:r>
            <w:r w:rsidRPr="0078494E">
              <w:rPr>
                <w:rStyle w:val="Hyperlink"/>
                <w:noProof/>
              </w:rPr>
              <w:fldChar w:fldCharType="end"/>
            </w:r>
          </w:ins>
        </w:p>
        <w:p w14:paraId="46DCD879" w14:textId="6E77F4EF" w:rsidR="005F1A31" w:rsidRDefault="005F1A31">
          <w:pPr>
            <w:pStyle w:val="TOC1"/>
            <w:tabs>
              <w:tab w:val="right" w:pos="10532"/>
            </w:tabs>
            <w:rPr>
              <w:ins w:id="38" w:author="Martin Ruppert - M91221" w:date="2019-06-04T13:02:00Z"/>
              <w:rFonts w:asciiTheme="minorHAnsi" w:eastAsiaTheme="minorEastAsia" w:hAnsiTheme="minorHAnsi" w:cstheme="minorBidi"/>
              <w:b w:val="0"/>
              <w:bCs w:val="0"/>
              <w:noProof/>
              <w:color w:val="auto"/>
              <w:sz w:val="22"/>
              <w:szCs w:val="22"/>
              <w:lang w:val="de-DE" w:eastAsia="de-DE"/>
            </w:rPr>
          </w:pPr>
          <w:ins w:id="39"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"_Toc10545764"</w:instrText>
            </w:r>
            <w:r w:rsidRPr="0078494E">
              <w:rPr>
                <w:rStyle w:val="Hyperlink"/>
                <w:noProof/>
              </w:rPr>
              <w:instrText xml:space="preserve"> </w:instrText>
            </w:r>
            <w:r w:rsidRPr="0078494E">
              <w:rPr>
                <w:rStyle w:val="Hyperlink"/>
                <w:noProof/>
              </w:rPr>
              <w:fldChar w:fldCharType="separate"/>
            </w:r>
            <w:r w:rsidRPr="0078494E">
              <w:rPr>
                <w:rStyle w:val="Hyperlink"/>
                <w:noProof/>
              </w:rPr>
              <w:t>Lab 2</w:t>
            </w:r>
            <w:r>
              <w:rPr>
                <w:noProof/>
                <w:webHidden/>
              </w:rPr>
              <w:tab/>
            </w:r>
            <w:r>
              <w:rPr>
                <w:noProof/>
                <w:webHidden/>
              </w:rPr>
              <w:fldChar w:fldCharType="begin"/>
            </w:r>
            <w:r>
              <w:rPr>
                <w:noProof/>
                <w:webHidden/>
              </w:rPr>
              <w:instrText xml:space="preserve"> PAGEREF _Toc10545764 \h </w:instrText>
            </w:r>
          </w:ins>
          <w:r>
            <w:rPr>
              <w:noProof/>
              <w:webHidden/>
            </w:rPr>
          </w:r>
          <w:r>
            <w:rPr>
              <w:noProof/>
              <w:webHidden/>
            </w:rPr>
            <w:fldChar w:fldCharType="separate"/>
          </w:r>
          <w:ins w:id="40" w:author="Martin Ruppert - M91221" w:date="2019-06-04T13:09:00Z">
            <w:r w:rsidR="00351A82">
              <w:rPr>
                <w:noProof/>
                <w:webHidden/>
              </w:rPr>
              <w:t>27</w:t>
            </w:r>
          </w:ins>
          <w:ins w:id="41" w:author="Martin Ruppert - M91221" w:date="2019-06-04T13:02:00Z">
            <w:r>
              <w:rPr>
                <w:noProof/>
                <w:webHidden/>
              </w:rPr>
              <w:fldChar w:fldCharType="end"/>
            </w:r>
            <w:r w:rsidRPr="0078494E">
              <w:rPr>
                <w:rStyle w:val="Hyperlink"/>
                <w:noProof/>
              </w:rPr>
              <w:fldChar w:fldCharType="end"/>
            </w:r>
          </w:ins>
        </w:p>
        <w:p w14:paraId="216975F9" w14:textId="0E064EA0" w:rsidR="005F1A31" w:rsidRDefault="005F1A31">
          <w:pPr>
            <w:pStyle w:val="TOC2"/>
            <w:tabs>
              <w:tab w:val="right" w:pos="10532"/>
            </w:tabs>
            <w:rPr>
              <w:ins w:id="42" w:author="Martin Ruppert - M91221" w:date="2019-06-04T13:02:00Z"/>
              <w:rFonts w:asciiTheme="minorHAnsi" w:eastAsiaTheme="minorEastAsia" w:hAnsiTheme="minorHAnsi" w:cstheme="minorBidi"/>
              <w:b w:val="0"/>
              <w:i w:val="0"/>
              <w:iCs w:val="0"/>
              <w:noProof/>
              <w:sz w:val="22"/>
              <w:szCs w:val="22"/>
              <w:lang w:val="de-DE" w:eastAsia="de-DE"/>
            </w:rPr>
          </w:pPr>
          <w:ins w:id="43"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"_Toc10545765"</w:instrText>
            </w:r>
            <w:r w:rsidRPr="0078494E">
              <w:rPr>
                <w:rStyle w:val="Hyperlink"/>
                <w:noProof/>
              </w:rPr>
              <w:instrText xml:space="preserve"> </w:instrText>
            </w:r>
            <w:r w:rsidRPr="0078494E">
              <w:rPr>
                <w:rStyle w:val="Hyperlink"/>
                <w:noProof/>
              </w:rPr>
              <w:fldChar w:fldCharType="separate"/>
            </w:r>
            <w:r w:rsidRPr="0078494E">
              <w:rPr>
                <w:rStyle w:val="Hyperlink"/>
                <w:noProof/>
                <w:lang w:eastAsia="en-AU"/>
              </w:rPr>
              <w:t>Overview</w:t>
            </w:r>
            <w:r>
              <w:rPr>
                <w:noProof/>
                <w:webHidden/>
              </w:rPr>
              <w:tab/>
            </w:r>
            <w:r>
              <w:rPr>
                <w:noProof/>
                <w:webHidden/>
              </w:rPr>
              <w:fldChar w:fldCharType="begin"/>
            </w:r>
            <w:r>
              <w:rPr>
                <w:noProof/>
                <w:webHidden/>
              </w:rPr>
              <w:instrText xml:space="preserve"> PAGEREF _Toc10545765 \h </w:instrText>
            </w:r>
          </w:ins>
          <w:r>
            <w:rPr>
              <w:noProof/>
              <w:webHidden/>
            </w:rPr>
          </w:r>
          <w:r>
            <w:rPr>
              <w:noProof/>
              <w:webHidden/>
            </w:rPr>
            <w:fldChar w:fldCharType="separate"/>
          </w:r>
          <w:ins w:id="44" w:author="Martin Ruppert - M91221" w:date="2019-06-04T13:09:00Z">
            <w:r w:rsidR="00351A82">
              <w:rPr>
                <w:noProof/>
                <w:webHidden/>
              </w:rPr>
              <w:t>27</w:t>
            </w:r>
          </w:ins>
          <w:ins w:id="45" w:author="Martin Ruppert - M91221" w:date="2019-06-04T13:02:00Z">
            <w:r>
              <w:rPr>
                <w:noProof/>
                <w:webHidden/>
              </w:rPr>
              <w:fldChar w:fldCharType="end"/>
            </w:r>
            <w:r w:rsidRPr="0078494E">
              <w:rPr>
                <w:rStyle w:val="Hyperlink"/>
                <w:noProof/>
              </w:rPr>
              <w:fldChar w:fldCharType="end"/>
            </w:r>
          </w:ins>
        </w:p>
        <w:p w14:paraId="65DF8707" w14:textId="4879BC6A" w:rsidR="005F1A31" w:rsidRDefault="005F1A31">
          <w:pPr>
            <w:pStyle w:val="TOC2"/>
            <w:tabs>
              <w:tab w:val="right" w:pos="10532"/>
            </w:tabs>
            <w:rPr>
              <w:ins w:id="46" w:author="Martin Ruppert - M91221" w:date="2019-06-04T13:02:00Z"/>
              <w:rFonts w:asciiTheme="minorHAnsi" w:eastAsiaTheme="minorEastAsia" w:hAnsiTheme="minorHAnsi" w:cstheme="minorBidi"/>
              <w:b w:val="0"/>
              <w:i w:val="0"/>
              <w:iCs w:val="0"/>
              <w:noProof/>
              <w:sz w:val="22"/>
              <w:szCs w:val="22"/>
              <w:lang w:val="de-DE" w:eastAsia="de-DE"/>
            </w:rPr>
          </w:pPr>
          <w:ins w:id="47"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"_Toc10545766"</w:instrText>
            </w:r>
            <w:r w:rsidRPr="0078494E">
              <w:rPr>
                <w:rStyle w:val="Hyperlink"/>
                <w:noProof/>
              </w:rPr>
              <w:instrText xml:space="preserve"> </w:instrText>
            </w:r>
            <w:r w:rsidRPr="0078494E">
              <w:rPr>
                <w:rStyle w:val="Hyperlink"/>
                <w:noProof/>
              </w:rPr>
              <w:fldChar w:fldCharType="separate"/>
            </w:r>
            <w:r w:rsidRPr="0078494E">
              <w:rPr>
                <w:rStyle w:val="Hyperlink"/>
                <w:noProof/>
                <w:lang w:eastAsia="en-AU"/>
              </w:rPr>
              <w:t>Lab Procedure</w:t>
            </w:r>
            <w:r>
              <w:rPr>
                <w:noProof/>
                <w:webHidden/>
              </w:rPr>
              <w:tab/>
            </w:r>
            <w:r>
              <w:rPr>
                <w:noProof/>
                <w:webHidden/>
              </w:rPr>
              <w:fldChar w:fldCharType="begin"/>
            </w:r>
            <w:r>
              <w:rPr>
                <w:noProof/>
                <w:webHidden/>
              </w:rPr>
              <w:instrText xml:space="preserve"> PAGEREF _Toc10545766 \h </w:instrText>
            </w:r>
          </w:ins>
          <w:r>
            <w:rPr>
              <w:noProof/>
              <w:webHidden/>
            </w:rPr>
          </w:r>
          <w:r>
            <w:rPr>
              <w:noProof/>
              <w:webHidden/>
            </w:rPr>
            <w:fldChar w:fldCharType="separate"/>
          </w:r>
          <w:ins w:id="48" w:author="Martin Ruppert - M91221" w:date="2019-06-04T13:09:00Z">
            <w:r w:rsidR="00351A82">
              <w:rPr>
                <w:noProof/>
                <w:webHidden/>
              </w:rPr>
              <w:t>30</w:t>
            </w:r>
          </w:ins>
          <w:ins w:id="49" w:author="Martin Ruppert - M91221" w:date="2019-06-04T13:02:00Z">
            <w:r>
              <w:rPr>
                <w:noProof/>
                <w:webHidden/>
              </w:rPr>
              <w:fldChar w:fldCharType="end"/>
            </w:r>
            <w:r w:rsidRPr="0078494E">
              <w:rPr>
                <w:rStyle w:val="Hyperlink"/>
                <w:noProof/>
              </w:rPr>
              <w:fldChar w:fldCharType="end"/>
            </w:r>
          </w:ins>
        </w:p>
        <w:p w14:paraId="4B4C12E0" w14:textId="4534A019" w:rsidR="005F1A31" w:rsidRDefault="005F1A31">
          <w:pPr>
            <w:pStyle w:val="TOC1"/>
            <w:tabs>
              <w:tab w:val="right" w:pos="10532"/>
            </w:tabs>
            <w:rPr>
              <w:ins w:id="50" w:author="Martin Ruppert - M91221" w:date="2019-06-04T13:02:00Z"/>
              <w:rFonts w:asciiTheme="minorHAnsi" w:eastAsiaTheme="minorEastAsia" w:hAnsiTheme="minorHAnsi" w:cstheme="minorBidi"/>
              <w:b w:val="0"/>
              <w:bCs w:val="0"/>
              <w:noProof/>
              <w:color w:val="auto"/>
              <w:sz w:val="22"/>
              <w:szCs w:val="22"/>
              <w:lang w:val="de-DE" w:eastAsia="de-DE"/>
            </w:rPr>
          </w:pPr>
          <w:ins w:id="51"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"_Toc10545767"</w:instrText>
            </w:r>
            <w:r w:rsidRPr="0078494E">
              <w:rPr>
                <w:rStyle w:val="Hyperlink"/>
                <w:noProof/>
              </w:rPr>
              <w:instrText xml:space="preserve"> </w:instrText>
            </w:r>
            <w:r w:rsidRPr="0078494E">
              <w:rPr>
                <w:rStyle w:val="Hyperlink"/>
                <w:noProof/>
              </w:rPr>
              <w:fldChar w:fldCharType="separate"/>
            </w:r>
            <w:r w:rsidRPr="0078494E">
              <w:rPr>
                <w:rStyle w:val="Hyperlink"/>
                <w:noProof/>
              </w:rPr>
              <w:t>MPLAB® Harmony TCP/IP Stack</w:t>
            </w:r>
            <w:r>
              <w:rPr>
                <w:noProof/>
                <w:webHidden/>
              </w:rPr>
              <w:tab/>
            </w:r>
            <w:r>
              <w:rPr>
                <w:noProof/>
                <w:webHidden/>
              </w:rPr>
              <w:fldChar w:fldCharType="begin"/>
            </w:r>
            <w:r>
              <w:rPr>
                <w:noProof/>
                <w:webHidden/>
              </w:rPr>
              <w:instrText xml:space="preserve"> PAGEREF _Toc10545767 \h </w:instrText>
            </w:r>
          </w:ins>
          <w:r>
            <w:rPr>
              <w:noProof/>
              <w:webHidden/>
            </w:rPr>
          </w:r>
          <w:r>
            <w:rPr>
              <w:noProof/>
              <w:webHidden/>
            </w:rPr>
            <w:fldChar w:fldCharType="separate"/>
          </w:r>
          <w:ins w:id="52" w:author="Martin Ruppert - M91221" w:date="2019-06-04T13:09:00Z">
            <w:r w:rsidR="00351A82">
              <w:rPr>
                <w:noProof/>
                <w:webHidden/>
              </w:rPr>
              <w:t>32</w:t>
            </w:r>
          </w:ins>
          <w:ins w:id="53" w:author="Martin Ruppert - M91221" w:date="2019-06-04T13:02:00Z">
            <w:r>
              <w:rPr>
                <w:noProof/>
                <w:webHidden/>
              </w:rPr>
              <w:fldChar w:fldCharType="end"/>
            </w:r>
            <w:r w:rsidRPr="0078494E">
              <w:rPr>
                <w:rStyle w:val="Hyperlink"/>
                <w:noProof/>
              </w:rPr>
              <w:fldChar w:fldCharType="end"/>
            </w:r>
          </w:ins>
        </w:p>
        <w:p w14:paraId="407CF477" w14:textId="75EE81BD" w:rsidR="005F1A31" w:rsidRDefault="005F1A31">
          <w:pPr>
            <w:pStyle w:val="TOC2"/>
            <w:tabs>
              <w:tab w:val="right" w:pos="10532"/>
            </w:tabs>
            <w:rPr>
              <w:ins w:id="54" w:author="Martin Ruppert - M91221" w:date="2019-06-04T13:02:00Z"/>
              <w:rFonts w:asciiTheme="minorHAnsi" w:eastAsiaTheme="minorEastAsia" w:hAnsiTheme="minorHAnsi" w:cstheme="minorBidi"/>
              <w:b w:val="0"/>
              <w:i w:val="0"/>
              <w:iCs w:val="0"/>
              <w:noProof/>
              <w:sz w:val="22"/>
              <w:szCs w:val="22"/>
              <w:lang w:val="de-DE" w:eastAsia="de-DE"/>
            </w:rPr>
          </w:pPr>
          <w:ins w:id="55"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"_Toc10545768"</w:instrText>
            </w:r>
            <w:r w:rsidRPr="0078494E">
              <w:rPr>
                <w:rStyle w:val="Hyperlink"/>
                <w:noProof/>
              </w:rPr>
              <w:instrText xml:space="preserve"> </w:instrText>
            </w:r>
            <w:r w:rsidRPr="0078494E">
              <w:rPr>
                <w:rStyle w:val="Hyperlink"/>
                <w:noProof/>
              </w:rPr>
              <w:fldChar w:fldCharType="separate"/>
            </w:r>
            <w:r w:rsidRPr="0078494E">
              <w:rPr>
                <w:rStyle w:val="Hyperlink"/>
                <w:noProof/>
              </w:rPr>
              <w:t>TCP Module API Function List</w:t>
            </w:r>
            <w:r>
              <w:rPr>
                <w:noProof/>
                <w:webHidden/>
              </w:rPr>
              <w:tab/>
            </w:r>
            <w:r>
              <w:rPr>
                <w:noProof/>
                <w:webHidden/>
              </w:rPr>
              <w:fldChar w:fldCharType="begin"/>
            </w:r>
            <w:r>
              <w:rPr>
                <w:noProof/>
                <w:webHidden/>
              </w:rPr>
              <w:instrText xml:space="preserve"> PAGEREF _Toc10545768 \h </w:instrText>
            </w:r>
          </w:ins>
          <w:r>
            <w:rPr>
              <w:noProof/>
              <w:webHidden/>
            </w:rPr>
          </w:r>
          <w:r>
            <w:rPr>
              <w:noProof/>
              <w:webHidden/>
            </w:rPr>
            <w:fldChar w:fldCharType="separate"/>
          </w:r>
          <w:ins w:id="56" w:author="Martin Ruppert - M91221" w:date="2019-06-04T13:09:00Z">
            <w:r w:rsidR="00351A82">
              <w:rPr>
                <w:noProof/>
                <w:webHidden/>
              </w:rPr>
              <w:t>32</w:t>
            </w:r>
          </w:ins>
          <w:ins w:id="57" w:author="Martin Ruppert - M91221" w:date="2019-06-04T13:02:00Z">
            <w:r>
              <w:rPr>
                <w:noProof/>
                <w:webHidden/>
              </w:rPr>
              <w:fldChar w:fldCharType="end"/>
            </w:r>
            <w:r w:rsidRPr="0078494E">
              <w:rPr>
                <w:rStyle w:val="Hyperlink"/>
                <w:noProof/>
              </w:rPr>
              <w:fldChar w:fldCharType="end"/>
            </w:r>
          </w:ins>
        </w:p>
        <w:p w14:paraId="14BB51F3" w14:textId="08A07A3E" w:rsidR="005F1A31" w:rsidRDefault="005F1A31">
          <w:pPr>
            <w:pStyle w:val="TOC3"/>
            <w:rPr>
              <w:ins w:id="58" w:author="Martin Ruppert - M91221" w:date="2019-06-04T13:02:00Z"/>
              <w:rFonts w:asciiTheme="minorHAnsi" w:eastAsiaTheme="minorEastAsia" w:hAnsiTheme="minorHAnsi" w:cstheme="minorBidi"/>
              <w:noProof/>
              <w:sz w:val="22"/>
              <w:szCs w:val="22"/>
              <w:lang w:val="de-DE" w:eastAsia="de-DE"/>
            </w:rPr>
          </w:pPr>
          <w:ins w:id="59"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"_Toc10545769"</w:instrText>
            </w:r>
            <w:r w:rsidRPr="0078494E">
              <w:rPr>
                <w:rStyle w:val="Hyperlink"/>
                <w:noProof/>
              </w:rPr>
              <w:instrText xml:space="preserve"> </w:instrText>
            </w:r>
            <w:r w:rsidRPr="0078494E">
              <w:rPr>
                <w:rStyle w:val="Hyperlink"/>
                <w:noProof/>
              </w:rPr>
              <w:fldChar w:fldCharType="separate"/>
            </w:r>
            <w:r w:rsidRPr="0078494E">
              <w:rPr>
                <w:rStyle w:val="Hyperlink"/>
                <w:noProof/>
              </w:rPr>
              <w:t>Socket Management Functions</w:t>
            </w:r>
            <w:r>
              <w:rPr>
                <w:noProof/>
                <w:webHidden/>
              </w:rPr>
              <w:tab/>
            </w:r>
            <w:r>
              <w:rPr>
                <w:noProof/>
                <w:webHidden/>
              </w:rPr>
              <w:fldChar w:fldCharType="begin"/>
            </w:r>
            <w:r>
              <w:rPr>
                <w:noProof/>
                <w:webHidden/>
              </w:rPr>
              <w:instrText xml:space="preserve"> PAGEREF _Toc10545769 \h </w:instrText>
            </w:r>
          </w:ins>
          <w:r>
            <w:rPr>
              <w:noProof/>
              <w:webHidden/>
            </w:rPr>
          </w:r>
          <w:r>
            <w:rPr>
              <w:noProof/>
              <w:webHidden/>
            </w:rPr>
            <w:fldChar w:fldCharType="separate"/>
          </w:r>
          <w:ins w:id="60" w:author="Martin Ruppert - M91221" w:date="2019-06-04T13:09:00Z">
            <w:r w:rsidR="00351A82">
              <w:rPr>
                <w:noProof/>
                <w:webHidden/>
              </w:rPr>
              <w:t>32</w:t>
            </w:r>
          </w:ins>
          <w:ins w:id="61" w:author="Martin Ruppert - M91221" w:date="2019-06-04T13:02:00Z">
            <w:r>
              <w:rPr>
                <w:noProof/>
                <w:webHidden/>
              </w:rPr>
              <w:fldChar w:fldCharType="end"/>
            </w:r>
            <w:r w:rsidRPr="0078494E">
              <w:rPr>
                <w:rStyle w:val="Hyperlink"/>
                <w:noProof/>
              </w:rPr>
              <w:fldChar w:fldCharType="end"/>
            </w:r>
          </w:ins>
        </w:p>
        <w:p w14:paraId="71438D26" w14:textId="7B098A98" w:rsidR="005F1A31" w:rsidRDefault="005F1A31">
          <w:pPr>
            <w:pStyle w:val="TOC3"/>
            <w:rPr>
              <w:ins w:id="62" w:author="Martin Ruppert - M91221" w:date="2019-06-04T13:02:00Z"/>
              <w:rFonts w:asciiTheme="minorHAnsi" w:eastAsiaTheme="minorEastAsia" w:hAnsiTheme="minorHAnsi" w:cstheme="minorBidi"/>
              <w:noProof/>
              <w:sz w:val="22"/>
              <w:szCs w:val="22"/>
              <w:lang w:val="de-DE" w:eastAsia="de-DE"/>
            </w:rPr>
          </w:pPr>
          <w:ins w:id="63"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"_Toc10545770"</w:instrText>
            </w:r>
            <w:r w:rsidRPr="0078494E">
              <w:rPr>
                <w:rStyle w:val="Hyperlink"/>
                <w:noProof/>
              </w:rPr>
              <w:instrText xml:space="preserve"> </w:instrText>
            </w:r>
            <w:r w:rsidRPr="0078494E">
              <w:rPr>
                <w:rStyle w:val="Hyperlink"/>
                <w:noProof/>
              </w:rPr>
              <w:fldChar w:fldCharType="separate"/>
            </w:r>
            <w:r w:rsidRPr="0078494E">
              <w:rPr>
                <w:rStyle w:val="Hyperlink"/>
                <w:noProof/>
              </w:rPr>
              <w:t>Transmit Data Functions</w:t>
            </w:r>
            <w:r>
              <w:rPr>
                <w:noProof/>
                <w:webHidden/>
              </w:rPr>
              <w:tab/>
            </w:r>
            <w:r>
              <w:rPr>
                <w:noProof/>
                <w:webHidden/>
              </w:rPr>
              <w:fldChar w:fldCharType="begin"/>
            </w:r>
            <w:r>
              <w:rPr>
                <w:noProof/>
                <w:webHidden/>
              </w:rPr>
              <w:instrText xml:space="preserve"> PAGEREF _Toc10545770 \h </w:instrText>
            </w:r>
          </w:ins>
          <w:r>
            <w:rPr>
              <w:noProof/>
              <w:webHidden/>
            </w:rPr>
          </w:r>
          <w:r>
            <w:rPr>
              <w:noProof/>
              <w:webHidden/>
            </w:rPr>
            <w:fldChar w:fldCharType="separate"/>
          </w:r>
          <w:ins w:id="64" w:author="Martin Ruppert - M91221" w:date="2019-06-04T13:09:00Z">
            <w:r w:rsidR="00351A82">
              <w:rPr>
                <w:noProof/>
                <w:webHidden/>
              </w:rPr>
              <w:t>32</w:t>
            </w:r>
          </w:ins>
          <w:ins w:id="65" w:author="Martin Ruppert - M91221" w:date="2019-06-04T13:02:00Z">
            <w:r>
              <w:rPr>
                <w:noProof/>
                <w:webHidden/>
              </w:rPr>
              <w:fldChar w:fldCharType="end"/>
            </w:r>
            <w:r w:rsidRPr="0078494E">
              <w:rPr>
                <w:rStyle w:val="Hyperlink"/>
                <w:noProof/>
              </w:rPr>
              <w:fldChar w:fldCharType="end"/>
            </w:r>
          </w:ins>
        </w:p>
        <w:p w14:paraId="478ADBA6" w14:textId="5E932D9C" w:rsidR="005F1A31" w:rsidRDefault="005F1A31">
          <w:pPr>
            <w:pStyle w:val="TOC3"/>
            <w:rPr>
              <w:ins w:id="66" w:author="Martin Ruppert - M91221" w:date="2019-06-04T13:02:00Z"/>
              <w:rFonts w:asciiTheme="minorHAnsi" w:eastAsiaTheme="minorEastAsia" w:hAnsiTheme="minorHAnsi" w:cstheme="minorBidi"/>
              <w:noProof/>
              <w:sz w:val="22"/>
              <w:szCs w:val="22"/>
              <w:lang w:val="de-DE" w:eastAsia="de-DE"/>
            </w:rPr>
          </w:pPr>
          <w:ins w:id="67"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"_Toc10545771"</w:instrText>
            </w:r>
            <w:r w:rsidRPr="0078494E">
              <w:rPr>
                <w:rStyle w:val="Hyperlink"/>
                <w:noProof/>
              </w:rPr>
              <w:instrText xml:space="preserve"> </w:instrText>
            </w:r>
            <w:r w:rsidRPr="0078494E">
              <w:rPr>
                <w:rStyle w:val="Hyperlink"/>
                <w:noProof/>
              </w:rPr>
              <w:fldChar w:fldCharType="separate"/>
            </w:r>
            <w:r w:rsidRPr="0078494E">
              <w:rPr>
                <w:rStyle w:val="Hyperlink"/>
                <w:noProof/>
              </w:rPr>
              <w:t>Receive Data Transfer Functions</w:t>
            </w:r>
            <w:r>
              <w:rPr>
                <w:noProof/>
                <w:webHidden/>
              </w:rPr>
              <w:tab/>
            </w:r>
            <w:r>
              <w:rPr>
                <w:noProof/>
                <w:webHidden/>
              </w:rPr>
              <w:fldChar w:fldCharType="begin"/>
            </w:r>
            <w:r>
              <w:rPr>
                <w:noProof/>
                <w:webHidden/>
              </w:rPr>
              <w:instrText xml:space="preserve"> PAGEREF _Toc10545771 \h </w:instrText>
            </w:r>
          </w:ins>
          <w:r>
            <w:rPr>
              <w:noProof/>
              <w:webHidden/>
            </w:rPr>
          </w:r>
          <w:r>
            <w:rPr>
              <w:noProof/>
              <w:webHidden/>
            </w:rPr>
            <w:fldChar w:fldCharType="separate"/>
          </w:r>
          <w:ins w:id="68" w:author="Martin Ruppert - M91221" w:date="2019-06-04T13:09:00Z">
            <w:r w:rsidR="00351A82">
              <w:rPr>
                <w:noProof/>
                <w:webHidden/>
              </w:rPr>
              <w:t>32</w:t>
            </w:r>
          </w:ins>
          <w:ins w:id="69" w:author="Martin Ruppert - M91221" w:date="2019-06-04T13:02:00Z">
            <w:r>
              <w:rPr>
                <w:noProof/>
                <w:webHidden/>
              </w:rPr>
              <w:fldChar w:fldCharType="end"/>
            </w:r>
            <w:r w:rsidRPr="0078494E">
              <w:rPr>
                <w:rStyle w:val="Hyperlink"/>
                <w:noProof/>
              </w:rPr>
              <w:fldChar w:fldCharType="end"/>
            </w:r>
          </w:ins>
        </w:p>
        <w:p w14:paraId="35193810" w14:textId="547BFC76" w:rsidR="005F1A31" w:rsidRDefault="005F1A31">
          <w:pPr>
            <w:pStyle w:val="TOC2"/>
            <w:tabs>
              <w:tab w:val="right" w:pos="10532"/>
            </w:tabs>
            <w:rPr>
              <w:ins w:id="70" w:author="Martin Ruppert - M91221" w:date="2019-06-04T13:02:00Z"/>
              <w:rFonts w:asciiTheme="minorHAnsi" w:eastAsiaTheme="minorEastAsia" w:hAnsiTheme="minorHAnsi" w:cstheme="minorBidi"/>
              <w:b w:val="0"/>
              <w:i w:val="0"/>
              <w:iCs w:val="0"/>
              <w:noProof/>
              <w:sz w:val="22"/>
              <w:szCs w:val="22"/>
              <w:lang w:val="de-DE" w:eastAsia="de-DE"/>
            </w:rPr>
          </w:pPr>
          <w:ins w:id="71"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"_Toc10545772"</w:instrText>
            </w:r>
            <w:r w:rsidRPr="0078494E">
              <w:rPr>
                <w:rStyle w:val="Hyperlink"/>
                <w:noProof/>
              </w:rPr>
              <w:instrText xml:space="preserve"> </w:instrText>
            </w:r>
            <w:r w:rsidRPr="0078494E">
              <w:rPr>
                <w:rStyle w:val="Hyperlink"/>
                <w:noProof/>
              </w:rPr>
              <w:fldChar w:fldCharType="separate"/>
            </w:r>
            <w:r w:rsidRPr="0078494E">
              <w:rPr>
                <w:rStyle w:val="Hyperlink"/>
                <w:noProof/>
              </w:rPr>
              <w:t>UDP Module API Function List</w:t>
            </w:r>
            <w:r>
              <w:rPr>
                <w:noProof/>
                <w:webHidden/>
              </w:rPr>
              <w:tab/>
            </w:r>
            <w:r>
              <w:rPr>
                <w:noProof/>
                <w:webHidden/>
              </w:rPr>
              <w:fldChar w:fldCharType="begin"/>
            </w:r>
            <w:r>
              <w:rPr>
                <w:noProof/>
                <w:webHidden/>
              </w:rPr>
              <w:instrText xml:space="preserve"> PAGEREF _Toc10545772 \h </w:instrText>
            </w:r>
          </w:ins>
          <w:r>
            <w:rPr>
              <w:noProof/>
              <w:webHidden/>
            </w:rPr>
          </w:r>
          <w:r>
            <w:rPr>
              <w:noProof/>
              <w:webHidden/>
            </w:rPr>
            <w:fldChar w:fldCharType="separate"/>
          </w:r>
          <w:ins w:id="72" w:author="Martin Ruppert - M91221" w:date="2019-06-04T13:09:00Z">
            <w:r w:rsidR="00351A82">
              <w:rPr>
                <w:noProof/>
                <w:webHidden/>
              </w:rPr>
              <w:t>33</w:t>
            </w:r>
          </w:ins>
          <w:ins w:id="73" w:author="Martin Ruppert - M91221" w:date="2019-06-04T13:02:00Z">
            <w:r>
              <w:rPr>
                <w:noProof/>
                <w:webHidden/>
              </w:rPr>
              <w:fldChar w:fldCharType="end"/>
            </w:r>
            <w:r w:rsidRPr="0078494E">
              <w:rPr>
                <w:rStyle w:val="Hyperlink"/>
                <w:noProof/>
              </w:rPr>
              <w:fldChar w:fldCharType="end"/>
            </w:r>
          </w:ins>
        </w:p>
        <w:p w14:paraId="23887F9A" w14:textId="5EC321B6" w:rsidR="005F1A31" w:rsidRDefault="005F1A31">
          <w:pPr>
            <w:pStyle w:val="TOC3"/>
            <w:rPr>
              <w:ins w:id="74" w:author="Martin Ruppert - M91221" w:date="2019-06-04T13:02:00Z"/>
              <w:rFonts w:asciiTheme="minorHAnsi" w:eastAsiaTheme="minorEastAsia" w:hAnsiTheme="minorHAnsi" w:cstheme="minorBidi"/>
              <w:noProof/>
              <w:sz w:val="22"/>
              <w:szCs w:val="22"/>
              <w:lang w:val="de-DE" w:eastAsia="de-DE"/>
            </w:rPr>
          </w:pPr>
          <w:ins w:id="75"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"_Toc10545773"</w:instrText>
            </w:r>
            <w:r w:rsidRPr="0078494E">
              <w:rPr>
                <w:rStyle w:val="Hyperlink"/>
                <w:noProof/>
              </w:rPr>
              <w:instrText xml:space="preserve"> </w:instrText>
            </w:r>
            <w:r w:rsidRPr="0078494E">
              <w:rPr>
                <w:rStyle w:val="Hyperlink"/>
                <w:noProof/>
              </w:rPr>
              <w:fldChar w:fldCharType="separate"/>
            </w:r>
            <w:r w:rsidRPr="0078494E">
              <w:rPr>
                <w:rStyle w:val="Hyperlink"/>
                <w:noProof/>
              </w:rPr>
              <w:t>Socket Management Functions</w:t>
            </w:r>
            <w:r>
              <w:rPr>
                <w:noProof/>
                <w:webHidden/>
              </w:rPr>
              <w:tab/>
            </w:r>
            <w:r>
              <w:rPr>
                <w:noProof/>
                <w:webHidden/>
              </w:rPr>
              <w:fldChar w:fldCharType="begin"/>
            </w:r>
            <w:r>
              <w:rPr>
                <w:noProof/>
                <w:webHidden/>
              </w:rPr>
              <w:instrText xml:space="preserve"> PAGEREF _Toc10545773 \h </w:instrText>
            </w:r>
          </w:ins>
          <w:r>
            <w:rPr>
              <w:noProof/>
              <w:webHidden/>
            </w:rPr>
          </w:r>
          <w:r>
            <w:rPr>
              <w:noProof/>
              <w:webHidden/>
            </w:rPr>
            <w:fldChar w:fldCharType="separate"/>
          </w:r>
          <w:ins w:id="76" w:author="Martin Ruppert - M91221" w:date="2019-06-04T13:09:00Z">
            <w:r w:rsidR="00351A82">
              <w:rPr>
                <w:noProof/>
                <w:webHidden/>
              </w:rPr>
              <w:t>33</w:t>
            </w:r>
          </w:ins>
          <w:ins w:id="77" w:author="Martin Ruppert - M91221" w:date="2019-06-04T13:02:00Z">
            <w:r>
              <w:rPr>
                <w:noProof/>
                <w:webHidden/>
              </w:rPr>
              <w:fldChar w:fldCharType="end"/>
            </w:r>
            <w:r w:rsidRPr="0078494E">
              <w:rPr>
                <w:rStyle w:val="Hyperlink"/>
                <w:noProof/>
              </w:rPr>
              <w:fldChar w:fldCharType="end"/>
            </w:r>
          </w:ins>
        </w:p>
        <w:p w14:paraId="4693FCDA" w14:textId="040D47E0" w:rsidR="005F1A31" w:rsidRDefault="005F1A31">
          <w:pPr>
            <w:pStyle w:val="TOC3"/>
            <w:rPr>
              <w:ins w:id="78" w:author="Martin Ruppert - M91221" w:date="2019-06-04T13:02:00Z"/>
              <w:rFonts w:asciiTheme="minorHAnsi" w:eastAsiaTheme="minorEastAsia" w:hAnsiTheme="minorHAnsi" w:cstheme="minorBidi"/>
              <w:noProof/>
              <w:sz w:val="22"/>
              <w:szCs w:val="22"/>
              <w:lang w:val="de-DE" w:eastAsia="de-DE"/>
            </w:rPr>
          </w:pPr>
          <w:ins w:id="79"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"_Toc10545774"</w:instrText>
            </w:r>
            <w:r w:rsidRPr="0078494E">
              <w:rPr>
                <w:rStyle w:val="Hyperlink"/>
                <w:noProof/>
              </w:rPr>
              <w:instrText xml:space="preserve"> </w:instrText>
            </w:r>
            <w:r w:rsidRPr="0078494E">
              <w:rPr>
                <w:rStyle w:val="Hyperlink"/>
                <w:noProof/>
              </w:rPr>
              <w:fldChar w:fldCharType="separate"/>
            </w:r>
            <w:r w:rsidRPr="0078494E">
              <w:rPr>
                <w:rStyle w:val="Hyperlink"/>
                <w:noProof/>
              </w:rPr>
              <w:t>Transmit Data Functions</w:t>
            </w:r>
            <w:r>
              <w:rPr>
                <w:noProof/>
                <w:webHidden/>
              </w:rPr>
              <w:tab/>
            </w:r>
            <w:r>
              <w:rPr>
                <w:noProof/>
                <w:webHidden/>
              </w:rPr>
              <w:fldChar w:fldCharType="begin"/>
            </w:r>
            <w:r>
              <w:rPr>
                <w:noProof/>
                <w:webHidden/>
              </w:rPr>
              <w:instrText xml:space="preserve"> PAGEREF _Toc10545774 \h </w:instrText>
            </w:r>
          </w:ins>
          <w:r>
            <w:rPr>
              <w:noProof/>
              <w:webHidden/>
            </w:rPr>
          </w:r>
          <w:r>
            <w:rPr>
              <w:noProof/>
              <w:webHidden/>
            </w:rPr>
            <w:fldChar w:fldCharType="separate"/>
          </w:r>
          <w:ins w:id="80" w:author="Martin Ruppert - M91221" w:date="2019-06-04T13:09:00Z">
            <w:r w:rsidR="00351A82">
              <w:rPr>
                <w:noProof/>
                <w:webHidden/>
              </w:rPr>
              <w:t>33</w:t>
            </w:r>
          </w:ins>
          <w:ins w:id="81" w:author="Martin Ruppert - M91221" w:date="2019-06-04T13:02:00Z">
            <w:r>
              <w:rPr>
                <w:noProof/>
                <w:webHidden/>
              </w:rPr>
              <w:fldChar w:fldCharType="end"/>
            </w:r>
            <w:r w:rsidRPr="0078494E">
              <w:rPr>
                <w:rStyle w:val="Hyperlink"/>
                <w:noProof/>
              </w:rPr>
              <w:fldChar w:fldCharType="end"/>
            </w:r>
          </w:ins>
        </w:p>
        <w:p w14:paraId="36582318" w14:textId="4FF71854" w:rsidR="005F1A31" w:rsidRDefault="005F1A31">
          <w:pPr>
            <w:pStyle w:val="TOC3"/>
            <w:rPr>
              <w:ins w:id="82" w:author="Martin Ruppert - M91221" w:date="2019-06-04T13:02:00Z"/>
              <w:rFonts w:asciiTheme="minorHAnsi" w:eastAsiaTheme="minorEastAsia" w:hAnsiTheme="minorHAnsi" w:cstheme="minorBidi"/>
              <w:noProof/>
              <w:sz w:val="22"/>
              <w:szCs w:val="22"/>
              <w:lang w:val="de-DE" w:eastAsia="de-DE"/>
            </w:rPr>
          </w:pPr>
          <w:ins w:id="83"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"_Toc10545775"</w:instrText>
            </w:r>
            <w:r w:rsidRPr="0078494E">
              <w:rPr>
                <w:rStyle w:val="Hyperlink"/>
                <w:noProof/>
              </w:rPr>
              <w:instrText xml:space="preserve"> </w:instrText>
            </w:r>
            <w:r w:rsidRPr="0078494E">
              <w:rPr>
                <w:rStyle w:val="Hyperlink"/>
                <w:noProof/>
              </w:rPr>
              <w:fldChar w:fldCharType="separate"/>
            </w:r>
            <w:r w:rsidRPr="0078494E">
              <w:rPr>
                <w:rStyle w:val="Hyperlink"/>
                <w:noProof/>
              </w:rPr>
              <w:t>Receive Data Transfer Functions</w:t>
            </w:r>
            <w:r>
              <w:rPr>
                <w:noProof/>
                <w:webHidden/>
              </w:rPr>
              <w:tab/>
            </w:r>
            <w:r>
              <w:rPr>
                <w:noProof/>
                <w:webHidden/>
              </w:rPr>
              <w:fldChar w:fldCharType="begin"/>
            </w:r>
            <w:r>
              <w:rPr>
                <w:noProof/>
                <w:webHidden/>
              </w:rPr>
              <w:instrText xml:space="preserve"> PAGEREF _Toc10545775 \h </w:instrText>
            </w:r>
          </w:ins>
          <w:r>
            <w:rPr>
              <w:noProof/>
              <w:webHidden/>
            </w:rPr>
          </w:r>
          <w:r>
            <w:rPr>
              <w:noProof/>
              <w:webHidden/>
            </w:rPr>
            <w:fldChar w:fldCharType="separate"/>
          </w:r>
          <w:ins w:id="84" w:author="Martin Ruppert - M91221" w:date="2019-06-04T13:09:00Z">
            <w:r w:rsidR="00351A82">
              <w:rPr>
                <w:noProof/>
                <w:webHidden/>
              </w:rPr>
              <w:t>33</w:t>
            </w:r>
          </w:ins>
          <w:ins w:id="85" w:author="Martin Ruppert - M91221" w:date="2019-06-04T13:02:00Z">
            <w:r>
              <w:rPr>
                <w:noProof/>
                <w:webHidden/>
              </w:rPr>
              <w:fldChar w:fldCharType="end"/>
            </w:r>
            <w:r w:rsidRPr="0078494E">
              <w:rPr>
                <w:rStyle w:val="Hyperlink"/>
                <w:noProof/>
              </w:rPr>
              <w:fldChar w:fldCharType="end"/>
            </w:r>
          </w:ins>
        </w:p>
        <w:p w14:paraId="6E4718C5" w14:textId="5A35DFC3" w:rsidR="005F1A31" w:rsidRDefault="005F1A31">
          <w:pPr>
            <w:pStyle w:val="TOC1"/>
            <w:tabs>
              <w:tab w:val="right" w:pos="10532"/>
            </w:tabs>
            <w:rPr>
              <w:ins w:id="86" w:author="Martin Ruppert - M91221" w:date="2019-06-04T13:02:00Z"/>
              <w:rFonts w:asciiTheme="minorHAnsi" w:eastAsiaTheme="minorEastAsia" w:hAnsiTheme="minorHAnsi" w:cstheme="minorBidi"/>
              <w:b w:val="0"/>
              <w:bCs w:val="0"/>
              <w:noProof/>
              <w:color w:val="auto"/>
              <w:sz w:val="22"/>
              <w:szCs w:val="22"/>
              <w:lang w:val="de-DE" w:eastAsia="de-DE"/>
            </w:rPr>
          </w:pPr>
          <w:ins w:id="87"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"_Toc10545776"</w:instrText>
            </w:r>
            <w:r w:rsidRPr="0078494E">
              <w:rPr>
                <w:rStyle w:val="Hyperlink"/>
                <w:noProof/>
              </w:rPr>
              <w:instrText xml:space="preserve"> </w:instrText>
            </w:r>
            <w:r w:rsidRPr="0078494E">
              <w:rPr>
                <w:rStyle w:val="Hyperlink"/>
                <w:noProof/>
              </w:rPr>
              <w:fldChar w:fldCharType="separate"/>
            </w:r>
            <w:r w:rsidRPr="0078494E">
              <w:rPr>
                <w:rStyle w:val="Hyperlink"/>
                <w:noProof/>
              </w:rPr>
              <w:t>Harmony TCP/IP API Subset For all Lab’s</w:t>
            </w:r>
            <w:r>
              <w:rPr>
                <w:noProof/>
                <w:webHidden/>
              </w:rPr>
              <w:tab/>
            </w:r>
            <w:r>
              <w:rPr>
                <w:noProof/>
                <w:webHidden/>
              </w:rPr>
              <w:fldChar w:fldCharType="begin"/>
            </w:r>
            <w:r>
              <w:rPr>
                <w:noProof/>
                <w:webHidden/>
              </w:rPr>
              <w:instrText xml:space="preserve"> PAGEREF _Toc10545776 \h </w:instrText>
            </w:r>
          </w:ins>
          <w:r>
            <w:rPr>
              <w:noProof/>
              <w:webHidden/>
            </w:rPr>
          </w:r>
          <w:r>
            <w:rPr>
              <w:noProof/>
              <w:webHidden/>
            </w:rPr>
            <w:fldChar w:fldCharType="separate"/>
          </w:r>
          <w:ins w:id="88" w:author="Martin Ruppert - M91221" w:date="2019-06-04T13:09:00Z">
            <w:r w:rsidR="00351A82">
              <w:rPr>
                <w:noProof/>
                <w:webHidden/>
              </w:rPr>
              <w:t>34</w:t>
            </w:r>
          </w:ins>
          <w:ins w:id="89" w:author="Martin Ruppert - M91221" w:date="2019-06-04T13:02:00Z">
            <w:r>
              <w:rPr>
                <w:noProof/>
                <w:webHidden/>
              </w:rPr>
              <w:fldChar w:fldCharType="end"/>
            </w:r>
            <w:r w:rsidRPr="0078494E">
              <w:rPr>
                <w:rStyle w:val="Hyperlink"/>
                <w:noProof/>
              </w:rPr>
              <w:fldChar w:fldCharType="end"/>
            </w:r>
          </w:ins>
        </w:p>
        <w:p w14:paraId="388E4197" w14:textId="329D4ACC" w:rsidR="005F1A31" w:rsidRDefault="005F1A31">
          <w:pPr>
            <w:pStyle w:val="TOC2"/>
            <w:tabs>
              <w:tab w:val="right" w:pos="10532"/>
            </w:tabs>
            <w:rPr>
              <w:ins w:id="90" w:author="Martin Ruppert - M91221" w:date="2019-06-04T13:02:00Z"/>
              <w:rFonts w:asciiTheme="minorHAnsi" w:eastAsiaTheme="minorEastAsia" w:hAnsiTheme="minorHAnsi" w:cstheme="minorBidi"/>
              <w:b w:val="0"/>
              <w:i w:val="0"/>
              <w:iCs w:val="0"/>
              <w:noProof/>
              <w:sz w:val="22"/>
              <w:szCs w:val="22"/>
              <w:lang w:val="de-DE" w:eastAsia="de-DE"/>
            </w:rPr>
          </w:pPr>
          <w:ins w:id="91"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"_Toc10545777"</w:instrText>
            </w:r>
            <w:r w:rsidRPr="0078494E">
              <w:rPr>
                <w:rStyle w:val="Hyperlink"/>
                <w:noProof/>
              </w:rPr>
              <w:instrText xml:space="preserve"> </w:instrText>
            </w:r>
            <w:r w:rsidRPr="0078494E">
              <w:rPr>
                <w:rStyle w:val="Hyperlink"/>
                <w:noProof/>
              </w:rPr>
              <w:fldChar w:fldCharType="separate"/>
            </w:r>
            <w:r w:rsidRPr="0078494E">
              <w:rPr>
                <w:rStyle w:val="Hyperlink"/>
                <w:noProof/>
              </w:rPr>
              <w:t>TCP Socket Management Functions</w:t>
            </w:r>
            <w:r>
              <w:rPr>
                <w:noProof/>
                <w:webHidden/>
              </w:rPr>
              <w:tab/>
            </w:r>
            <w:r>
              <w:rPr>
                <w:noProof/>
                <w:webHidden/>
              </w:rPr>
              <w:fldChar w:fldCharType="begin"/>
            </w:r>
            <w:r>
              <w:rPr>
                <w:noProof/>
                <w:webHidden/>
              </w:rPr>
              <w:instrText xml:space="preserve"> PAGEREF _Toc10545777 \h </w:instrText>
            </w:r>
          </w:ins>
          <w:r>
            <w:rPr>
              <w:noProof/>
              <w:webHidden/>
            </w:rPr>
          </w:r>
          <w:r>
            <w:rPr>
              <w:noProof/>
              <w:webHidden/>
            </w:rPr>
            <w:fldChar w:fldCharType="separate"/>
          </w:r>
          <w:ins w:id="92" w:author="Martin Ruppert - M91221" w:date="2019-06-04T13:09:00Z">
            <w:r w:rsidR="00351A82">
              <w:rPr>
                <w:noProof/>
                <w:webHidden/>
              </w:rPr>
              <w:t>34</w:t>
            </w:r>
          </w:ins>
          <w:ins w:id="93" w:author="Martin Ruppert - M91221" w:date="2019-06-04T13:02:00Z">
            <w:r>
              <w:rPr>
                <w:noProof/>
                <w:webHidden/>
              </w:rPr>
              <w:fldChar w:fldCharType="end"/>
            </w:r>
            <w:r w:rsidRPr="0078494E">
              <w:rPr>
                <w:rStyle w:val="Hyperlink"/>
                <w:noProof/>
              </w:rPr>
              <w:fldChar w:fldCharType="end"/>
            </w:r>
          </w:ins>
        </w:p>
        <w:p w14:paraId="447719CB" w14:textId="7F61B04A" w:rsidR="005F1A31" w:rsidRDefault="005F1A31">
          <w:pPr>
            <w:pStyle w:val="TOC2"/>
            <w:tabs>
              <w:tab w:val="right" w:pos="10532"/>
            </w:tabs>
            <w:rPr>
              <w:ins w:id="94" w:author="Martin Ruppert - M91221" w:date="2019-06-04T13:02:00Z"/>
              <w:rFonts w:asciiTheme="minorHAnsi" w:eastAsiaTheme="minorEastAsia" w:hAnsiTheme="minorHAnsi" w:cstheme="minorBidi"/>
              <w:b w:val="0"/>
              <w:i w:val="0"/>
              <w:iCs w:val="0"/>
              <w:noProof/>
              <w:sz w:val="22"/>
              <w:szCs w:val="22"/>
              <w:lang w:val="de-DE" w:eastAsia="de-DE"/>
            </w:rPr>
          </w:pPr>
          <w:ins w:id="95"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"_Toc10545778"</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TCPIP_TCP_ArrayGet Function</w:t>
            </w:r>
            <w:r>
              <w:rPr>
                <w:noProof/>
                <w:webHidden/>
              </w:rPr>
              <w:tab/>
            </w:r>
            <w:r>
              <w:rPr>
                <w:noProof/>
                <w:webHidden/>
              </w:rPr>
              <w:fldChar w:fldCharType="begin"/>
            </w:r>
            <w:r>
              <w:rPr>
                <w:noProof/>
                <w:webHidden/>
              </w:rPr>
              <w:instrText xml:space="preserve"> PAGEREF _Toc10545778 \h </w:instrText>
            </w:r>
          </w:ins>
          <w:r>
            <w:rPr>
              <w:noProof/>
              <w:webHidden/>
            </w:rPr>
          </w:r>
          <w:r>
            <w:rPr>
              <w:noProof/>
              <w:webHidden/>
            </w:rPr>
            <w:fldChar w:fldCharType="separate"/>
          </w:r>
          <w:ins w:id="96" w:author="Martin Ruppert - M91221" w:date="2019-06-04T13:09:00Z">
            <w:r w:rsidR="00351A82">
              <w:rPr>
                <w:noProof/>
                <w:webHidden/>
              </w:rPr>
              <w:t>34</w:t>
            </w:r>
          </w:ins>
          <w:ins w:id="97" w:author="Martin Ruppert - M91221" w:date="2019-06-04T13:02:00Z">
            <w:r>
              <w:rPr>
                <w:noProof/>
                <w:webHidden/>
              </w:rPr>
              <w:fldChar w:fldCharType="end"/>
            </w:r>
            <w:r w:rsidRPr="0078494E">
              <w:rPr>
                <w:rStyle w:val="Hyperlink"/>
                <w:noProof/>
              </w:rPr>
              <w:fldChar w:fldCharType="end"/>
            </w:r>
          </w:ins>
        </w:p>
        <w:p w14:paraId="282555B7" w14:textId="798FE0B8" w:rsidR="005F1A31" w:rsidRDefault="005F1A31">
          <w:pPr>
            <w:pStyle w:val="TOC3"/>
            <w:rPr>
              <w:ins w:id="98" w:author="Martin Ruppert - M91221" w:date="2019-06-04T13:02:00Z"/>
              <w:rFonts w:asciiTheme="minorHAnsi" w:eastAsiaTheme="minorEastAsia" w:hAnsiTheme="minorHAnsi" w:cstheme="minorBidi"/>
              <w:noProof/>
              <w:sz w:val="22"/>
              <w:szCs w:val="22"/>
              <w:lang w:val="de-DE" w:eastAsia="de-DE"/>
            </w:rPr>
          </w:pPr>
          <w:ins w:id="99"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"_Toc10545779"</w:instrText>
            </w:r>
            <w:r w:rsidRPr="0078494E">
              <w:rPr>
                <w:rStyle w:val="Hyperlink"/>
                <w:noProof/>
              </w:rPr>
              <w:instrText xml:space="preserve"> </w:instrText>
            </w:r>
            <w:r w:rsidRPr="0078494E">
              <w:rPr>
                <w:rStyle w:val="Hyperlink"/>
                <w:noProof/>
              </w:rPr>
              <w:fldChar w:fldCharType="separate"/>
            </w:r>
            <w:r w:rsidRPr="0078494E">
              <w:rPr>
                <w:rStyle w:val="Hyperlink"/>
                <w:noProof/>
              </w:rPr>
              <w:t>Function Prototype</w:t>
            </w:r>
            <w:r>
              <w:rPr>
                <w:noProof/>
                <w:webHidden/>
              </w:rPr>
              <w:tab/>
            </w:r>
            <w:r>
              <w:rPr>
                <w:noProof/>
                <w:webHidden/>
              </w:rPr>
              <w:fldChar w:fldCharType="begin"/>
            </w:r>
            <w:r>
              <w:rPr>
                <w:noProof/>
                <w:webHidden/>
              </w:rPr>
              <w:instrText xml:space="preserve"> PAGEREF _Toc10545779 \h </w:instrText>
            </w:r>
          </w:ins>
          <w:r>
            <w:rPr>
              <w:noProof/>
              <w:webHidden/>
            </w:rPr>
          </w:r>
          <w:r>
            <w:rPr>
              <w:noProof/>
              <w:webHidden/>
            </w:rPr>
            <w:fldChar w:fldCharType="separate"/>
          </w:r>
          <w:ins w:id="100" w:author="Martin Ruppert - M91221" w:date="2019-06-04T13:09:00Z">
            <w:r w:rsidR="00351A82">
              <w:rPr>
                <w:noProof/>
                <w:webHidden/>
              </w:rPr>
              <w:t>34</w:t>
            </w:r>
          </w:ins>
          <w:ins w:id="101" w:author="Martin Ruppert - M91221" w:date="2019-06-04T13:02:00Z">
            <w:r>
              <w:rPr>
                <w:noProof/>
                <w:webHidden/>
              </w:rPr>
              <w:fldChar w:fldCharType="end"/>
            </w:r>
            <w:r w:rsidRPr="0078494E">
              <w:rPr>
                <w:rStyle w:val="Hyperlink"/>
                <w:noProof/>
              </w:rPr>
              <w:fldChar w:fldCharType="end"/>
            </w:r>
          </w:ins>
        </w:p>
        <w:p w14:paraId="3B562692" w14:textId="4623657E" w:rsidR="005F1A31" w:rsidRDefault="005F1A31">
          <w:pPr>
            <w:pStyle w:val="TOC3"/>
            <w:rPr>
              <w:ins w:id="102" w:author="Martin Ruppert - M91221" w:date="2019-06-04T13:02:00Z"/>
              <w:rFonts w:asciiTheme="minorHAnsi" w:eastAsiaTheme="minorEastAsia" w:hAnsiTheme="minorHAnsi" w:cstheme="minorBidi"/>
              <w:noProof/>
              <w:sz w:val="22"/>
              <w:szCs w:val="22"/>
              <w:lang w:val="de-DE" w:eastAsia="de-DE"/>
            </w:rPr>
          </w:pPr>
          <w:ins w:id="103"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"_Toc10545780"</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TCPIP_TCP_ClientOpen Function</w:t>
            </w:r>
            <w:r>
              <w:rPr>
                <w:noProof/>
                <w:webHidden/>
              </w:rPr>
              <w:tab/>
            </w:r>
            <w:r>
              <w:rPr>
                <w:noProof/>
                <w:webHidden/>
              </w:rPr>
              <w:fldChar w:fldCharType="begin"/>
            </w:r>
            <w:r>
              <w:rPr>
                <w:noProof/>
                <w:webHidden/>
              </w:rPr>
              <w:instrText xml:space="preserve"> PAGEREF _Toc10545780 \h </w:instrText>
            </w:r>
          </w:ins>
          <w:r>
            <w:rPr>
              <w:noProof/>
              <w:webHidden/>
            </w:rPr>
          </w:r>
          <w:r>
            <w:rPr>
              <w:noProof/>
              <w:webHidden/>
            </w:rPr>
            <w:fldChar w:fldCharType="separate"/>
          </w:r>
          <w:ins w:id="104" w:author="Martin Ruppert - M91221" w:date="2019-06-04T13:09:00Z">
            <w:r w:rsidR="00351A82">
              <w:rPr>
                <w:noProof/>
                <w:webHidden/>
              </w:rPr>
              <w:t>34</w:t>
            </w:r>
          </w:ins>
          <w:ins w:id="105" w:author="Martin Ruppert - M91221" w:date="2019-06-04T13:02:00Z">
            <w:r>
              <w:rPr>
                <w:noProof/>
                <w:webHidden/>
              </w:rPr>
              <w:fldChar w:fldCharType="end"/>
            </w:r>
            <w:r w:rsidRPr="0078494E">
              <w:rPr>
                <w:rStyle w:val="Hyperlink"/>
                <w:noProof/>
              </w:rPr>
              <w:fldChar w:fldCharType="end"/>
            </w:r>
          </w:ins>
        </w:p>
        <w:p w14:paraId="731287C0" w14:textId="3980B7F1" w:rsidR="005F1A31" w:rsidRDefault="005F1A31">
          <w:pPr>
            <w:pStyle w:val="TOC3"/>
            <w:rPr>
              <w:ins w:id="106" w:author="Martin Ruppert - M91221" w:date="2019-06-04T13:02:00Z"/>
              <w:rFonts w:asciiTheme="minorHAnsi" w:eastAsiaTheme="minorEastAsia" w:hAnsiTheme="minorHAnsi" w:cstheme="minorBidi"/>
              <w:noProof/>
              <w:sz w:val="22"/>
              <w:szCs w:val="22"/>
              <w:lang w:val="de-DE" w:eastAsia="de-DE"/>
            </w:rPr>
          </w:pPr>
          <w:ins w:id="107"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"_Toc10545781"</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TCPIP_TCP_Close Function</w:t>
            </w:r>
            <w:r>
              <w:rPr>
                <w:noProof/>
                <w:webHidden/>
              </w:rPr>
              <w:tab/>
            </w:r>
            <w:r>
              <w:rPr>
                <w:noProof/>
                <w:webHidden/>
              </w:rPr>
              <w:fldChar w:fldCharType="begin"/>
            </w:r>
            <w:r>
              <w:rPr>
                <w:noProof/>
                <w:webHidden/>
              </w:rPr>
              <w:instrText xml:space="preserve"> PAGEREF _Toc10545781 \h </w:instrText>
            </w:r>
          </w:ins>
          <w:r>
            <w:rPr>
              <w:noProof/>
              <w:webHidden/>
            </w:rPr>
          </w:r>
          <w:r>
            <w:rPr>
              <w:noProof/>
              <w:webHidden/>
            </w:rPr>
            <w:fldChar w:fldCharType="separate"/>
          </w:r>
          <w:ins w:id="108" w:author="Martin Ruppert - M91221" w:date="2019-06-04T13:09:00Z">
            <w:r w:rsidR="00351A82">
              <w:rPr>
                <w:noProof/>
                <w:webHidden/>
              </w:rPr>
              <w:t>35</w:t>
            </w:r>
          </w:ins>
          <w:ins w:id="109" w:author="Martin Ruppert - M91221" w:date="2019-06-04T13:02:00Z">
            <w:r>
              <w:rPr>
                <w:noProof/>
                <w:webHidden/>
              </w:rPr>
              <w:fldChar w:fldCharType="end"/>
            </w:r>
            <w:r w:rsidRPr="0078494E">
              <w:rPr>
                <w:rStyle w:val="Hyperlink"/>
                <w:noProof/>
              </w:rPr>
              <w:fldChar w:fldCharType="end"/>
            </w:r>
          </w:ins>
        </w:p>
        <w:p w14:paraId="28EED35A" w14:textId="74DA2D98" w:rsidR="005F1A31" w:rsidRDefault="005F1A31">
          <w:pPr>
            <w:pStyle w:val="TOC3"/>
            <w:rPr>
              <w:ins w:id="110" w:author="Martin Ruppert - M91221" w:date="2019-06-04T13:02:00Z"/>
              <w:rFonts w:asciiTheme="minorHAnsi" w:eastAsiaTheme="minorEastAsia" w:hAnsiTheme="minorHAnsi" w:cstheme="minorBidi"/>
              <w:noProof/>
              <w:sz w:val="22"/>
              <w:szCs w:val="22"/>
              <w:lang w:val="de-DE" w:eastAsia="de-DE"/>
            </w:rPr>
          </w:pPr>
          <w:ins w:id="111"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"_Toc10545782"</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TCPIP_TCP_GetIsReady Function</w:t>
            </w:r>
            <w:r>
              <w:rPr>
                <w:noProof/>
                <w:webHidden/>
              </w:rPr>
              <w:tab/>
            </w:r>
            <w:r>
              <w:rPr>
                <w:noProof/>
                <w:webHidden/>
              </w:rPr>
              <w:fldChar w:fldCharType="begin"/>
            </w:r>
            <w:r>
              <w:rPr>
                <w:noProof/>
                <w:webHidden/>
              </w:rPr>
              <w:instrText xml:space="preserve"> PAGEREF _Toc10545782 \h </w:instrText>
            </w:r>
          </w:ins>
          <w:r>
            <w:rPr>
              <w:noProof/>
              <w:webHidden/>
            </w:rPr>
          </w:r>
          <w:r>
            <w:rPr>
              <w:noProof/>
              <w:webHidden/>
            </w:rPr>
            <w:fldChar w:fldCharType="separate"/>
          </w:r>
          <w:ins w:id="112" w:author="Martin Ruppert - M91221" w:date="2019-06-04T13:09:00Z">
            <w:r w:rsidR="00351A82">
              <w:rPr>
                <w:noProof/>
                <w:webHidden/>
              </w:rPr>
              <w:t>35</w:t>
            </w:r>
          </w:ins>
          <w:ins w:id="113" w:author="Martin Ruppert - M91221" w:date="2019-06-04T13:02:00Z">
            <w:r>
              <w:rPr>
                <w:noProof/>
                <w:webHidden/>
              </w:rPr>
              <w:fldChar w:fldCharType="end"/>
            </w:r>
            <w:r w:rsidRPr="0078494E">
              <w:rPr>
                <w:rStyle w:val="Hyperlink"/>
                <w:noProof/>
              </w:rPr>
              <w:fldChar w:fldCharType="end"/>
            </w:r>
          </w:ins>
        </w:p>
        <w:p w14:paraId="6D2EEE3F" w14:textId="2BC245D8" w:rsidR="005F1A31" w:rsidRDefault="005F1A31">
          <w:pPr>
            <w:pStyle w:val="TOC3"/>
            <w:rPr>
              <w:ins w:id="114" w:author="Martin Ruppert - M91221" w:date="2019-06-04T13:02:00Z"/>
              <w:rFonts w:asciiTheme="minorHAnsi" w:eastAsiaTheme="minorEastAsia" w:hAnsiTheme="minorHAnsi" w:cstheme="minorBidi"/>
              <w:noProof/>
              <w:sz w:val="22"/>
              <w:szCs w:val="22"/>
              <w:lang w:val="de-DE" w:eastAsia="de-DE"/>
            </w:rPr>
          </w:pPr>
          <w:ins w:id="115"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"_Toc10545783"</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TCPIP_TCP_IsConnected Function</w:t>
            </w:r>
            <w:r>
              <w:rPr>
                <w:noProof/>
                <w:webHidden/>
              </w:rPr>
              <w:tab/>
            </w:r>
            <w:r>
              <w:rPr>
                <w:noProof/>
                <w:webHidden/>
              </w:rPr>
              <w:fldChar w:fldCharType="begin"/>
            </w:r>
            <w:r>
              <w:rPr>
                <w:noProof/>
                <w:webHidden/>
              </w:rPr>
              <w:instrText xml:space="preserve"> PAGEREF _Toc10545783 \h </w:instrText>
            </w:r>
          </w:ins>
          <w:r>
            <w:rPr>
              <w:noProof/>
              <w:webHidden/>
            </w:rPr>
          </w:r>
          <w:r>
            <w:rPr>
              <w:noProof/>
              <w:webHidden/>
            </w:rPr>
            <w:fldChar w:fldCharType="separate"/>
          </w:r>
          <w:ins w:id="116" w:author="Martin Ruppert - M91221" w:date="2019-06-04T13:09:00Z">
            <w:r w:rsidR="00351A82">
              <w:rPr>
                <w:noProof/>
                <w:webHidden/>
              </w:rPr>
              <w:t>36</w:t>
            </w:r>
          </w:ins>
          <w:ins w:id="117" w:author="Martin Ruppert - M91221" w:date="2019-06-04T13:02:00Z">
            <w:r>
              <w:rPr>
                <w:noProof/>
                <w:webHidden/>
              </w:rPr>
              <w:fldChar w:fldCharType="end"/>
            </w:r>
            <w:r w:rsidRPr="0078494E">
              <w:rPr>
                <w:rStyle w:val="Hyperlink"/>
                <w:noProof/>
              </w:rPr>
              <w:fldChar w:fldCharType="end"/>
            </w:r>
          </w:ins>
        </w:p>
        <w:p w14:paraId="3C76DCD3" w14:textId="707259DB" w:rsidR="005F1A31" w:rsidRDefault="005F1A31">
          <w:pPr>
            <w:pStyle w:val="TOC3"/>
            <w:rPr>
              <w:ins w:id="118" w:author="Martin Ruppert - M91221" w:date="2019-06-04T13:02:00Z"/>
              <w:rFonts w:asciiTheme="minorHAnsi" w:eastAsiaTheme="minorEastAsia" w:hAnsiTheme="minorHAnsi" w:cstheme="minorBidi"/>
              <w:noProof/>
              <w:sz w:val="22"/>
              <w:szCs w:val="22"/>
              <w:lang w:val="de-DE" w:eastAsia="de-DE"/>
            </w:rPr>
          </w:pPr>
          <w:ins w:id="119"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"_Toc10545784"</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TCPIP_TCP_PutIsReady Function</w:t>
            </w:r>
            <w:r>
              <w:rPr>
                <w:noProof/>
                <w:webHidden/>
              </w:rPr>
              <w:tab/>
            </w:r>
            <w:r>
              <w:rPr>
                <w:noProof/>
                <w:webHidden/>
              </w:rPr>
              <w:fldChar w:fldCharType="begin"/>
            </w:r>
            <w:r>
              <w:rPr>
                <w:noProof/>
                <w:webHidden/>
              </w:rPr>
              <w:instrText xml:space="preserve"> PAGEREF _Toc10545784 \h </w:instrText>
            </w:r>
          </w:ins>
          <w:r>
            <w:rPr>
              <w:noProof/>
              <w:webHidden/>
            </w:rPr>
          </w:r>
          <w:r>
            <w:rPr>
              <w:noProof/>
              <w:webHidden/>
            </w:rPr>
            <w:fldChar w:fldCharType="separate"/>
          </w:r>
          <w:ins w:id="120" w:author="Martin Ruppert - M91221" w:date="2019-06-04T13:09:00Z">
            <w:r w:rsidR="00351A82">
              <w:rPr>
                <w:noProof/>
                <w:webHidden/>
              </w:rPr>
              <w:t>36</w:t>
            </w:r>
          </w:ins>
          <w:ins w:id="121" w:author="Martin Ruppert - M91221" w:date="2019-06-04T13:02:00Z">
            <w:r>
              <w:rPr>
                <w:noProof/>
                <w:webHidden/>
              </w:rPr>
              <w:fldChar w:fldCharType="end"/>
            </w:r>
            <w:r w:rsidRPr="0078494E">
              <w:rPr>
                <w:rStyle w:val="Hyperlink"/>
                <w:noProof/>
              </w:rPr>
              <w:fldChar w:fldCharType="end"/>
            </w:r>
          </w:ins>
        </w:p>
        <w:p w14:paraId="370260E5" w14:textId="63FB9C77" w:rsidR="005F1A31" w:rsidRDefault="005F1A31">
          <w:pPr>
            <w:pStyle w:val="TOC3"/>
            <w:rPr>
              <w:ins w:id="122" w:author="Martin Ruppert - M91221" w:date="2019-06-04T13:02:00Z"/>
              <w:rFonts w:asciiTheme="minorHAnsi" w:eastAsiaTheme="minorEastAsia" w:hAnsiTheme="minorHAnsi" w:cstheme="minorBidi"/>
              <w:noProof/>
              <w:sz w:val="22"/>
              <w:szCs w:val="22"/>
              <w:lang w:val="de-DE" w:eastAsia="de-DE"/>
            </w:rPr>
          </w:pPr>
          <w:ins w:id="123"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"_Toc10545785"</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TCPIP_TCP_StringPut Function</w:t>
            </w:r>
            <w:r>
              <w:rPr>
                <w:noProof/>
                <w:webHidden/>
              </w:rPr>
              <w:tab/>
            </w:r>
            <w:r>
              <w:rPr>
                <w:noProof/>
                <w:webHidden/>
              </w:rPr>
              <w:fldChar w:fldCharType="begin"/>
            </w:r>
            <w:r>
              <w:rPr>
                <w:noProof/>
                <w:webHidden/>
              </w:rPr>
              <w:instrText xml:space="preserve"> PAGEREF _Toc10545785 \h </w:instrText>
            </w:r>
          </w:ins>
          <w:r>
            <w:rPr>
              <w:noProof/>
              <w:webHidden/>
            </w:rPr>
          </w:r>
          <w:r>
            <w:rPr>
              <w:noProof/>
              <w:webHidden/>
            </w:rPr>
            <w:fldChar w:fldCharType="separate"/>
          </w:r>
          <w:ins w:id="124" w:author="Martin Ruppert - M91221" w:date="2019-06-04T13:09:00Z">
            <w:r w:rsidR="00351A82">
              <w:rPr>
                <w:noProof/>
                <w:webHidden/>
              </w:rPr>
              <w:t>37</w:t>
            </w:r>
          </w:ins>
          <w:ins w:id="125" w:author="Martin Ruppert - M91221" w:date="2019-06-04T13:02:00Z">
            <w:r>
              <w:rPr>
                <w:noProof/>
                <w:webHidden/>
              </w:rPr>
              <w:fldChar w:fldCharType="end"/>
            </w:r>
            <w:r w:rsidRPr="0078494E">
              <w:rPr>
                <w:rStyle w:val="Hyperlink"/>
                <w:noProof/>
              </w:rPr>
              <w:fldChar w:fldCharType="end"/>
            </w:r>
          </w:ins>
        </w:p>
        <w:p w14:paraId="714C0DA6" w14:textId="2C2D3917" w:rsidR="005F1A31" w:rsidRDefault="005F1A31">
          <w:pPr>
            <w:pStyle w:val="TOC3"/>
            <w:rPr>
              <w:ins w:id="126" w:author="Martin Ruppert - M91221" w:date="2019-06-04T13:02:00Z"/>
              <w:rFonts w:asciiTheme="minorHAnsi" w:eastAsiaTheme="minorEastAsia" w:hAnsiTheme="minorHAnsi" w:cstheme="minorBidi"/>
              <w:noProof/>
              <w:sz w:val="22"/>
              <w:szCs w:val="22"/>
              <w:lang w:val="de-DE" w:eastAsia="de-DE"/>
            </w:rPr>
          </w:pPr>
          <w:ins w:id="127"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"_Toc10545786"</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TCPIP_TCP_WasReset Function</w:t>
            </w:r>
            <w:r>
              <w:rPr>
                <w:noProof/>
                <w:webHidden/>
              </w:rPr>
              <w:tab/>
            </w:r>
            <w:r>
              <w:rPr>
                <w:noProof/>
                <w:webHidden/>
              </w:rPr>
              <w:fldChar w:fldCharType="begin"/>
            </w:r>
            <w:r>
              <w:rPr>
                <w:noProof/>
                <w:webHidden/>
              </w:rPr>
              <w:instrText xml:space="preserve"> PAGEREF _Toc10545786 \h </w:instrText>
            </w:r>
          </w:ins>
          <w:r>
            <w:rPr>
              <w:noProof/>
              <w:webHidden/>
            </w:rPr>
          </w:r>
          <w:r>
            <w:rPr>
              <w:noProof/>
              <w:webHidden/>
            </w:rPr>
            <w:fldChar w:fldCharType="separate"/>
          </w:r>
          <w:ins w:id="128" w:author="Martin Ruppert - M91221" w:date="2019-06-04T13:09:00Z">
            <w:r w:rsidR="00351A82">
              <w:rPr>
                <w:noProof/>
                <w:webHidden/>
              </w:rPr>
              <w:t>37</w:t>
            </w:r>
          </w:ins>
          <w:ins w:id="129" w:author="Martin Ruppert - M91221" w:date="2019-06-04T13:02:00Z">
            <w:r>
              <w:rPr>
                <w:noProof/>
                <w:webHidden/>
              </w:rPr>
              <w:fldChar w:fldCharType="end"/>
            </w:r>
            <w:r w:rsidRPr="0078494E">
              <w:rPr>
                <w:rStyle w:val="Hyperlink"/>
                <w:noProof/>
              </w:rPr>
              <w:fldChar w:fldCharType="end"/>
            </w:r>
          </w:ins>
        </w:p>
        <w:p w14:paraId="0DB49F0E" w14:textId="70C85BE8" w:rsidR="005F1A31" w:rsidRDefault="005F1A31">
          <w:pPr>
            <w:pStyle w:val="TOC2"/>
            <w:tabs>
              <w:tab w:val="right" w:pos="10532"/>
            </w:tabs>
            <w:rPr>
              <w:ins w:id="130" w:author="Martin Ruppert - M91221" w:date="2019-06-04T13:02:00Z"/>
              <w:rFonts w:asciiTheme="minorHAnsi" w:eastAsiaTheme="minorEastAsia" w:hAnsiTheme="minorHAnsi" w:cstheme="minorBidi"/>
              <w:b w:val="0"/>
              <w:i w:val="0"/>
              <w:iCs w:val="0"/>
              <w:noProof/>
              <w:sz w:val="22"/>
              <w:szCs w:val="22"/>
              <w:lang w:val="de-DE" w:eastAsia="de-DE"/>
            </w:rPr>
          </w:pPr>
          <w:ins w:id="131"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"_Toc10545787"</w:instrText>
            </w:r>
            <w:r w:rsidRPr="0078494E">
              <w:rPr>
                <w:rStyle w:val="Hyperlink"/>
                <w:noProof/>
              </w:rPr>
              <w:instrText xml:space="preserve"> </w:instrText>
            </w:r>
            <w:r w:rsidRPr="0078494E">
              <w:rPr>
                <w:rStyle w:val="Hyperlink"/>
                <w:noProof/>
              </w:rPr>
              <w:fldChar w:fldCharType="separate"/>
            </w:r>
            <w:r w:rsidRPr="0078494E">
              <w:rPr>
                <w:rStyle w:val="Hyperlink"/>
                <w:noProof/>
              </w:rPr>
              <w:t>UDP Socket Management Functions</w:t>
            </w:r>
            <w:r>
              <w:rPr>
                <w:noProof/>
                <w:webHidden/>
              </w:rPr>
              <w:tab/>
            </w:r>
            <w:r>
              <w:rPr>
                <w:noProof/>
                <w:webHidden/>
              </w:rPr>
              <w:fldChar w:fldCharType="begin"/>
            </w:r>
            <w:r>
              <w:rPr>
                <w:noProof/>
                <w:webHidden/>
              </w:rPr>
              <w:instrText xml:space="preserve"> PAGEREF _Toc10545787 \h </w:instrText>
            </w:r>
          </w:ins>
          <w:r>
            <w:rPr>
              <w:noProof/>
              <w:webHidden/>
            </w:rPr>
          </w:r>
          <w:r>
            <w:rPr>
              <w:noProof/>
              <w:webHidden/>
            </w:rPr>
            <w:fldChar w:fldCharType="separate"/>
          </w:r>
          <w:ins w:id="132" w:author="Martin Ruppert - M91221" w:date="2019-06-04T13:09:00Z">
            <w:r w:rsidR="00351A82">
              <w:rPr>
                <w:noProof/>
                <w:webHidden/>
              </w:rPr>
              <w:t>38</w:t>
            </w:r>
          </w:ins>
          <w:ins w:id="133" w:author="Martin Ruppert - M91221" w:date="2019-06-04T13:02:00Z">
            <w:r>
              <w:rPr>
                <w:noProof/>
                <w:webHidden/>
              </w:rPr>
              <w:fldChar w:fldCharType="end"/>
            </w:r>
            <w:r w:rsidRPr="0078494E">
              <w:rPr>
                <w:rStyle w:val="Hyperlink"/>
                <w:noProof/>
              </w:rPr>
              <w:fldChar w:fldCharType="end"/>
            </w:r>
          </w:ins>
        </w:p>
        <w:p w14:paraId="65469867" w14:textId="709447D8" w:rsidR="005F1A31" w:rsidRDefault="005F1A31">
          <w:pPr>
            <w:pStyle w:val="TOC3"/>
            <w:rPr>
              <w:ins w:id="134" w:author="Martin Ruppert - M91221" w:date="2019-06-04T13:02:00Z"/>
              <w:rFonts w:asciiTheme="minorHAnsi" w:eastAsiaTheme="minorEastAsia" w:hAnsiTheme="minorHAnsi" w:cstheme="minorBidi"/>
              <w:noProof/>
              <w:sz w:val="22"/>
              <w:szCs w:val="22"/>
              <w:lang w:val="de-DE" w:eastAsia="de-DE"/>
            </w:rPr>
          </w:pPr>
          <w:ins w:id="135"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"_Toc10545788"</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TCPIP_UDP_ArrayGet Function</w:t>
            </w:r>
            <w:r>
              <w:rPr>
                <w:noProof/>
                <w:webHidden/>
              </w:rPr>
              <w:tab/>
            </w:r>
            <w:r>
              <w:rPr>
                <w:noProof/>
                <w:webHidden/>
              </w:rPr>
              <w:fldChar w:fldCharType="begin"/>
            </w:r>
            <w:r>
              <w:rPr>
                <w:noProof/>
                <w:webHidden/>
              </w:rPr>
              <w:instrText xml:space="preserve"> PAGEREF _Toc10545788 \h </w:instrText>
            </w:r>
          </w:ins>
          <w:r>
            <w:rPr>
              <w:noProof/>
              <w:webHidden/>
            </w:rPr>
          </w:r>
          <w:r>
            <w:rPr>
              <w:noProof/>
              <w:webHidden/>
            </w:rPr>
            <w:fldChar w:fldCharType="separate"/>
          </w:r>
          <w:ins w:id="136" w:author="Martin Ruppert - M91221" w:date="2019-06-04T13:09:00Z">
            <w:r w:rsidR="00351A82">
              <w:rPr>
                <w:noProof/>
                <w:webHidden/>
              </w:rPr>
              <w:t>38</w:t>
            </w:r>
          </w:ins>
          <w:ins w:id="137" w:author="Martin Ruppert - M91221" w:date="2019-06-04T13:02:00Z">
            <w:r>
              <w:rPr>
                <w:noProof/>
                <w:webHidden/>
              </w:rPr>
              <w:fldChar w:fldCharType="end"/>
            </w:r>
            <w:r w:rsidRPr="0078494E">
              <w:rPr>
                <w:rStyle w:val="Hyperlink"/>
                <w:noProof/>
              </w:rPr>
              <w:fldChar w:fldCharType="end"/>
            </w:r>
          </w:ins>
        </w:p>
        <w:p w14:paraId="605189B9" w14:textId="07FD103E" w:rsidR="005F1A31" w:rsidRDefault="005F1A31">
          <w:pPr>
            <w:pStyle w:val="TOC3"/>
            <w:rPr>
              <w:ins w:id="138" w:author="Martin Ruppert - M91221" w:date="2019-06-04T13:02:00Z"/>
              <w:rFonts w:asciiTheme="minorHAnsi" w:eastAsiaTheme="minorEastAsia" w:hAnsiTheme="minorHAnsi" w:cstheme="minorBidi"/>
              <w:noProof/>
              <w:sz w:val="22"/>
              <w:szCs w:val="22"/>
              <w:lang w:val="de-DE" w:eastAsia="de-DE"/>
            </w:rPr>
          </w:pPr>
          <w:ins w:id="139"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"_Toc10545789"</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TCPIP_UDP_Close Function</w:t>
            </w:r>
            <w:r>
              <w:rPr>
                <w:noProof/>
                <w:webHidden/>
              </w:rPr>
              <w:tab/>
            </w:r>
            <w:r>
              <w:rPr>
                <w:noProof/>
                <w:webHidden/>
              </w:rPr>
              <w:fldChar w:fldCharType="begin"/>
            </w:r>
            <w:r>
              <w:rPr>
                <w:noProof/>
                <w:webHidden/>
              </w:rPr>
              <w:instrText xml:space="preserve"> PAGEREF _Toc10545789 \h </w:instrText>
            </w:r>
          </w:ins>
          <w:r>
            <w:rPr>
              <w:noProof/>
              <w:webHidden/>
            </w:rPr>
          </w:r>
          <w:r>
            <w:rPr>
              <w:noProof/>
              <w:webHidden/>
            </w:rPr>
            <w:fldChar w:fldCharType="separate"/>
          </w:r>
          <w:ins w:id="140" w:author="Martin Ruppert - M91221" w:date="2019-06-04T13:09:00Z">
            <w:r w:rsidR="00351A82">
              <w:rPr>
                <w:noProof/>
                <w:webHidden/>
              </w:rPr>
              <w:t>39</w:t>
            </w:r>
          </w:ins>
          <w:ins w:id="141" w:author="Martin Ruppert - M91221" w:date="2019-06-04T13:02:00Z">
            <w:r>
              <w:rPr>
                <w:noProof/>
                <w:webHidden/>
              </w:rPr>
              <w:fldChar w:fldCharType="end"/>
            </w:r>
            <w:r w:rsidRPr="0078494E">
              <w:rPr>
                <w:rStyle w:val="Hyperlink"/>
                <w:noProof/>
              </w:rPr>
              <w:fldChar w:fldCharType="end"/>
            </w:r>
          </w:ins>
        </w:p>
        <w:p w14:paraId="331D6409" w14:textId="42A9ABDE" w:rsidR="005F1A31" w:rsidRDefault="005F1A31">
          <w:pPr>
            <w:pStyle w:val="TOC3"/>
            <w:rPr>
              <w:ins w:id="142" w:author="Martin Ruppert - M91221" w:date="2019-06-04T13:02:00Z"/>
              <w:rFonts w:asciiTheme="minorHAnsi" w:eastAsiaTheme="minorEastAsia" w:hAnsiTheme="minorHAnsi" w:cstheme="minorBidi"/>
              <w:noProof/>
              <w:sz w:val="22"/>
              <w:szCs w:val="22"/>
              <w:lang w:val="de-DE" w:eastAsia="de-DE"/>
            </w:rPr>
          </w:pPr>
          <w:ins w:id="143"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"_Toc10545790"</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TCPIP_UDP_GetIsReady Function</w:t>
            </w:r>
            <w:r>
              <w:rPr>
                <w:noProof/>
                <w:webHidden/>
              </w:rPr>
              <w:tab/>
            </w:r>
            <w:r>
              <w:rPr>
                <w:noProof/>
                <w:webHidden/>
              </w:rPr>
              <w:fldChar w:fldCharType="begin"/>
            </w:r>
            <w:r>
              <w:rPr>
                <w:noProof/>
                <w:webHidden/>
              </w:rPr>
              <w:instrText xml:space="preserve"> PAGEREF _Toc10545790 \h </w:instrText>
            </w:r>
          </w:ins>
          <w:r>
            <w:rPr>
              <w:noProof/>
              <w:webHidden/>
            </w:rPr>
          </w:r>
          <w:r>
            <w:rPr>
              <w:noProof/>
              <w:webHidden/>
            </w:rPr>
            <w:fldChar w:fldCharType="separate"/>
          </w:r>
          <w:ins w:id="144" w:author="Martin Ruppert - M91221" w:date="2019-06-04T13:09:00Z">
            <w:r w:rsidR="00351A82">
              <w:rPr>
                <w:noProof/>
                <w:webHidden/>
              </w:rPr>
              <w:t>39</w:t>
            </w:r>
          </w:ins>
          <w:ins w:id="145" w:author="Martin Ruppert - M91221" w:date="2019-06-04T13:02:00Z">
            <w:r>
              <w:rPr>
                <w:noProof/>
                <w:webHidden/>
              </w:rPr>
              <w:fldChar w:fldCharType="end"/>
            </w:r>
            <w:r w:rsidRPr="0078494E">
              <w:rPr>
                <w:rStyle w:val="Hyperlink"/>
                <w:noProof/>
              </w:rPr>
              <w:fldChar w:fldCharType="end"/>
            </w:r>
          </w:ins>
        </w:p>
        <w:p w14:paraId="09938158" w14:textId="022C9D33" w:rsidR="005F1A31" w:rsidRDefault="005F1A31">
          <w:pPr>
            <w:pStyle w:val="TOC3"/>
            <w:rPr>
              <w:ins w:id="146" w:author="Martin Ruppert - M91221" w:date="2019-06-04T13:02:00Z"/>
              <w:rFonts w:asciiTheme="minorHAnsi" w:eastAsiaTheme="minorEastAsia" w:hAnsiTheme="minorHAnsi" w:cstheme="minorBidi"/>
              <w:noProof/>
              <w:sz w:val="22"/>
              <w:szCs w:val="22"/>
              <w:lang w:val="de-DE" w:eastAsia="de-DE"/>
            </w:rPr>
          </w:pPr>
          <w:ins w:id="147" w:author="Martin Ruppert - M91221" w:date="2019-06-04T13:02:00Z">
            <w:r w:rsidRPr="0078494E">
              <w:rPr>
                <w:rStyle w:val="Hyperlink"/>
                <w:noProof/>
              </w:rPr>
              <w:lastRenderedPageBreak/>
              <w:fldChar w:fldCharType="begin"/>
            </w:r>
            <w:r w:rsidRPr="0078494E">
              <w:rPr>
                <w:rStyle w:val="Hyperlink"/>
                <w:noProof/>
              </w:rPr>
              <w:instrText xml:space="preserve"> </w:instrText>
            </w:r>
            <w:r>
              <w:rPr>
                <w:noProof/>
              </w:rPr>
              <w:instrText>HYPERLINK \l "_Toc10545791"</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TCPIP_UDP_ServerOpen Function</w:t>
            </w:r>
            <w:r>
              <w:rPr>
                <w:noProof/>
                <w:webHidden/>
              </w:rPr>
              <w:tab/>
            </w:r>
            <w:r>
              <w:rPr>
                <w:noProof/>
                <w:webHidden/>
              </w:rPr>
              <w:fldChar w:fldCharType="begin"/>
            </w:r>
            <w:r>
              <w:rPr>
                <w:noProof/>
                <w:webHidden/>
              </w:rPr>
              <w:instrText xml:space="preserve"> PAGEREF _Toc10545791 \h </w:instrText>
            </w:r>
          </w:ins>
          <w:r>
            <w:rPr>
              <w:noProof/>
              <w:webHidden/>
            </w:rPr>
          </w:r>
          <w:r>
            <w:rPr>
              <w:noProof/>
              <w:webHidden/>
            </w:rPr>
            <w:fldChar w:fldCharType="separate"/>
          </w:r>
          <w:ins w:id="148" w:author="Martin Ruppert - M91221" w:date="2019-06-04T13:09:00Z">
            <w:r w:rsidR="00351A82">
              <w:rPr>
                <w:noProof/>
                <w:webHidden/>
              </w:rPr>
              <w:t>40</w:t>
            </w:r>
          </w:ins>
          <w:ins w:id="149" w:author="Martin Ruppert - M91221" w:date="2019-06-04T13:02:00Z">
            <w:r>
              <w:rPr>
                <w:noProof/>
                <w:webHidden/>
              </w:rPr>
              <w:fldChar w:fldCharType="end"/>
            </w:r>
            <w:r w:rsidRPr="0078494E">
              <w:rPr>
                <w:rStyle w:val="Hyperlink"/>
                <w:noProof/>
              </w:rPr>
              <w:fldChar w:fldCharType="end"/>
            </w:r>
          </w:ins>
        </w:p>
        <w:p w14:paraId="7AD5B8CC" w14:textId="3DD8F2E3" w:rsidR="005F1A31" w:rsidRDefault="005F1A31">
          <w:pPr>
            <w:pStyle w:val="TOC3"/>
            <w:rPr>
              <w:ins w:id="150" w:author="Martin Ruppert - M91221" w:date="2019-06-04T13:02:00Z"/>
              <w:rFonts w:asciiTheme="minorHAnsi" w:eastAsiaTheme="minorEastAsia" w:hAnsiTheme="minorHAnsi" w:cstheme="minorBidi"/>
              <w:noProof/>
              <w:sz w:val="22"/>
              <w:szCs w:val="22"/>
              <w:lang w:val="de-DE" w:eastAsia="de-DE"/>
            </w:rPr>
          </w:pPr>
          <w:ins w:id="151"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"_Toc10545792"</w:instrText>
            </w:r>
            <w:r w:rsidRPr="0078494E">
              <w:rPr>
                <w:rStyle w:val="Hyperlink"/>
                <w:noProof/>
              </w:rPr>
              <w:instrText xml:space="preserve"> </w:instrText>
            </w:r>
            <w:r w:rsidRPr="0078494E">
              <w:rPr>
                <w:rStyle w:val="Hyperlink"/>
                <w:noProof/>
              </w:rPr>
              <w:fldChar w:fldCharType="separate"/>
            </w:r>
            <w:r w:rsidRPr="0078494E">
              <w:rPr>
                <w:rStyle w:val="Hyperlink"/>
                <w:noProof/>
              </w:rPr>
              <w:t>TCPIP_UDP_SocketInfoGet Function</w:t>
            </w:r>
            <w:r>
              <w:rPr>
                <w:noProof/>
                <w:webHidden/>
              </w:rPr>
              <w:tab/>
            </w:r>
            <w:r>
              <w:rPr>
                <w:noProof/>
                <w:webHidden/>
              </w:rPr>
              <w:fldChar w:fldCharType="begin"/>
            </w:r>
            <w:r>
              <w:rPr>
                <w:noProof/>
                <w:webHidden/>
              </w:rPr>
              <w:instrText xml:space="preserve"> PAGEREF _Toc10545792 \h </w:instrText>
            </w:r>
          </w:ins>
          <w:r>
            <w:rPr>
              <w:noProof/>
              <w:webHidden/>
            </w:rPr>
          </w:r>
          <w:r>
            <w:rPr>
              <w:noProof/>
              <w:webHidden/>
            </w:rPr>
            <w:fldChar w:fldCharType="separate"/>
          </w:r>
          <w:ins w:id="152" w:author="Martin Ruppert - M91221" w:date="2019-06-04T13:09:00Z">
            <w:r w:rsidR="00351A82">
              <w:rPr>
                <w:noProof/>
                <w:webHidden/>
              </w:rPr>
              <w:t>40</w:t>
            </w:r>
          </w:ins>
          <w:ins w:id="153" w:author="Martin Ruppert - M91221" w:date="2019-06-04T13:02:00Z">
            <w:r>
              <w:rPr>
                <w:noProof/>
                <w:webHidden/>
              </w:rPr>
              <w:fldChar w:fldCharType="end"/>
            </w:r>
            <w:r w:rsidRPr="0078494E">
              <w:rPr>
                <w:rStyle w:val="Hyperlink"/>
                <w:noProof/>
              </w:rPr>
              <w:fldChar w:fldCharType="end"/>
            </w:r>
          </w:ins>
        </w:p>
        <w:p w14:paraId="741F7446" w14:textId="397DE3A8" w:rsidR="005F1A31" w:rsidRDefault="005F1A31">
          <w:pPr>
            <w:pStyle w:val="TOC3"/>
            <w:rPr>
              <w:ins w:id="154" w:author="Martin Ruppert - M91221" w:date="2019-06-04T13:02:00Z"/>
              <w:rFonts w:asciiTheme="minorHAnsi" w:eastAsiaTheme="minorEastAsia" w:hAnsiTheme="minorHAnsi" w:cstheme="minorBidi"/>
              <w:noProof/>
              <w:sz w:val="22"/>
              <w:szCs w:val="22"/>
              <w:lang w:val="de-DE" w:eastAsia="de-DE"/>
            </w:rPr>
          </w:pPr>
          <w:ins w:id="155"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"_Toc10545793"</w:instrText>
            </w:r>
            <w:r w:rsidRPr="0078494E">
              <w:rPr>
                <w:rStyle w:val="Hyperlink"/>
                <w:noProof/>
              </w:rPr>
              <w:instrText xml:space="preserve"> </w:instrText>
            </w:r>
            <w:r w:rsidRPr="0078494E">
              <w:rPr>
                <w:rStyle w:val="Hyperlink"/>
                <w:noProof/>
              </w:rPr>
              <w:fldChar w:fldCharType="separate"/>
            </w:r>
            <w:r w:rsidRPr="0078494E">
              <w:rPr>
                <w:rStyle w:val="Hyperlink"/>
                <w:noProof/>
                <w:lang w:eastAsia="en-AU"/>
              </w:rPr>
              <w:t>UDP_SOCKET_INFO Structure</w:t>
            </w:r>
            <w:r>
              <w:rPr>
                <w:noProof/>
                <w:webHidden/>
              </w:rPr>
              <w:tab/>
            </w:r>
            <w:r>
              <w:rPr>
                <w:noProof/>
                <w:webHidden/>
              </w:rPr>
              <w:fldChar w:fldCharType="begin"/>
            </w:r>
            <w:r>
              <w:rPr>
                <w:noProof/>
                <w:webHidden/>
              </w:rPr>
              <w:instrText xml:space="preserve"> PAGEREF _Toc10545793 \h </w:instrText>
            </w:r>
          </w:ins>
          <w:r>
            <w:rPr>
              <w:noProof/>
              <w:webHidden/>
            </w:rPr>
          </w:r>
          <w:r>
            <w:rPr>
              <w:noProof/>
              <w:webHidden/>
            </w:rPr>
            <w:fldChar w:fldCharType="separate"/>
          </w:r>
          <w:ins w:id="156" w:author="Martin Ruppert - M91221" w:date="2019-06-04T13:09:00Z">
            <w:r w:rsidR="00351A82">
              <w:rPr>
                <w:noProof/>
                <w:webHidden/>
              </w:rPr>
              <w:t>41</w:t>
            </w:r>
          </w:ins>
          <w:ins w:id="157" w:author="Martin Ruppert - M91221" w:date="2019-06-04T13:02:00Z">
            <w:r>
              <w:rPr>
                <w:noProof/>
                <w:webHidden/>
              </w:rPr>
              <w:fldChar w:fldCharType="end"/>
            </w:r>
            <w:r w:rsidRPr="0078494E">
              <w:rPr>
                <w:rStyle w:val="Hyperlink"/>
                <w:noProof/>
              </w:rPr>
              <w:fldChar w:fldCharType="end"/>
            </w:r>
          </w:ins>
        </w:p>
        <w:p w14:paraId="75BC9F88" w14:textId="0D790F63" w:rsidR="005F1A31" w:rsidRDefault="005F1A31">
          <w:pPr>
            <w:pStyle w:val="TOC1"/>
            <w:tabs>
              <w:tab w:val="right" w:pos="10532"/>
            </w:tabs>
            <w:rPr>
              <w:ins w:id="158" w:author="Martin Ruppert - M91221" w:date="2019-06-04T13:02:00Z"/>
              <w:rFonts w:asciiTheme="minorHAnsi" w:eastAsiaTheme="minorEastAsia" w:hAnsiTheme="minorHAnsi" w:cstheme="minorBidi"/>
              <w:b w:val="0"/>
              <w:bCs w:val="0"/>
              <w:noProof/>
              <w:color w:val="auto"/>
              <w:sz w:val="22"/>
              <w:szCs w:val="22"/>
              <w:lang w:val="de-DE" w:eastAsia="de-DE"/>
            </w:rPr>
          </w:pPr>
          <w:ins w:id="159" w:author="Martin Ruppert - M91221" w:date="2019-06-04T13:02:00Z">
            <w:r w:rsidRPr="0078494E">
              <w:rPr>
                <w:rStyle w:val="Hyperlink"/>
                <w:noProof/>
              </w:rPr>
              <w:fldChar w:fldCharType="begin"/>
            </w:r>
            <w:r w:rsidRPr="0078494E">
              <w:rPr>
                <w:rStyle w:val="Hyperlink"/>
                <w:noProof/>
              </w:rPr>
              <w:instrText xml:space="preserve"> </w:instrText>
            </w:r>
            <w:r>
              <w:rPr>
                <w:noProof/>
              </w:rPr>
              <w:instrText>HYPERLINK \l "_Toc10545794"</w:instrText>
            </w:r>
            <w:r w:rsidRPr="0078494E">
              <w:rPr>
                <w:rStyle w:val="Hyperlink"/>
                <w:noProof/>
              </w:rPr>
              <w:instrText xml:space="preserve"> </w:instrText>
            </w:r>
            <w:r w:rsidRPr="0078494E">
              <w:rPr>
                <w:rStyle w:val="Hyperlink"/>
                <w:noProof/>
              </w:rPr>
              <w:fldChar w:fldCharType="separate"/>
            </w:r>
            <w:r>
              <w:rPr>
                <w:noProof/>
                <w:webHidden/>
              </w:rPr>
              <w:tab/>
            </w:r>
            <w:r>
              <w:rPr>
                <w:noProof/>
                <w:webHidden/>
              </w:rPr>
              <w:fldChar w:fldCharType="begin"/>
            </w:r>
            <w:r>
              <w:rPr>
                <w:noProof/>
                <w:webHidden/>
              </w:rPr>
              <w:instrText xml:space="preserve"> PAGEREF _Toc10545794 \h </w:instrText>
            </w:r>
          </w:ins>
          <w:r>
            <w:rPr>
              <w:noProof/>
              <w:webHidden/>
            </w:rPr>
          </w:r>
          <w:r>
            <w:rPr>
              <w:noProof/>
              <w:webHidden/>
            </w:rPr>
            <w:fldChar w:fldCharType="separate"/>
          </w:r>
          <w:ins w:id="160" w:author="Martin Ruppert - M91221" w:date="2019-06-04T13:09:00Z">
            <w:r w:rsidR="00351A82">
              <w:rPr>
                <w:noProof/>
                <w:webHidden/>
              </w:rPr>
              <w:t>42</w:t>
            </w:r>
          </w:ins>
          <w:ins w:id="161" w:author="Martin Ruppert - M91221" w:date="2019-06-04T13:02:00Z">
            <w:r>
              <w:rPr>
                <w:noProof/>
                <w:webHidden/>
              </w:rPr>
              <w:fldChar w:fldCharType="end"/>
            </w:r>
            <w:r w:rsidRPr="0078494E">
              <w:rPr>
                <w:rStyle w:val="Hyperlink"/>
                <w:noProof/>
              </w:rPr>
              <w:fldChar w:fldCharType="end"/>
            </w:r>
          </w:ins>
        </w:p>
        <w:p w14:paraId="096DDCD3" w14:textId="4A0BDB37" w:rsidR="003E4691" w:rsidDel="00610911" w:rsidRDefault="003E4691">
          <w:pPr>
            <w:pStyle w:val="TOC1"/>
            <w:tabs>
              <w:tab w:val="right" w:pos="10532"/>
            </w:tabs>
            <w:rPr>
              <w:del w:id="162" w:author="Martin Ruppert - M91221" w:date="2019-06-04T12:31:00Z"/>
              <w:rFonts w:asciiTheme="minorHAnsi" w:eastAsiaTheme="minorEastAsia" w:hAnsiTheme="minorHAnsi" w:cstheme="minorBidi"/>
              <w:b w:val="0"/>
              <w:bCs w:val="0"/>
              <w:noProof/>
              <w:color w:val="auto"/>
              <w:sz w:val="22"/>
              <w:szCs w:val="22"/>
              <w:lang w:val="de-DE" w:eastAsia="de-DE"/>
            </w:rPr>
          </w:pPr>
          <w:del w:id="163" w:author="Martin Ruppert - M91221" w:date="2019-06-04T12:31:00Z">
            <w:r w:rsidRPr="00610911" w:rsidDel="00610911">
              <w:rPr>
                <w:rStyle w:val="Hyperlink"/>
                <w:b w:val="0"/>
                <w:bCs w:val="0"/>
                <w:noProof/>
              </w:rPr>
              <w:delText>UDP Module API Function List</w:delText>
            </w:r>
            <w:r w:rsidDel="00610911">
              <w:rPr>
                <w:noProof/>
                <w:webHidden/>
              </w:rPr>
              <w:tab/>
              <w:delText>3</w:delText>
            </w:r>
          </w:del>
        </w:p>
        <w:p w14:paraId="56BD3C08" w14:textId="0248B43D" w:rsidR="003E4691" w:rsidDel="00610911" w:rsidRDefault="003E4691">
          <w:pPr>
            <w:pStyle w:val="TOC2"/>
            <w:tabs>
              <w:tab w:val="right" w:pos="10532"/>
            </w:tabs>
            <w:rPr>
              <w:del w:id="164" w:author="Martin Ruppert - M91221" w:date="2019-06-04T12:31:00Z"/>
              <w:rFonts w:asciiTheme="minorHAnsi" w:eastAsiaTheme="minorEastAsia" w:hAnsiTheme="minorHAnsi" w:cstheme="minorBidi"/>
              <w:b w:val="0"/>
              <w:i w:val="0"/>
              <w:iCs w:val="0"/>
              <w:noProof/>
              <w:sz w:val="22"/>
              <w:szCs w:val="22"/>
              <w:lang w:val="de-DE" w:eastAsia="de-DE"/>
            </w:rPr>
          </w:pPr>
          <w:del w:id="165" w:author="Martin Ruppert - M91221" w:date="2019-06-04T12:31:00Z">
            <w:r w:rsidRPr="00610911" w:rsidDel="00610911">
              <w:rPr>
                <w:rStyle w:val="Hyperlink"/>
                <w:b w:val="0"/>
                <w:i w:val="0"/>
                <w:iCs w:val="0"/>
                <w:noProof/>
              </w:rPr>
              <w:delText>Socket Management Functions</w:delText>
            </w:r>
            <w:r w:rsidDel="00610911">
              <w:rPr>
                <w:noProof/>
                <w:webHidden/>
              </w:rPr>
              <w:tab/>
              <w:delText>3</w:delText>
            </w:r>
          </w:del>
        </w:p>
        <w:p w14:paraId="34B4E447" w14:textId="6CECBB97" w:rsidR="003E4691" w:rsidDel="00610911" w:rsidRDefault="003E4691">
          <w:pPr>
            <w:pStyle w:val="TOC2"/>
            <w:tabs>
              <w:tab w:val="right" w:pos="10532"/>
            </w:tabs>
            <w:rPr>
              <w:del w:id="166" w:author="Martin Ruppert - M91221" w:date="2019-06-04T12:31:00Z"/>
              <w:rFonts w:asciiTheme="minorHAnsi" w:eastAsiaTheme="minorEastAsia" w:hAnsiTheme="minorHAnsi" w:cstheme="minorBidi"/>
              <w:b w:val="0"/>
              <w:i w:val="0"/>
              <w:iCs w:val="0"/>
              <w:noProof/>
              <w:sz w:val="22"/>
              <w:szCs w:val="22"/>
              <w:lang w:val="de-DE" w:eastAsia="de-DE"/>
            </w:rPr>
          </w:pPr>
          <w:del w:id="167" w:author="Martin Ruppert - M91221" w:date="2019-06-04T12:31:00Z">
            <w:r w:rsidRPr="00610911" w:rsidDel="00610911">
              <w:rPr>
                <w:rStyle w:val="Hyperlink"/>
                <w:b w:val="0"/>
                <w:i w:val="0"/>
                <w:iCs w:val="0"/>
                <w:noProof/>
              </w:rPr>
              <w:delText>Transmit Data Functions</w:delText>
            </w:r>
            <w:r w:rsidDel="00610911">
              <w:rPr>
                <w:noProof/>
                <w:webHidden/>
              </w:rPr>
              <w:tab/>
              <w:delText>3</w:delText>
            </w:r>
          </w:del>
        </w:p>
        <w:p w14:paraId="1AA63922" w14:textId="10EE2EB1" w:rsidR="003E4691" w:rsidDel="00610911" w:rsidRDefault="003E4691">
          <w:pPr>
            <w:pStyle w:val="TOC2"/>
            <w:tabs>
              <w:tab w:val="right" w:pos="10532"/>
            </w:tabs>
            <w:rPr>
              <w:del w:id="168" w:author="Martin Ruppert - M91221" w:date="2019-06-04T12:31:00Z"/>
              <w:rFonts w:asciiTheme="minorHAnsi" w:eastAsiaTheme="minorEastAsia" w:hAnsiTheme="minorHAnsi" w:cstheme="minorBidi"/>
              <w:b w:val="0"/>
              <w:i w:val="0"/>
              <w:iCs w:val="0"/>
              <w:noProof/>
              <w:sz w:val="22"/>
              <w:szCs w:val="22"/>
              <w:lang w:val="de-DE" w:eastAsia="de-DE"/>
            </w:rPr>
          </w:pPr>
          <w:del w:id="169" w:author="Martin Ruppert - M91221" w:date="2019-06-04T12:31:00Z">
            <w:r w:rsidRPr="00610911" w:rsidDel="00610911">
              <w:rPr>
                <w:rStyle w:val="Hyperlink"/>
                <w:b w:val="0"/>
                <w:i w:val="0"/>
                <w:iCs w:val="0"/>
                <w:noProof/>
              </w:rPr>
              <w:delText>Receive Data Transfer Functions</w:delText>
            </w:r>
            <w:r w:rsidDel="00610911">
              <w:rPr>
                <w:noProof/>
                <w:webHidden/>
              </w:rPr>
              <w:tab/>
              <w:delText>3</w:delText>
            </w:r>
          </w:del>
        </w:p>
        <w:p w14:paraId="75EA8FCF" w14:textId="5A1666DE" w:rsidR="003E4691" w:rsidDel="00610911" w:rsidRDefault="003E4691">
          <w:pPr>
            <w:pStyle w:val="TOC1"/>
            <w:tabs>
              <w:tab w:val="right" w:pos="10532"/>
            </w:tabs>
            <w:rPr>
              <w:del w:id="170" w:author="Martin Ruppert - M91221" w:date="2019-06-04T12:31:00Z"/>
              <w:rFonts w:asciiTheme="minorHAnsi" w:eastAsiaTheme="minorEastAsia" w:hAnsiTheme="minorHAnsi" w:cstheme="minorBidi"/>
              <w:b w:val="0"/>
              <w:bCs w:val="0"/>
              <w:noProof/>
              <w:color w:val="auto"/>
              <w:sz w:val="22"/>
              <w:szCs w:val="22"/>
              <w:lang w:val="de-DE" w:eastAsia="de-DE"/>
            </w:rPr>
          </w:pPr>
          <w:del w:id="171" w:author="Martin Ruppert - M91221" w:date="2019-06-04T12:31:00Z">
            <w:r w:rsidRPr="00610911" w:rsidDel="00610911">
              <w:rPr>
                <w:rStyle w:val="Hyperlink"/>
                <w:b w:val="0"/>
                <w:bCs w:val="0"/>
                <w:noProof/>
                <w:lang w:val="en-US" w:eastAsia="en-AU"/>
              </w:rPr>
              <w:delText>Introduction</w:delText>
            </w:r>
            <w:r w:rsidDel="00610911">
              <w:rPr>
                <w:noProof/>
                <w:webHidden/>
              </w:rPr>
              <w:tab/>
              <w:delText>4</w:delText>
            </w:r>
          </w:del>
        </w:p>
        <w:p w14:paraId="429BFCD3" w14:textId="09EA6103" w:rsidR="003E4691" w:rsidDel="00610911" w:rsidRDefault="003E4691">
          <w:pPr>
            <w:pStyle w:val="TOC1"/>
            <w:tabs>
              <w:tab w:val="right" w:pos="10532"/>
            </w:tabs>
            <w:rPr>
              <w:del w:id="172" w:author="Martin Ruppert - M91221" w:date="2019-06-04T12:31:00Z"/>
              <w:rFonts w:asciiTheme="minorHAnsi" w:eastAsiaTheme="minorEastAsia" w:hAnsiTheme="minorHAnsi" w:cstheme="minorBidi"/>
              <w:b w:val="0"/>
              <w:bCs w:val="0"/>
              <w:noProof/>
              <w:color w:val="auto"/>
              <w:sz w:val="22"/>
              <w:szCs w:val="22"/>
              <w:lang w:val="de-DE" w:eastAsia="de-DE"/>
            </w:rPr>
          </w:pPr>
          <w:del w:id="173" w:author="Martin Ruppert - M91221" w:date="2019-06-04T12:31:00Z">
            <w:r w:rsidRPr="00610911" w:rsidDel="00610911">
              <w:rPr>
                <w:rStyle w:val="Hyperlink"/>
                <w:b w:val="0"/>
                <w:bCs w:val="0"/>
                <w:noProof/>
                <w:lang w:eastAsia="en-AU"/>
              </w:rPr>
              <w:delText>Hardware Requirements</w:delText>
            </w:r>
            <w:r w:rsidDel="00610911">
              <w:rPr>
                <w:noProof/>
                <w:webHidden/>
              </w:rPr>
              <w:tab/>
              <w:delText>4</w:delText>
            </w:r>
          </w:del>
        </w:p>
        <w:p w14:paraId="753EF19B" w14:textId="137AC199" w:rsidR="003E4691" w:rsidDel="00610911" w:rsidRDefault="003E4691">
          <w:pPr>
            <w:pStyle w:val="TOC1"/>
            <w:tabs>
              <w:tab w:val="right" w:pos="10532"/>
            </w:tabs>
            <w:rPr>
              <w:del w:id="174" w:author="Martin Ruppert - M91221" w:date="2019-06-04T12:31:00Z"/>
              <w:rFonts w:asciiTheme="minorHAnsi" w:eastAsiaTheme="minorEastAsia" w:hAnsiTheme="minorHAnsi" w:cstheme="minorBidi"/>
              <w:b w:val="0"/>
              <w:bCs w:val="0"/>
              <w:noProof/>
              <w:color w:val="auto"/>
              <w:sz w:val="22"/>
              <w:szCs w:val="22"/>
              <w:lang w:val="de-DE" w:eastAsia="de-DE"/>
            </w:rPr>
          </w:pPr>
          <w:del w:id="175" w:author="Martin Ruppert - M91221" w:date="2019-06-04T12:31:00Z">
            <w:r w:rsidRPr="00610911" w:rsidDel="00610911">
              <w:rPr>
                <w:rStyle w:val="Hyperlink"/>
                <w:b w:val="0"/>
                <w:bCs w:val="0"/>
                <w:noProof/>
                <w:lang w:eastAsia="en-AU"/>
              </w:rPr>
              <w:delText>Software Requirements</w:delText>
            </w:r>
            <w:r w:rsidDel="00610911">
              <w:rPr>
                <w:noProof/>
                <w:webHidden/>
              </w:rPr>
              <w:tab/>
              <w:delText>5</w:delText>
            </w:r>
          </w:del>
        </w:p>
        <w:p w14:paraId="0AC7C80A" w14:textId="2C7CE2BF" w:rsidR="003E4691" w:rsidDel="00610911" w:rsidRDefault="003E4691">
          <w:pPr>
            <w:pStyle w:val="TOC1"/>
            <w:tabs>
              <w:tab w:val="right" w:pos="10532"/>
            </w:tabs>
            <w:rPr>
              <w:del w:id="176" w:author="Martin Ruppert - M91221" w:date="2019-06-04T12:31:00Z"/>
              <w:rFonts w:asciiTheme="minorHAnsi" w:eastAsiaTheme="minorEastAsia" w:hAnsiTheme="minorHAnsi" w:cstheme="minorBidi"/>
              <w:b w:val="0"/>
              <w:bCs w:val="0"/>
              <w:noProof/>
              <w:color w:val="auto"/>
              <w:sz w:val="22"/>
              <w:szCs w:val="22"/>
              <w:lang w:val="de-DE" w:eastAsia="de-DE"/>
            </w:rPr>
          </w:pPr>
          <w:del w:id="177" w:author="Martin Ruppert - M91221" w:date="2019-06-04T12:31:00Z">
            <w:r w:rsidRPr="00610911" w:rsidDel="00610911">
              <w:rPr>
                <w:rStyle w:val="Hyperlink"/>
                <w:b w:val="0"/>
                <w:bCs w:val="0"/>
                <w:noProof/>
                <w:lang w:eastAsia="en-AU"/>
              </w:rPr>
              <w:delText>Overview</w:delText>
            </w:r>
            <w:r w:rsidDel="00610911">
              <w:rPr>
                <w:noProof/>
                <w:webHidden/>
              </w:rPr>
              <w:tab/>
              <w:delText>6</w:delText>
            </w:r>
          </w:del>
        </w:p>
        <w:p w14:paraId="2D51DD82" w14:textId="27B25233" w:rsidR="003E4691" w:rsidDel="00610911" w:rsidRDefault="003E4691">
          <w:pPr>
            <w:pStyle w:val="TOC1"/>
            <w:tabs>
              <w:tab w:val="right" w:pos="10532"/>
            </w:tabs>
            <w:rPr>
              <w:del w:id="178" w:author="Martin Ruppert - M91221" w:date="2019-06-04T12:31:00Z"/>
              <w:rFonts w:asciiTheme="minorHAnsi" w:eastAsiaTheme="minorEastAsia" w:hAnsiTheme="minorHAnsi" w:cstheme="minorBidi"/>
              <w:b w:val="0"/>
              <w:bCs w:val="0"/>
              <w:noProof/>
              <w:color w:val="auto"/>
              <w:sz w:val="22"/>
              <w:szCs w:val="22"/>
              <w:lang w:val="de-DE" w:eastAsia="de-DE"/>
            </w:rPr>
          </w:pPr>
          <w:del w:id="179" w:author="Martin Ruppert - M91221" w:date="2019-06-04T12:31:00Z">
            <w:r w:rsidRPr="00610911" w:rsidDel="00610911">
              <w:rPr>
                <w:rStyle w:val="Hyperlink"/>
                <w:b w:val="0"/>
                <w:bCs w:val="0"/>
                <w:noProof/>
                <w:lang w:eastAsia="en-AU"/>
              </w:rPr>
              <w:delText>Lab 1 Procedure</w:delText>
            </w:r>
            <w:r w:rsidDel="00610911">
              <w:rPr>
                <w:noProof/>
                <w:webHidden/>
              </w:rPr>
              <w:tab/>
              <w:delText>7</w:delText>
            </w:r>
          </w:del>
        </w:p>
        <w:p w14:paraId="38AB8EB5" w14:textId="79EB1612" w:rsidR="003E4691" w:rsidDel="00610911" w:rsidRDefault="003E4691">
          <w:pPr>
            <w:pStyle w:val="TOC2"/>
            <w:tabs>
              <w:tab w:val="right" w:pos="10532"/>
            </w:tabs>
            <w:rPr>
              <w:del w:id="180" w:author="Martin Ruppert - M91221" w:date="2019-06-04T12:31:00Z"/>
              <w:rFonts w:asciiTheme="minorHAnsi" w:eastAsiaTheme="minorEastAsia" w:hAnsiTheme="minorHAnsi" w:cstheme="minorBidi"/>
              <w:b w:val="0"/>
              <w:i w:val="0"/>
              <w:iCs w:val="0"/>
              <w:noProof/>
              <w:sz w:val="22"/>
              <w:szCs w:val="22"/>
              <w:lang w:val="de-DE" w:eastAsia="de-DE"/>
            </w:rPr>
          </w:pPr>
          <w:del w:id="181" w:author="Martin Ruppert - M91221" w:date="2019-06-04T12:31:00Z">
            <w:r w:rsidRPr="00610911" w:rsidDel="00610911">
              <w:rPr>
                <w:rStyle w:val="Hyperlink"/>
                <w:b w:val="0"/>
                <w:i w:val="0"/>
                <w:iCs w:val="0"/>
                <w:noProof/>
                <w:lang w:eastAsia="en-AU"/>
              </w:rPr>
              <w:delText>Starting MPLAB X IDE</w:delText>
            </w:r>
            <w:r w:rsidDel="00610911">
              <w:rPr>
                <w:noProof/>
                <w:webHidden/>
              </w:rPr>
              <w:tab/>
              <w:delText>7</w:delText>
            </w:r>
          </w:del>
        </w:p>
        <w:p w14:paraId="288E7E5C" w14:textId="1901EB9E" w:rsidR="003E4691" w:rsidDel="00610911" w:rsidRDefault="003E4691">
          <w:pPr>
            <w:pStyle w:val="TOC2"/>
            <w:tabs>
              <w:tab w:val="right" w:pos="10532"/>
            </w:tabs>
            <w:rPr>
              <w:del w:id="182" w:author="Martin Ruppert - M91221" w:date="2019-06-04T12:31:00Z"/>
              <w:rFonts w:asciiTheme="minorHAnsi" w:eastAsiaTheme="minorEastAsia" w:hAnsiTheme="minorHAnsi" w:cstheme="minorBidi"/>
              <w:b w:val="0"/>
              <w:i w:val="0"/>
              <w:iCs w:val="0"/>
              <w:noProof/>
              <w:sz w:val="22"/>
              <w:szCs w:val="22"/>
              <w:lang w:val="de-DE" w:eastAsia="de-DE"/>
            </w:rPr>
          </w:pPr>
          <w:del w:id="183" w:author="Martin Ruppert - M91221" w:date="2019-06-04T12:31:00Z">
            <w:r w:rsidRPr="00610911" w:rsidDel="00610911">
              <w:rPr>
                <w:rStyle w:val="Hyperlink"/>
                <w:b w:val="0"/>
                <w:i w:val="0"/>
                <w:iCs w:val="0"/>
                <w:noProof/>
              </w:rPr>
              <w:delText>Project Load</w:delText>
            </w:r>
            <w:r w:rsidDel="00610911">
              <w:rPr>
                <w:noProof/>
                <w:webHidden/>
              </w:rPr>
              <w:tab/>
              <w:delText>8</w:delText>
            </w:r>
          </w:del>
        </w:p>
        <w:p w14:paraId="7D9269A2" w14:textId="73DC6B2F" w:rsidR="003E4691" w:rsidDel="00610911" w:rsidRDefault="003E4691">
          <w:pPr>
            <w:pStyle w:val="TOC2"/>
            <w:tabs>
              <w:tab w:val="right" w:pos="10532"/>
            </w:tabs>
            <w:rPr>
              <w:del w:id="184" w:author="Martin Ruppert - M91221" w:date="2019-06-04T12:31:00Z"/>
              <w:rFonts w:asciiTheme="minorHAnsi" w:eastAsiaTheme="minorEastAsia" w:hAnsiTheme="minorHAnsi" w:cstheme="minorBidi"/>
              <w:b w:val="0"/>
              <w:i w:val="0"/>
              <w:iCs w:val="0"/>
              <w:noProof/>
              <w:sz w:val="22"/>
              <w:szCs w:val="22"/>
              <w:lang w:val="de-DE" w:eastAsia="de-DE"/>
            </w:rPr>
          </w:pPr>
          <w:del w:id="185" w:author="Martin Ruppert - M91221" w:date="2019-06-04T12:31:00Z">
            <w:r w:rsidRPr="00610911" w:rsidDel="00610911">
              <w:rPr>
                <w:rStyle w:val="Hyperlink"/>
                <w:b w:val="0"/>
                <w:i w:val="0"/>
                <w:iCs w:val="0"/>
                <w:noProof/>
              </w:rPr>
              <w:delText>Harmony TCP/IP API Subset For Lab 2</w:delText>
            </w:r>
            <w:r w:rsidDel="00610911">
              <w:rPr>
                <w:noProof/>
                <w:webHidden/>
              </w:rPr>
              <w:tab/>
              <w:delText>27</w:delText>
            </w:r>
          </w:del>
        </w:p>
        <w:p w14:paraId="74EB605D" w14:textId="74EEEA57" w:rsidR="003E4691" w:rsidDel="00610911" w:rsidRDefault="003E4691">
          <w:pPr>
            <w:pStyle w:val="TOC2"/>
            <w:tabs>
              <w:tab w:val="right" w:pos="10532"/>
            </w:tabs>
            <w:rPr>
              <w:del w:id="186" w:author="Martin Ruppert - M91221" w:date="2019-06-04T12:31:00Z"/>
              <w:rFonts w:asciiTheme="minorHAnsi" w:eastAsiaTheme="minorEastAsia" w:hAnsiTheme="minorHAnsi" w:cstheme="minorBidi"/>
              <w:b w:val="0"/>
              <w:i w:val="0"/>
              <w:iCs w:val="0"/>
              <w:noProof/>
              <w:sz w:val="22"/>
              <w:szCs w:val="22"/>
              <w:lang w:val="de-DE" w:eastAsia="de-DE"/>
            </w:rPr>
          </w:pPr>
          <w:del w:id="187" w:author="Martin Ruppert - M91221" w:date="2019-06-04T12:31:00Z">
            <w:r w:rsidRPr="00610911" w:rsidDel="00610911">
              <w:rPr>
                <w:rStyle w:val="Hyperlink"/>
                <w:b w:val="0"/>
                <w:i w:val="0"/>
                <w:iCs w:val="0"/>
                <w:noProof/>
              </w:rPr>
              <w:delText>TCP Socket Management Functions</w:delText>
            </w:r>
            <w:r w:rsidDel="00610911">
              <w:rPr>
                <w:noProof/>
                <w:webHidden/>
              </w:rPr>
              <w:tab/>
              <w:delText>27</w:delText>
            </w:r>
          </w:del>
        </w:p>
        <w:p w14:paraId="04DCBB03" w14:textId="704B96A5" w:rsidR="003E4691" w:rsidDel="00610911" w:rsidRDefault="003E4691">
          <w:pPr>
            <w:pStyle w:val="TOC3"/>
            <w:rPr>
              <w:del w:id="188" w:author="Martin Ruppert - M91221" w:date="2019-06-04T12:31:00Z"/>
              <w:rFonts w:asciiTheme="minorHAnsi" w:eastAsiaTheme="minorEastAsia" w:hAnsiTheme="minorHAnsi" w:cstheme="minorBidi"/>
              <w:noProof/>
              <w:sz w:val="22"/>
              <w:szCs w:val="22"/>
              <w:lang w:val="de-DE" w:eastAsia="de-DE"/>
            </w:rPr>
          </w:pPr>
          <w:del w:id="189" w:author="Martin Ruppert - M91221" w:date="2019-06-04T12:31:00Z">
            <w:r w:rsidRPr="00610911" w:rsidDel="00610911">
              <w:rPr>
                <w:rStyle w:val="Hyperlink"/>
                <w:noProof/>
              </w:rPr>
              <w:delText>TCPIP_TCP_ArrayGet Function</w:delText>
            </w:r>
            <w:r w:rsidDel="00610911">
              <w:rPr>
                <w:noProof/>
                <w:webHidden/>
              </w:rPr>
              <w:tab/>
              <w:delText>27</w:delText>
            </w:r>
          </w:del>
        </w:p>
        <w:p w14:paraId="22FF12DF" w14:textId="60CACDDD" w:rsidR="003E4691" w:rsidDel="00610911" w:rsidRDefault="003E4691">
          <w:pPr>
            <w:pStyle w:val="TOC3"/>
            <w:rPr>
              <w:del w:id="190" w:author="Martin Ruppert - M91221" w:date="2019-06-04T12:31:00Z"/>
              <w:rFonts w:asciiTheme="minorHAnsi" w:eastAsiaTheme="minorEastAsia" w:hAnsiTheme="minorHAnsi" w:cstheme="minorBidi"/>
              <w:noProof/>
              <w:sz w:val="22"/>
              <w:szCs w:val="22"/>
              <w:lang w:val="de-DE" w:eastAsia="de-DE"/>
            </w:rPr>
          </w:pPr>
          <w:del w:id="191" w:author="Martin Ruppert - M91221" w:date="2019-06-04T12:31:00Z">
            <w:r w:rsidRPr="00610911" w:rsidDel="00610911">
              <w:rPr>
                <w:rStyle w:val="Hyperlink"/>
                <w:noProof/>
              </w:rPr>
              <w:delText>TCPIP_TCP_ClientOpen Function</w:delText>
            </w:r>
            <w:r w:rsidDel="00610911">
              <w:rPr>
                <w:noProof/>
                <w:webHidden/>
              </w:rPr>
              <w:tab/>
              <w:delText>27</w:delText>
            </w:r>
          </w:del>
        </w:p>
        <w:p w14:paraId="2E83B201" w14:textId="58F38B1B" w:rsidR="003E4691" w:rsidDel="00610911" w:rsidRDefault="003E4691">
          <w:pPr>
            <w:pStyle w:val="TOC3"/>
            <w:rPr>
              <w:del w:id="192" w:author="Martin Ruppert - M91221" w:date="2019-06-04T12:31:00Z"/>
              <w:rFonts w:asciiTheme="minorHAnsi" w:eastAsiaTheme="minorEastAsia" w:hAnsiTheme="minorHAnsi" w:cstheme="minorBidi"/>
              <w:noProof/>
              <w:sz w:val="22"/>
              <w:szCs w:val="22"/>
              <w:lang w:val="de-DE" w:eastAsia="de-DE"/>
            </w:rPr>
          </w:pPr>
          <w:del w:id="193" w:author="Martin Ruppert - M91221" w:date="2019-06-04T12:31:00Z">
            <w:r w:rsidRPr="00610911" w:rsidDel="00610911">
              <w:rPr>
                <w:rStyle w:val="Hyperlink"/>
                <w:noProof/>
              </w:rPr>
              <w:delText>TCPIP_TCP_Close Function</w:delText>
            </w:r>
            <w:r w:rsidDel="00610911">
              <w:rPr>
                <w:noProof/>
                <w:webHidden/>
              </w:rPr>
              <w:tab/>
              <w:delText>28</w:delText>
            </w:r>
          </w:del>
        </w:p>
        <w:p w14:paraId="0D50A4A9" w14:textId="780502F3" w:rsidR="003E4691" w:rsidDel="00610911" w:rsidRDefault="003E4691">
          <w:pPr>
            <w:pStyle w:val="TOC3"/>
            <w:rPr>
              <w:del w:id="194" w:author="Martin Ruppert - M91221" w:date="2019-06-04T12:31:00Z"/>
              <w:rFonts w:asciiTheme="minorHAnsi" w:eastAsiaTheme="minorEastAsia" w:hAnsiTheme="minorHAnsi" w:cstheme="minorBidi"/>
              <w:noProof/>
              <w:sz w:val="22"/>
              <w:szCs w:val="22"/>
              <w:lang w:val="de-DE" w:eastAsia="de-DE"/>
            </w:rPr>
          </w:pPr>
          <w:del w:id="195" w:author="Martin Ruppert - M91221" w:date="2019-06-04T12:31:00Z">
            <w:r w:rsidRPr="00610911" w:rsidDel="00610911">
              <w:rPr>
                <w:rStyle w:val="Hyperlink"/>
                <w:noProof/>
              </w:rPr>
              <w:delText>TCPIP_TCP_GetIsReady Function</w:delText>
            </w:r>
            <w:r w:rsidDel="00610911">
              <w:rPr>
                <w:noProof/>
                <w:webHidden/>
              </w:rPr>
              <w:tab/>
              <w:delText>28</w:delText>
            </w:r>
          </w:del>
        </w:p>
        <w:p w14:paraId="69C9A821" w14:textId="7F26D141" w:rsidR="003E4691" w:rsidDel="00610911" w:rsidRDefault="003E4691">
          <w:pPr>
            <w:pStyle w:val="TOC3"/>
            <w:rPr>
              <w:del w:id="196" w:author="Martin Ruppert - M91221" w:date="2019-06-04T12:31:00Z"/>
              <w:rFonts w:asciiTheme="minorHAnsi" w:eastAsiaTheme="minorEastAsia" w:hAnsiTheme="minorHAnsi" w:cstheme="minorBidi"/>
              <w:noProof/>
              <w:sz w:val="22"/>
              <w:szCs w:val="22"/>
              <w:lang w:val="de-DE" w:eastAsia="de-DE"/>
            </w:rPr>
          </w:pPr>
          <w:del w:id="197" w:author="Martin Ruppert - M91221" w:date="2019-06-04T12:31:00Z">
            <w:r w:rsidRPr="00610911" w:rsidDel="00610911">
              <w:rPr>
                <w:rStyle w:val="Hyperlink"/>
                <w:noProof/>
              </w:rPr>
              <w:delText>TCPIP_TCP_IsConnected Function</w:delText>
            </w:r>
            <w:r w:rsidDel="00610911">
              <w:rPr>
                <w:noProof/>
                <w:webHidden/>
              </w:rPr>
              <w:tab/>
              <w:delText>29</w:delText>
            </w:r>
          </w:del>
        </w:p>
        <w:p w14:paraId="7843F7CA" w14:textId="4D44326B" w:rsidR="003E4691" w:rsidDel="00610911" w:rsidRDefault="003E4691">
          <w:pPr>
            <w:pStyle w:val="TOC3"/>
            <w:rPr>
              <w:del w:id="198" w:author="Martin Ruppert - M91221" w:date="2019-06-04T12:31:00Z"/>
              <w:rFonts w:asciiTheme="minorHAnsi" w:eastAsiaTheme="minorEastAsia" w:hAnsiTheme="minorHAnsi" w:cstheme="minorBidi"/>
              <w:noProof/>
              <w:sz w:val="22"/>
              <w:szCs w:val="22"/>
              <w:lang w:val="de-DE" w:eastAsia="de-DE"/>
            </w:rPr>
          </w:pPr>
          <w:del w:id="199" w:author="Martin Ruppert - M91221" w:date="2019-06-04T12:31:00Z">
            <w:r w:rsidRPr="00610911" w:rsidDel="00610911">
              <w:rPr>
                <w:rStyle w:val="Hyperlink"/>
                <w:noProof/>
              </w:rPr>
              <w:delText>TCPIP_TCP_PutIsReady Function</w:delText>
            </w:r>
            <w:r w:rsidDel="00610911">
              <w:rPr>
                <w:noProof/>
                <w:webHidden/>
              </w:rPr>
              <w:tab/>
              <w:delText>29</w:delText>
            </w:r>
          </w:del>
        </w:p>
        <w:p w14:paraId="6285FF9C" w14:textId="7FB4B5D6" w:rsidR="003E4691" w:rsidDel="00610911" w:rsidRDefault="003E4691">
          <w:pPr>
            <w:pStyle w:val="TOC3"/>
            <w:rPr>
              <w:del w:id="200" w:author="Martin Ruppert - M91221" w:date="2019-06-04T12:31:00Z"/>
              <w:rFonts w:asciiTheme="minorHAnsi" w:eastAsiaTheme="minorEastAsia" w:hAnsiTheme="minorHAnsi" w:cstheme="minorBidi"/>
              <w:noProof/>
              <w:sz w:val="22"/>
              <w:szCs w:val="22"/>
              <w:lang w:val="de-DE" w:eastAsia="de-DE"/>
            </w:rPr>
          </w:pPr>
          <w:del w:id="201" w:author="Martin Ruppert - M91221" w:date="2019-06-04T12:31:00Z">
            <w:r w:rsidRPr="00610911" w:rsidDel="00610911">
              <w:rPr>
                <w:rStyle w:val="Hyperlink"/>
                <w:noProof/>
              </w:rPr>
              <w:delText>TCPIP_TCP_StringPut Function</w:delText>
            </w:r>
            <w:r w:rsidDel="00610911">
              <w:rPr>
                <w:noProof/>
                <w:webHidden/>
              </w:rPr>
              <w:tab/>
              <w:delText>30</w:delText>
            </w:r>
          </w:del>
        </w:p>
        <w:p w14:paraId="49ABEDFF" w14:textId="7CCC140A" w:rsidR="003E4691" w:rsidDel="00610911" w:rsidRDefault="003E4691">
          <w:pPr>
            <w:pStyle w:val="TOC3"/>
            <w:rPr>
              <w:del w:id="202" w:author="Martin Ruppert - M91221" w:date="2019-06-04T12:31:00Z"/>
              <w:rFonts w:asciiTheme="minorHAnsi" w:eastAsiaTheme="minorEastAsia" w:hAnsiTheme="minorHAnsi" w:cstheme="minorBidi"/>
              <w:noProof/>
              <w:sz w:val="22"/>
              <w:szCs w:val="22"/>
              <w:lang w:val="de-DE" w:eastAsia="de-DE"/>
            </w:rPr>
          </w:pPr>
          <w:del w:id="203" w:author="Martin Ruppert - M91221" w:date="2019-06-04T12:31:00Z">
            <w:r w:rsidRPr="00610911" w:rsidDel="00610911">
              <w:rPr>
                <w:rStyle w:val="Hyperlink"/>
                <w:noProof/>
              </w:rPr>
              <w:delText>TCPIP_TCP_WasReset Function</w:delText>
            </w:r>
            <w:r w:rsidDel="00610911">
              <w:rPr>
                <w:noProof/>
                <w:webHidden/>
              </w:rPr>
              <w:tab/>
              <w:delText>30</w:delText>
            </w:r>
          </w:del>
        </w:p>
        <w:p w14:paraId="63D61FCF" w14:textId="078504AE" w:rsidR="003E4691" w:rsidDel="00610911" w:rsidRDefault="003E4691">
          <w:pPr>
            <w:pStyle w:val="TOC2"/>
            <w:tabs>
              <w:tab w:val="right" w:pos="10532"/>
            </w:tabs>
            <w:rPr>
              <w:del w:id="204" w:author="Martin Ruppert - M91221" w:date="2019-06-04T12:31:00Z"/>
              <w:rFonts w:asciiTheme="minorHAnsi" w:eastAsiaTheme="minorEastAsia" w:hAnsiTheme="minorHAnsi" w:cstheme="minorBidi"/>
              <w:b w:val="0"/>
              <w:i w:val="0"/>
              <w:iCs w:val="0"/>
              <w:noProof/>
              <w:sz w:val="22"/>
              <w:szCs w:val="22"/>
              <w:lang w:val="de-DE" w:eastAsia="de-DE"/>
            </w:rPr>
          </w:pPr>
          <w:del w:id="205" w:author="Martin Ruppert - M91221" w:date="2019-06-04T12:31:00Z">
            <w:r w:rsidRPr="00610911" w:rsidDel="00610911">
              <w:rPr>
                <w:rStyle w:val="Hyperlink"/>
                <w:b w:val="0"/>
                <w:i w:val="0"/>
                <w:iCs w:val="0"/>
                <w:noProof/>
              </w:rPr>
              <w:delText>UDP Socket Management Functions</w:delText>
            </w:r>
            <w:r w:rsidDel="00610911">
              <w:rPr>
                <w:noProof/>
                <w:webHidden/>
              </w:rPr>
              <w:tab/>
              <w:delText>31</w:delText>
            </w:r>
          </w:del>
        </w:p>
        <w:p w14:paraId="288F2FAD" w14:textId="6FC04393" w:rsidR="003E4691" w:rsidDel="00610911" w:rsidRDefault="003E4691">
          <w:pPr>
            <w:pStyle w:val="TOC3"/>
            <w:rPr>
              <w:del w:id="206" w:author="Martin Ruppert - M91221" w:date="2019-06-04T12:31:00Z"/>
              <w:rFonts w:asciiTheme="minorHAnsi" w:eastAsiaTheme="minorEastAsia" w:hAnsiTheme="minorHAnsi" w:cstheme="minorBidi"/>
              <w:noProof/>
              <w:sz w:val="22"/>
              <w:szCs w:val="22"/>
              <w:lang w:val="de-DE" w:eastAsia="de-DE"/>
            </w:rPr>
          </w:pPr>
          <w:del w:id="207" w:author="Martin Ruppert - M91221" w:date="2019-06-04T12:31:00Z">
            <w:r w:rsidRPr="00610911" w:rsidDel="00610911">
              <w:rPr>
                <w:rStyle w:val="Hyperlink"/>
                <w:noProof/>
              </w:rPr>
              <w:delText>TCPIP_UDP_ArrayGet Function</w:delText>
            </w:r>
            <w:r w:rsidDel="00610911">
              <w:rPr>
                <w:noProof/>
                <w:webHidden/>
              </w:rPr>
              <w:tab/>
              <w:delText>31</w:delText>
            </w:r>
          </w:del>
        </w:p>
        <w:p w14:paraId="1824D3C5" w14:textId="2015A37D" w:rsidR="003E4691" w:rsidDel="00610911" w:rsidRDefault="003E4691">
          <w:pPr>
            <w:pStyle w:val="TOC3"/>
            <w:rPr>
              <w:del w:id="208" w:author="Martin Ruppert - M91221" w:date="2019-06-04T12:31:00Z"/>
              <w:rFonts w:asciiTheme="minorHAnsi" w:eastAsiaTheme="minorEastAsia" w:hAnsiTheme="minorHAnsi" w:cstheme="minorBidi"/>
              <w:noProof/>
              <w:sz w:val="22"/>
              <w:szCs w:val="22"/>
              <w:lang w:val="de-DE" w:eastAsia="de-DE"/>
            </w:rPr>
          </w:pPr>
          <w:del w:id="209" w:author="Martin Ruppert - M91221" w:date="2019-06-04T12:31:00Z">
            <w:r w:rsidRPr="00610911" w:rsidDel="00610911">
              <w:rPr>
                <w:rStyle w:val="Hyperlink"/>
                <w:noProof/>
              </w:rPr>
              <w:delText>TCPIP_UDP_Close Function</w:delText>
            </w:r>
            <w:r w:rsidDel="00610911">
              <w:rPr>
                <w:noProof/>
                <w:webHidden/>
              </w:rPr>
              <w:tab/>
              <w:delText>32</w:delText>
            </w:r>
          </w:del>
        </w:p>
        <w:p w14:paraId="57DCF0D3" w14:textId="4E07E028" w:rsidR="003E4691" w:rsidDel="00610911" w:rsidRDefault="003E4691">
          <w:pPr>
            <w:pStyle w:val="TOC3"/>
            <w:rPr>
              <w:del w:id="210" w:author="Martin Ruppert - M91221" w:date="2019-06-04T12:31:00Z"/>
              <w:rFonts w:asciiTheme="minorHAnsi" w:eastAsiaTheme="minorEastAsia" w:hAnsiTheme="minorHAnsi" w:cstheme="minorBidi"/>
              <w:noProof/>
              <w:sz w:val="22"/>
              <w:szCs w:val="22"/>
              <w:lang w:val="de-DE" w:eastAsia="de-DE"/>
            </w:rPr>
          </w:pPr>
          <w:del w:id="211" w:author="Martin Ruppert - M91221" w:date="2019-06-04T12:31:00Z">
            <w:r w:rsidRPr="00610911" w:rsidDel="00610911">
              <w:rPr>
                <w:rStyle w:val="Hyperlink"/>
                <w:noProof/>
              </w:rPr>
              <w:delText>TCPIP_UDP_GetIsReady Function</w:delText>
            </w:r>
            <w:r w:rsidDel="00610911">
              <w:rPr>
                <w:noProof/>
                <w:webHidden/>
              </w:rPr>
              <w:tab/>
              <w:delText>32</w:delText>
            </w:r>
          </w:del>
        </w:p>
        <w:p w14:paraId="520FBAB3" w14:textId="43F62FDB" w:rsidR="003E4691" w:rsidDel="00610911" w:rsidRDefault="003E4691">
          <w:pPr>
            <w:pStyle w:val="TOC3"/>
            <w:rPr>
              <w:del w:id="212" w:author="Martin Ruppert - M91221" w:date="2019-06-04T12:31:00Z"/>
              <w:rFonts w:asciiTheme="minorHAnsi" w:eastAsiaTheme="minorEastAsia" w:hAnsiTheme="minorHAnsi" w:cstheme="minorBidi"/>
              <w:noProof/>
              <w:sz w:val="22"/>
              <w:szCs w:val="22"/>
              <w:lang w:val="de-DE" w:eastAsia="de-DE"/>
            </w:rPr>
          </w:pPr>
          <w:del w:id="213" w:author="Martin Ruppert - M91221" w:date="2019-06-04T12:31:00Z">
            <w:r w:rsidRPr="00610911" w:rsidDel="00610911">
              <w:rPr>
                <w:rStyle w:val="Hyperlink"/>
                <w:noProof/>
              </w:rPr>
              <w:delText>TCPIP_UDP_ServerOpen Function</w:delText>
            </w:r>
            <w:r w:rsidDel="00610911">
              <w:rPr>
                <w:noProof/>
                <w:webHidden/>
              </w:rPr>
              <w:tab/>
              <w:delText>33</w:delText>
            </w:r>
          </w:del>
        </w:p>
        <w:p w14:paraId="407A3C05" w14:textId="780BDD4B" w:rsidR="003E4691" w:rsidDel="00610911" w:rsidRDefault="003E4691">
          <w:pPr>
            <w:pStyle w:val="TOC3"/>
            <w:rPr>
              <w:del w:id="214" w:author="Martin Ruppert - M91221" w:date="2019-06-04T12:31:00Z"/>
              <w:rFonts w:asciiTheme="minorHAnsi" w:eastAsiaTheme="minorEastAsia" w:hAnsiTheme="minorHAnsi" w:cstheme="minorBidi"/>
              <w:noProof/>
              <w:sz w:val="22"/>
              <w:szCs w:val="22"/>
              <w:lang w:val="de-DE" w:eastAsia="de-DE"/>
            </w:rPr>
          </w:pPr>
          <w:del w:id="215" w:author="Martin Ruppert - M91221" w:date="2019-06-04T12:31:00Z">
            <w:r w:rsidRPr="00610911" w:rsidDel="00610911">
              <w:rPr>
                <w:rStyle w:val="Hyperlink"/>
                <w:noProof/>
              </w:rPr>
              <w:delText>TCPIP_UDP_SocketInfoGet Function</w:delText>
            </w:r>
            <w:r w:rsidDel="00610911">
              <w:rPr>
                <w:noProof/>
                <w:webHidden/>
              </w:rPr>
              <w:tab/>
              <w:delText>33</w:delText>
            </w:r>
          </w:del>
        </w:p>
        <w:p w14:paraId="2C5D613C" w14:textId="03144B7F" w:rsidR="003E4691" w:rsidDel="00610911" w:rsidRDefault="003E4691">
          <w:pPr>
            <w:pStyle w:val="TOC3"/>
            <w:rPr>
              <w:del w:id="216" w:author="Martin Ruppert - M91221" w:date="2019-06-04T12:31:00Z"/>
              <w:rFonts w:asciiTheme="minorHAnsi" w:eastAsiaTheme="minorEastAsia" w:hAnsiTheme="minorHAnsi" w:cstheme="minorBidi"/>
              <w:noProof/>
              <w:sz w:val="22"/>
              <w:szCs w:val="22"/>
              <w:lang w:val="de-DE" w:eastAsia="de-DE"/>
            </w:rPr>
          </w:pPr>
          <w:del w:id="217" w:author="Martin Ruppert - M91221" w:date="2019-06-04T12:31:00Z">
            <w:r w:rsidRPr="00610911" w:rsidDel="00610911">
              <w:rPr>
                <w:rStyle w:val="Hyperlink"/>
                <w:noProof/>
                <w:lang w:eastAsia="en-AU"/>
              </w:rPr>
              <w:delText>UDP_SOCKET_INFO Structure</w:delText>
            </w:r>
            <w:r w:rsidDel="00610911">
              <w:rPr>
                <w:noProof/>
                <w:webHidden/>
              </w:rPr>
              <w:tab/>
              <w:delText>34</w:delText>
            </w:r>
          </w:del>
        </w:p>
        <w:p w14:paraId="15681756" w14:textId="33492FCF" w:rsidR="003E4691" w:rsidDel="00610911" w:rsidRDefault="003E4691">
          <w:pPr>
            <w:pStyle w:val="TOC1"/>
            <w:tabs>
              <w:tab w:val="right" w:pos="10532"/>
            </w:tabs>
            <w:rPr>
              <w:del w:id="218" w:author="Martin Ruppert - M91221" w:date="2019-06-04T12:31:00Z"/>
              <w:rFonts w:asciiTheme="minorHAnsi" w:eastAsiaTheme="minorEastAsia" w:hAnsiTheme="minorHAnsi" w:cstheme="minorBidi"/>
              <w:b w:val="0"/>
              <w:bCs w:val="0"/>
              <w:noProof/>
              <w:color w:val="auto"/>
              <w:sz w:val="22"/>
              <w:szCs w:val="22"/>
              <w:lang w:val="de-DE" w:eastAsia="de-DE"/>
            </w:rPr>
          </w:pPr>
          <w:del w:id="219" w:author="Martin Ruppert - M91221" w:date="2019-06-04T12:31:00Z">
            <w:r w:rsidRPr="00610911" w:rsidDel="00610911">
              <w:rPr>
                <w:rStyle w:val="Hyperlink"/>
                <w:b w:val="0"/>
                <w:bCs w:val="0"/>
                <w:noProof/>
              </w:rPr>
              <w:delText>Network Communications Controller Application  Code Modification Solutions</w:delText>
            </w:r>
            <w:r w:rsidDel="00610911">
              <w:rPr>
                <w:noProof/>
                <w:webHidden/>
              </w:rPr>
              <w:tab/>
              <w:delText>35</w:delText>
            </w:r>
          </w:del>
        </w:p>
        <w:p w14:paraId="5553FE3B" w14:textId="7AD6E5BA" w:rsidR="003E4691" w:rsidDel="00610911" w:rsidRDefault="003E4691">
          <w:pPr>
            <w:pStyle w:val="TOC1"/>
            <w:tabs>
              <w:tab w:val="right" w:pos="10532"/>
            </w:tabs>
            <w:rPr>
              <w:del w:id="220" w:author="Martin Ruppert - M91221" w:date="2019-06-04T12:31:00Z"/>
              <w:rFonts w:asciiTheme="minorHAnsi" w:eastAsiaTheme="minorEastAsia" w:hAnsiTheme="minorHAnsi" w:cstheme="minorBidi"/>
              <w:b w:val="0"/>
              <w:bCs w:val="0"/>
              <w:noProof/>
              <w:color w:val="auto"/>
              <w:sz w:val="22"/>
              <w:szCs w:val="22"/>
              <w:lang w:val="de-DE" w:eastAsia="de-DE"/>
            </w:rPr>
          </w:pPr>
          <w:del w:id="221" w:author="Martin Ruppert - M91221" w:date="2019-06-04T12:31:00Z">
            <w:r w:rsidRPr="00610911" w:rsidDel="00610911">
              <w:rPr>
                <w:rStyle w:val="Hyperlink"/>
                <w:b w:val="0"/>
                <w:bCs w:val="0"/>
                <w:noProof/>
              </w:rPr>
              <w:delText>TCP Module API Function List</w:delText>
            </w:r>
            <w:r w:rsidDel="00610911">
              <w:rPr>
                <w:noProof/>
                <w:webHidden/>
              </w:rPr>
              <w:tab/>
              <w:delText>36</w:delText>
            </w:r>
          </w:del>
        </w:p>
        <w:p w14:paraId="124CFBEC" w14:textId="06FDD0BB" w:rsidR="003E4691" w:rsidDel="00610911" w:rsidRDefault="003E4691">
          <w:pPr>
            <w:pStyle w:val="TOC2"/>
            <w:tabs>
              <w:tab w:val="right" w:pos="10532"/>
            </w:tabs>
            <w:rPr>
              <w:del w:id="222" w:author="Martin Ruppert - M91221" w:date="2019-06-04T12:31:00Z"/>
              <w:rFonts w:asciiTheme="minorHAnsi" w:eastAsiaTheme="minorEastAsia" w:hAnsiTheme="minorHAnsi" w:cstheme="minorBidi"/>
              <w:b w:val="0"/>
              <w:i w:val="0"/>
              <w:iCs w:val="0"/>
              <w:noProof/>
              <w:sz w:val="22"/>
              <w:szCs w:val="22"/>
              <w:lang w:val="de-DE" w:eastAsia="de-DE"/>
            </w:rPr>
          </w:pPr>
          <w:del w:id="223" w:author="Martin Ruppert - M91221" w:date="2019-06-04T12:31:00Z">
            <w:r w:rsidRPr="00610911" w:rsidDel="00610911">
              <w:rPr>
                <w:rStyle w:val="Hyperlink"/>
                <w:b w:val="0"/>
                <w:i w:val="0"/>
                <w:iCs w:val="0"/>
                <w:noProof/>
              </w:rPr>
              <w:delText>Socket Management Functions</w:delText>
            </w:r>
            <w:r w:rsidDel="00610911">
              <w:rPr>
                <w:noProof/>
                <w:webHidden/>
              </w:rPr>
              <w:tab/>
              <w:delText>36</w:delText>
            </w:r>
          </w:del>
        </w:p>
        <w:p w14:paraId="2E694216" w14:textId="11606C1D" w:rsidR="003E4691" w:rsidDel="00610911" w:rsidRDefault="003E4691">
          <w:pPr>
            <w:pStyle w:val="TOC2"/>
            <w:tabs>
              <w:tab w:val="right" w:pos="10532"/>
            </w:tabs>
            <w:rPr>
              <w:del w:id="224" w:author="Martin Ruppert - M91221" w:date="2019-06-04T12:31:00Z"/>
              <w:rFonts w:asciiTheme="minorHAnsi" w:eastAsiaTheme="minorEastAsia" w:hAnsiTheme="minorHAnsi" w:cstheme="minorBidi"/>
              <w:b w:val="0"/>
              <w:i w:val="0"/>
              <w:iCs w:val="0"/>
              <w:noProof/>
              <w:sz w:val="22"/>
              <w:szCs w:val="22"/>
              <w:lang w:val="de-DE" w:eastAsia="de-DE"/>
            </w:rPr>
          </w:pPr>
          <w:del w:id="225" w:author="Martin Ruppert - M91221" w:date="2019-06-04T12:31:00Z">
            <w:r w:rsidRPr="00610911" w:rsidDel="00610911">
              <w:rPr>
                <w:rStyle w:val="Hyperlink"/>
                <w:b w:val="0"/>
                <w:i w:val="0"/>
                <w:iCs w:val="0"/>
                <w:noProof/>
              </w:rPr>
              <w:delText>Transmit Data Functions</w:delText>
            </w:r>
            <w:r w:rsidDel="00610911">
              <w:rPr>
                <w:noProof/>
                <w:webHidden/>
              </w:rPr>
              <w:tab/>
              <w:delText>36</w:delText>
            </w:r>
          </w:del>
        </w:p>
        <w:p w14:paraId="1719060F" w14:textId="3B453666" w:rsidR="003E4691" w:rsidDel="00610911" w:rsidRDefault="003E4691">
          <w:pPr>
            <w:pStyle w:val="TOC2"/>
            <w:tabs>
              <w:tab w:val="right" w:pos="10532"/>
            </w:tabs>
            <w:rPr>
              <w:del w:id="226" w:author="Martin Ruppert - M91221" w:date="2019-06-04T12:31:00Z"/>
              <w:rFonts w:asciiTheme="minorHAnsi" w:eastAsiaTheme="minorEastAsia" w:hAnsiTheme="minorHAnsi" w:cstheme="minorBidi"/>
              <w:b w:val="0"/>
              <w:i w:val="0"/>
              <w:iCs w:val="0"/>
              <w:noProof/>
              <w:sz w:val="22"/>
              <w:szCs w:val="22"/>
              <w:lang w:val="de-DE" w:eastAsia="de-DE"/>
            </w:rPr>
          </w:pPr>
          <w:del w:id="227" w:author="Martin Ruppert - M91221" w:date="2019-06-04T12:31:00Z">
            <w:r w:rsidRPr="00610911" w:rsidDel="00610911">
              <w:rPr>
                <w:rStyle w:val="Hyperlink"/>
                <w:b w:val="0"/>
                <w:i w:val="0"/>
                <w:iCs w:val="0"/>
                <w:noProof/>
              </w:rPr>
              <w:delText>Receive Data Transfer Functions</w:delText>
            </w:r>
            <w:r w:rsidDel="00610911">
              <w:rPr>
                <w:noProof/>
                <w:webHidden/>
              </w:rPr>
              <w:tab/>
              <w:delText>36</w:delText>
            </w:r>
          </w:del>
        </w:p>
        <w:p w14:paraId="0131B50C" w14:textId="1AFDB411" w:rsidR="003E4691" w:rsidRDefault="003E4691">
          <w:pPr>
            <w:rPr>
              <w:ins w:id="228" w:author="Martin Ruppert - M91221" w:date="2019-06-04T12:25:00Z"/>
            </w:rPr>
          </w:pPr>
          <w:ins w:id="229" w:author="Martin Ruppert - M91221" w:date="2019-06-04T12:25:00Z">
            <w:r>
              <w:rPr>
                <w:b/>
                <w:bCs/>
                <w:noProof/>
              </w:rPr>
              <w:fldChar w:fldCharType="end"/>
            </w:r>
          </w:ins>
        </w:p>
        <w:customXmlInsRangeStart w:id="230" w:author="Martin Ruppert - M91221" w:date="2019-06-04T12:25:00Z"/>
      </w:sdtContent>
    </w:sdt>
    <w:customXmlInsRangeEnd w:id="230"/>
    <w:p w14:paraId="6F1DAE96" w14:textId="2960C88B" w:rsidR="00AE76F5" w:rsidRDefault="00AE76F5">
      <w:pPr>
        <w:tabs>
          <w:tab w:val="clear" w:pos="284"/>
          <w:tab w:val="clear" w:pos="567"/>
          <w:tab w:val="clear" w:pos="851"/>
          <w:tab w:val="clear" w:pos="1134"/>
          <w:tab w:val="clear" w:pos="1418"/>
          <w:tab w:val="clear" w:pos="1701"/>
          <w:tab w:val="clear" w:pos="1985"/>
          <w:tab w:val="clear" w:pos="2268"/>
        </w:tabs>
        <w:spacing w:line="240" w:lineRule="auto"/>
        <w:rPr>
          <w:ins w:id="231" w:author="Martin Ruppert - M91221" w:date="2019-06-04T12:02:00Z"/>
          <w:rFonts w:ascii="Arial" w:hAnsi="Arial" w:cs="Arial"/>
          <w:b/>
          <w:sz w:val="56"/>
        </w:rPr>
      </w:pPr>
      <w:ins w:id="232" w:author="Martin Ruppert - M91221" w:date="2019-06-04T12:02:00Z">
        <w:r>
          <w:rPr>
            <w:rFonts w:ascii="Arial" w:hAnsi="Arial" w:cs="Arial"/>
            <w:b/>
            <w:sz w:val="56"/>
          </w:rPr>
          <w:br w:type="page"/>
        </w:r>
      </w:ins>
    </w:p>
    <w:p w14:paraId="10921B52" w14:textId="1FCA88AE" w:rsidR="00BE636E" w:rsidRPr="00636D4B" w:rsidDel="00255843" w:rsidRDefault="00BE636E" w:rsidP="00BE636E">
      <w:pPr>
        <w:pStyle w:val="NoSpacing"/>
        <w:rPr>
          <w:del w:id="233" w:author="Martin Ruppert - M91221" w:date="2019-06-04T12:27:00Z"/>
          <w:rFonts w:ascii="Arial" w:hAnsi="Arial" w:cs="Arial"/>
          <w:b/>
          <w:sz w:val="56"/>
        </w:rPr>
      </w:pPr>
      <w:del w:id="234" w:author="Martin Ruppert - M91221" w:date="2019-06-04T12:27:00Z">
        <w:r w:rsidRPr="00636D4B" w:rsidDel="00255843">
          <w:rPr>
            <w:rFonts w:ascii="Arial" w:hAnsi="Arial" w:cs="Arial"/>
            <w:b/>
            <w:sz w:val="56"/>
          </w:rPr>
          <w:lastRenderedPageBreak/>
          <w:delText>MPLAB® Harmony TCP/IP Stack</w:delText>
        </w:r>
      </w:del>
    </w:p>
    <w:p w14:paraId="10921B53" w14:textId="30397C17" w:rsidR="00BE636E" w:rsidRPr="00636D4B" w:rsidDel="00255843" w:rsidRDefault="00BE636E" w:rsidP="00817EE7">
      <w:pPr>
        <w:pStyle w:val="Heading1"/>
        <w:tabs>
          <w:tab w:val="left" w:pos="5100"/>
          <w:tab w:val="left" w:pos="7908"/>
          <w:tab w:val="left" w:pos="8748"/>
        </w:tabs>
        <w:rPr>
          <w:del w:id="235" w:author="Martin Ruppert - M91221" w:date="2019-06-04T12:27:00Z"/>
        </w:rPr>
      </w:pPr>
      <w:bookmarkStart w:id="236" w:name="_Toc488278746"/>
      <w:del w:id="237" w:author="Martin Ruppert - M91221" w:date="2019-06-04T12:27:00Z">
        <w:r w:rsidDel="00255843">
          <w:delText>UDP Module</w:delText>
        </w:r>
        <w:r w:rsidRPr="00636D4B" w:rsidDel="00255843">
          <w:delText xml:space="preserve"> </w:delText>
        </w:r>
        <w:r w:rsidDel="00255843">
          <w:delText xml:space="preserve">API </w:delText>
        </w:r>
        <w:r w:rsidRPr="00636D4B" w:rsidDel="00255843">
          <w:delText>Function List</w:delText>
        </w:r>
      </w:del>
      <w:bookmarkEnd w:id="236"/>
      <w:del w:id="238" w:author="Martin Ruppert - M91221" w:date="2019-06-04T12:19:00Z">
        <w:r w:rsidR="006433A6" w:rsidDel="009E5484">
          <w:tab/>
        </w:r>
      </w:del>
      <w:del w:id="239" w:author="Martin Ruppert - M91221" w:date="2019-06-04T12:12:00Z">
        <w:r w:rsidR="00817EE7" w:rsidDel="00EF7CC4">
          <w:tab/>
        </w:r>
        <w:r w:rsidR="00817EE7" w:rsidDel="00EF7CC4">
          <w:tab/>
        </w:r>
      </w:del>
    </w:p>
    <w:p w14:paraId="10921B54" w14:textId="09030DC7" w:rsidR="00BE636E" w:rsidDel="00255843" w:rsidRDefault="00BE636E" w:rsidP="00BE636E">
      <w:pPr>
        <w:pStyle w:val="Heading2"/>
        <w:rPr>
          <w:del w:id="240" w:author="Martin Ruppert - M91221" w:date="2019-06-04T12:27:00Z"/>
        </w:rPr>
      </w:pPr>
      <w:bookmarkStart w:id="241" w:name="_Toc488278747"/>
      <w:del w:id="242" w:author="Martin Ruppert - M91221" w:date="2019-06-04T12:27:00Z">
        <w:r w:rsidRPr="00993E5D" w:rsidDel="00255843">
          <w:delText>Socket Management Functions</w:delText>
        </w:r>
        <w:bookmarkEnd w:id="241"/>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255843" w14:paraId="10921B57" w14:textId="20A1FCA9" w:rsidTr="001458B3">
        <w:trPr>
          <w:trHeight w:val="288"/>
          <w:del w:id="243" w:author="Martin Ruppert - M91221" w:date="2019-06-04T12:27:00Z"/>
        </w:trPr>
        <w:tc>
          <w:tcPr>
            <w:tcW w:w="1707" w:type="pct"/>
            <w:tcBorders>
              <w:top w:val="single" w:sz="4" w:space="0" w:color="FFFFFF"/>
              <w:left w:val="single" w:sz="4" w:space="0" w:color="FFFFFF"/>
            </w:tcBorders>
            <w:shd w:val="clear" w:color="auto" w:fill="5B9BD5"/>
            <w:noWrap/>
            <w:hideMark/>
          </w:tcPr>
          <w:p w14:paraId="10921B55" w14:textId="4EB5301F" w:rsidR="00BE636E" w:rsidRPr="001458B3" w:rsidDel="00255843" w:rsidRDefault="00BE636E" w:rsidP="00B9302F">
            <w:pPr>
              <w:pStyle w:val="NoSpacing"/>
              <w:rPr>
                <w:del w:id="244" w:author="Martin Ruppert - M91221" w:date="2019-06-04T12:27:00Z"/>
                <w:b/>
                <w:bCs/>
                <w:color w:val="FFFFFF"/>
                <w:sz w:val="18"/>
                <w:szCs w:val="18"/>
              </w:rPr>
            </w:pPr>
            <w:del w:id="245" w:author="Martin Ruppert - M91221" w:date="2019-06-04T12:27:00Z">
              <w:r w:rsidRPr="001458B3" w:rsidDel="00255843">
                <w:rPr>
                  <w:b/>
                  <w:bCs/>
                  <w:color w:val="FFFFFF"/>
                  <w:sz w:val="18"/>
                  <w:szCs w:val="18"/>
                </w:rPr>
                <w:delText>TCPIP_UDP_ServerOpen</w:delText>
              </w:r>
            </w:del>
          </w:p>
        </w:tc>
        <w:tc>
          <w:tcPr>
            <w:tcW w:w="3293" w:type="pct"/>
            <w:shd w:val="clear" w:color="auto" w:fill="BDD6EE"/>
            <w:noWrap/>
            <w:hideMark/>
          </w:tcPr>
          <w:p w14:paraId="10921B56" w14:textId="68159FD7" w:rsidR="00BE636E" w:rsidRPr="001458B3" w:rsidDel="00255843" w:rsidRDefault="00BE636E" w:rsidP="00B9302F">
            <w:pPr>
              <w:pStyle w:val="NoSpacing"/>
              <w:rPr>
                <w:del w:id="246" w:author="Martin Ruppert - M91221" w:date="2019-06-04T12:27:00Z"/>
                <w:sz w:val="18"/>
                <w:szCs w:val="18"/>
              </w:rPr>
            </w:pPr>
            <w:del w:id="247" w:author="Martin Ruppert - M91221" w:date="2019-06-04T12:27:00Z">
              <w:r w:rsidRPr="001458B3" w:rsidDel="00255843">
                <w:rPr>
                  <w:sz w:val="18"/>
                  <w:szCs w:val="18"/>
                </w:rPr>
                <w:delText>Opens a UDP socket as a server.</w:delText>
              </w:r>
            </w:del>
          </w:p>
        </w:tc>
      </w:tr>
      <w:tr w:rsidR="00BE636E" w:rsidRPr="001458B3" w:rsidDel="00255843" w14:paraId="10921B5A" w14:textId="7F7A21AB" w:rsidTr="001458B3">
        <w:trPr>
          <w:trHeight w:val="288"/>
          <w:del w:id="248" w:author="Martin Ruppert - M91221" w:date="2019-06-04T12:27:00Z"/>
        </w:trPr>
        <w:tc>
          <w:tcPr>
            <w:tcW w:w="1707" w:type="pct"/>
            <w:tcBorders>
              <w:left w:val="single" w:sz="4" w:space="0" w:color="FFFFFF"/>
            </w:tcBorders>
            <w:shd w:val="clear" w:color="auto" w:fill="5B9BD5"/>
            <w:noWrap/>
            <w:hideMark/>
          </w:tcPr>
          <w:p w14:paraId="10921B58" w14:textId="5770A2EF" w:rsidR="00BE636E" w:rsidRPr="001458B3" w:rsidDel="00255843" w:rsidRDefault="00BE636E" w:rsidP="00B9302F">
            <w:pPr>
              <w:pStyle w:val="NoSpacing"/>
              <w:rPr>
                <w:del w:id="249" w:author="Martin Ruppert - M91221" w:date="2019-06-04T12:27:00Z"/>
                <w:b/>
                <w:bCs/>
                <w:color w:val="FFFFFF"/>
                <w:sz w:val="18"/>
                <w:szCs w:val="18"/>
              </w:rPr>
            </w:pPr>
            <w:del w:id="250" w:author="Martin Ruppert - M91221" w:date="2019-06-04T12:27:00Z">
              <w:r w:rsidRPr="001458B3" w:rsidDel="00255843">
                <w:rPr>
                  <w:b/>
                  <w:bCs/>
                  <w:color w:val="FFFFFF"/>
                  <w:sz w:val="18"/>
                  <w:szCs w:val="18"/>
                </w:rPr>
                <w:delText>TCPIP_UDP_ClientOpen</w:delText>
              </w:r>
            </w:del>
          </w:p>
        </w:tc>
        <w:tc>
          <w:tcPr>
            <w:tcW w:w="3293" w:type="pct"/>
            <w:shd w:val="clear" w:color="auto" w:fill="DEEAF6"/>
            <w:noWrap/>
            <w:hideMark/>
          </w:tcPr>
          <w:p w14:paraId="10921B59" w14:textId="615E734C" w:rsidR="00BE636E" w:rsidRPr="001458B3" w:rsidDel="00255843" w:rsidRDefault="00BE636E" w:rsidP="00B9302F">
            <w:pPr>
              <w:pStyle w:val="NoSpacing"/>
              <w:rPr>
                <w:del w:id="251" w:author="Martin Ruppert - M91221" w:date="2019-06-04T12:27:00Z"/>
                <w:sz w:val="18"/>
                <w:szCs w:val="18"/>
              </w:rPr>
            </w:pPr>
            <w:del w:id="252" w:author="Martin Ruppert - M91221" w:date="2019-06-04T12:27:00Z">
              <w:r w:rsidRPr="001458B3" w:rsidDel="00255843">
                <w:rPr>
                  <w:sz w:val="18"/>
                  <w:szCs w:val="18"/>
                </w:rPr>
                <w:delText>Opens a UDP socket as a client.</w:delText>
              </w:r>
            </w:del>
          </w:p>
        </w:tc>
      </w:tr>
      <w:tr w:rsidR="00BE636E" w:rsidRPr="001458B3" w:rsidDel="00255843" w14:paraId="10921B5D" w14:textId="018A74FC" w:rsidTr="001458B3">
        <w:trPr>
          <w:trHeight w:val="288"/>
          <w:del w:id="253" w:author="Martin Ruppert - M91221" w:date="2019-06-04T12:27:00Z"/>
        </w:trPr>
        <w:tc>
          <w:tcPr>
            <w:tcW w:w="1707" w:type="pct"/>
            <w:tcBorders>
              <w:left w:val="single" w:sz="4" w:space="0" w:color="FFFFFF"/>
            </w:tcBorders>
            <w:shd w:val="clear" w:color="auto" w:fill="5B9BD5"/>
            <w:noWrap/>
            <w:hideMark/>
          </w:tcPr>
          <w:p w14:paraId="10921B5B" w14:textId="11FD4387" w:rsidR="00BE636E" w:rsidRPr="001458B3" w:rsidDel="00255843" w:rsidRDefault="00BE636E" w:rsidP="00B9302F">
            <w:pPr>
              <w:pStyle w:val="NoSpacing"/>
              <w:rPr>
                <w:del w:id="254" w:author="Martin Ruppert - M91221" w:date="2019-06-04T12:27:00Z"/>
                <w:b/>
                <w:bCs/>
                <w:color w:val="FFFFFF"/>
                <w:sz w:val="18"/>
                <w:szCs w:val="18"/>
              </w:rPr>
            </w:pPr>
            <w:del w:id="255" w:author="Martin Ruppert - M91221" w:date="2019-06-04T12:27:00Z">
              <w:r w:rsidRPr="001458B3" w:rsidDel="00255843">
                <w:rPr>
                  <w:b/>
                  <w:bCs/>
                  <w:color w:val="FFFFFF"/>
                  <w:sz w:val="18"/>
                  <w:szCs w:val="18"/>
                </w:rPr>
                <w:delText>TCPIP_UDP_IsOpened</w:delText>
              </w:r>
            </w:del>
          </w:p>
        </w:tc>
        <w:tc>
          <w:tcPr>
            <w:tcW w:w="3293" w:type="pct"/>
            <w:shd w:val="clear" w:color="auto" w:fill="BDD6EE"/>
            <w:noWrap/>
            <w:hideMark/>
          </w:tcPr>
          <w:p w14:paraId="10921B5C" w14:textId="73A44F7D" w:rsidR="00BE636E" w:rsidRPr="001458B3" w:rsidDel="00255843" w:rsidRDefault="00BE636E" w:rsidP="00B9302F">
            <w:pPr>
              <w:pStyle w:val="NoSpacing"/>
              <w:rPr>
                <w:del w:id="256" w:author="Martin Ruppert - M91221" w:date="2019-06-04T12:27:00Z"/>
                <w:sz w:val="18"/>
                <w:szCs w:val="18"/>
              </w:rPr>
            </w:pPr>
            <w:del w:id="257" w:author="Martin Ruppert - M91221" w:date="2019-06-04T12:27:00Z">
              <w:r w:rsidRPr="001458B3" w:rsidDel="00255843">
                <w:rPr>
                  <w:sz w:val="18"/>
                  <w:szCs w:val="18"/>
                </w:rPr>
                <w:delText>Determines if a socket was opened.</w:delText>
              </w:r>
            </w:del>
          </w:p>
        </w:tc>
      </w:tr>
      <w:tr w:rsidR="00BE636E" w:rsidRPr="001458B3" w:rsidDel="00255843" w14:paraId="10921B60" w14:textId="7184E869" w:rsidTr="001458B3">
        <w:trPr>
          <w:trHeight w:val="288"/>
          <w:del w:id="258" w:author="Martin Ruppert - M91221" w:date="2019-06-04T12:27:00Z"/>
        </w:trPr>
        <w:tc>
          <w:tcPr>
            <w:tcW w:w="1707" w:type="pct"/>
            <w:tcBorders>
              <w:left w:val="single" w:sz="4" w:space="0" w:color="FFFFFF"/>
            </w:tcBorders>
            <w:shd w:val="clear" w:color="auto" w:fill="5B9BD5"/>
            <w:noWrap/>
            <w:hideMark/>
          </w:tcPr>
          <w:p w14:paraId="10921B5E" w14:textId="74B377D9" w:rsidR="00BE636E" w:rsidRPr="001458B3" w:rsidDel="00255843" w:rsidRDefault="00BE636E" w:rsidP="00B9302F">
            <w:pPr>
              <w:pStyle w:val="NoSpacing"/>
              <w:rPr>
                <w:del w:id="259" w:author="Martin Ruppert - M91221" w:date="2019-06-04T12:27:00Z"/>
                <w:b/>
                <w:bCs/>
                <w:color w:val="FFFFFF"/>
                <w:sz w:val="18"/>
                <w:szCs w:val="18"/>
              </w:rPr>
            </w:pPr>
            <w:del w:id="260" w:author="Martin Ruppert - M91221" w:date="2019-06-04T12:27:00Z">
              <w:r w:rsidRPr="001458B3" w:rsidDel="00255843">
                <w:rPr>
                  <w:b/>
                  <w:bCs/>
                  <w:color w:val="FFFFFF"/>
                  <w:sz w:val="18"/>
                  <w:szCs w:val="18"/>
                </w:rPr>
                <w:delText>TCPIP_UDP_IsConnected</w:delText>
              </w:r>
            </w:del>
          </w:p>
        </w:tc>
        <w:tc>
          <w:tcPr>
            <w:tcW w:w="3293" w:type="pct"/>
            <w:shd w:val="clear" w:color="auto" w:fill="DEEAF6"/>
            <w:noWrap/>
            <w:hideMark/>
          </w:tcPr>
          <w:p w14:paraId="10921B5F" w14:textId="2419169A" w:rsidR="00BE636E" w:rsidRPr="001458B3" w:rsidDel="00255843" w:rsidRDefault="00BE636E" w:rsidP="00B9302F">
            <w:pPr>
              <w:pStyle w:val="NoSpacing"/>
              <w:rPr>
                <w:del w:id="261" w:author="Martin Ruppert - M91221" w:date="2019-06-04T12:27:00Z"/>
                <w:sz w:val="18"/>
                <w:szCs w:val="18"/>
              </w:rPr>
            </w:pPr>
            <w:del w:id="262" w:author="Martin Ruppert - M91221" w:date="2019-06-04T12:27:00Z">
              <w:r w:rsidRPr="001458B3" w:rsidDel="00255843">
                <w:rPr>
                  <w:sz w:val="18"/>
                  <w:szCs w:val="18"/>
                </w:rPr>
                <w:delText>Determines if a socket has an established connection.</w:delText>
              </w:r>
            </w:del>
          </w:p>
        </w:tc>
      </w:tr>
      <w:tr w:rsidR="00BE636E" w:rsidRPr="001458B3" w:rsidDel="00255843" w14:paraId="10921B63" w14:textId="50C96F4B" w:rsidTr="001458B3">
        <w:trPr>
          <w:trHeight w:val="288"/>
          <w:del w:id="263" w:author="Martin Ruppert - M91221" w:date="2019-06-04T12:27:00Z"/>
        </w:trPr>
        <w:tc>
          <w:tcPr>
            <w:tcW w:w="1707" w:type="pct"/>
            <w:tcBorders>
              <w:left w:val="single" w:sz="4" w:space="0" w:color="FFFFFF"/>
            </w:tcBorders>
            <w:shd w:val="clear" w:color="auto" w:fill="5B9BD5"/>
            <w:noWrap/>
            <w:hideMark/>
          </w:tcPr>
          <w:p w14:paraId="10921B61" w14:textId="0EDB75B0" w:rsidR="00BE636E" w:rsidRPr="001458B3" w:rsidDel="00255843" w:rsidRDefault="00BE636E" w:rsidP="00B9302F">
            <w:pPr>
              <w:pStyle w:val="NoSpacing"/>
              <w:rPr>
                <w:del w:id="264" w:author="Martin Ruppert - M91221" w:date="2019-06-04T12:27:00Z"/>
                <w:b/>
                <w:bCs/>
                <w:color w:val="FFFFFF"/>
                <w:sz w:val="18"/>
                <w:szCs w:val="18"/>
              </w:rPr>
            </w:pPr>
            <w:del w:id="265" w:author="Martin Ruppert - M91221" w:date="2019-06-04T12:27:00Z">
              <w:r w:rsidRPr="001458B3" w:rsidDel="00255843">
                <w:rPr>
                  <w:b/>
                  <w:bCs/>
                  <w:color w:val="FFFFFF"/>
                  <w:sz w:val="18"/>
                  <w:szCs w:val="18"/>
                </w:rPr>
                <w:delText>TCPIP_UDP_Bind</w:delText>
              </w:r>
            </w:del>
          </w:p>
        </w:tc>
        <w:tc>
          <w:tcPr>
            <w:tcW w:w="3293" w:type="pct"/>
            <w:shd w:val="clear" w:color="auto" w:fill="BDD6EE"/>
            <w:noWrap/>
            <w:hideMark/>
          </w:tcPr>
          <w:p w14:paraId="10921B62" w14:textId="27826780" w:rsidR="00BE636E" w:rsidRPr="001458B3" w:rsidDel="00255843" w:rsidRDefault="00BE636E" w:rsidP="00B9302F">
            <w:pPr>
              <w:pStyle w:val="NoSpacing"/>
              <w:rPr>
                <w:del w:id="266" w:author="Martin Ruppert - M91221" w:date="2019-06-04T12:27:00Z"/>
                <w:sz w:val="18"/>
                <w:szCs w:val="18"/>
              </w:rPr>
            </w:pPr>
            <w:del w:id="267" w:author="Martin Ruppert - M91221" w:date="2019-06-04T12:27:00Z">
              <w:r w:rsidRPr="001458B3" w:rsidDel="00255843">
                <w:rPr>
                  <w:sz w:val="18"/>
                  <w:szCs w:val="18"/>
                </w:rPr>
                <w:delText>Bind a socket to a local address and port. This function is meant for client sockets. It assigns a specific source address and port for a socket.</w:delText>
              </w:r>
            </w:del>
          </w:p>
        </w:tc>
      </w:tr>
      <w:tr w:rsidR="00BE636E" w:rsidRPr="001458B3" w:rsidDel="00255843" w14:paraId="10921B66" w14:textId="4F254357" w:rsidTr="001458B3">
        <w:trPr>
          <w:trHeight w:val="288"/>
          <w:del w:id="268" w:author="Martin Ruppert - M91221" w:date="2019-06-04T12:27:00Z"/>
        </w:trPr>
        <w:tc>
          <w:tcPr>
            <w:tcW w:w="1707" w:type="pct"/>
            <w:tcBorders>
              <w:left w:val="single" w:sz="4" w:space="0" w:color="FFFFFF"/>
            </w:tcBorders>
            <w:shd w:val="clear" w:color="auto" w:fill="5B9BD5"/>
            <w:noWrap/>
            <w:hideMark/>
          </w:tcPr>
          <w:p w14:paraId="10921B64" w14:textId="7C360115" w:rsidR="00BE636E" w:rsidRPr="001458B3" w:rsidDel="00255843" w:rsidRDefault="00BE636E" w:rsidP="00B9302F">
            <w:pPr>
              <w:pStyle w:val="NoSpacing"/>
              <w:rPr>
                <w:del w:id="269" w:author="Martin Ruppert - M91221" w:date="2019-06-04T12:27:00Z"/>
                <w:b/>
                <w:bCs/>
                <w:color w:val="FFFFFF"/>
                <w:sz w:val="18"/>
                <w:szCs w:val="18"/>
              </w:rPr>
            </w:pPr>
            <w:del w:id="270" w:author="Martin Ruppert - M91221" w:date="2019-06-04T12:27:00Z">
              <w:r w:rsidRPr="001458B3" w:rsidDel="00255843">
                <w:rPr>
                  <w:b/>
                  <w:bCs/>
                  <w:color w:val="FFFFFF"/>
                  <w:sz w:val="18"/>
                  <w:szCs w:val="18"/>
                </w:rPr>
                <w:delText>TCPIP_UDP_RemoteBind</w:delText>
              </w:r>
            </w:del>
          </w:p>
        </w:tc>
        <w:tc>
          <w:tcPr>
            <w:tcW w:w="3293" w:type="pct"/>
            <w:shd w:val="clear" w:color="auto" w:fill="DEEAF6"/>
            <w:noWrap/>
            <w:hideMark/>
          </w:tcPr>
          <w:p w14:paraId="10921B65" w14:textId="7AA60BF2" w:rsidR="00BE636E" w:rsidRPr="001458B3" w:rsidDel="00255843" w:rsidRDefault="00BE636E" w:rsidP="00B9302F">
            <w:pPr>
              <w:pStyle w:val="NoSpacing"/>
              <w:rPr>
                <w:del w:id="271" w:author="Martin Ruppert - M91221" w:date="2019-06-04T12:27:00Z"/>
                <w:sz w:val="18"/>
                <w:szCs w:val="18"/>
              </w:rPr>
            </w:pPr>
            <w:del w:id="272" w:author="Martin Ruppert - M91221" w:date="2019-06-04T12:27:00Z">
              <w:r w:rsidRPr="001458B3" w:rsidDel="00255843">
                <w:rPr>
                  <w:sz w:val="18"/>
                  <w:szCs w:val="18"/>
                </w:rPr>
                <w:delText>Bind a socket to a remote address This function is meant for server sockets.</w:delText>
              </w:r>
            </w:del>
          </w:p>
        </w:tc>
      </w:tr>
      <w:tr w:rsidR="00BE636E" w:rsidRPr="001458B3" w:rsidDel="00255843" w14:paraId="10921B69" w14:textId="2300771C" w:rsidTr="001458B3">
        <w:trPr>
          <w:trHeight w:val="288"/>
          <w:del w:id="273" w:author="Martin Ruppert - M91221" w:date="2019-06-04T12:27:00Z"/>
        </w:trPr>
        <w:tc>
          <w:tcPr>
            <w:tcW w:w="1707" w:type="pct"/>
            <w:tcBorders>
              <w:left w:val="single" w:sz="4" w:space="0" w:color="FFFFFF"/>
            </w:tcBorders>
            <w:shd w:val="clear" w:color="auto" w:fill="5B9BD5"/>
            <w:noWrap/>
            <w:hideMark/>
          </w:tcPr>
          <w:p w14:paraId="10921B67" w14:textId="70DE62D7" w:rsidR="00BE636E" w:rsidRPr="001458B3" w:rsidDel="00255843" w:rsidRDefault="00BE636E" w:rsidP="00B9302F">
            <w:pPr>
              <w:pStyle w:val="NoSpacing"/>
              <w:rPr>
                <w:del w:id="274" w:author="Martin Ruppert - M91221" w:date="2019-06-04T12:27:00Z"/>
                <w:b/>
                <w:bCs/>
                <w:color w:val="FFFFFF"/>
                <w:sz w:val="18"/>
                <w:szCs w:val="18"/>
              </w:rPr>
            </w:pPr>
            <w:del w:id="275" w:author="Martin Ruppert - M91221" w:date="2019-06-04T12:27:00Z">
              <w:r w:rsidRPr="001458B3" w:rsidDel="00255843">
                <w:rPr>
                  <w:b/>
                  <w:bCs/>
                  <w:color w:val="FFFFFF"/>
                  <w:sz w:val="18"/>
                  <w:szCs w:val="18"/>
                </w:rPr>
                <w:delText>TCPIP_UDP_Close</w:delText>
              </w:r>
            </w:del>
          </w:p>
        </w:tc>
        <w:tc>
          <w:tcPr>
            <w:tcW w:w="3293" w:type="pct"/>
            <w:shd w:val="clear" w:color="auto" w:fill="BDD6EE"/>
            <w:noWrap/>
            <w:hideMark/>
          </w:tcPr>
          <w:p w14:paraId="10921B68" w14:textId="18FC52C8" w:rsidR="00BE636E" w:rsidRPr="001458B3" w:rsidDel="00255843" w:rsidRDefault="00BE636E" w:rsidP="00B9302F">
            <w:pPr>
              <w:pStyle w:val="NoSpacing"/>
              <w:rPr>
                <w:del w:id="276" w:author="Martin Ruppert - M91221" w:date="2019-06-04T12:27:00Z"/>
                <w:sz w:val="18"/>
                <w:szCs w:val="18"/>
              </w:rPr>
            </w:pPr>
            <w:del w:id="277" w:author="Martin Ruppert - M91221" w:date="2019-06-04T12:27:00Z">
              <w:r w:rsidRPr="001458B3" w:rsidDel="00255843">
                <w:rPr>
                  <w:sz w:val="18"/>
                  <w:szCs w:val="18"/>
                </w:rPr>
                <w:delText>Closes a UDP socket and frees the handle.</w:delText>
              </w:r>
            </w:del>
          </w:p>
        </w:tc>
      </w:tr>
      <w:tr w:rsidR="00BE636E" w:rsidRPr="001458B3" w:rsidDel="00255843" w14:paraId="10921B6C" w14:textId="2E920A94" w:rsidTr="001458B3">
        <w:trPr>
          <w:trHeight w:val="288"/>
          <w:del w:id="278" w:author="Martin Ruppert - M91221" w:date="2019-06-04T12:27:00Z"/>
        </w:trPr>
        <w:tc>
          <w:tcPr>
            <w:tcW w:w="1707" w:type="pct"/>
            <w:tcBorders>
              <w:left w:val="single" w:sz="4" w:space="0" w:color="FFFFFF"/>
            </w:tcBorders>
            <w:shd w:val="clear" w:color="auto" w:fill="5B9BD5"/>
            <w:noWrap/>
            <w:hideMark/>
          </w:tcPr>
          <w:p w14:paraId="10921B6A" w14:textId="0F59C827" w:rsidR="00BE636E" w:rsidRPr="001458B3" w:rsidDel="00255843" w:rsidRDefault="00BE636E" w:rsidP="00B9302F">
            <w:pPr>
              <w:pStyle w:val="NoSpacing"/>
              <w:rPr>
                <w:del w:id="279" w:author="Martin Ruppert - M91221" w:date="2019-06-04T12:27:00Z"/>
                <w:b/>
                <w:bCs/>
                <w:color w:val="FFFFFF"/>
                <w:sz w:val="18"/>
                <w:szCs w:val="18"/>
              </w:rPr>
            </w:pPr>
            <w:del w:id="280" w:author="Martin Ruppert - M91221" w:date="2019-06-04T12:27:00Z">
              <w:r w:rsidRPr="001458B3" w:rsidDel="00255843">
                <w:rPr>
                  <w:b/>
                  <w:bCs/>
                  <w:color w:val="FFFFFF"/>
                  <w:sz w:val="18"/>
                  <w:szCs w:val="18"/>
                </w:rPr>
                <w:delText>TCPIP_UDP_OptionsGet</w:delText>
              </w:r>
            </w:del>
          </w:p>
        </w:tc>
        <w:tc>
          <w:tcPr>
            <w:tcW w:w="3293" w:type="pct"/>
            <w:shd w:val="clear" w:color="auto" w:fill="DEEAF6"/>
            <w:noWrap/>
            <w:hideMark/>
          </w:tcPr>
          <w:p w14:paraId="10921B6B" w14:textId="35D7B045" w:rsidR="00BE636E" w:rsidRPr="001458B3" w:rsidDel="00255843" w:rsidRDefault="00BE636E" w:rsidP="00B9302F">
            <w:pPr>
              <w:pStyle w:val="NoSpacing"/>
              <w:rPr>
                <w:del w:id="281" w:author="Martin Ruppert - M91221" w:date="2019-06-04T12:27:00Z"/>
                <w:sz w:val="18"/>
                <w:szCs w:val="18"/>
              </w:rPr>
            </w:pPr>
            <w:del w:id="282" w:author="Martin Ruppert - M91221" w:date="2019-06-04T12:27:00Z">
              <w:r w:rsidRPr="001458B3" w:rsidDel="00255843">
                <w:rPr>
                  <w:sz w:val="18"/>
                  <w:szCs w:val="18"/>
                </w:rPr>
                <w:delText>Allows getting the options for a socket such as current RX/TX buffer size, etc.</w:delText>
              </w:r>
            </w:del>
          </w:p>
        </w:tc>
      </w:tr>
      <w:tr w:rsidR="00BE636E" w:rsidRPr="001458B3" w:rsidDel="00255843" w14:paraId="10921B6F" w14:textId="497AA968" w:rsidTr="001458B3">
        <w:trPr>
          <w:trHeight w:val="288"/>
          <w:del w:id="283" w:author="Martin Ruppert - M91221" w:date="2019-06-04T12:27:00Z"/>
        </w:trPr>
        <w:tc>
          <w:tcPr>
            <w:tcW w:w="1707" w:type="pct"/>
            <w:tcBorders>
              <w:left w:val="single" w:sz="4" w:space="0" w:color="FFFFFF"/>
            </w:tcBorders>
            <w:shd w:val="clear" w:color="auto" w:fill="5B9BD5"/>
            <w:noWrap/>
            <w:hideMark/>
          </w:tcPr>
          <w:p w14:paraId="10921B6D" w14:textId="7FFC679C" w:rsidR="00BE636E" w:rsidRPr="001458B3" w:rsidDel="00255843" w:rsidRDefault="00BE636E" w:rsidP="00B9302F">
            <w:pPr>
              <w:pStyle w:val="NoSpacing"/>
              <w:rPr>
                <w:del w:id="284" w:author="Martin Ruppert - M91221" w:date="2019-06-04T12:27:00Z"/>
                <w:b/>
                <w:bCs/>
                <w:color w:val="FFFFFF"/>
                <w:sz w:val="18"/>
                <w:szCs w:val="18"/>
              </w:rPr>
            </w:pPr>
            <w:del w:id="285" w:author="Martin Ruppert - M91221" w:date="2019-06-04T12:27:00Z">
              <w:r w:rsidRPr="001458B3" w:rsidDel="00255843">
                <w:rPr>
                  <w:b/>
                  <w:bCs/>
                  <w:color w:val="FFFFFF"/>
                  <w:sz w:val="18"/>
                  <w:szCs w:val="18"/>
                </w:rPr>
                <w:delText>TCPIP_UDP_OptionsSet</w:delText>
              </w:r>
            </w:del>
          </w:p>
        </w:tc>
        <w:tc>
          <w:tcPr>
            <w:tcW w:w="3293" w:type="pct"/>
            <w:shd w:val="clear" w:color="auto" w:fill="BDD6EE"/>
            <w:noWrap/>
            <w:hideMark/>
          </w:tcPr>
          <w:p w14:paraId="10921B6E" w14:textId="0AA3D04C" w:rsidR="00BE636E" w:rsidRPr="001458B3" w:rsidDel="00255843" w:rsidRDefault="00BE636E" w:rsidP="00B9302F">
            <w:pPr>
              <w:pStyle w:val="NoSpacing"/>
              <w:rPr>
                <w:del w:id="286" w:author="Martin Ruppert - M91221" w:date="2019-06-04T12:27:00Z"/>
                <w:sz w:val="18"/>
                <w:szCs w:val="18"/>
              </w:rPr>
            </w:pPr>
            <w:del w:id="287" w:author="Martin Ruppert - M91221" w:date="2019-06-04T12:27:00Z">
              <w:r w:rsidRPr="001458B3" w:rsidDel="00255843">
                <w:rPr>
                  <w:sz w:val="18"/>
                  <w:szCs w:val="18"/>
                </w:rPr>
                <w:delText>Allows setting options to a socket like adjust RX/TX buffer size, etc</w:delText>
              </w:r>
            </w:del>
          </w:p>
        </w:tc>
      </w:tr>
      <w:tr w:rsidR="00BE636E" w:rsidRPr="001458B3" w:rsidDel="00255843" w14:paraId="10921B72" w14:textId="656502C1" w:rsidTr="001458B3">
        <w:trPr>
          <w:trHeight w:val="288"/>
          <w:del w:id="288" w:author="Martin Ruppert - M91221" w:date="2019-06-04T12:27:00Z"/>
        </w:trPr>
        <w:tc>
          <w:tcPr>
            <w:tcW w:w="1707" w:type="pct"/>
            <w:tcBorders>
              <w:left w:val="single" w:sz="4" w:space="0" w:color="FFFFFF"/>
            </w:tcBorders>
            <w:shd w:val="clear" w:color="auto" w:fill="5B9BD5"/>
            <w:noWrap/>
            <w:hideMark/>
          </w:tcPr>
          <w:p w14:paraId="10921B70" w14:textId="066DCDC3" w:rsidR="00BE636E" w:rsidRPr="001458B3" w:rsidDel="00255843" w:rsidRDefault="00BE636E" w:rsidP="00B9302F">
            <w:pPr>
              <w:pStyle w:val="NoSpacing"/>
              <w:rPr>
                <w:del w:id="289" w:author="Martin Ruppert - M91221" w:date="2019-06-04T12:27:00Z"/>
                <w:b/>
                <w:bCs/>
                <w:color w:val="FFFFFF"/>
                <w:sz w:val="18"/>
                <w:szCs w:val="18"/>
              </w:rPr>
            </w:pPr>
            <w:del w:id="290" w:author="Martin Ruppert - M91221" w:date="2019-06-04T12:27:00Z">
              <w:r w:rsidRPr="001458B3" w:rsidDel="00255843">
                <w:rPr>
                  <w:b/>
                  <w:bCs/>
                  <w:color w:val="FFFFFF"/>
                  <w:sz w:val="18"/>
                  <w:szCs w:val="18"/>
                </w:rPr>
                <w:delText>TCPIP_UDP_SocketInfoGet</w:delText>
              </w:r>
            </w:del>
          </w:p>
        </w:tc>
        <w:tc>
          <w:tcPr>
            <w:tcW w:w="3293" w:type="pct"/>
            <w:shd w:val="clear" w:color="auto" w:fill="DEEAF6"/>
            <w:noWrap/>
            <w:hideMark/>
          </w:tcPr>
          <w:p w14:paraId="10921B71" w14:textId="41EABD17" w:rsidR="00BE636E" w:rsidRPr="001458B3" w:rsidDel="00255843" w:rsidRDefault="00BE636E" w:rsidP="00B9302F">
            <w:pPr>
              <w:pStyle w:val="NoSpacing"/>
              <w:rPr>
                <w:del w:id="291" w:author="Martin Ruppert - M91221" w:date="2019-06-04T12:27:00Z"/>
                <w:sz w:val="18"/>
                <w:szCs w:val="18"/>
              </w:rPr>
            </w:pPr>
            <w:del w:id="292" w:author="Martin Ruppert - M91221" w:date="2019-06-04T12:27:00Z">
              <w:r w:rsidRPr="001458B3" w:rsidDel="00255843">
                <w:rPr>
                  <w:sz w:val="18"/>
                  <w:szCs w:val="18"/>
                </w:rPr>
                <w:delText>Returns information about a selected UDP socket.</w:delText>
              </w:r>
            </w:del>
          </w:p>
        </w:tc>
      </w:tr>
      <w:tr w:rsidR="00BE636E" w:rsidRPr="001458B3" w:rsidDel="00255843" w14:paraId="10921B75" w14:textId="46B9CE4A" w:rsidTr="001458B3">
        <w:trPr>
          <w:trHeight w:val="288"/>
          <w:del w:id="293" w:author="Martin Ruppert - M91221" w:date="2019-06-04T12:27:00Z"/>
        </w:trPr>
        <w:tc>
          <w:tcPr>
            <w:tcW w:w="1707" w:type="pct"/>
            <w:tcBorders>
              <w:left w:val="single" w:sz="4" w:space="0" w:color="FFFFFF"/>
            </w:tcBorders>
            <w:shd w:val="clear" w:color="auto" w:fill="5B9BD5"/>
            <w:noWrap/>
            <w:hideMark/>
          </w:tcPr>
          <w:p w14:paraId="10921B73" w14:textId="5D35D957" w:rsidR="00BE636E" w:rsidRPr="001458B3" w:rsidDel="00255843" w:rsidRDefault="00BE636E" w:rsidP="00B9302F">
            <w:pPr>
              <w:pStyle w:val="NoSpacing"/>
              <w:rPr>
                <w:del w:id="294" w:author="Martin Ruppert - M91221" w:date="2019-06-04T12:27:00Z"/>
                <w:b/>
                <w:bCs/>
                <w:color w:val="FFFFFF"/>
                <w:sz w:val="18"/>
                <w:szCs w:val="18"/>
              </w:rPr>
            </w:pPr>
            <w:del w:id="295" w:author="Martin Ruppert - M91221" w:date="2019-06-04T12:27:00Z">
              <w:r w:rsidRPr="001458B3" w:rsidDel="00255843">
                <w:rPr>
                  <w:b/>
                  <w:bCs/>
                  <w:color w:val="FFFFFF"/>
                  <w:sz w:val="18"/>
                  <w:szCs w:val="18"/>
                </w:rPr>
                <w:delText>TCPIP_UDP_SocketNetGet</w:delText>
              </w:r>
            </w:del>
          </w:p>
        </w:tc>
        <w:tc>
          <w:tcPr>
            <w:tcW w:w="3293" w:type="pct"/>
            <w:shd w:val="clear" w:color="auto" w:fill="BDD6EE"/>
            <w:noWrap/>
            <w:hideMark/>
          </w:tcPr>
          <w:p w14:paraId="10921B74" w14:textId="2565A00D" w:rsidR="00BE636E" w:rsidRPr="001458B3" w:rsidDel="00255843" w:rsidRDefault="00BE636E" w:rsidP="00B9302F">
            <w:pPr>
              <w:pStyle w:val="NoSpacing"/>
              <w:rPr>
                <w:del w:id="296" w:author="Martin Ruppert - M91221" w:date="2019-06-04T12:27:00Z"/>
                <w:sz w:val="18"/>
                <w:szCs w:val="18"/>
              </w:rPr>
            </w:pPr>
            <w:del w:id="297" w:author="Martin Ruppert - M91221" w:date="2019-06-04T12:27:00Z">
              <w:r w:rsidRPr="001458B3" w:rsidDel="00255843">
                <w:rPr>
                  <w:sz w:val="18"/>
                  <w:szCs w:val="18"/>
                </w:rPr>
                <w:delText>Gets the network interface of an UDP socket</w:delText>
              </w:r>
            </w:del>
          </w:p>
        </w:tc>
      </w:tr>
      <w:tr w:rsidR="00BE636E" w:rsidRPr="001458B3" w:rsidDel="00255843" w14:paraId="10921B78" w14:textId="79B42030" w:rsidTr="001458B3">
        <w:trPr>
          <w:trHeight w:val="288"/>
          <w:del w:id="298" w:author="Martin Ruppert - M91221" w:date="2019-06-04T12:27:00Z"/>
        </w:trPr>
        <w:tc>
          <w:tcPr>
            <w:tcW w:w="1707" w:type="pct"/>
            <w:tcBorders>
              <w:left w:val="single" w:sz="4" w:space="0" w:color="FFFFFF"/>
            </w:tcBorders>
            <w:shd w:val="clear" w:color="auto" w:fill="5B9BD5"/>
            <w:noWrap/>
            <w:hideMark/>
          </w:tcPr>
          <w:p w14:paraId="10921B76" w14:textId="69C67E1B" w:rsidR="00BE636E" w:rsidRPr="001458B3" w:rsidDel="00255843" w:rsidRDefault="00BE636E" w:rsidP="00B9302F">
            <w:pPr>
              <w:pStyle w:val="NoSpacing"/>
              <w:rPr>
                <w:del w:id="299" w:author="Martin Ruppert - M91221" w:date="2019-06-04T12:27:00Z"/>
                <w:b/>
                <w:bCs/>
                <w:color w:val="FFFFFF"/>
                <w:sz w:val="18"/>
                <w:szCs w:val="18"/>
              </w:rPr>
            </w:pPr>
            <w:del w:id="300" w:author="Martin Ruppert - M91221" w:date="2019-06-04T12:27:00Z">
              <w:r w:rsidRPr="001458B3" w:rsidDel="00255843">
                <w:rPr>
                  <w:b/>
                  <w:bCs/>
                  <w:color w:val="FFFFFF"/>
                  <w:sz w:val="18"/>
                  <w:szCs w:val="18"/>
                </w:rPr>
                <w:delText>TCPIP_UDP_SocketNetSet</w:delText>
              </w:r>
            </w:del>
          </w:p>
        </w:tc>
        <w:tc>
          <w:tcPr>
            <w:tcW w:w="3293" w:type="pct"/>
            <w:shd w:val="clear" w:color="auto" w:fill="DEEAF6"/>
            <w:noWrap/>
            <w:hideMark/>
          </w:tcPr>
          <w:p w14:paraId="10921B77" w14:textId="10787F30" w:rsidR="00BE636E" w:rsidRPr="001458B3" w:rsidDel="00255843" w:rsidRDefault="00BE636E" w:rsidP="00B9302F">
            <w:pPr>
              <w:pStyle w:val="NoSpacing"/>
              <w:rPr>
                <w:del w:id="301" w:author="Martin Ruppert - M91221" w:date="2019-06-04T12:27:00Z"/>
                <w:sz w:val="18"/>
                <w:szCs w:val="18"/>
              </w:rPr>
            </w:pPr>
            <w:del w:id="302" w:author="Martin Ruppert - M91221" w:date="2019-06-04T12:27:00Z">
              <w:r w:rsidRPr="001458B3" w:rsidDel="00255843">
                <w:rPr>
                  <w:sz w:val="18"/>
                  <w:szCs w:val="18"/>
                </w:rPr>
                <w:delText>Sets the network interface for an UDP socket</w:delText>
              </w:r>
            </w:del>
          </w:p>
        </w:tc>
      </w:tr>
      <w:tr w:rsidR="00BE636E" w:rsidRPr="001458B3" w:rsidDel="00255843" w14:paraId="10921B7B" w14:textId="31E86EBB" w:rsidTr="001458B3">
        <w:trPr>
          <w:trHeight w:val="288"/>
          <w:del w:id="303" w:author="Martin Ruppert - M91221" w:date="2019-06-04T12:27:00Z"/>
        </w:trPr>
        <w:tc>
          <w:tcPr>
            <w:tcW w:w="1707" w:type="pct"/>
            <w:tcBorders>
              <w:left w:val="single" w:sz="4" w:space="0" w:color="FFFFFF"/>
            </w:tcBorders>
            <w:shd w:val="clear" w:color="auto" w:fill="5B9BD5"/>
            <w:noWrap/>
            <w:hideMark/>
          </w:tcPr>
          <w:p w14:paraId="10921B79" w14:textId="58BA8A53" w:rsidR="00BE636E" w:rsidRPr="001458B3" w:rsidDel="00255843" w:rsidRDefault="00BE636E" w:rsidP="00B9302F">
            <w:pPr>
              <w:pStyle w:val="NoSpacing"/>
              <w:rPr>
                <w:del w:id="304" w:author="Martin Ruppert - M91221" w:date="2019-06-04T12:27:00Z"/>
                <w:b/>
                <w:bCs/>
                <w:color w:val="FFFFFF"/>
                <w:sz w:val="18"/>
                <w:szCs w:val="18"/>
              </w:rPr>
            </w:pPr>
            <w:del w:id="305" w:author="Martin Ruppert - M91221" w:date="2019-06-04T12:27:00Z">
              <w:r w:rsidRPr="001458B3" w:rsidDel="00255843">
                <w:rPr>
                  <w:b/>
                  <w:bCs/>
                  <w:color w:val="FFFFFF"/>
                  <w:sz w:val="18"/>
                  <w:szCs w:val="18"/>
                </w:rPr>
                <w:delText>TCPIP_UDP_TxOffsetSet</w:delText>
              </w:r>
            </w:del>
          </w:p>
        </w:tc>
        <w:tc>
          <w:tcPr>
            <w:tcW w:w="3293" w:type="pct"/>
            <w:shd w:val="clear" w:color="auto" w:fill="BDD6EE"/>
            <w:noWrap/>
            <w:hideMark/>
          </w:tcPr>
          <w:p w14:paraId="10921B7A" w14:textId="0DDB5214" w:rsidR="00BE636E" w:rsidRPr="001458B3" w:rsidDel="00255843" w:rsidRDefault="00BE636E" w:rsidP="00B9302F">
            <w:pPr>
              <w:pStyle w:val="NoSpacing"/>
              <w:rPr>
                <w:del w:id="306" w:author="Martin Ruppert - M91221" w:date="2019-06-04T12:27:00Z"/>
                <w:sz w:val="18"/>
                <w:szCs w:val="18"/>
              </w:rPr>
            </w:pPr>
            <w:del w:id="307" w:author="Martin Ruppert - M91221" w:date="2019-06-04T12:27:00Z">
              <w:r w:rsidRPr="001458B3" w:rsidDel="00255843">
                <w:rPr>
                  <w:sz w:val="18"/>
                  <w:szCs w:val="18"/>
                </w:rPr>
                <w:delText>Moves the pointer within the TX buffer.</w:delText>
              </w:r>
            </w:del>
          </w:p>
        </w:tc>
      </w:tr>
      <w:tr w:rsidR="00BE636E" w:rsidRPr="001458B3" w:rsidDel="00255843" w14:paraId="10921B7E" w14:textId="3F6F39EB" w:rsidTr="001458B3">
        <w:trPr>
          <w:trHeight w:val="288"/>
          <w:del w:id="308" w:author="Martin Ruppert - M91221" w:date="2019-06-04T12:27:00Z"/>
        </w:trPr>
        <w:tc>
          <w:tcPr>
            <w:tcW w:w="1707" w:type="pct"/>
            <w:tcBorders>
              <w:left w:val="single" w:sz="4" w:space="0" w:color="FFFFFF"/>
            </w:tcBorders>
            <w:shd w:val="clear" w:color="auto" w:fill="5B9BD5"/>
            <w:noWrap/>
            <w:hideMark/>
          </w:tcPr>
          <w:p w14:paraId="10921B7C" w14:textId="63C96A7F" w:rsidR="00BE636E" w:rsidRPr="001458B3" w:rsidDel="00255843" w:rsidRDefault="00BE636E" w:rsidP="00B9302F">
            <w:pPr>
              <w:pStyle w:val="NoSpacing"/>
              <w:rPr>
                <w:del w:id="309" w:author="Martin Ruppert - M91221" w:date="2019-06-04T12:27:00Z"/>
                <w:b/>
                <w:bCs/>
                <w:color w:val="FFFFFF"/>
                <w:sz w:val="18"/>
                <w:szCs w:val="18"/>
              </w:rPr>
            </w:pPr>
            <w:del w:id="310" w:author="Martin Ruppert - M91221" w:date="2019-06-04T12:27:00Z">
              <w:r w:rsidRPr="001458B3" w:rsidDel="00255843">
                <w:rPr>
                  <w:b/>
                  <w:bCs/>
                  <w:color w:val="FFFFFF"/>
                  <w:sz w:val="18"/>
                  <w:szCs w:val="18"/>
                </w:rPr>
                <w:delText>TCPIP_UDP_SourceIPAddressSet</w:delText>
              </w:r>
            </w:del>
          </w:p>
        </w:tc>
        <w:tc>
          <w:tcPr>
            <w:tcW w:w="3293" w:type="pct"/>
            <w:shd w:val="clear" w:color="auto" w:fill="DEEAF6"/>
            <w:noWrap/>
            <w:hideMark/>
          </w:tcPr>
          <w:p w14:paraId="10921B7D" w14:textId="71A41965" w:rsidR="00BE636E" w:rsidRPr="001458B3" w:rsidDel="00255843" w:rsidRDefault="00BE636E" w:rsidP="00B9302F">
            <w:pPr>
              <w:pStyle w:val="NoSpacing"/>
              <w:rPr>
                <w:del w:id="311" w:author="Martin Ruppert - M91221" w:date="2019-06-04T12:27:00Z"/>
                <w:sz w:val="18"/>
                <w:szCs w:val="18"/>
              </w:rPr>
            </w:pPr>
            <w:del w:id="312" w:author="Martin Ruppert - M91221" w:date="2019-06-04T12:27:00Z">
              <w:r w:rsidRPr="001458B3" w:rsidDel="00255843">
                <w:rPr>
                  <w:sz w:val="18"/>
                  <w:szCs w:val="18"/>
                </w:rPr>
                <w:delText>Sets the source IP address of a socket</w:delText>
              </w:r>
            </w:del>
          </w:p>
        </w:tc>
      </w:tr>
      <w:tr w:rsidR="00BE636E" w:rsidRPr="001458B3" w:rsidDel="00255843" w14:paraId="10921B81" w14:textId="170F9D39" w:rsidTr="001458B3">
        <w:trPr>
          <w:trHeight w:val="288"/>
          <w:del w:id="313" w:author="Martin Ruppert - M91221" w:date="2019-06-04T12:27:00Z"/>
        </w:trPr>
        <w:tc>
          <w:tcPr>
            <w:tcW w:w="1707" w:type="pct"/>
            <w:tcBorders>
              <w:left w:val="single" w:sz="4" w:space="0" w:color="FFFFFF"/>
            </w:tcBorders>
            <w:shd w:val="clear" w:color="auto" w:fill="5B9BD5"/>
            <w:noWrap/>
            <w:hideMark/>
          </w:tcPr>
          <w:p w14:paraId="10921B7F" w14:textId="0EB96B78" w:rsidR="00BE636E" w:rsidRPr="001458B3" w:rsidDel="00255843" w:rsidRDefault="00BE636E" w:rsidP="00B9302F">
            <w:pPr>
              <w:pStyle w:val="NoSpacing"/>
              <w:rPr>
                <w:del w:id="314" w:author="Martin Ruppert - M91221" w:date="2019-06-04T12:27:00Z"/>
                <w:b/>
                <w:bCs/>
                <w:color w:val="FFFFFF"/>
                <w:sz w:val="18"/>
                <w:szCs w:val="18"/>
              </w:rPr>
            </w:pPr>
            <w:del w:id="315" w:author="Martin Ruppert - M91221" w:date="2019-06-04T12:27:00Z">
              <w:r w:rsidRPr="001458B3" w:rsidDel="00255843">
                <w:rPr>
                  <w:b/>
                  <w:bCs/>
                  <w:color w:val="FFFFFF"/>
                  <w:sz w:val="18"/>
                  <w:szCs w:val="18"/>
                </w:rPr>
                <w:delText>TCPIP_UDP_BcastIPV4AddressSet</w:delText>
              </w:r>
            </w:del>
          </w:p>
        </w:tc>
        <w:tc>
          <w:tcPr>
            <w:tcW w:w="3293" w:type="pct"/>
            <w:shd w:val="clear" w:color="auto" w:fill="BDD6EE"/>
            <w:noWrap/>
            <w:hideMark/>
          </w:tcPr>
          <w:p w14:paraId="10921B80" w14:textId="4A4D6B06" w:rsidR="00BE636E" w:rsidRPr="001458B3" w:rsidDel="00255843" w:rsidRDefault="00BE636E" w:rsidP="00B9302F">
            <w:pPr>
              <w:pStyle w:val="NoSpacing"/>
              <w:rPr>
                <w:del w:id="316" w:author="Martin Ruppert - M91221" w:date="2019-06-04T12:27:00Z"/>
                <w:sz w:val="18"/>
                <w:szCs w:val="18"/>
              </w:rPr>
            </w:pPr>
            <w:del w:id="317" w:author="Martin Ruppert - M91221" w:date="2019-06-04T12:27:00Z">
              <w:r w:rsidRPr="001458B3" w:rsidDel="00255843">
                <w:rPr>
                  <w:sz w:val="18"/>
                  <w:szCs w:val="18"/>
                </w:rPr>
                <w:delText>Sets the broadcast IP address of a socket Allows an UDP socket to send broadcasts.</w:delText>
              </w:r>
            </w:del>
          </w:p>
        </w:tc>
      </w:tr>
      <w:tr w:rsidR="00BE636E" w:rsidRPr="001458B3" w:rsidDel="00255843" w14:paraId="10921B84" w14:textId="406992F4" w:rsidTr="001458B3">
        <w:trPr>
          <w:trHeight w:val="288"/>
          <w:del w:id="318" w:author="Martin Ruppert - M91221" w:date="2019-06-04T12:27:00Z"/>
        </w:trPr>
        <w:tc>
          <w:tcPr>
            <w:tcW w:w="1707" w:type="pct"/>
            <w:tcBorders>
              <w:left w:val="single" w:sz="4" w:space="0" w:color="FFFFFF"/>
            </w:tcBorders>
            <w:shd w:val="clear" w:color="auto" w:fill="5B9BD5"/>
            <w:noWrap/>
            <w:hideMark/>
          </w:tcPr>
          <w:p w14:paraId="10921B82" w14:textId="60A02B6C" w:rsidR="00BE636E" w:rsidRPr="001458B3" w:rsidDel="00255843" w:rsidRDefault="00BE636E" w:rsidP="00B9302F">
            <w:pPr>
              <w:pStyle w:val="NoSpacing"/>
              <w:rPr>
                <w:del w:id="319" w:author="Martin Ruppert - M91221" w:date="2019-06-04T12:27:00Z"/>
                <w:b/>
                <w:bCs/>
                <w:color w:val="FFFFFF"/>
                <w:sz w:val="18"/>
                <w:szCs w:val="18"/>
              </w:rPr>
            </w:pPr>
            <w:del w:id="320" w:author="Martin Ruppert - M91221" w:date="2019-06-04T12:27:00Z">
              <w:r w:rsidRPr="001458B3" w:rsidDel="00255843">
                <w:rPr>
                  <w:b/>
                  <w:bCs/>
                  <w:color w:val="FFFFFF"/>
                  <w:sz w:val="18"/>
                  <w:szCs w:val="18"/>
                </w:rPr>
                <w:delText>TCPIP_UDP_DestinationIPAddressSet</w:delText>
              </w:r>
            </w:del>
          </w:p>
        </w:tc>
        <w:tc>
          <w:tcPr>
            <w:tcW w:w="3293" w:type="pct"/>
            <w:shd w:val="clear" w:color="auto" w:fill="DEEAF6"/>
            <w:noWrap/>
            <w:hideMark/>
          </w:tcPr>
          <w:p w14:paraId="10921B83" w14:textId="791BF3EC" w:rsidR="00BE636E" w:rsidRPr="001458B3" w:rsidDel="00255843" w:rsidRDefault="00BE636E" w:rsidP="00B9302F">
            <w:pPr>
              <w:pStyle w:val="NoSpacing"/>
              <w:rPr>
                <w:del w:id="321" w:author="Martin Ruppert - M91221" w:date="2019-06-04T12:27:00Z"/>
                <w:sz w:val="18"/>
                <w:szCs w:val="18"/>
              </w:rPr>
            </w:pPr>
            <w:del w:id="322" w:author="Martin Ruppert - M91221" w:date="2019-06-04T12:27:00Z">
              <w:r w:rsidRPr="001458B3" w:rsidDel="00255843">
                <w:rPr>
                  <w:sz w:val="18"/>
                  <w:szCs w:val="18"/>
                </w:rPr>
                <w:delText>Sets the destination IP address of a socket</w:delText>
              </w:r>
            </w:del>
          </w:p>
        </w:tc>
      </w:tr>
      <w:tr w:rsidR="00BE636E" w:rsidRPr="001458B3" w:rsidDel="00255843" w14:paraId="10921B87" w14:textId="462C0504" w:rsidTr="001458B3">
        <w:trPr>
          <w:trHeight w:val="288"/>
          <w:del w:id="323" w:author="Martin Ruppert - M91221" w:date="2019-06-04T12:27:00Z"/>
        </w:trPr>
        <w:tc>
          <w:tcPr>
            <w:tcW w:w="1707" w:type="pct"/>
            <w:tcBorders>
              <w:left w:val="single" w:sz="4" w:space="0" w:color="FFFFFF"/>
            </w:tcBorders>
            <w:shd w:val="clear" w:color="auto" w:fill="5B9BD5"/>
            <w:noWrap/>
            <w:hideMark/>
          </w:tcPr>
          <w:p w14:paraId="10921B85" w14:textId="449BD76C" w:rsidR="00BE636E" w:rsidRPr="001458B3" w:rsidDel="00255843" w:rsidRDefault="00BE636E" w:rsidP="00B9302F">
            <w:pPr>
              <w:pStyle w:val="NoSpacing"/>
              <w:rPr>
                <w:del w:id="324" w:author="Martin Ruppert - M91221" w:date="2019-06-04T12:27:00Z"/>
                <w:b/>
                <w:bCs/>
                <w:color w:val="FFFFFF"/>
                <w:sz w:val="18"/>
                <w:szCs w:val="18"/>
              </w:rPr>
            </w:pPr>
            <w:del w:id="325" w:author="Martin Ruppert - M91221" w:date="2019-06-04T12:27:00Z">
              <w:r w:rsidRPr="001458B3" w:rsidDel="00255843">
                <w:rPr>
                  <w:b/>
                  <w:bCs/>
                  <w:color w:val="FFFFFF"/>
                  <w:sz w:val="18"/>
                  <w:szCs w:val="18"/>
                </w:rPr>
                <w:delText>TCPIP_UDP_DestinationPortSet</w:delText>
              </w:r>
            </w:del>
          </w:p>
        </w:tc>
        <w:tc>
          <w:tcPr>
            <w:tcW w:w="3293" w:type="pct"/>
            <w:shd w:val="clear" w:color="auto" w:fill="BDD6EE"/>
            <w:noWrap/>
            <w:hideMark/>
          </w:tcPr>
          <w:p w14:paraId="10921B86" w14:textId="1A72EE48" w:rsidR="00BE636E" w:rsidRPr="001458B3" w:rsidDel="00255843" w:rsidRDefault="00BE636E" w:rsidP="00B9302F">
            <w:pPr>
              <w:pStyle w:val="NoSpacing"/>
              <w:rPr>
                <w:del w:id="326" w:author="Martin Ruppert - M91221" w:date="2019-06-04T12:27:00Z"/>
                <w:sz w:val="18"/>
                <w:szCs w:val="18"/>
              </w:rPr>
            </w:pPr>
            <w:del w:id="327" w:author="Martin Ruppert - M91221" w:date="2019-06-04T12:27:00Z">
              <w:r w:rsidRPr="001458B3" w:rsidDel="00255843">
                <w:rPr>
                  <w:sz w:val="18"/>
                  <w:szCs w:val="18"/>
                </w:rPr>
                <w:delText>Sets the destination port of a socket</w:delText>
              </w:r>
            </w:del>
          </w:p>
        </w:tc>
      </w:tr>
      <w:tr w:rsidR="00BE636E" w:rsidRPr="001458B3" w:rsidDel="00255843" w14:paraId="10921B8A" w14:textId="71C01C59" w:rsidTr="001458B3">
        <w:trPr>
          <w:trHeight w:val="288"/>
          <w:del w:id="328" w:author="Martin Ruppert - M91221" w:date="2019-06-04T12:27:00Z"/>
        </w:trPr>
        <w:tc>
          <w:tcPr>
            <w:tcW w:w="1707" w:type="pct"/>
            <w:tcBorders>
              <w:left w:val="single" w:sz="4" w:space="0" w:color="FFFFFF"/>
            </w:tcBorders>
            <w:shd w:val="clear" w:color="auto" w:fill="5B9BD5"/>
            <w:noWrap/>
            <w:hideMark/>
          </w:tcPr>
          <w:p w14:paraId="10921B88" w14:textId="40E367B4" w:rsidR="00BE636E" w:rsidRPr="001458B3" w:rsidDel="00255843" w:rsidRDefault="00BE636E" w:rsidP="00B9302F">
            <w:pPr>
              <w:pStyle w:val="NoSpacing"/>
              <w:rPr>
                <w:del w:id="329" w:author="Martin Ruppert - M91221" w:date="2019-06-04T12:27:00Z"/>
                <w:b/>
                <w:bCs/>
                <w:color w:val="FFFFFF"/>
                <w:sz w:val="18"/>
                <w:szCs w:val="18"/>
              </w:rPr>
            </w:pPr>
            <w:del w:id="330" w:author="Martin Ruppert - M91221" w:date="2019-06-04T12:27:00Z">
              <w:r w:rsidRPr="001458B3" w:rsidDel="00255843">
                <w:rPr>
                  <w:b/>
                  <w:bCs/>
                  <w:color w:val="FFFFFF"/>
                  <w:sz w:val="18"/>
                  <w:szCs w:val="18"/>
                </w:rPr>
                <w:delText>TCPIP_UDP_Disconnect</w:delText>
              </w:r>
            </w:del>
          </w:p>
        </w:tc>
        <w:tc>
          <w:tcPr>
            <w:tcW w:w="3293" w:type="pct"/>
            <w:shd w:val="clear" w:color="auto" w:fill="DEEAF6"/>
            <w:noWrap/>
            <w:hideMark/>
          </w:tcPr>
          <w:p w14:paraId="10921B89" w14:textId="103F9191" w:rsidR="00BE636E" w:rsidRPr="001458B3" w:rsidDel="00255843" w:rsidRDefault="00BE636E" w:rsidP="00B9302F">
            <w:pPr>
              <w:pStyle w:val="NoSpacing"/>
              <w:rPr>
                <w:del w:id="331" w:author="Martin Ruppert - M91221" w:date="2019-06-04T12:27:00Z"/>
                <w:sz w:val="18"/>
                <w:szCs w:val="18"/>
              </w:rPr>
            </w:pPr>
            <w:del w:id="332" w:author="Martin Ruppert - M91221" w:date="2019-06-04T12:27:00Z">
              <w:r w:rsidRPr="001458B3" w:rsidDel="00255843">
                <w:rPr>
                  <w:sz w:val="18"/>
                  <w:szCs w:val="18"/>
                </w:rPr>
                <w:delText>Disconnects a UDP socket and re-initializes it.</w:delText>
              </w:r>
            </w:del>
          </w:p>
        </w:tc>
      </w:tr>
      <w:tr w:rsidR="00BE636E" w:rsidRPr="001458B3" w:rsidDel="00255843" w14:paraId="10921B8D" w14:textId="16EAF4EA" w:rsidTr="001458B3">
        <w:trPr>
          <w:trHeight w:val="288"/>
          <w:del w:id="333" w:author="Martin Ruppert - M91221" w:date="2019-06-04T12:27:00Z"/>
        </w:trPr>
        <w:tc>
          <w:tcPr>
            <w:tcW w:w="1707" w:type="pct"/>
            <w:tcBorders>
              <w:left w:val="single" w:sz="4" w:space="0" w:color="FFFFFF"/>
            </w:tcBorders>
            <w:shd w:val="clear" w:color="auto" w:fill="5B9BD5"/>
            <w:noWrap/>
            <w:hideMark/>
          </w:tcPr>
          <w:p w14:paraId="10921B8B" w14:textId="633547E5" w:rsidR="00BE636E" w:rsidRPr="001458B3" w:rsidDel="00255843" w:rsidRDefault="00BE636E" w:rsidP="00B9302F">
            <w:pPr>
              <w:pStyle w:val="NoSpacing"/>
              <w:rPr>
                <w:del w:id="334" w:author="Martin Ruppert - M91221" w:date="2019-06-04T12:27:00Z"/>
                <w:b/>
                <w:bCs/>
                <w:color w:val="FFFFFF"/>
                <w:sz w:val="18"/>
                <w:szCs w:val="18"/>
              </w:rPr>
            </w:pPr>
            <w:del w:id="335" w:author="Martin Ruppert - M91221" w:date="2019-06-04T12:27:00Z">
              <w:r w:rsidRPr="001458B3" w:rsidDel="00255843">
                <w:rPr>
                  <w:b/>
                  <w:bCs/>
                  <w:color w:val="FFFFFF"/>
                  <w:sz w:val="18"/>
                  <w:szCs w:val="18"/>
                </w:rPr>
                <w:delText>TCPIP_UDP_SignalHandlerDeregister</w:delText>
              </w:r>
            </w:del>
          </w:p>
        </w:tc>
        <w:tc>
          <w:tcPr>
            <w:tcW w:w="3293" w:type="pct"/>
            <w:shd w:val="clear" w:color="auto" w:fill="BDD6EE"/>
            <w:noWrap/>
            <w:hideMark/>
          </w:tcPr>
          <w:p w14:paraId="10921B8C" w14:textId="30145418" w:rsidR="00BE636E" w:rsidRPr="001458B3" w:rsidDel="00255843" w:rsidRDefault="00BE636E" w:rsidP="00B9302F">
            <w:pPr>
              <w:pStyle w:val="NoSpacing"/>
              <w:rPr>
                <w:del w:id="336" w:author="Martin Ruppert - M91221" w:date="2019-06-04T12:27:00Z"/>
                <w:sz w:val="18"/>
                <w:szCs w:val="18"/>
              </w:rPr>
            </w:pPr>
            <w:del w:id="337" w:author="Martin Ruppert - M91221" w:date="2019-06-04T12:27:00Z">
              <w:r w:rsidRPr="001458B3" w:rsidDel="00255843">
                <w:rPr>
                  <w:sz w:val="18"/>
                  <w:szCs w:val="18"/>
                </w:rPr>
                <w:delText>Deregisters a previously registered UDP socket signal handler.</w:delText>
              </w:r>
            </w:del>
          </w:p>
        </w:tc>
      </w:tr>
      <w:tr w:rsidR="00BE636E" w:rsidRPr="001458B3" w:rsidDel="00255843" w14:paraId="10921B90" w14:textId="4D5B7B86" w:rsidTr="001458B3">
        <w:trPr>
          <w:trHeight w:val="288"/>
          <w:del w:id="338" w:author="Martin Ruppert - M91221" w:date="2019-06-04T12:27:00Z"/>
        </w:trPr>
        <w:tc>
          <w:tcPr>
            <w:tcW w:w="1707" w:type="pct"/>
            <w:tcBorders>
              <w:left w:val="single" w:sz="4" w:space="0" w:color="FFFFFF"/>
            </w:tcBorders>
            <w:shd w:val="clear" w:color="auto" w:fill="5B9BD5"/>
            <w:noWrap/>
            <w:hideMark/>
          </w:tcPr>
          <w:p w14:paraId="10921B8E" w14:textId="11FB9C8F" w:rsidR="00BE636E" w:rsidRPr="001458B3" w:rsidDel="00255843" w:rsidRDefault="00BE636E" w:rsidP="00B9302F">
            <w:pPr>
              <w:pStyle w:val="NoSpacing"/>
              <w:rPr>
                <w:del w:id="339" w:author="Martin Ruppert - M91221" w:date="2019-06-04T12:27:00Z"/>
                <w:b/>
                <w:bCs/>
                <w:color w:val="FFFFFF"/>
                <w:sz w:val="18"/>
                <w:szCs w:val="18"/>
              </w:rPr>
            </w:pPr>
            <w:del w:id="340" w:author="Martin Ruppert - M91221" w:date="2019-06-04T12:27:00Z">
              <w:r w:rsidRPr="001458B3" w:rsidDel="00255843">
                <w:rPr>
                  <w:b/>
                  <w:bCs/>
                  <w:color w:val="FFFFFF"/>
                  <w:sz w:val="18"/>
                  <w:szCs w:val="18"/>
                </w:rPr>
                <w:delText>TCPIP_UDP_SignalHandlerRegister</w:delText>
              </w:r>
            </w:del>
          </w:p>
        </w:tc>
        <w:tc>
          <w:tcPr>
            <w:tcW w:w="3293" w:type="pct"/>
            <w:shd w:val="clear" w:color="auto" w:fill="DEEAF6"/>
            <w:noWrap/>
            <w:hideMark/>
          </w:tcPr>
          <w:p w14:paraId="10921B8F" w14:textId="4EE8A053" w:rsidR="00BE636E" w:rsidRPr="001458B3" w:rsidDel="00255843" w:rsidRDefault="00BE636E" w:rsidP="00B9302F">
            <w:pPr>
              <w:pStyle w:val="NoSpacing"/>
              <w:rPr>
                <w:del w:id="341" w:author="Martin Ruppert - M91221" w:date="2019-06-04T12:27:00Z"/>
                <w:sz w:val="18"/>
                <w:szCs w:val="18"/>
              </w:rPr>
            </w:pPr>
            <w:del w:id="342" w:author="Martin Ruppert - M91221" w:date="2019-06-04T12:27:00Z">
              <w:r w:rsidRPr="001458B3" w:rsidDel="00255843">
                <w:rPr>
                  <w:sz w:val="18"/>
                  <w:szCs w:val="18"/>
                </w:rPr>
                <w:delText>Registers a UDP socket signal handler.</w:delText>
              </w:r>
            </w:del>
          </w:p>
        </w:tc>
      </w:tr>
      <w:tr w:rsidR="00BE636E" w:rsidRPr="001458B3" w:rsidDel="00255843" w14:paraId="10921B93" w14:textId="52F0C542" w:rsidTr="001458B3">
        <w:trPr>
          <w:trHeight w:val="288"/>
          <w:del w:id="343" w:author="Martin Ruppert - M91221" w:date="2019-06-04T12:27:00Z"/>
        </w:trPr>
        <w:tc>
          <w:tcPr>
            <w:tcW w:w="1707" w:type="pct"/>
            <w:tcBorders>
              <w:left w:val="single" w:sz="4" w:space="0" w:color="FFFFFF"/>
              <w:bottom w:val="single" w:sz="4" w:space="0" w:color="FFFFFF"/>
            </w:tcBorders>
            <w:shd w:val="clear" w:color="auto" w:fill="5B9BD5"/>
            <w:noWrap/>
            <w:hideMark/>
          </w:tcPr>
          <w:p w14:paraId="10921B91" w14:textId="66BA15B7" w:rsidR="00BE636E" w:rsidRPr="001458B3" w:rsidDel="00255843" w:rsidRDefault="00BE636E" w:rsidP="00B9302F">
            <w:pPr>
              <w:pStyle w:val="NoSpacing"/>
              <w:rPr>
                <w:del w:id="344" w:author="Martin Ruppert - M91221" w:date="2019-06-04T12:27:00Z"/>
                <w:b/>
                <w:bCs/>
                <w:color w:val="FFFFFF"/>
                <w:sz w:val="18"/>
                <w:szCs w:val="18"/>
              </w:rPr>
            </w:pPr>
            <w:del w:id="345" w:author="Martin Ruppert - M91221" w:date="2019-06-04T12:27:00Z">
              <w:r w:rsidRPr="001458B3" w:rsidDel="00255843">
                <w:rPr>
                  <w:b/>
                  <w:bCs/>
                  <w:color w:val="FFFFFF"/>
                  <w:sz w:val="18"/>
                  <w:szCs w:val="18"/>
                </w:rPr>
                <w:delText>TCPIP_UDP_Task Standard</w:delText>
              </w:r>
            </w:del>
          </w:p>
        </w:tc>
        <w:tc>
          <w:tcPr>
            <w:tcW w:w="3293" w:type="pct"/>
            <w:shd w:val="clear" w:color="auto" w:fill="BDD6EE"/>
            <w:noWrap/>
            <w:hideMark/>
          </w:tcPr>
          <w:p w14:paraId="10921B92" w14:textId="2D5FE569" w:rsidR="00BE636E" w:rsidRPr="001458B3" w:rsidDel="00255843" w:rsidRDefault="00BE636E" w:rsidP="00B9302F">
            <w:pPr>
              <w:pStyle w:val="NoSpacing"/>
              <w:rPr>
                <w:del w:id="346" w:author="Martin Ruppert - M91221" w:date="2019-06-04T12:27:00Z"/>
                <w:sz w:val="18"/>
                <w:szCs w:val="18"/>
              </w:rPr>
            </w:pPr>
            <w:del w:id="347" w:author="Martin Ruppert - M91221" w:date="2019-06-04T12:27:00Z">
              <w:r w:rsidRPr="001458B3" w:rsidDel="00255843">
                <w:rPr>
                  <w:sz w:val="18"/>
                  <w:szCs w:val="18"/>
                </w:rPr>
                <w:delText>TCP/IP stack module task function.</w:delText>
              </w:r>
            </w:del>
          </w:p>
        </w:tc>
      </w:tr>
    </w:tbl>
    <w:p w14:paraId="10921B94" w14:textId="0FAA93B6" w:rsidR="00BE636E" w:rsidDel="00255843" w:rsidRDefault="00BE636E" w:rsidP="00BE636E">
      <w:pPr>
        <w:pStyle w:val="Heading2"/>
        <w:rPr>
          <w:del w:id="348" w:author="Martin Ruppert - M91221" w:date="2019-06-04T12:27:00Z"/>
        </w:rPr>
      </w:pPr>
      <w:bookmarkStart w:id="349" w:name="_Toc488278748"/>
      <w:del w:id="350" w:author="Martin Ruppert - M91221" w:date="2019-06-04T12:27:00Z">
        <w:r w:rsidRPr="00993E5D" w:rsidDel="00255843">
          <w:delText>Transmit Data Functions</w:delText>
        </w:r>
        <w:bookmarkEnd w:id="349"/>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97" w14:textId="6AA64712" w:rsidTr="001458B3">
        <w:trPr>
          <w:trHeight w:val="288"/>
          <w:del w:id="351" w:author="Martin Ruppert - M91221" w:date="2019-06-04T12:27:00Z"/>
        </w:trPr>
        <w:tc>
          <w:tcPr>
            <w:tcW w:w="1704" w:type="pct"/>
            <w:tcBorders>
              <w:top w:val="single" w:sz="4" w:space="0" w:color="FFFFFF"/>
              <w:left w:val="single" w:sz="4" w:space="0" w:color="FFFFFF"/>
            </w:tcBorders>
            <w:shd w:val="clear" w:color="auto" w:fill="5B9BD5"/>
            <w:noWrap/>
            <w:hideMark/>
          </w:tcPr>
          <w:p w14:paraId="10921B95" w14:textId="516C695F" w:rsidR="00BE636E" w:rsidRPr="001458B3" w:rsidDel="00255843" w:rsidRDefault="00BE636E" w:rsidP="00B9302F">
            <w:pPr>
              <w:pStyle w:val="NoSpacing"/>
              <w:rPr>
                <w:del w:id="352" w:author="Martin Ruppert - M91221" w:date="2019-06-04T12:27:00Z"/>
                <w:b/>
                <w:bCs/>
                <w:color w:val="FFFFFF"/>
                <w:sz w:val="18"/>
                <w:szCs w:val="18"/>
              </w:rPr>
            </w:pPr>
            <w:del w:id="353" w:author="Martin Ruppert - M91221" w:date="2019-06-04T12:27:00Z">
              <w:r w:rsidRPr="001458B3" w:rsidDel="00255843">
                <w:rPr>
                  <w:b/>
                  <w:bCs/>
                  <w:color w:val="FFFFFF"/>
                  <w:sz w:val="18"/>
                  <w:szCs w:val="18"/>
                </w:rPr>
                <w:delText>TCPIP_UDP_PutIsReady</w:delText>
              </w:r>
            </w:del>
          </w:p>
        </w:tc>
        <w:tc>
          <w:tcPr>
            <w:tcW w:w="3296" w:type="pct"/>
            <w:shd w:val="clear" w:color="auto" w:fill="BDD6EE"/>
            <w:noWrap/>
            <w:hideMark/>
          </w:tcPr>
          <w:p w14:paraId="10921B96" w14:textId="486876E7" w:rsidR="00BE636E" w:rsidRPr="001458B3" w:rsidDel="00255843" w:rsidRDefault="00BE636E" w:rsidP="00B9302F">
            <w:pPr>
              <w:pStyle w:val="NoSpacing"/>
              <w:rPr>
                <w:del w:id="354" w:author="Martin Ruppert - M91221" w:date="2019-06-04T12:27:00Z"/>
                <w:sz w:val="18"/>
                <w:szCs w:val="18"/>
              </w:rPr>
            </w:pPr>
            <w:del w:id="355"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A" w14:textId="5DE497F1" w:rsidTr="001458B3">
        <w:trPr>
          <w:trHeight w:val="288"/>
          <w:del w:id="356" w:author="Martin Ruppert - M91221" w:date="2019-06-04T12:27:00Z"/>
        </w:trPr>
        <w:tc>
          <w:tcPr>
            <w:tcW w:w="1704" w:type="pct"/>
            <w:tcBorders>
              <w:left w:val="single" w:sz="4" w:space="0" w:color="FFFFFF"/>
            </w:tcBorders>
            <w:shd w:val="clear" w:color="auto" w:fill="5B9BD5"/>
            <w:noWrap/>
            <w:hideMark/>
          </w:tcPr>
          <w:p w14:paraId="10921B98" w14:textId="379309A0" w:rsidR="00BE636E" w:rsidRPr="001458B3" w:rsidDel="00255843" w:rsidRDefault="00BE636E" w:rsidP="00B9302F">
            <w:pPr>
              <w:pStyle w:val="NoSpacing"/>
              <w:rPr>
                <w:del w:id="357" w:author="Martin Ruppert - M91221" w:date="2019-06-04T12:27:00Z"/>
                <w:b/>
                <w:bCs/>
                <w:color w:val="FFFFFF"/>
                <w:sz w:val="18"/>
                <w:szCs w:val="18"/>
              </w:rPr>
            </w:pPr>
            <w:del w:id="358" w:author="Martin Ruppert - M91221" w:date="2019-06-04T12:27:00Z">
              <w:r w:rsidRPr="001458B3" w:rsidDel="00255843">
                <w:rPr>
                  <w:b/>
                  <w:bCs/>
                  <w:color w:val="FFFFFF"/>
                  <w:sz w:val="18"/>
                  <w:szCs w:val="18"/>
                </w:rPr>
                <w:delText>TCPIP_UDP_TxPutIsReady</w:delText>
              </w:r>
            </w:del>
          </w:p>
        </w:tc>
        <w:tc>
          <w:tcPr>
            <w:tcW w:w="3296" w:type="pct"/>
            <w:shd w:val="clear" w:color="auto" w:fill="DEEAF6"/>
            <w:noWrap/>
            <w:hideMark/>
          </w:tcPr>
          <w:p w14:paraId="10921B99" w14:textId="54BC7BC2" w:rsidR="00BE636E" w:rsidRPr="001458B3" w:rsidDel="00255843" w:rsidRDefault="00BE636E" w:rsidP="00B9302F">
            <w:pPr>
              <w:pStyle w:val="NoSpacing"/>
              <w:rPr>
                <w:del w:id="359" w:author="Martin Ruppert - M91221" w:date="2019-06-04T12:27:00Z"/>
                <w:sz w:val="18"/>
                <w:szCs w:val="18"/>
              </w:rPr>
            </w:pPr>
            <w:del w:id="360"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D" w14:textId="14237835" w:rsidTr="001458B3">
        <w:trPr>
          <w:trHeight w:val="288"/>
          <w:del w:id="361" w:author="Martin Ruppert - M91221" w:date="2019-06-04T12:27:00Z"/>
        </w:trPr>
        <w:tc>
          <w:tcPr>
            <w:tcW w:w="1704" w:type="pct"/>
            <w:tcBorders>
              <w:left w:val="single" w:sz="4" w:space="0" w:color="FFFFFF"/>
            </w:tcBorders>
            <w:shd w:val="clear" w:color="auto" w:fill="5B9BD5"/>
            <w:noWrap/>
            <w:hideMark/>
          </w:tcPr>
          <w:p w14:paraId="10921B9B" w14:textId="690BAF64" w:rsidR="00BE636E" w:rsidRPr="001458B3" w:rsidDel="00255843" w:rsidRDefault="00BE636E" w:rsidP="00B9302F">
            <w:pPr>
              <w:pStyle w:val="NoSpacing"/>
              <w:rPr>
                <w:del w:id="362" w:author="Martin Ruppert - M91221" w:date="2019-06-04T12:27:00Z"/>
                <w:b/>
                <w:bCs/>
                <w:color w:val="FFFFFF"/>
                <w:sz w:val="18"/>
                <w:szCs w:val="18"/>
              </w:rPr>
            </w:pPr>
            <w:del w:id="363" w:author="Martin Ruppert - M91221" w:date="2019-06-04T12:27:00Z">
              <w:r w:rsidRPr="001458B3" w:rsidDel="00255843">
                <w:rPr>
                  <w:b/>
                  <w:bCs/>
                  <w:color w:val="FFFFFF"/>
                  <w:sz w:val="18"/>
                  <w:szCs w:val="18"/>
                </w:rPr>
                <w:delText>TCPIP_UDP_ArrayPut</w:delText>
              </w:r>
            </w:del>
          </w:p>
        </w:tc>
        <w:tc>
          <w:tcPr>
            <w:tcW w:w="3296" w:type="pct"/>
            <w:shd w:val="clear" w:color="auto" w:fill="BDD6EE"/>
            <w:noWrap/>
            <w:hideMark/>
          </w:tcPr>
          <w:p w14:paraId="10921B9C" w14:textId="42CED739" w:rsidR="00BE636E" w:rsidRPr="001458B3" w:rsidDel="00255843" w:rsidRDefault="00BE636E" w:rsidP="00B9302F">
            <w:pPr>
              <w:pStyle w:val="NoSpacing"/>
              <w:rPr>
                <w:del w:id="364" w:author="Martin Ruppert - M91221" w:date="2019-06-04T12:27:00Z"/>
                <w:sz w:val="18"/>
                <w:szCs w:val="18"/>
              </w:rPr>
            </w:pPr>
            <w:del w:id="365" w:author="Martin Ruppert - M91221" w:date="2019-06-04T12:27:00Z">
              <w:r w:rsidRPr="001458B3" w:rsidDel="00255843">
                <w:rPr>
                  <w:sz w:val="18"/>
                  <w:szCs w:val="18"/>
                </w:rPr>
                <w:delText>Writes an array of bytes to the UDP socket.</w:delText>
              </w:r>
            </w:del>
          </w:p>
        </w:tc>
      </w:tr>
      <w:tr w:rsidR="00BE636E" w:rsidRPr="001458B3" w:rsidDel="00255843" w14:paraId="10921BA0" w14:textId="1287C3A2" w:rsidTr="001458B3">
        <w:trPr>
          <w:trHeight w:val="288"/>
          <w:del w:id="366" w:author="Martin Ruppert - M91221" w:date="2019-06-04T12:27:00Z"/>
        </w:trPr>
        <w:tc>
          <w:tcPr>
            <w:tcW w:w="1704" w:type="pct"/>
            <w:tcBorders>
              <w:left w:val="single" w:sz="4" w:space="0" w:color="FFFFFF"/>
            </w:tcBorders>
            <w:shd w:val="clear" w:color="auto" w:fill="5B9BD5"/>
            <w:noWrap/>
            <w:hideMark/>
          </w:tcPr>
          <w:p w14:paraId="10921B9E" w14:textId="0B856BAF" w:rsidR="00BE636E" w:rsidRPr="001458B3" w:rsidDel="00255843" w:rsidRDefault="00BE636E" w:rsidP="00B9302F">
            <w:pPr>
              <w:pStyle w:val="NoSpacing"/>
              <w:rPr>
                <w:del w:id="367" w:author="Martin Ruppert - M91221" w:date="2019-06-04T12:27:00Z"/>
                <w:b/>
                <w:bCs/>
                <w:color w:val="FFFFFF"/>
                <w:sz w:val="18"/>
                <w:szCs w:val="18"/>
              </w:rPr>
            </w:pPr>
            <w:del w:id="368" w:author="Martin Ruppert - M91221" w:date="2019-06-04T12:27:00Z">
              <w:r w:rsidRPr="001458B3" w:rsidDel="00255843">
                <w:rPr>
                  <w:b/>
                  <w:bCs/>
                  <w:color w:val="FFFFFF"/>
                  <w:sz w:val="18"/>
                  <w:szCs w:val="18"/>
                </w:rPr>
                <w:delText>TCPIP_UDP_StringPut</w:delText>
              </w:r>
            </w:del>
          </w:p>
        </w:tc>
        <w:tc>
          <w:tcPr>
            <w:tcW w:w="3296" w:type="pct"/>
            <w:shd w:val="clear" w:color="auto" w:fill="DEEAF6"/>
            <w:noWrap/>
            <w:hideMark/>
          </w:tcPr>
          <w:p w14:paraId="10921B9F" w14:textId="20CA78C4" w:rsidR="00BE636E" w:rsidRPr="001458B3" w:rsidDel="00255843" w:rsidRDefault="00BE636E" w:rsidP="00B9302F">
            <w:pPr>
              <w:pStyle w:val="NoSpacing"/>
              <w:rPr>
                <w:del w:id="369" w:author="Martin Ruppert - M91221" w:date="2019-06-04T12:27:00Z"/>
                <w:sz w:val="18"/>
                <w:szCs w:val="18"/>
              </w:rPr>
            </w:pPr>
            <w:del w:id="370" w:author="Martin Ruppert - M91221" w:date="2019-06-04T12:27:00Z">
              <w:r w:rsidRPr="001458B3" w:rsidDel="00255843">
                <w:rPr>
                  <w:sz w:val="18"/>
                  <w:szCs w:val="18"/>
                </w:rPr>
                <w:delText>Writes a null-terminated string to the UDP socket.</w:delText>
              </w:r>
            </w:del>
          </w:p>
        </w:tc>
      </w:tr>
      <w:tr w:rsidR="00BE636E" w:rsidRPr="001458B3" w:rsidDel="00255843" w14:paraId="10921BA3" w14:textId="2ABCA727" w:rsidTr="001458B3">
        <w:trPr>
          <w:trHeight w:val="288"/>
          <w:del w:id="371" w:author="Martin Ruppert - M91221" w:date="2019-06-04T12:27:00Z"/>
        </w:trPr>
        <w:tc>
          <w:tcPr>
            <w:tcW w:w="1704" w:type="pct"/>
            <w:tcBorders>
              <w:left w:val="single" w:sz="4" w:space="0" w:color="FFFFFF"/>
            </w:tcBorders>
            <w:shd w:val="clear" w:color="auto" w:fill="5B9BD5"/>
            <w:noWrap/>
            <w:hideMark/>
          </w:tcPr>
          <w:p w14:paraId="10921BA1" w14:textId="3AC5C315" w:rsidR="00BE636E" w:rsidRPr="001458B3" w:rsidDel="00255843" w:rsidRDefault="00BE636E" w:rsidP="00B9302F">
            <w:pPr>
              <w:pStyle w:val="NoSpacing"/>
              <w:rPr>
                <w:del w:id="372" w:author="Martin Ruppert - M91221" w:date="2019-06-04T12:27:00Z"/>
                <w:b/>
                <w:bCs/>
                <w:color w:val="FFFFFF"/>
                <w:sz w:val="18"/>
                <w:szCs w:val="18"/>
              </w:rPr>
            </w:pPr>
            <w:del w:id="373" w:author="Martin Ruppert - M91221" w:date="2019-06-04T12:27:00Z">
              <w:r w:rsidRPr="001458B3" w:rsidDel="00255843">
                <w:rPr>
                  <w:b/>
                  <w:bCs/>
                  <w:color w:val="FFFFFF"/>
                  <w:sz w:val="18"/>
                  <w:szCs w:val="18"/>
                </w:rPr>
                <w:delText>TCPIP_UDP_Put</w:delText>
              </w:r>
            </w:del>
          </w:p>
        </w:tc>
        <w:tc>
          <w:tcPr>
            <w:tcW w:w="3296" w:type="pct"/>
            <w:shd w:val="clear" w:color="auto" w:fill="BDD6EE"/>
            <w:noWrap/>
            <w:hideMark/>
          </w:tcPr>
          <w:p w14:paraId="10921BA2" w14:textId="60229BB7" w:rsidR="00BE636E" w:rsidRPr="001458B3" w:rsidDel="00255843" w:rsidRDefault="00BE636E" w:rsidP="00B9302F">
            <w:pPr>
              <w:pStyle w:val="NoSpacing"/>
              <w:rPr>
                <w:del w:id="374" w:author="Martin Ruppert - M91221" w:date="2019-06-04T12:27:00Z"/>
                <w:sz w:val="18"/>
                <w:szCs w:val="18"/>
              </w:rPr>
            </w:pPr>
            <w:del w:id="375" w:author="Martin Ruppert - M91221" w:date="2019-06-04T12:27:00Z">
              <w:r w:rsidRPr="001458B3" w:rsidDel="00255843">
                <w:rPr>
                  <w:sz w:val="18"/>
                  <w:szCs w:val="18"/>
                </w:rPr>
                <w:delText>Writes a byte to the UDP socket.</w:delText>
              </w:r>
            </w:del>
          </w:p>
        </w:tc>
      </w:tr>
      <w:tr w:rsidR="00BE636E" w:rsidRPr="001458B3" w:rsidDel="00255843" w14:paraId="10921BA6" w14:textId="0A689DBB" w:rsidTr="001458B3">
        <w:trPr>
          <w:trHeight w:val="288"/>
          <w:del w:id="376" w:author="Martin Ruppert - M91221" w:date="2019-06-04T12:27:00Z"/>
        </w:trPr>
        <w:tc>
          <w:tcPr>
            <w:tcW w:w="1704" w:type="pct"/>
            <w:tcBorders>
              <w:left w:val="single" w:sz="4" w:space="0" w:color="FFFFFF"/>
            </w:tcBorders>
            <w:shd w:val="clear" w:color="auto" w:fill="5B9BD5"/>
            <w:noWrap/>
            <w:hideMark/>
          </w:tcPr>
          <w:p w14:paraId="10921BA4" w14:textId="25C7C63D" w:rsidR="00BE636E" w:rsidRPr="001458B3" w:rsidDel="00255843" w:rsidRDefault="00BE636E" w:rsidP="00B9302F">
            <w:pPr>
              <w:pStyle w:val="NoSpacing"/>
              <w:rPr>
                <w:del w:id="377" w:author="Martin Ruppert - M91221" w:date="2019-06-04T12:27:00Z"/>
                <w:b/>
                <w:bCs/>
                <w:color w:val="FFFFFF"/>
                <w:sz w:val="18"/>
                <w:szCs w:val="18"/>
              </w:rPr>
            </w:pPr>
            <w:del w:id="378" w:author="Martin Ruppert - M91221" w:date="2019-06-04T12:27:00Z">
              <w:r w:rsidRPr="001458B3" w:rsidDel="00255843">
                <w:rPr>
                  <w:b/>
                  <w:bCs/>
                  <w:color w:val="FFFFFF"/>
                  <w:sz w:val="18"/>
                  <w:szCs w:val="18"/>
                </w:rPr>
                <w:delText>TCPIP_UDP_TxCountGet</w:delText>
              </w:r>
            </w:del>
          </w:p>
        </w:tc>
        <w:tc>
          <w:tcPr>
            <w:tcW w:w="3296" w:type="pct"/>
            <w:shd w:val="clear" w:color="auto" w:fill="DEEAF6"/>
            <w:noWrap/>
            <w:hideMark/>
          </w:tcPr>
          <w:p w14:paraId="10921BA5" w14:textId="11266E78" w:rsidR="00BE636E" w:rsidRPr="001458B3" w:rsidDel="00255843" w:rsidRDefault="00BE636E" w:rsidP="00B9302F">
            <w:pPr>
              <w:pStyle w:val="NoSpacing"/>
              <w:rPr>
                <w:del w:id="379" w:author="Martin Ruppert - M91221" w:date="2019-06-04T12:27:00Z"/>
                <w:sz w:val="18"/>
                <w:szCs w:val="18"/>
              </w:rPr>
            </w:pPr>
            <w:del w:id="380" w:author="Martin Ruppert - M91221" w:date="2019-06-04T12:27:00Z">
              <w:r w:rsidRPr="001458B3" w:rsidDel="00255843">
                <w:rPr>
                  <w:sz w:val="18"/>
                  <w:szCs w:val="18"/>
                </w:rPr>
                <w:delText>Returns the amount of bytes written into the UDP socket.</w:delText>
              </w:r>
            </w:del>
          </w:p>
        </w:tc>
      </w:tr>
      <w:tr w:rsidR="00BE636E" w:rsidRPr="001458B3" w:rsidDel="00255843" w14:paraId="10921BA9" w14:textId="668C61E9" w:rsidTr="001458B3">
        <w:trPr>
          <w:trHeight w:val="288"/>
          <w:del w:id="381"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A7" w14:textId="0F55E8BA" w:rsidR="00BE636E" w:rsidRPr="001458B3" w:rsidDel="00255843" w:rsidRDefault="00BE636E" w:rsidP="00B9302F">
            <w:pPr>
              <w:pStyle w:val="NoSpacing"/>
              <w:rPr>
                <w:del w:id="382" w:author="Martin Ruppert - M91221" w:date="2019-06-04T12:27:00Z"/>
                <w:b/>
                <w:bCs/>
                <w:color w:val="FFFFFF"/>
                <w:sz w:val="18"/>
                <w:szCs w:val="18"/>
              </w:rPr>
            </w:pPr>
            <w:del w:id="383" w:author="Martin Ruppert - M91221" w:date="2019-06-04T12:27:00Z">
              <w:r w:rsidRPr="001458B3" w:rsidDel="00255843">
                <w:rPr>
                  <w:b/>
                  <w:bCs/>
                  <w:color w:val="FFFFFF"/>
                  <w:sz w:val="18"/>
                  <w:szCs w:val="18"/>
                </w:rPr>
                <w:delText>TCPIP_UDP_Flush</w:delText>
              </w:r>
            </w:del>
          </w:p>
        </w:tc>
        <w:tc>
          <w:tcPr>
            <w:tcW w:w="3296" w:type="pct"/>
            <w:shd w:val="clear" w:color="auto" w:fill="BDD6EE"/>
            <w:noWrap/>
            <w:hideMark/>
          </w:tcPr>
          <w:p w14:paraId="10921BA8" w14:textId="0BDADE3C" w:rsidR="00BE636E" w:rsidRPr="001458B3" w:rsidDel="00255843" w:rsidRDefault="00BE636E" w:rsidP="00B9302F">
            <w:pPr>
              <w:pStyle w:val="NoSpacing"/>
              <w:rPr>
                <w:del w:id="384" w:author="Martin Ruppert - M91221" w:date="2019-06-04T12:27:00Z"/>
                <w:sz w:val="18"/>
                <w:szCs w:val="18"/>
              </w:rPr>
            </w:pPr>
            <w:del w:id="385" w:author="Martin Ruppert - M91221" w:date="2019-06-04T12:27:00Z">
              <w:r w:rsidRPr="001458B3" w:rsidDel="00255843">
                <w:rPr>
                  <w:sz w:val="18"/>
                  <w:szCs w:val="18"/>
                </w:rPr>
                <w:delText>Transmits all pending data in a UDP socket.</w:delText>
              </w:r>
            </w:del>
          </w:p>
        </w:tc>
      </w:tr>
    </w:tbl>
    <w:p w14:paraId="10921BAA" w14:textId="0E13DB3B" w:rsidR="00BE636E" w:rsidDel="00255843" w:rsidRDefault="00D653CC" w:rsidP="00BE636E">
      <w:pPr>
        <w:pStyle w:val="Heading2"/>
        <w:rPr>
          <w:del w:id="386" w:author="Martin Ruppert - M91221" w:date="2019-06-04T12:27:00Z"/>
        </w:rPr>
      </w:pPr>
      <w:bookmarkStart w:id="387" w:name="_Toc488278749"/>
      <w:del w:id="388" w:author="Martin Ruppert - M91221" w:date="2019-06-04T12:27:00Z">
        <w:r w:rsidDel="00255843">
          <w:delText>R</w:delText>
        </w:r>
        <w:r w:rsidR="00BE636E" w:rsidRPr="00993E5D" w:rsidDel="00255843">
          <w:delText>eceive Data Transfer Functions</w:delText>
        </w:r>
        <w:bookmarkEnd w:id="38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AD" w14:textId="3D9BB5B4" w:rsidTr="001458B3">
        <w:trPr>
          <w:trHeight w:val="288"/>
          <w:del w:id="389" w:author="Martin Ruppert - M91221" w:date="2019-06-04T12:27:00Z"/>
        </w:trPr>
        <w:tc>
          <w:tcPr>
            <w:tcW w:w="1704" w:type="pct"/>
            <w:tcBorders>
              <w:top w:val="single" w:sz="4" w:space="0" w:color="FFFFFF"/>
              <w:left w:val="single" w:sz="4" w:space="0" w:color="FFFFFF"/>
            </w:tcBorders>
            <w:shd w:val="clear" w:color="auto" w:fill="5B9BD5"/>
            <w:noWrap/>
            <w:hideMark/>
          </w:tcPr>
          <w:p w14:paraId="10921BAB" w14:textId="42E3ED5D" w:rsidR="00BE636E" w:rsidRPr="001458B3" w:rsidDel="00255843" w:rsidRDefault="00BE636E" w:rsidP="00B9302F">
            <w:pPr>
              <w:pStyle w:val="NoSpacing"/>
              <w:rPr>
                <w:del w:id="390" w:author="Martin Ruppert - M91221" w:date="2019-06-04T12:27:00Z"/>
                <w:b/>
                <w:bCs/>
                <w:color w:val="FFFFFF"/>
                <w:sz w:val="18"/>
                <w:szCs w:val="18"/>
              </w:rPr>
            </w:pPr>
            <w:del w:id="391" w:author="Martin Ruppert - M91221" w:date="2019-06-04T12:27:00Z">
              <w:r w:rsidRPr="001458B3" w:rsidDel="00255843">
                <w:rPr>
                  <w:b/>
                  <w:bCs/>
                  <w:color w:val="FFFFFF"/>
                  <w:sz w:val="18"/>
                  <w:szCs w:val="18"/>
                </w:rPr>
                <w:delText>TCPIP_UDP_GetIsReady</w:delText>
              </w:r>
            </w:del>
          </w:p>
        </w:tc>
        <w:tc>
          <w:tcPr>
            <w:tcW w:w="3296" w:type="pct"/>
            <w:shd w:val="clear" w:color="auto" w:fill="BDD6EE"/>
            <w:noWrap/>
            <w:hideMark/>
          </w:tcPr>
          <w:p w14:paraId="10921BAC" w14:textId="3B4E1580" w:rsidR="00BE636E" w:rsidRPr="001458B3" w:rsidDel="00255843" w:rsidRDefault="00BE636E" w:rsidP="00B9302F">
            <w:pPr>
              <w:pStyle w:val="NoSpacing"/>
              <w:rPr>
                <w:del w:id="392" w:author="Martin Ruppert - M91221" w:date="2019-06-04T12:27:00Z"/>
                <w:sz w:val="18"/>
                <w:szCs w:val="18"/>
              </w:rPr>
            </w:pPr>
            <w:del w:id="393" w:author="Martin Ruppert - M91221" w:date="2019-06-04T12:27:00Z">
              <w:r w:rsidRPr="001458B3" w:rsidDel="00255843">
                <w:rPr>
                  <w:sz w:val="18"/>
                  <w:szCs w:val="18"/>
                </w:rPr>
                <w:delText>Determines how many bytes can be read from the UDP socket.</w:delText>
              </w:r>
            </w:del>
          </w:p>
        </w:tc>
      </w:tr>
      <w:tr w:rsidR="00BE636E" w:rsidRPr="001458B3" w:rsidDel="00255843" w14:paraId="10921BB0" w14:textId="10DEBE1D" w:rsidTr="001458B3">
        <w:trPr>
          <w:trHeight w:val="288"/>
          <w:del w:id="394" w:author="Martin Ruppert - M91221" w:date="2019-06-04T12:27:00Z"/>
        </w:trPr>
        <w:tc>
          <w:tcPr>
            <w:tcW w:w="1704" w:type="pct"/>
            <w:tcBorders>
              <w:left w:val="single" w:sz="4" w:space="0" w:color="FFFFFF"/>
            </w:tcBorders>
            <w:shd w:val="clear" w:color="auto" w:fill="5B9BD5"/>
            <w:noWrap/>
            <w:hideMark/>
          </w:tcPr>
          <w:p w14:paraId="10921BAE" w14:textId="3F5CFD24" w:rsidR="00BE636E" w:rsidRPr="001458B3" w:rsidDel="00255843" w:rsidRDefault="00BE636E" w:rsidP="00B9302F">
            <w:pPr>
              <w:pStyle w:val="NoSpacing"/>
              <w:rPr>
                <w:del w:id="395" w:author="Martin Ruppert - M91221" w:date="2019-06-04T12:27:00Z"/>
                <w:b/>
                <w:bCs/>
                <w:color w:val="FFFFFF"/>
                <w:sz w:val="18"/>
                <w:szCs w:val="18"/>
              </w:rPr>
            </w:pPr>
            <w:del w:id="396" w:author="Martin Ruppert - M91221" w:date="2019-06-04T12:27:00Z">
              <w:r w:rsidRPr="001458B3" w:rsidDel="00255843">
                <w:rPr>
                  <w:b/>
                  <w:bCs/>
                  <w:color w:val="FFFFFF"/>
                  <w:sz w:val="18"/>
                  <w:szCs w:val="18"/>
                </w:rPr>
                <w:delText>TCPIP_UDP_ArrayGet</w:delText>
              </w:r>
            </w:del>
          </w:p>
        </w:tc>
        <w:tc>
          <w:tcPr>
            <w:tcW w:w="3296" w:type="pct"/>
            <w:shd w:val="clear" w:color="auto" w:fill="DEEAF6"/>
            <w:noWrap/>
            <w:hideMark/>
          </w:tcPr>
          <w:p w14:paraId="10921BAF" w14:textId="51965F9C" w:rsidR="00BE636E" w:rsidRPr="001458B3" w:rsidDel="00255843" w:rsidRDefault="00BE636E" w:rsidP="00B9302F">
            <w:pPr>
              <w:pStyle w:val="NoSpacing"/>
              <w:rPr>
                <w:del w:id="397" w:author="Martin Ruppert - M91221" w:date="2019-06-04T12:27:00Z"/>
                <w:sz w:val="18"/>
                <w:szCs w:val="18"/>
              </w:rPr>
            </w:pPr>
            <w:del w:id="398" w:author="Martin Ruppert - M91221" w:date="2019-06-04T12:27:00Z">
              <w:r w:rsidRPr="001458B3" w:rsidDel="00255843">
                <w:rPr>
                  <w:sz w:val="18"/>
                  <w:szCs w:val="18"/>
                </w:rPr>
                <w:delText>Reads an array of bytes from the UDP socket.</w:delText>
              </w:r>
            </w:del>
          </w:p>
        </w:tc>
      </w:tr>
      <w:tr w:rsidR="00BE636E" w:rsidRPr="001458B3" w:rsidDel="00255843" w14:paraId="10921BB3" w14:textId="63F9B288" w:rsidTr="001458B3">
        <w:trPr>
          <w:trHeight w:val="288"/>
          <w:del w:id="399" w:author="Martin Ruppert - M91221" w:date="2019-06-04T12:27:00Z"/>
        </w:trPr>
        <w:tc>
          <w:tcPr>
            <w:tcW w:w="1704" w:type="pct"/>
            <w:tcBorders>
              <w:left w:val="single" w:sz="4" w:space="0" w:color="FFFFFF"/>
            </w:tcBorders>
            <w:shd w:val="clear" w:color="auto" w:fill="5B9BD5"/>
            <w:noWrap/>
            <w:hideMark/>
          </w:tcPr>
          <w:p w14:paraId="10921BB1" w14:textId="6C915EDA" w:rsidR="00BE636E" w:rsidRPr="001458B3" w:rsidDel="00255843" w:rsidRDefault="00BE636E" w:rsidP="00B9302F">
            <w:pPr>
              <w:pStyle w:val="NoSpacing"/>
              <w:rPr>
                <w:del w:id="400" w:author="Martin Ruppert - M91221" w:date="2019-06-04T12:27:00Z"/>
                <w:b/>
                <w:bCs/>
                <w:color w:val="FFFFFF"/>
                <w:sz w:val="18"/>
                <w:szCs w:val="18"/>
              </w:rPr>
            </w:pPr>
            <w:del w:id="401" w:author="Martin Ruppert - M91221" w:date="2019-06-04T12:27:00Z">
              <w:r w:rsidRPr="001458B3" w:rsidDel="00255843">
                <w:rPr>
                  <w:b/>
                  <w:bCs/>
                  <w:color w:val="FFFFFF"/>
                  <w:sz w:val="18"/>
                  <w:szCs w:val="18"/>
                </w:rPr>
                <w:delText>TCPIP_UDP_Get</w:delText>
              </w:r>
            </w:del>
          </w:p>
        </w:tc>
        <w:tc>
          <w:tcPr>
            <w:tcW w:w="3296" w:type="pct"/>
            <w:shd w:val="clear" w:color="auto" w:fill="BDD6EE"/>
            <w:noWrap/>
            <w:hideMark/>
          </w:tcPr>
          <w:p w14:paraId="10921BB2" w14:textId="73537699" w:rsidR="00BE636E" w:rsidRPr="001458B3" w:rsidDel="00255843" w:rsidRDefault="00BE636E" w:rsidP="00B9302F">
            <w:pPr>
              <w:pStyle w:val="NoSpacing"/>
              <w:rPr>
                <w:del w:id="402" w:author="Martin Ruppert - M91221" w:date="2019-06-04T12:27:00Z"/>
                <w:sz w:val="18"/>
                <w:szCs w:val="18"/>
              </w:rPr>
            </w:pPr>
            <w:del w:id="403" w:author="Martin Ruppert - M91221" w:date="2019-06-04T12:27:00Z">
              <w:r w:rsidRPr="001458B3" w:rsidDel="00255843">
                <w:rPr>
                  <w:sz w:val="18"/>
                  <w:szCs w:val="18"/>
                </w:rPr>
                <w:delText>Reads a byte from the UDP socket.</w:delText>
              </w:r>
            </w:del>
          </w:p>
        </w:tc>
      </w:tr>
      <w:tr w:rsidR="00BE636E" w:rsidRPr="001458B3" w:rsidDel="00255843" w14:paraId="10921BB6" w14:textId="0413A924" w:rsidTr="001458B3">
        <w:trPr>
          <w:trHeight w:val="288"/>
          <w:del w:id="404" w:author="Martin Ruppert - M91221" w:date="2019-06-04T12:27:00Z"/>
        </w:trPr>
        <w:tc>
          <w:tcPr>
            <w:tcW w:w="1704" w:type="pct"/>
            <w:tcBorders>
              <w:left w:val="single" w:sz="4" w:space="0" w:color="FFFFFF"/>
            </w:tcBorders>
            <w:shd w:val="clear" w:color="auto" w:fill="5B9BD5"/>
            <w:noWrap/>
            <w:hideMark/>
          </w:tcPr>
          <w:p w14:paraId="10921BB4" w14:textId="0DB44D48" w:rsidR="00BE636E" w:rsidRPr="001458B3" w:rsidDel="00255843" w:rsidRDefault="00BE636E" w:rsidP="00B9302F">
            <w:pPr>
              <w:pStyle w:val="NoSpacing"/>
              <w:rPr>
                <w:del w:id="405" w:author="Martin Ruppert - M91221" w:date="2019-06-04T12:27:00Z"/>
                <w:b/>
                <w:bCs/>
                <w:color w:val="FFFFFF"/>
                <w:sz w:val="18"/>
                <w:szCs w:val="18"/>
              </w:rPr>
            </w:pPr>
            <w:del w:id="406" w:author="Martin Ruppert - M91221" w:date="2019-06-04T12:27:00Z">
              <w:r w:rsidRPr="001458B3" w:rsidDel="00255843">
                <w:rPr>
                  <w:b/>
                  <w:bCs/>
                  <w:color w:val="FFFFFF"/>
                  <w:sz w:val="18"/>
                  <w:szCs w:val="18"/>
                </w:rPr>
                <w:delText>TCPIP_UDP_RxOffsetSet</w:delText>
              </w:r>
            </w:del>
          </w:p>
        </w:tc>
        <w:tc>
          <w:tcPr>
            <w:tcW w:w="3296" w:type="pct"/>
            <w:shd w:val="clear" w:color="auto" w:fill="DEEAF6"/>
            <w:noWrap/>
            <w:hideMark/>
          </w:tcPr>
          <w:p w14:paraId="10921BB5" w14:textId="42C46997" w:rsidR="00BE636E" w:rsidRPr="001458B3" w:rsidDel="00255843" w:rsidRDefault="00BE636E" w:rsidP="00B9302F">
            <w:pPr>
              <w:pStyle w:val="NoSpacing"/>
              <w:rPr>
                <w:del w:id="407" w:author="Martin Ruppert - M91221" w:date="2019-06-04T12:27:00Z"/>
                <w:sz w:val="18"/>
                <w:szCs w:val="18"/>
              </w:rPr>
            </w:pPr>
            <w:del w:id="408" w:author="Martin Ruppert - M91221" w:date="2019-06-04T12:27:00Z">
              <w:r w:rsidRPr="001458B3" w:rsidDel="00255843">
                <w:rPr>
                  <w:sz w:val="18"/>
                  <w:szCs w:val="18"/>
                </w:rPr>
                <w:delText>Moves the read pointer within the socket RX buffer.</w:delText>
              </w:r>
            </w:del>
          </w:p>
        </w:tc>
      </w:tr>
      <w:tr w:rsidR="00BE636E" w:rsidRPr="001458B3" w:rsidDel="00255843" w14:paraId="10921BB9" w14:textId="3D8A8741" w:rsidTr="001458B3">
        <w:trPr>
          <w:trHeight w:val="288"/>
          <w:del w:id="409"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B7" w14:textId="6C9977DA" w:rsidR="00BE636E" w:rsidRPr="001458B3" w:rsidDel="00255843" w:rsidRDefault="00BE636E" w:rsidP="00B9302F">
            <w:pPr>
              <w:pStyle w:val="NoSpacing"/>
              <w:rPr>
                <w:del w:id="410" w:author="Martin Ruppert - M91221" w:date="2019-06-04T12:27:00Z"/>
                <w:b/>
                <w:bCs/>
                <w:color w:val="FFFFFF"/>
                <w:sz w:val="18"/>
                <w:szCs w:val="18"/>
              </w:rPr>
            </w:pPr>
            <w:del w:id="411" w:author="Martin Ruppert - M91221" w:date="2019-06-04T12:27:00Z">
              <w:r w:rsidRPr="001458B3" w:rsidDel="00255843">
                <w:rPr>
                  <w:b/>
                  <w:bCs/>
                  <w:color w:val="FFFFFF"/>
                  <w:sz w:val="18"/>
                  <w:szCs w:val="18"/>
                </w:rPr>
                <w:delText>TCPIP_UDP_Discard</w:delText>
              </w:r>
            </w:del>
          </w:p>
        </w:tc>
        <w:tc>
          <w:tcPr>
            <w:tcW w:w="3296" w:type="pct"/>
            <w:shd w:val="clear" w:color="auto" w:fill="BDD6EE"/>
            <w:noWrap/>
            <w:hideMark/>
          </w:tcPr>
          <w:p w14:paraId="10921BB8" w14:textId="6DD91F16" w:rsidR="00BE636E" w:rsidRPr="001458B3" w:rsidDel="00255843" w:rsidRDefault="00BE636E" w:rsidP="00B9302F">
            <w:pPr>
              <w:pStyle w:val="NoSpacing"/>
              <w:rPr>
                <w:del w:id="412" w:author="Martin Ruppert - M91221" w:date="2019-06-04T12:27:00Z"/>
                <w:sz w:val="18"/>
                <w:szCs w:val="18"/>
              </w:rPr>
            </w:pPr>
            <w:del w:id="413" w:author="Martin Ruppert - M91221" w:date="2019-06-04T12:27:00Z">
              <w:r w:rsidRPr="001458B3" w:rsidDel="00255843">
                <w:rPr>
                  <w:sz w:val="18"/>
                  <w:szCs w:val="18"/>
                </w:rPr>
                <w:delText>Discards any remaining RX data from a UDP socket.</w:delText>
              </w:r>
            </w:del>
          </w:p>
        </w:tc>
      </w:tr>
    </w:tbl>
    <w:p w14:paraId="10921BBA" w14:textId="067390A0" w:rsidR="00817EE7" w:rsidRPr="006F5460" w:rsidDel="00255843" w:rsidRDefault="00817EE7" w:rsidP="00082C6E">
      <w:pPr>
        <w:pStyle w:val="TOCHeading1"/>
        <w:rPr>
          <w:del w:id="414" w:author="Martin Ruppert - M91221" w:date="2019-06-04T12:27:00Z"/>
          <w:rFonts w:asciiTheme="minorHAnsi" w:hAnsiTheme="minorHAnsi"/>
          <w:color w:val="auto"/>
          <w:sz w:val="52"/>
          <w:szCs w:val="52"/>
          <w:rPrChange w:id="415" w:author="Martin Ruppert - M91221" w:date="2019-06-03T23:44:00Z">
            <w:rPr>
              <w:del w:id="416" w:author="Martin Ruppert - M91221" w:date="2019-06-04T12:27:00Z"/>
            </w:rPr>
          </w:rPrChange>
        </w:rPr>
        <w:sectPr w:rsidR="00817EE7" w:rsidRPr="006F5460" w:rsidDel="00255843" w:rsidSect="004902D6">
          <w:type w:val="continuous"/>
          <w:pgSz w:w="12242" w:h="15842" w:code="1"/>
          <w:pgMar w:top="1021" w:right="680" w:bottom="1021" w:left="680" w:header="454" w:footer="454" w:gutter="340"/>
          <w:cols w:space="708"/>
          <w:docGrid w:linePitch="360"/>
          <w:sectPrChange w:id="417" w:author="Martin Ruppert - M91221" w:date="2019-06-04T12:14:00Z">
            <w:sectPr w:rsidR="00817EE7" w:rsidRPr="006F5460" w:rsidDel="00255843" w:rsidSect="004902D6">
              <w:type w:val="evenPage"/>
              <w:pgMar w:top="1021" w:right="680" w:bottom="1021" w:left="680" w:header="454" w:footer="454" w:gutter="340"/>
            </w:sectPr>
          </w:sectPrChange>
        </w:sectPr>
      </w:pPr>
    </w:p>
    <w:p w14:paraId="10921BBB" w14:textId="5FE3E611" w:rsidR="00A32AE3" w:rsidRPr="000C13E6" w:rsidDel="006F5460" w:rsidRDefault="000B446F" w:rsidP="00402612">
      <w:pPr>
        <w:rPr>
          <w:del w:id="418" w:author="Martin Ruppert - M91221" w:date="2019-06-03T23:44:00Z"/>
          <w:rFonts w:asciiTheme="minorHAnsi" w:hAnsiTheme="minorHAnsi"/>
          <w:b/>
          <w:sz w:val="52"/>
          <w:szCs w:val="52"/>
          <w:lang w:val="de-DE"/>
          <w:rPrChange w:id="419" w:author="Martin Ruppert - M91221" w:date="2019-06-04T11:48:00Z">
            <w:rPr>
              <w:del w:id="420" w:author="Martin Ruppert - M91221" w:date="2019-06-03T23:44:00Z"/>
            </w:rPr>
          </w:rPrChange>
        </w:rPr>
      </w:pPr>
      <w:del w:id="421" w:author="Martin Ruppert - M91221" w:date="2019-06-03T23:44:00Z">
        <w:r w:rsidRPr="000C13E6" w:rsidDel="006F5460">
          <w:rPr>
            <w:rFonts w:asciiTheme="minorHAnsi" w:hAnsiTheme="minorHAnsi"/>
            <w:b/>
            <w:sz w:val="52"/>
            <w:szCs w:val="52"/>
            <w:lang w:val="de-DE"/>
            <w:rPrChange w:id="422" w:author="Martin Ruppert - M91221" w:date="2019-06-04T11:48:00Z">
              <w:rPr/>
            </w:rPrChange>
          </w:rPr>
          <w:delText>Table of Contents</w:delText>
        </w:r>
      </w:del>
    </w:p>
    <w:p w14:paraId="10921BBC" w14:textId="3E3B61B6" w:rsidR="00FC4C57" w:rsidRPr="000C13E6" w:rsidDel="006F5460" w:rsidRDefault="00D653CC">
      <w:pPr>
        <w:pStyle w:val="TOC2"/>
        <w:tabs>
          <w:tab w:val="right" w:leader="dot" w:pos="10532"/>
        </w:tabs>
        <w:rPr>
          <w:del w:id="423" w:author="Martin Ruppert - M91221" w:date="2019-06-03T23:44:00Z"/>
          <w:rFonts w:asciiTheme="minorHAnsi" w:eastAsiaTheme="minorEastAsia" w:hAnsiTheme="minorHAnsi" w:cstheme="minorBidi"/>
          <w:b w:val="0"/>
          <w:i w:val="0"/>
          <w:iCs w:val="0"/>
          <w:noProof/>
          <w:sz w:val="22"/>
          <w:szCs w:val="22"/>
          <w:lang w:val="de-DE" w:eastAsia="en-AU"/>
          <w:rPrChange w:id="424" w:author="Martin Ruppert - M91221" w:date="2019-06-04T11:48:00Z">
            <w:rPr>
              <w:del w:id="425" w:author="Martin Ruppert - M91221" w:date="2019-06-03T23:44:00Z"/>
              <w:rFonts w:asciiTheme="minorHAnsi" w:eastAsiaTheme="minorEastAsia" w:hAnsiTheme="minorHAnsi" w:cstheme="minorBidi"/>
              <w:b w:val="0"/>
              <w:i w:val="0"/>
              <w:iCs w:val="0"/>
              <w:noProof/>
              <w:sz w:val="22"/>
              <w:szCs w:val="22"/>
              <w:lang w:eastAsia="en-AU"/>
            </w:rPr>
          </w:rPrChange>
        </w:rPr>
      </w:pPr>
      <w:del w:id="426" w:author="Martin Ruppert - M91221" w:date="2019-06-03T23:44:00Z">
        <w:r w:rsidDel="006F5460">
          <w:rPr>
            <w:b w:val="0"/>
            <w:bCs/>
            <w:smallCaps/>
            <w:color w:val="4472C4"/>
            <w:lang w:eastAsia="en-AU"/>
          </w:rPr>
          <w:fldChar w:fldCharType="begin"/>
        </w:r>
        <w:r w:rsidRPr="000C13E6" w:rsidDel="006F5460">
          <w:rPr>
            <w:bCs/>
            <w:i w:val="0"/>
            <w:iCs w:val="0"/>
            <w:smallCaps/>
            <w:color w:val="4472C4"/>
            <w:lang w:val="de-DE" w:eastAsia="en-AU"/>
            <w:rPrChange w:id="427" w:author="Martin Ruppert - M91221" w:date="2019-06-04T11:48:00Z">
              <w:rPr>
                <w:bCs/>
                <w:i w:val="0"/>
                <w:iCs w:val="0"/>
                <w:smallCaps/>
                <w:color w:val="4472C4"/>
                <w:lang w:eastAsia="en-AU"/>
              </w:rPr>
            </w:rPrChange>
          </w:rPr>
          <w:delInstrText xml:space="preserve"> TOC \t "Heading 1,2,Heading 2,3,Heading 3,4,Title,1,Numbered Heading,3" </w:delInstrText>
        </w:r>
        <w:r w:rsidDel="006F5460">
          <w:rPr>
            <w:b w:val="0"/>
            <w:bCs/>
            <w:smallCaps/>
            <w:color w:val="4472C4"/>
            <w:lang w:eastAsia="en-AU"/>
          </w:rPr>
          <w:fldChar w:fldCharType="separate"/>
        </w:r>
        <w:r w:rsidR="00FC4C57" w:rsidRPr="000C13E6" w:rsidDel="006F5460">
          <w:rPr>
            <w:b w:val="0"/>
            <w:i w:val="0"/>
            <w:iCs w:val="0"/>
            <w:noProof/>
            <w:lang w:val="de-DE"/>
            <w:rPrChange w:id="428" w:author="Martin Ruppert - M91221" w:date="2019-06-04T11:48:00Z">
              <w:rPr>
                <w:b w:val="0"/>
                <w:i w:val="0"/>
                <w:iCs w:val="0"/>
                <w:noProof/>
              </w:rPr>
            </w:rPrChange>
          </w:rPr>
          <w:delText>UDP Module API Function List</w:delText>
        </w:r>
        <w:r w:rsidR="00FC4C57" w:rsidRPr="000C13E6" w:rsidDel="006F5460">
          <w:rPr>
            <w:b w:val="0"/>
            <w:i w:val="0"/>
            <w:iCs w:val="0"/>
            <w:noProof/>
            <w:lang w:val="de-DE"/>
            <w:rPrChange w:id="429" w:author="Martin Ruppert - M91221" w:date="2019-06-04T11:48:00Z">
              <w:rPr>
                <w:b w:val="0"/>
                <w:i w:val="0"/>
                <w:iCs w:val="0"/>
                <w:noProof/>
              </w:rPr>
            </w:rPrChange>
          </w:rPr>
          <w:tab/>
        </w:r>
        <w:r w:rsidR="00FC4C57" w:rsidDel="006F5460">
          <w:rPr>
            <w:noProof/>
          </w:rPr>
          <w:fldChar w:fldCharType="begin"/>
        </w:r>
        <w:r w:rsidR="00FC4C57" w:rsidRPr="000C13E6" w:rsidDel="006F5460">
          <w:rPr>
            <w:b w:val="0"/>
            <w:i w:val="0"/>
            <w:iCs w:val="0"/>
            <w:noProof/>
            <w:lang w:val="de-DE"/>
            <w:rPrChange w:id="430" w:author="Martin Ruppert - M91221" w:date="2019-06-04T11:48:00Z">
              <w:rPr>
                <w:b w:val="0"/>
                <w:i w:val="0"/>
                <w:iCs w:val="0"/>
                <w:noProof/>
              </w:rPr>
            </w:rPrChange>
          </w:rPr>
          <w:delInstrText xml:space="preserve"> PAGEREF _Toc488278746 \h </w:delInstrText>
        </w:r>
        <w:r w:rsidR="00FC4C57" w:rsidDel="006F5460">
          <w:rPr>
            <w:noProof/>
          </w:rPr>
        </w:r>
        <w:r w:rsidR="00FC4C57" w:rsidDel="006F5460">
          <w:rPr>
            <w:noProof/>
          </w:rPr>
          <w:fldChar w:fldCharType="separate"/>
        </w:r>
        <w:r w:rsidR="00B206A8" w:rsidRPr="000C13E6" w:rsidDel="006F5460">
          <w:rPr>
            <w:b w:val="0"/>
            <w:i w:val="0"/>
            <w:iCs w:val="0"/>
            <w:noProof/>
            <w:lang w:val="de-DE"/>
            <w:rPrChange w:id="431" w:author="Martin Ruppert - M91221" w:date="2019-06-04T11:48:00Z">
              <w:rPr>
                <w:b w:val="0"/>
                <w:i w:val="0"/>
                <w:iCs w:val="0"/>
                <w:noProof/>
              </w:rPr>
            </w:rPrChange>
          </w:rPr>
          <w:delText>2</w:delText>
        </w:r>
        <w:r w:rsidR="00FC4C57" w:rsidDel="006F5460">
          <w:rPr>
            <w:noProof/>
          </w:rPr>
          <w:fldChar w:fldCharType="end"/>
        </w:r>
      </w:del>
    </w:p>
    <w:p w14:paraId="10921BBD" w14:textId="59D8C0F9" w:rsidR="00FC4C57" w:rsidRPr="000C13E6" w:rsidDel="006F5460" w:rsidRDefault="00FC4C57">
      <w:pPr>
        <w:pStyle w:val="TOC3"/>
        <w:rPr>
          <w:del w:id="432" w:author="Martin Ruppert - M91221" w:date="2019-06-03T23:44:00Z"/>
          <w:rFonts w:asciiTheme="minorHAnsi" w:eastAsiaTheme="minorEastAsia" w:hAnsiTheme="minorHAnsi" w:cstheme="minorBidi"/>
          <w:noProof/>
          <w:sz w:val="22"/>
          <w:szCs w:val="22"/>
          <w:lang w:val="de-DE" w:eastAsia="en-AU"/>
          <w:rPrChange w:id="433" w:author="Martin Ruppert - M91221" w:date="2019-06-04T11:48:00Z">
            <w:rPr>
              <w:del w:id="434" w:author="Martin Ruppert - M91221" w:date="2019-06-03T23:44:00Z"/>
              <w:rFonts w:asciiTheme="minorHAnsi" w:eastAsiaTheme="minorEastAsia" w:hAnsiTheme="minorHAnsi" w:cstheme="minorBidi"/>
              <w:noProof/>
              <w:sz w:val="22"/>
              <w:szCs w:val="22"/>
              <w:lang w:eastAsia="en-AU"/>
            </w:rPr>
          </w:rPrChange>
        </w:rPr>
      </w:pPr>
      <w:del w:id="435" w:author="Martin Ruppert - M91221" w:date="2019-06-03T23:44:00Z">
        <w:r w:rsidRPr="000C13E6" w:rsidDel="006F5460">
          <w:rPr>
            <w:noProof/>
            <w:lang w:val="de-DE"/>
            <w:rPrChange w:id="436" w:author="Martin Ruppert - M91221" w:date="2019-06-04T11:48:00Z">
              <w:rPr>
                <w:noProof/>
              </w:rPr>
            </w:rPrChange>
          </w:rPr>
          <w:delText>Socket Management Functions</w:delText>
        </w:r>
        <w:r w:rsidRPr="000C13E6" w:rsidDel="006F5460">
          <w:rPr>
            <w:noProof/>
            <w:lang w:val="de-DE"/>
            <w:rPrChange w:id="437" w:author="Martin Ruppert - M91221" w:date="2019-06-04T11:48:00Z">
              <w:rPr>
                <w:noProof/>
              </w:rPr>
            </w:rPrChange>
          </w:rPr>
          <w:tab/>
        </w:r>
        <w:r w:rsidDel="006F5460">
          <w:rPr>
            <w:noProof/>
          </w:rPr>
          <w:fldChar w:fldCharType="begin"/>
        </w:r>
        <w:r w:rsidRPr="000C13E6" w:rsidDel="006F5460">
          <w:rPr>
            <w:noProof/>
            <w:lang w:val="de-DE"/>
            <w:rPrChange w:id="438" w:author="Martin Ruppert - M91221" w:date="2019-06-04T11:48:00Z">
              <w:rPr>
                <w:noProof/>
              </w:rPr>
            </w:rPrChange>
          </w:rPr>
          <w:delInstrText xml:space="preserve"> PAGEREF _Toc488278747 \h </w:delInstrText>
        </w:r>
        <w:r w:rsidDel="006F5460">
          <w:rPr>
            <w:noProof/>
          </w:rPr>
        </w:r>
        <w:r w:rsidDel="006F5460">
          <w:rPr>
            <w:noProof/>
          </w:rPr>
          <w:fldChar w:fldCharType="separate"/>
        </w:r>
        <w:r w:rsidR="00B206A8" w:rsidRPr="000C13E6" w:rsidDel="006F5460">
          <w:rPr>
            <w:noProof/>
            <w:lang w:val="de-DE"/>
            <w:rPrChange w:id="439" w:author="Martin Ruppert - M91221" w:date="2019-06-04T11:48:00Z">
              <w:rPr>
                <w:noProof/>
              </w:rPr>
            </w:rPrChange>
          </w:rPr>
          <w:delText>2</w:delText>
        </w:r>
        <w:r w:rsidDel="006F5460">
          <w:rPr>
            <w:noProof/>
          </w:rPr>
          <w:fldChar w:fldCharType="end"/>
        </w:r>
      </w:del>
    </w:p>
    <w:p w14:paraId="10921BBE" w14:textId="44EE0E6D" w:rsidR="00FC4C57" w:rsidRPr="000C13E6" w:rsidDel="006F5460" w:rsidRDefault="00FC4C57">
      <w:pPr>
        <w:pStyle w:val="TOC3"/>
        <w:rPr>
          <w:del w:id="440" w:author="Martin Ruppert - M91221" w:date="2019-06-03T23:44:00Z"/>
          <w:rFonts w:asciiTheme="minorHAnsi" w:eastAsiaTheme="minorEastAsia" w:hAnsiTheme="minorHAnsi" w:cstheme="minorBidi"/>
          <w:noProof/>
          <w:sz w:val="22"/>
          <w:szCs w:val="22"/>
          <w:lang w:val="de-DE" w:eastAsia="en-AU"/>
          <w:rPrChange w:id="441" w:author="Martin Ruppert - M91221" w:date="2019-06-04T11:48:00Z">
            <w:rPr>
              <w:del w:id="442" w:author="Martin Ruppert - M91221" w:date="2019-06-03T23:44:00Z"/>
              <w:rFonts w:asciiTheme="minorHAnsi" w:eastAsiaTheme="minorEastAsia" w:hAnsiTheme="minorHAnsi" w:cstheme="minorBidi"/>
              <w:noProof/>
              <w:sz w:val="22"/>
              <w:szCs w:val="22"/>
              <w:lang w:eastAsia="en-AU"/>
            </w:rPr>
          </w:rPrChange>
        </w:rPr>
      </w:pPr>
      <w:del w:id="443" w:author="Martin Ruppert - M91221" w:date="2019-06-03T23:44:00Z">
        <w:r w:rsidRPr="000C13E6" w:rsidDel="006F5460">
          <w:rPr>
            <w:noProof/>
            <w:lang w:val="de-DE"/>
            <w:rPrChange w:id="444" w:author="Martin Ruppert - M91221" w:date="2019-06-04T11:48:00Z">
              <w:rPr>
                <w:noProof/>
              </w:rPr>
            </w:rPrChange>
          </w:rPr>
          <w:delText>Transmit Data Functions</w:delText>
        </w:r>
        <w:r w:rsidRPr="000C13E6" w:rsidDel="006F5460">
          <w:rPr>
            <w:noProof/>
            <w:lang w:val="de-DE"/>
            <w:rPrChange w:id="445" w:author="Martin Ruppert - M91221" w:date="2019-06-04T11:48:00Z">
              <w:rPr>
                <w:noProof/>
              </w:rPr>
            </w:rPrChange>
          </w:rPr>
          <w:tab/>
        </w:r>
        <w:r w:rsidDel="006F5460">
          <w:rPr>
            <w:noProof/>
          </w:rPr>
          <w:fldChar w:fldCharType="begin"/>
        </w:r>
        <w:r w:rsidRPr="000C13E6" w:rsidDel="006F5460">
          <w:rPr>
            <w:noProof/>
            <w:lang w:val="de-DE"/>
            <w:rPrChange w:id="446" w:author="Martin Ruppert - M91221" w:date="2019-06-04T11:48:00Z">
              <w:rPr>
                <w:noProof/>
              </w:rPr>
            </w:rPrChange>
          </w:rPr>
          <w:delInstrText xml:space="preserve"> PAGEREF _Toc488278748 \h </w:delInstrText>
        </w:r>
        <w:r w:rsidDel="006F5460">
          <w:rPr>
            <w:noProof/>
          </w:rPr>
        </w:r>
        <w:r w:rsidDel="006F5460">
          <w:rPr>
            <w:noProof/>
          </w:rPr>
          <w:fldChar w:fldCharType="separate"/>
        </w:r>
        <w:r w:rsidR="00B206A8" w:rsidRPr="000C13E6" w:rsidDel="006F5460">
          <w:rPr>
            <w:noProof/>
            <w:lang w:val="de-DE"/>
            <w:rPrChange w:id="447" w:author="Martin Ruppert - M91221" w:date="2019-06-04T11:48:00Z">
              <w:rPr>
                <w:noProof/>
              </w:rPr>
            </w:rPrChange>
          </w:rPr>
          <w:delText>2</w:delText>
        </w:r>
        <w:r w:rsidDel="006F5460">
          <w:rPr>
            <w:noProof/>
          </w:rPr>
          <w:fldChar w:fldCharType="end"/>
        </w:r>
      </w:del>
    </w:p>
    <w:p w14:paraId="10921BBF" w14:textId="659D26AF" w:rsidR="00FC4C57" w:rsidRPr="000C13E6" w:rsidDel="006F5460" w:rsidRDefault="00FC4C57">
      <w:pPr>
        <w:pStyle w:val="TOC3"/>
        <w:rPr>
          <w:del w:id="448" w:author="Martin Ruppert - M91221" w:date="2019-06-03T23:44:00Z"/>
          <w:rFonts w:asciiTheme="minorHAnsi" w:eastAsiaTheme="minorEastAsia" w:hAnsiTheme="minorHAnsi" w:cstheme="minorBidi"/>
          <w:noProof/>
          <w:sz w:val="22"/>
          <w:szCs w:val="22"/>
          <w:lang w:val="de-DE" w:eastAsia="en-AU"/>
          <w:rPrChange w:id="449" w:author="Martin Ruppert - M91221" w:date="2019-06-04T11:48:00Z">
            <w:rPr>
              <w:del w:id="450" w:author="Martin Ruppert - M91221" w:date="2019-06-03T23:44:00Z"/>
              <w:rFonts w:asciiTheme="minorHAnsi" w:eastAsiaTheme="minorEastAsia" w:hAnsiTheme="minorHAnsi" w:cstheme="minorBidi"/>
              <w:noProof/>
              <w:sz w:val="22"/>
              <w:szCs w:val="22"/>
              <w:lang w:eastAsia="en-AU"/>
            </w:rPr>
          </w:rPrChange>
        </w:rPr>
      </w:pPr>
      <w:del w:id="451" w:author="Martin Ruppert - M91221" w:date="2019-06-03T23:44:00Z">
        <w:r w:rsidRPr="000C13E6" w:rsidDel="006F5460">
          <w:rPr>
            <w:noProof/>
            <w:lang w:val="de-DE"/>
            <w:rPrChange w:id="452" w:author="Martin Ruppert - M91221" w:date="2019-06-04T11:48:00Z">
              <w:rPr>
                <w:noProof/>
              </w:rPr>
            </w:rPrChange>
          </w:rPr>
          <w:delText>Receive Data Transfer Functions</w:delText>
        </w:r>
        <w:r w:rsidRPr="000C13E6" w:rsidDel="006F5460">
          <w:rPr>
            <w:noProof/>
            <w:lang w:val="de-DE"/>
            <w:rPrChange w:id="453" w:author="Martin Ruppert - M91221" w:date="2019-06-04T11:48:00Z">
              <w:rPr>
                <w:noProof/>
              </w:rPr>
            </w:rPrChange>
          </w:rPr>
          <w:tab/>
        </w:r>
        <w:r w:rsidDel="006F5460">
          <w:rPr>
            <w:noProof/>
          </w:rPr>
          <w:fldChar w:fldCharType="begin"/>
        </w:r>
        <w:r w:rsidRPr="000C13E6" w:rsidDel="006F5460">
          <w:rPr>
            <w:noProof/>
            <w:lang w:val="de-DE"/>
            <w:rPrChange w:id="454" w:author="Martin Ruppert - M91221" w:date="2019-06-04T11:48:00Z">
              <w:rPr>
                <w:noProof/>
              </w:rPr>
            </w:rPrChange>
          </w:rPr>
          <w:delInstrText xml:space="preserve"> PAGEREF _Toc488278749 \h </w:delInstrText>
        </w:r>
        <w:r w:rsidDel="006F5460">
          <w:rPr>
            <w:noProof/>
          </w:rPr>
        </w:r>
        <w:r w:rsidDel="006F5460">
          <w:rPr>
            <w:noProof/>
          </w:rPr>
          <w:fldChar w:fldCharType="separate"/>
        </w:r>
        <w:r w:rsidR="00B206A8" w:rsidRPr="000C13E6" w:rsidDel="006F5460">
          <w:rPr>
            <w:noProof/>
            <w:lang w:val="de-DE"/>
            <w:rPrChange w:id="455" w:author="Martin Ruppert - M91221" w:date="2019-06-04T11:48:00Z">
              <w:rPr>
                <w:noProof/>
              </w:rPr>
            </w:rPrChange>
          </w:rPr>
          <w:delText>2</w:delText>
        </w:r>
        <w:r w:rsidDel="006F5460">
          <w:rPr>
            <w:noProof/>
          </w:rPr>
          <w:fldChar w:fldCharType="end"/>
        </w:r>
      </w:del>
    </w:p>
    <w:p w14:paraId="10921BC0" w14:textId="37222F55" w:rsidR="00FC4C57" w:rsidRPr="000C13E6" w:rsidDel="006F5460" w:rsidRDefault="00FC4C57">
      <w:pPr>
        <w:pStyle w:val="TOC2"/>
        <w:tabs>
          <w:tab w:val="right" w:leader="dot" w:pos="10532"/>
        </w:tabs>
        <w:rPr>
          <w:del w:id="456" w:author="Martin Ruppert - M91221" w:date="2019-06-03T23:44:00Z"/>
          <w:rFonts w:asciiTheme="minorHAnsi" w:eastAsiaTheme="minorEastAsia" w:hAnsiTheme="minorHAnsi" w:cstheme="minorBidi"/>
          <w:b w:val="0"/>
          <w:i w:val="0"/>
          <w:iCs w:val="0"/>
          <w:noProof/>
          <w:sz w:val="22"/>
          <w:szCs w:val="22"/>
          <w:lang w:val="de-DE" w:eastAsia="en-AU"/>
          <w:rPrChange w:id="457" w:author="Martin Ruppert - M91221" w:date="2019-06-04T11:48:00Z">
            <w:rPr>
              <w:del w:id="458" w:author="Martin Ruppert - M91221" w:date="2019-06-03T23:44:00Z"/>
              <w:rFonts w:asciiTheme="minorHAnsi" w:eastAsiaTheme="minorEastAsia" w:hAnsiTheme="minorHAnsi" w:cstheme="minorBidi"/>
              <w:b w:val="0"/>
              <w:i w:val="0"/>
              <w:iCs w:val="0"/>
              <w:noProof/>
              <w:sz w:val="22"/>
              <w:szCs w:val="22"/>
              <w:lang w:eastAsia="en-AU"/>
            </w:rPr>
          </w:rPrChange>
        </w:rPr>
      </w:pPr>
      <w:del w:id="459" w:author="Martin Ruppert - M91221" w:date="2019-06-03T23:44:00Z">
        <w:r w:rsidRPr="000C13E6" w:rsidDel="006F5460">
          <w:rPr>
            <w:b w:val="0"/>
            <w:i w:val="0"/>
            <w:iCs w:val="0"/>
            <w:noProof/>
            <w:lang w:val="de-DE" w:eastAsia="en-AU"/>
            <w:rPrChange w:id="460" w:author="Martin Ruppert - M91221" w:date="2019-06-04T11:48:00Z">
              <w:rPr>
                <w:b w:val="0"/>
                <w:i w:val="0"/>
                <w:iCs w:val="0"/>
                <w:noProof/>
                <w:lang w:eastAsia="en-AU"/>
              </w:rPr>
            </w:rPrChange>
          </w:rPr>
          <w:delText>Introduction</w:delText>
        </w:r>
        <w:r w:rsidRPr="000C13E6" w:rsidDel="006F5460">
          <w:rPr>
            <w:b w:val="0"/>
            <w:i w:val="0"/>
            <w:iCs w:val="0"/>
            <w:noProof/>
            <w:lang w:val="de-DE"/>
            <w:rPrChange w:id="461"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462" w:author="Martin Ruppert - M91221" w:date="2019-06-04T11:48:00Z">
              <w:rPr>
                <w:b w:val="0"/>
                <w:i w:val="0"/>
                <w:iCs w:val="0"/>
                <w:noProof/>
              </w:rPr>
            </w:rPrChange>
          </w:rPr>
          <w:delInstrText xml:space="preserve"> PAGEREF _Toc488278750 \h </w:delInstrText>
        </w:r>
        <w:r w:rsidDel="006F5460">
          <w:rPr>
            <w:noProof/>
          </w:rPr>
        </w:r>
        <w:r w:rsidDel="006F5460">
          <w:rPr>
            <w:noProof/>
          </w:rPr>
          <w:fldChar w:fldCharType="separate"/>
        </w:r>
        <w:r w:rsidR="00B206A8" w:rsidRPr="000C13E6" w:rsidDel="006F5460">
          <w:rPr>
            <w:b w:val="0"/>
            <w:i w:val="0"/>
            <w:iCs w:val="0"/>
            <w:noProof/>
            <w:lang w:val="de-DE"/>
            <w:rPrChange w:id="463" w:author="Martin Ruppert - M91221" w:date="2019-06-04T11:48:00Z">
              <w:rPr>
                <w:b w:val="0"/>
                <w:i w:val="0"/>
                <w:iCs w:val="0"/>
                <w:noProof/>
              </w:rPr>
            </w:rPrChange>
          </w:rPr>
          <w:delText>5</w:delText>
        </w:r>
        <w:r w:rsidDel="006F5460">
          <w:rPr>
            <w:noProof/>
          </w:rPr>
          <w:fldChar w:fldCharType="end"/>
        </w:r>
      </w:del>
    </w:p>
    <w:p w14:paraId="10921BC1" w14:textId="46641B55" w:rsidR="00FC4C57" w:rsidRPr="000C13E6" w:rsidDel="006F5460" w:rsidRDefault="00FC4C57">
      <w:pPr>
        <w:pStyle w:val="TOC2"/>
        <w:tabs>
          <w:tab w:val="right" w:leader="dot" w:pos="10532"/>
        </w:tabs>
        <w:rPr>
          <w:del w:id="464" w:author="Martin Ruppert - M91221" w:date="2019-06-03T23:44:00Z"/>
          <w:rFonts w:asciiTheme="minorHAnsi" w:eastAsiaTheme="minorEastAsia" w:hAnsiTheme="minorHAnsi" w:cstheme="minorBidi"/>
          <w:b w:val="0"/>
          <w:i w:val="0"/>
          <w:iCs w:val="0"/>
          <w:noProof/>
          <w:sz w:val="22"/>
          <w:szCs w:val="22"/>
          <w:lang w:val="de-DE" w:eastAsia="en-AU"/>
          <w:rPrChange w:id="465" w:author="Martin Ruppert - M91221" w:date="2019-06-04T11:48:00Z">
            <w:rPr>
              <w:del w:id="466" w:author="Martin Ruppert - M91221" w:date="2019-06-03T23:44:00Z"/>
              <w:rFonts w:asciiTheme="minorHAnsi" w:eastAsiaTheme="minorEastAsia" w:hAnsiTheme="minorHAnsi" w:cstheme="minorBidi"/>
              <w:b w:val="0"/>
              <w:i w:val="0"/>
              <w:iCs w:val="0"/>
              <w:noProof/>
              <w:sz w:val="22"/>
              <w:szCs w:val="22"/>
              <w:lang w:eastAsia="en-AU"/>
            </w:rPr>
          </w:rPrChange>
        </w:rPr>
      </w:pPr>
      <w:del w:id="467" w:author="Martin Ruppert - M91221" w:date="2019-06-03T23:44:00Z">
        <w:r w:rsidRPr="000C13E6" w:rsidDel="006F5460">
          <w:rPr>
            <w:b w:val="0"/>
            <w:i w:val="0"/>
            <w:iCs w:val="0"/>
            <w:noProof/>
            <w:lang w:val="de-DE" w:eastAsia="en-AU"/>
            <w:rPrChange w:id="468" w:author="Martin Ruppert - M91221" w:date="2019-06-04T11:48:00Z">
              <w:rPr>
                <w:b w:val="0"/>
                <w:i w:val="0"/>
                <w:iCs w:val="0"/>
                <w:noProof/>
                <w:lang w:eastAsia="en-AU"/>
              </w:rPr>
            </w:rPrChange>
          </w:rPr>
          <w:delText>Hardware Requirements</w:delText>
        </w:r>
        <w:r w:rsidRPr="000C13E6" w:rsidDel="006F5460">
          <w:rPr>
            <w:b w:val="0"/>
            <w:i w:val="0"/>
            <w:iCs w:val="0"/>
            <w:noProof/>
            <w:lang w:val="de-DE"/>
            <w:rPrChange w:id="469"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470" w:author="Martin Ruppert - M91221" w:date="2019-06-04T11:48:00Z">
              <w:rPr>
                <w:b w:val="0"/>
                <w:i w:val="0"/>
                <w:iCs w:val="0"/>
                <w:noProof/>
              </w:rPr>
            </w:rPrChange>
          </w:rPr>
          <w:delInstrText xml:space="preserve"> PAGEREF _Toc488278751 \h </w:delInstrText>
        </w:r>
        <w:r w:rsidDel="006F5460">
          <w:rPr>
            <w:noProof/>
          </w:rPr>
        </w:r>
        <w:r w:rsidDel="006F5460">
          <w:rPr>
            <w:noProof/>
          </w:rPr>
          <w:fldChar w:fldCharType="separate"/>
        </w:r>
        <w:r w:rsidR="00B206A8" w:rsidRPr="000C13E6" w:rsidDel="006F5460">
          <w:rPr>
            <w:b w:val="0"/>
            <w:i w:val="0"/>
            <w:iCs w:val="0"/>
            <w:noProof/>
            <w:lang w:val="de-DE"/>
            <w:rPrChange w:id="471" w:author="Martin Ruppert - M91221" w:date="2019-06-04T11:48:00Z">
              <w:rPr>
                <w:b w:val="0"/>
                <w:i w:val="0"/>
                <w:iCs w:val="0"/>
                <w:noProof/>
              </w:rPr>
            </w:rPrChange>
          </w:rPr>
          <w:delText>5</w:delText>
        </w:r>
        <w:r w:rsidDel="006F5460">
          <w:rPr>
            <w:noProof/>
          </w:rPr>
          <w:fldChar w:fldCharType="end"/>
        </w:r>
      </w:del>
    </w:p>
    <w:p w14:paraId="10921BC2" w14:textId="001AAF87" w:rsidR="00FC4C57" w:rsidRPr="000C13E6" w:rsidDel="006F5460" w:rsidRDefault="00FC4C57">
      <w:pPr>
        <w:pStyle w:val="TOC2"/>
        <w:tabs>
          <w:tab w:val="right" w:leader="dot" w:pos="10532"/>
        </w:tabs>
        <w:rPr>
          <w:del w:id="472" w:author="Martin Ruppert - M91221" w:date="2019-06-03T23:44:00Z"/>
          <w:rFonts w:asciiTheme="minorHAnsi" w:eastAsiaTheme="minorEastAsia" w:hAnsiTheme="minorHAnsi" w:cstheme="minorBidi"/>
          <w:b w:val="0"/>
          <w:i w:val="0"/>
          <w:iCs w:val="0"/>
          <w:noProof/>
          <w:sz w:val="22"/>
          <w:szCs w:val="22"/>
          <w:lang w:val="de-DE" w:eastAsia="en-AU"/>
          <w:rPrChange w:id="473" w:author="Martin Ruppert - M91221" w:date="2019-06-04T11:48:00Z">
            <w:rPr>
              <w:del w:id="474" w:author="Martin Ruppert - M91221" w:date="2019-06-03T23:44:00Z"/>
              <w:rFonts w:asciiTheme="minorHAnsi" w:eastAsiaTheme="minorEastAsia" w:hAnsiTheme="minorHAnsi" w:cstheme="minorBidi"/>
              <w:b w:val="0"/>
              <w:i w:val="0"/>
              <w:iCs w:val="0"/>
              <w:noProof/>
              <w:sz w:val="22"/>
              <w:szCs w:val="22"/>
              <w:lang w:eastAsia="en-AU"/>
            </w:rPr>
          </w:rPrChange>
        </w:rPr>
      </w:pPr>
      <w:del w:id="475" w:author="Martin Ruppert - M91221" w:date="2019-06-03T23:44:00Z">
        <w:r w:rsidRPr="000C13E6" w:rsidDel="006F5460">
          <w:rPr>
            <w:b w:val="0"/>
            <w:i w:val="0"/>
            <w:iCs w:val="0"/>
            <w:noProof/>
            <w:lang w:val="de-DE" w:eastAsia="en-AU"/>
            <w:rPrChange w:id="476" w:author="Martin Ruppert - M91221" w:date="2019-06-04T11:48:00Z">
              <w:rPr>
                <w:b w:val="0"/>
                <w:i w:val="0"/>
                <w:iCs w:val="0"/>
                <w:noProof/>
                <w:lang w:eastAsia="en-AU"/>
              </w:rPr>
            </w:rPrChange>
          </w:rPr>
          <w:delText>Software Requirements</w:delText>
        </w:r>
        <w:r w:rsidRPr="000C13E6" w:rsidDel="006F5460">
          <w:rPr>
            <w:b w:val="0"/>
            <w:i w:val="0"/>
            <w:iCs w:val="0"/>
            <w:noProof/>
            <w:lang w:val="de-DE"/>
            <w:rPrChange w:id="477"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478" w:author="Martin Ruppert - M91221" w:date="2019-06-04T11:48:00Z">
              <w:rPr>
                <w:b w:val="0"/>
                <w:i w:val="0"/>
                <w:iCs w:val="0"/>
                <w:noProof/>
              </w:rPr>
            </w:rPrChange>
          </w:rPr>
          <w:delInstrText xml:space="preserve"> PAGEREF _Toc488278752 \h </w:delInstrText>
        </w:r>
        <w:r w:rsidDel="006F5460">
          <w:rPr>
            <w:noProof/>
          </w:rPr>
        </w:r>
        <w:r w:rsidDel="006F5460">
          <w:rPr>
            <w:noProof/>
          </w:rPr>
          <w:fldChar w:fldCharType="separate"/>
        </w:r>
        <w:r w:rsidR="00B206A8" w:rsidRPr="000C13E6" w:rsidDel="006F5460">
          <w:rPr>
            <w:b w:val="0"/>
            <w:i w:val="0"/>
            <w:iCs w:val="0"/>
            <w:noProof/>
            <w:lang w:val="de-DE"/>
            <w:rPrChange w:id="479" w:author="Martin Ruppert - M91221" w:date="2019-06-04T11:48:00Z">
              <w:rPr>
                <w:b w:val="0"/>
                <w:i w:val="0"/>
                <w:iCs w:val="0"/>
                <w:noProof/>
              </w:rPr>
            </w:rPrChange>
          </w:rPr>
          <w:delText>5</w:delText>
        </w:r>
        <w:r w:rsidDel="006F5460">
          <w:rPr>
            <w:noProof/>
          </w:rPr>
          <w:fldChar w:fldCharType="end"/>
        </w:r>
      </w:del>
    </w:p>
    <w:p w14:paraId="10921BC3" w14:textId="31C4AD7C" w:rsidR="00FC4C57" w:rsidRPr="000C13E6" w:rsidDel="006F5460" w:rsidRDefault="00FC4C57">
      <w:pPr>
        <w:pStyle w:val="TOC1"/>
        <w:tabs>
          <w:tab w:val="right" w:leader="dot" w:pos="10532"/>
        </w:tabs>
        <w:rPr>
          <w:del w:id="480" w:author="Martin Ruppert - M91221" w:date="2019-06-03T23:44:00Z"/>
          <w:rFonts w:asciiTheme="minorHAnsi" w:eastAsiaTheme="minorEastAsia" w:hAnsiTheme="minorHAnsi" w:cstheme="minorBidi"/>
          <w:b w:val="0"/>
          <w:bCs w:val="0"/>
          <w:noProof/>
          <w:color w:val="auto"/>
          <w:sz w:val="22"/>
          <w:szCs w:val="22"/>
          <w:lang w:val="de-DE" w:eastAsia="en-AU"/>
          <w:rPrChange w:id="481" w:author="Martin Ruppert - M91221" w:date="2019-06-04T11:48:00Z">
            <w:rPr>
              <w:del w:id="482" w:author="Martin Ruppert - M91221" w:date="2019-06-03T23:44:00Z"/>
              <w:rFonts w:asciiTheme="minorHAnsi" w:eastAsiaTheme="minorEastAsia" w:hAnsiTheme="minorHAnsi" w:cstheme="minorBidi"/>
              <w:b w:val="0"/>
              <w:bCs w:val="0"/>
              <w:noProof/>
              <w:color w:val="auto"/>
              <w:sz w:val="22"/>
              <w:szCs w:val="22"/>
              <w:lang w:eastAsia="en-AU"/>
            </w:rPr>
          </w:rPrChange>
        </w:rPr>
      </w:pPr>
      <w:del w:id="483" w:author="Martin Ruppert - M91221" w:date="2019-06-03T23:44:00Z">
        <w:r w:rsidRPr="000C13E6" w:rsidDel="006F5460">
          <w:rPr>
            <w:b w:val="0"/>
            <w:bCs w:val="0"/>
            <w:noProof/>
            <w:lang w:val="de-DE" w:eastAsia="en-AU"/>
            <w:rPrChange w:id="484" w:author="Martin Ruppert - M91221" w:date="2019-06-04T11:48:00Z">
              <w:rPr>
                <w:b w:val="0"/>
                <w:bCs w:val="0"/>
                <w:noProof/>
                <w:lang w:eastAsia="en-AU"/>
              </w:rPr>
            </w:rPrChange>
          </w:rPr>
          <w:delText>Lab 1</w:delText>
        </w:r>
        <w:r w:rsidRPr="000C13E6" w:rsidDel="006F5460">
          <w:rPr>
            <w:b w:val="0"/>
            <w:bCs w:val="0"/>
            <w:noProof/>
            <w:lang w:val="de-DE"/>
            <w:rPrChange w:id="485" w:author="Martin Ruppert - M91221" w:date="2019-06-04T11:48:00Z">
              <w:rPr>
                <w:b w:val="0"/>
                <w:bCs w:val="0"/>
                <w:noProof/>
              </w:rPr>
            </w:rPrChange>
          </w:rPr>
          <w:tab/>
        </w:r>
        <w:r w:rsidDel="006F5460">
          <w:rPr>
            <w:noProof/>
          </w:rPr>
          <w:fldChar w:fldCharType="begin"/>
        </w:r>
        <w:r w:rsidRPr="000C13E6" w:rsidDel="006F5460">
          <w:rPr>
            <w:b w:val="0"/>
            <w:bCs w:val="0"/>
            <w:noProof/>
            <w:lang w:val="de-DE"/>
            <w:rPrChange w:id="486" w:author="Martin Ruppert - M91221" w:date="2019-06-04T11:48:00Z">
              <w:rPr>
                <w:b w:val="0"/>
                <w:bCs w:val="0"/>
                <w:noProof/>
              </w:rPr>
            </w:rPrChange>
          </w:rPr>
          <w:delInstrText xml:space="preserve"> PAGEREF _Toc488278753 \h </w:delInstrText>
        </w:r>
        <w:r w:rsidDel="006F5460">
          <w:rPr>
            <w:noProof/>
          </w:rPr>
        </w:r>
        <w:r w:rsidDel="006F5460">
          <w:rPr>
            <w:noProof/>
          </w:rPr>
          <w:fldChar w:fldCharType="separate"/>
        </w:r>
        <w:r w:rsidR="00B206A8" w:rsidRPr="000C13E6" w:rsidDel="006F5460">
          <w:rPr>
            <w:b w:val="0"/>
            <w:bCs w:val="0"/>
            <w:noProof/>
            <w:lang w:val="de-DE"/>
            <w:rPrChange w:id="487" w:author="Martin Ruppert - M91221" w:date="2019-06-04T11:48:00Z">
              <w:rPr>
                <w:b w:val="0"/>
                <w:bCs w:val="0"/>
                <w:noProof/>
              </w:rPr>
            </w:rPrChange>
          </w:rPr>
          <w:delText>6</w:delText>
        </w:r>
        <w:r w:rsidDel="006F5460">
          <w:rPr>
            <w:noProof/>
          </w:rPr>
          <w:fldChar w:fldCharType="end"/>
        </w:r>
      </w:del>
    </w:p>
    <w:p w14:paraId="10921BC4" w14:textId="740A8C2C" w:rsidR="00FC4C57" w:rsidRPr="000C13E6" w:rsidDel="006F5460" w:rsidRDefault="00FC4C57">
      <w:pPr>
        <w:pStyle w:val="TOC2"/>
        <w:tabs>
          <w:tab w:val="right" w:leader="dot" w:pos="10532"/>
        </w:tabs>
        <w:rPr>
          <w:del w:id="488" w:author="Martin Ruppert - M91221" w:date="2019-06-03T23:44:00Z"/>
          <w:rFonts w:asciiTheme="minorHAnsi" w:eastAsiaTheme="minorEastAsia" w:hAnsiTheme="minorHAnsi" w:cstheme="minorBidi"/>
          <w:b w:val="0"/>
          <w:i w:val="0"/>
          <w:iCs w:val="0"/>
          <w:noProof/>
          <w:sz w:val="22"/>
          <w:szCs w:val="22"/>
          <w:lang w:val="de-DE" w:eastAsia="en-AU"/>
          <w:rPrChange w:id="489" w:author="Martin Ruppert - M91221" w:date="2019-06-04T11:48:00Z">
            <w:rPr>
              <w:del w:id="490" w:author="Martin Ruppert - M91221" w:date="2019-06-03T23:44:00Z"/>
              <w:rFonts w:asciiTheme="minorHAnsi" w:eastAsiaTheme="minorEastAsia" w:hAnsiTheme="minorHAnsi" w:cstheme="minorBidi"/>
              <w:b w:val="0"/>
              <w:i w:val="0"/>
              <w:iCs w:val="0"/>
              <w:noProof/>
              <w:sz w:val="22"/>
              <w:szCs w:val="22"/>
              <w:lang w:eastAsia="en-AU"/>
            </w:rPr>
          </w:rPrChange>
        </w:rPr>
      </w:pPr>
      <w:del w:id="491" w:author="Martin Ruppert - M91221" w:date="2019-06-03T23:44:00Z">
        <w:r w:rsidRPr="000C13E6" w:rsidDel="006F5460">
          <w:rPr>
            <w:b w:val="0"/>
            <w:i w:val="0"/>
            <w:iCs w:val="0"/>
            <w:noProof/>
            <w:lang w:val="de-DE" w:eastAsia="en-AU"/>
            <w:rPrChange w:id="492" w:author="Martin Ruppert - M91221" w:date="2019-06-04T11:48:00Z">
              <w:rPr>
                <w:b w:val="0"/>
                <w:i w:val="0"/>
                <w:iCs w:val="0"/>
                <w:noProof/>
                <w:lang w:eastAsia="en-AU"/>
              </w:rPr>
            </w:rPrChange>
          </w:rPr>
          <w:delText>Introduction</w:delText>
        </w:r>
        <w:r w:rsidRPr="000C13E6" w:rsidDel="006F5460">
          <w:rPr>
            <w:b w:val="0"/>
            <w:i w:val="0"/>
            <w:iCs w:val="0"/>
            <w:noProof/>
            <w:lang w:val="de-DE"/>
            <w:rPrChange w:id="493"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494" w:author="Martin Ruppert - M91221" w:date="2019-06-04T11:48:00Z">
              <w:rPr>
                <w:b w:val="0"/>
                <w:i w:val="0"/>
                <w:iCs w:val="0"/>
                <w:noProof/>
              </w:rPr>
            </w:rPrChange>
          </w:rPr>
          <w:delInstrText xml:space="preserve"> PAGEREF _Toc488278754 \h </w:delInstrText>
        </w:r>
        <w:r w:rsidDel="006F5460">
          <w:rPr>
            <w:noProof/>
          </w:rPr>
        </w:r>
        <w:r w:rsidDel="006F5460">
          <w:rPr>
            <w:noProof/>
          </w:rPr>
          <w:fldChar w:fldCharType="separate"/>
        </w:r>
        <w:r w:rsidR="00B206A8" w:rsidRPr="000C13E6" w:rsidDel="006F5460">
          <w:rPr>
            <w:b w:val="0"/>
            <w:i w:val="0"/>
            <w:iCs w:val="0"/>
            <w:noProof/>
            <w:lang w:val="de-DE"/>
            <w:rPrChange w:id="495" w:author="Martin Ruppert - M91221" w:date="2019-06-04T11:48:00Z">
              <w:rPr>
                <w:b w:val="0"/>
                <w:i w:val="0"/>
                <w:iCs w:val="0"/>
                <w:noProof/>
              </w:rPr>
            </w:rPrChange>
          </w:rPr>
          <w:delText>6</w:delText>
        </w:r>
        <w:r w:rsidDel="006F5460">
          <w:rPr>
            <w:noProof/>
          </w:rPr>
          <w:fldChar w:fldCharType="end"/>
        </w:r>
      </w:del>
    </w:p>
    <w:p w14:paraId="10921BC5" w14:textId="524CF2DA" w:rsidR="00FC4C57" w:rsidRPr="000C13E6" w:rsidDel="006F5460" w:rsidRDefault="00FC4C57">
      <w:pPr>
        <w:pStyle w:val="TOC2"/>
        <w:tabs>
          <w:tab w:val="right" w:leader="dot" w:pos="10532"/>
        </w:tabs>
        <w:rPr>
          <w:del w:id="496" w:author="Martin Ruppert - M91221" w:date="2019-06-03T23:44:00Z"/>
          <w:rFonts w:asciiTheme="minorHAnsi" w:eastAsiaTheme="minorEastAsia" w:hAnsiTheme="minorHAnsi" w:cstheme="minorBidi"/>
          <w:b w:val="0"/>
          <w:i w:val="0"/>
          <w:iCs w:val="0"/>
          <w:noProof/>
          <w:sz w:val="22"/>
          <w:szCs w:val="22"/>
          <w:lang w:val="de-DE" w:eastAsia="en-AU"/>
          <w:rPrChange w:id="497" w:author="Martin Ruppert - M91221" w:date="2019-06-04T11:48:00Z">
            <w:rPr>
              <w:del w:id="498" w:author="Martin Ruppert - M91221" w:date="2019-06-03T23:44:00Z"/>
              <w:rFonts w:asciiTheme="minorHAnsi" w:eastAsiaTheme="minorEastAsia" w:hAnsiTheme="minorHAnsi" w:cstheme="minorBidi"/>
              <w:b w:val="0"/>
              <w:i w:val="0"/>
              <w:iCs w:val="0"/>
              <w:noProof/>
              <w:sz w:val="22"/>
              <w:szCs w:val="22"/>
              <w:lang w:eastAsia="en-AU"/>
            </w:rPr>
          </w:rPrChange>
        </w:rPr>
      </w:pPr>
      <w:del w:id="499" w:author="Martin Ruppert - M91221" w:date="2019-06-03T23:44:00Z">
        <w:r w:rsidRPr="000C13E6" w:rsidDel="006F5460">
          <w:rPr>
            <w:b w:val="0"/>
            <w:i w:val="0"/>
            <w:iCs w:val="0"/>
            <w:noProof/>
            <w:lang w:val="de-DE" w:eastAsia="en-AU"/>
            <w:rPrChange w:id="500" w:author="Martin Ruppert - M91221" w:date="2019-06-04T11:48:00Z">
              <w:rPr>
                <w:b w:val="0"/>
                <w:i w:val="0"/>
                <w:iCs w:val="0"/>
                <w:noProof/>
                <w:lang w:eastAsia="en-AU"/>
              </w:rPr>
            </w:rPrChange>
          </w:rPr>
          <w:delText>Lab Procedure</w:delText>
        </w:r>
        <w:r w:rsidRPr="000C13E6" w:rsidDel="006F5460">
          <w:rPr>
            <w:b w:val="0"/>
            <w:i w:val="0"/>
            <w:iCs w:val="0"/>
            <w:noProof/>
            <w:lang w:val="de-DE"/>
            <w:rPrChange w:id="501"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502" w:author="Martin Ruppert - M91221" w:date="2019-06-04T11:48:00Z">
              <w:rPr>
                <w:b w:val="0"/>
                <w:i w:val="0"/>
                <w:iCs w:val="0"/>
                <w:noProof/>
              </w:rPr>
            </w:rPrChange>
          </w:rPr>
          <w:delInstrText xml:space="preserve"> PAGEREF _Toc488278755 \h </w:delInstrText>
        </w:r>
        <w:r w:rsidDel="006F5460">
          <w:rPr>
            <w:noProof/>
          </w:rPr>
        </w:r>
        <w:r w:rsidDel="006F5460">
          <w:rPr>
            <w:noProof/>
          </w:rPr>
          <w:fldChar w:fldCharType="separate"/>
        </w:r>
        <w:r w:rsidR="00B206A8" w:rsidRPr="000C13E6" w:rsidDel="006F5460">
          <w:rPr>
            <w:b w:val="0"/>
            <w:i w:val="0"/>
            <w:iCs w:val="0"/>
            <w:noProof/>
            <w:lang w:val="de-DE"/>
            <w:rPrChange w:id="503" w:author="Martin Ruppert - M91221" w:date="2019-06-04T11:48:00Z">
              <w:rPr>
                <w:b w:val="0"/>
                <w:i w:val="0"/>
                <w:iCs w:val="0"/>
                <w:noProof/>
              </w:rPr>
            </w:rPrChange>
          </w:rPr>
          <w:delText>7</w:delText>
        </w:r>
        <w:r w:rsidDel="006F5460">
          <w:rPr>
            <w:noProof/>
          </w:rPr>
          <w:fldChar w:fldCharType="end"/>
        </w:r>
      </w:del>
    </w:p>
    <w:p w14:paraId="10921BC6" w14:textId="7924BBA4" w:rsidR="00FC4C57" w:rsidRPr="000C13E6" w:rsidDel="006F5460" w:rsidRDefault="00FC4C57">
      <w:pPr>
        <w:pStyle w:val="TOC3"/>
        <w:rPr>
          <w:del w:id="504" w:author="Martin Ruppert - M91221" w:date="2019-06-03T23:44:00Z"/>
          <w:rFonts w:asciiTheme="minorHAnsi" w:eastAsiaTheme="minorEastAsia" w:hAnsiTheme="minorHAnsi" w:cstheme="minorBidi"/>
          <w:noProof/>
          <w:sz w:val="22"/>
          <w:szCs w:val="22"/>
          <w:lang w:val="de-DE" w:eastAsia="en-AU"/>
          <w:rPrChange w:id="505" w:author="Martin Ruppert - M91221" w:date="2019-06-04T11:48:00Z">
            <w:rPr>
              <w:del w:id="506" w:author="Martin Ruppert - M91221" w:date="2019-06-03T23:44:00Z"/>
              <w:rFonts w:asciiTheme="minorHAnsi" w:eastAsiaTheme="minorEastAsia" w:hAnsiTheme="minorHAnsi" w:cstheme="minorBidi"/>
              <w:noProof/>
              <w:sz w:val="22"/>
              <w:szCs w:val="22"/>
              <w:lang w:eastAsia="en-AU"/>
            </w:rPr>
          </w:rPrChange>
        </w:rPr>
      </w:pPr>
      <w:del w:id="507" w:author="Martin Ruppert - M91221" w:date="2019-06-03T23:44:00Z">
        <w:r w:rsidRPr="000C13E6" w:rsidDel="006F5460">
          <w:rPr>
            <w:noProof/>
            <w:lang w:val="de-DE" w:eastAsia="en-AU"/>
            <w:rPrChange w:id="508" w:author="Martin Ruppert - M91221" w:date="2019-06-04T11:48:00Z">
              <w:rPr>
                <w:noProof/>
                <w:lang w:eastAsia="en-AU"/>
              </w:rPr>
            </w:rPrChange>
          </w:rPr>
          <w:delText>Starting MPLAB X IDE</w:delText>
        </w:r>
        <w:r w:rsidRPr="000C13E6" w:rsidDel="006F5460">
          <w:rPr>
            <w:noProof/>
            <w:lang w:val="de-DE"/>
            <w:rPrChange w:id="509" w:author="Martin Ruppert - M91221" w:date="2019-06-04T11:48:00Z">
              <w:rPr>
                <w:noProof/>
              </w:rPr>
            </w:rPrChange>
          </w:rPr>
          <w:tab/>
        </w:r>
        <w:r w:rsidDel="006F5460">
          <w:rPr>
            <w:noProof/>
          </w:rPr>
          <w:fldChar w:fldCharType="begin"/>
        </w:r>
        <w:r w:rsidRPr="000C13E6" w:rsidDel="006F5460">
          <w:rPr>
            <w:noProof/>
            <w:lang w:val="de-DE"/>
            <w:rPrChange w:id="510" w:author="Martin Ruppert - M91221" w:date="2019-06-04T11:48:00Z">
              <w:rPr>
                <w:noProof/>
              </w:rPr>
            </w:rPrChange>
          </w:rPr>
          <w:delInstrText xml:space="preserve"> PAGEREF _Toc488278756 \h </w:delInstrText>
        </w:r>
        <w:r w:rsidDel="006F5460">
          <w:rPr>
            <w:noProof/>
          </w:rPr>
        </w:r>
        <w:r w:rsidDel="006F5460">
          <w:rPr>
            <w:noProof/>
          </w:rPr>
          <w:fldChar w:fldCharType="separate"/>
        </w:r>
        <w:r w:rsidR="00B206A8" w:rsidRPr="000C13E6" w:rsidDel="006F5460">
          <w:rPr>
            <w:noProof/>
            <w:lang w:val="de-DE"/>
            <w:rPrChange w:id="511" w:author="Martin Ruppert - M91221" w:date="2019-06-04T11:48:00Z">
              <w:rPr>
                <w:noProof/>
              </w:rPr>
            </w:rPrChange>
          </w:rPr>
          <w:delText>7</w:delText>
        </w:r>
        <w:r w:rsidDel="006F5460">
          <w:rPr>
            <w:noProof/>
          </w:rPr>
          <w:fldChar w:fldCharType="end"/>
        </w:r>
      </w:del>
    </w:p>
    <w:p w14:paraId="10921BC7" w14:textId="25DFF90C" w:rsidR="00FC4C57" w:rsidRPr="000C13E6" w:rsidDel="006F5460" w:rsidRDefault="00FC4C57">
      <w:pPr>
        <w:pStyle w:val="TOC3"/>
        <w:rPr>
          <w:del w:id="512" w:author="Martin Ruppert - M91221" w:date="2019-06-03T23:44:00Z"/>
          <w:rFonts w:asciiTheme="minorHAnsi" w:eastAsiaTheme="minorEastAsia" w:hAnsiTheme="minorHAnsi" w:cstheme="minorBidi"/>
          <w:noProof/>
          <w:sz w:val="22"/>
          <w:szCs w:val="22"/>
          <w:lang w:val="de-DE" w:eastAsia="en-AU"/>
          <w:rPrChange w:id="513" w:author="Martin Ruppert - M91221" w:date="2019-06-04T11:48:00Z">
            <w:rPr>
              <w:del w:id="514" w:author="Martin Ruppert - M91221" w:date="2019-06-03T23:44:00Z"/>
              <w:rFonts w:asciiTheme="minorHAnsi" w:eastAsiaTheme="minorEastAsia" w:hAnsiTheme="minorHAnsi" w:cstheme="minorBidi"/>
              <w:noProof/>
              <w:sz w:val="22"/>
              <w:szCs w:val="22"/>
              <w:lang w:eastAsia="en-AU"/>
            </w:rPr>
          </w:rPrChange>
        </w:rPr>
      </w:pPr>
      <w:del w:id="515" w:author="Martin Ruppert - M91221" w:date="2019-06-03T23:44:00Z">
        <w:r w:rsidRPr="000C13E6" w:rsidDel="006F5460">
          <w:rPr>
            <w:noProof/>
            <w:lang w:val="de-DE"/>
            <w:rPrChange w:id="516" w:author="Martin Ruppert - M91221" w:date="2019-06-04T11:48:00Z">
              <w:rPr>
                <w:noProof/>
              </w:rPr>
            </w:rPrChange>
          </w:rPr>
          <w:delText>Project Setup</w:delText>
        </w:r>
        <w:r w:rsidRPr="000C13E6" w:rsidDel="006F5460">
          <w:rPr>
            <w:noProof/>
            <w:lang w:val="de-DE"/>
            <w:rPrChange w:id="517" w:author="Martin Ruppert - M91221" w:date="2019-06-04T11:48:00Z">
              <w:rPr>
                <w:noProof/>
              </w:rPr>
            </w:rPrChange>
          </w:rPr>
          <w:tab/>
        </w:r>
        <w:r w:rsidDel="006F5460">
          <w:rPr>
            <w:noProof/>
          </w:rPr>
          <w:fldChar w:fldCharType="begin"/>
        </w:r>
        <w:r w:rsidRPr="000C13E6" w:rsidDel="006F5460">
          <w:rPr>
            <w:noProof/>
            <w:lang w:val="de-DE"/>
            <w:rPrChange w:id="518" w:author="Martin Ruppert - M91221" w:date="2019-06-04T11:48:00Z">
              <w:rPr>
                <w:noProof/>
              </w:rPr>
            </w:rPrChange>
          </w:rPr>
          <w:delInstrText xml:space="preserve"> PAGEREF _Toc488278757 \h </w:delInstrText>
        </w:r>
        <w:r w:rsidDel="006F5460">
          <w:rPr>
            <w:noProof/>
          </w:rPr>
        </w:r>
        <w:r w:rsidDel="006F5460">
          <w:rPr>
            <w:noProof/>
          </w:rPr>
          <w:fldChar w:fldCharType="separate"/>
        </w:r>
        <w:r w:rsidR="00B206A8" w:rsidRPr="000C13E6" w:rsidDel="006F5460">
          <w:rPr>
            <w:noProof/>
            <w:lang w:val="de-DE"/>
            <w:rPrChange w:id="519" w:author="Martin Ruppert - M91221" w:date="2019-06-04T11:48:00Z">
              <w:rPr>
                <w:noProof/>
              </w:rPr>
            </w:rPrChange>
          </w:rPr>
          <w:delText>8</w:delText>
        </w:r>
        <w:r w:rsidDel="006F5460">
          <w:rPr>
            <w:noProof/>
          </w:rPr>
          <w:fldChar w:fldCharType="end"/>
        </w:r>
      </w:del>
    </w:p>
    <w:p w14:paraId="10921BC8" w14:textId="5995532F" w:rsidR="00FC4C57" w:rsidRPr="000C13E6" w:rsidDel="006F5460" w:rsidRDefault="00FC4C57">
      <w:pPr>
        <w:pStyle w:val="TOC3"/>
        <w:rPr>
          <w:del w:id="520" w:author="Martin Ruppert - M91221" w:date="2019-06-03T23:44:00Z"/>
          <w:rFonts w:asciiTheme="minorHAnsi" w:eastAsiaTheme="minorEastAsia" w:hAnsiTheme="minorHAnsi" w:cstheme="minorBidi"/>
          <w:noProof/>
          <w:sz w:val="22"/>
          <w:szCs w:val="22"/>
          <w:lang w:val="de-DE" w:eastAsia="en-AU"/>
          <w:rPrChange w:id="521" w:author="Martin Ruppert - M91221" w:date="2019-06-04T11:48:00Z">
            <w:rPr>
              <w:del w:id="522" w:author="Martin Ruppert - M91221" w:date="2019-06-03T23:44:00Z"/>
              <w:rFonts w:asciiTheme="minorHAnsi" w:eastAsiaTheme="minorEastAsia" w:hAnsiTheme="minorHAnsi" w:cstheme="minorBidi"/>
              <w:noProof/>
              <w:sz w:val="22"/>
              <w:szCs w:val="22"/>
              <w:lang w:eastAsia="en-AU"/>
            </w:rPr>
          </w:rPrChange>
        </w:rPr>
      </w:pPr>
      <w:del w:id="523" w:author="Martin Ruppert - M91221" w:date="2019-06-03T23:44:00Z">
        <w:r w:rsidRPr="000C13E6" w:rsidDel="006F5460">
          <w:rPr>
            <w:noProof/>
            <w:lang w:val="de-DE" w:eastAsia="en-AU"/>
            <w:rPrChange w:id="524" w:author="Martin Ruppert - M91221" w:date="2019-06-04T11:48:00Z">
              <w:rPr>
                <w:noProof/>
                <w:lang w:eastAsia="en-AU"/>
              </w:rPr>
            </w:rPrChange>
          </w:rPr>
          <w:delText>MHC: BSP Selection</w:delText>
        </w:r>
        <w:r w:rsidRPr="000C13E6" w:rsidDel="006F5460">
          <w:rPr>
            <w:noProof/>
            <w:lang w:val="de-DE"/>
            <w:rPrChange w:id="525" w:author="Martin Ruppert - M91221" w:date="2019-06-04T11:48:00Z">
              <w:rPr>
                <w:noProof/>
              </w:rPr>
            </w:rPrChange>
          </w:rPr>
          <w:tab/>
        </w:r>
        <w:r w:rsidDel="006F5460">
          <w:rPr>
            <w:noProof/>
          </w:rPr>
          <w:fldChar w:fldCharType="begin"/>
        </w:r>
        <w:r w:rsidRPr="000C13E6" w:rsidDel="006F5460">
          <w:rPr>
            <w:noProof/>
            <w:lang w:val="de-DE"/>
            <w:rPrChange w:id="526" w:author="Martin Ruppert - M91221" w:date="2019-06-04T11:48:00Z">
              <w:rPr>
                <w:noProof/>
              </w:rPr>
            </w:rPrChange>
          </w:rPr>
          <w:delInstrText xml:space="preserve"> PAGEREF _Toc488278758 \h </w:delInstrText>
        </w:r>
        <w:r w:rsidDel="006F5460">
          <w:rPr>
            <w:noProof/>
          </w:rPr>
        </w:r>
        <w:r w:rsidDel="006F5460">
          <w:rPr>
            <w:noProof/>
          </w:rPr>
          <w:fldChar w:fldCharType="separate"/>
        </w:r>
      </w:del>
      <w:del w:id="527" w:author="Martin Ruppert - M91221" w:date="2019-06-03T17:23:00Z">
        <w:r w:rsidRPr="000C13E6" w:rsidDel="00B206A8">
          <w:rPr>
            <w:noProof/>
            <w:lang w:val="de-DE"/>
            <w:rPrChange w:id="528" w:author="Martin Ruppert - M91221" w:date="2019-06-04T11:48:00Z">
              <w:rPr>
                <w:noProof/>
              </w:rPr>
            </w:rPrChange>
          </w:rPr>
          <w:delText>9</w:delText>
        </w:r>
      </w:del>
      <w:del w:id="529" w:author="Martin Ruppert - M91221" w:date="2019-06-03T23:44:00Z">
        <w:r w:rsidDel="006F5460">
          <w:rPr>
            <w:noProof/>
          </w:rPr>
          <w:fldChar w:fldCharType="end"/>
        </w:r>
      </w:del>
    </w:p>
    <w:p w14:paraId="10921BC9" w14:textId="26805325" w:rsidR="00FC4C57" w:rsidRPr="000C13E6" w:rsidDel="006F5460" w:rsidRDefault="00FC4C57">
      <w:pPr>
        <w:pStyle w:val="TOC3"/>
        <w:rPr>
          <w:del w:id="530" w:author="Martin Ruppert - M91221" w:date="2019-06-03T23:44:00Z"/>
          <w:rFonts w:asciiTheme="minorHAnsi" w:eastAsiaTheme="minorEastAsia" w:hAnsiTheme="minorHAnsi" w:cstheme="minorBidi"/>
          <w:noProof/>
          <w:sz w:val="22"/>
          <w:szCs w:val="22"/>
          <w:lang w:val="de-DE" w:eastAsia="en-AU"/>
          <w:rPrChange w:id="531" w:author="Martin Ruppert - M91221" w:date="2019-06-04T11:48:00Z">
            <w:rPr>
              <w:del w:id="532" w:author="Martin Ruppert - M91221" w:date="2019-06-03T23:44:00Z"/>
              <w:rFonts w:asciiTheme="minorHAnsi" w:eastAsiaTheme="minorEastAsia" w:hAnsiTheme="minorHAnsi" w:cstheme="minorBidi"/>
              <w:noProof/>
              <w:sz w:val="22"/>
              <w:szCs w:val="22"/>
              <w:lang w:eastAsia="en-AU"/>
            </w:rPr>
          </w:rPrChange>
        </w:rPr>
      </w:pPr>
      <w:del w:id="533" w:author="Martin Ruppert - M91221" w:date="2019-06-03T23:44:00Z">
        <w:r w:rsidRPr="000C13E6" w:rsidDel="006F5460">
          <w:rPr>
            <w:noProof/>
            <w:lang w:val="de-DE"/>
            <w:rPrChange w:id="534" w:author="Martin Ruppert - M91221" w:date="2019-06-04T11:48:00Z">
              <w:rPr>
                <w:noProof/>
              </w:rPr>
            </w:rPrChange>
          </w:rPr>
          <w:delText>MHC: Ethernet I/O Pin Configuration</w:delText>
        </w:r>
        <w:r w:rsidRPr="000C13E6" w:rsidDel="006F5460">
          <w:rPr>
            <w:noProof/>
            <w:lang w:val="de-DE"/>
            <w:rPrChange w:id="535" w:author="Martin Ruppert - M91221" w:date="2019-06-04T11:48:00Z">
              <w:rPr>
                <w:noProof/>
              </w:rPr>
            </w:rPrChange>
          </w:rPr>
          <w:tab/>
        </w:r>
        <w:r w:rsidDel="006F5460">
          <w:rPr>
            <w:noProof/>
          </w:rPr>
          <w:fldChar w:fldCharType="begin"/>
        </w:r>
        <w:r w:rsidRPr="000C13E6" w:rsidDel="006F5460">
          <w:rPr>
            <w:noProof/>
            <w:lang w:val="de-DE"/>
            <w:rPrChange w:id="536" w:author="Martin Ruppert - M91221" w:date="2019-06-04T11:48:00Z">
              <w:rPr>
                <w:noProof/>
              </w:rPr>
            </w:rPrChange>
          </w:rPr>
          <w:delInstrText xml:space="preserve"> PAGEREF _Toc488278759 \h </w:delInstrText>
        </w:r>
        <w:r w:rsidDel="006F5460">
          <w:rPr>
            <w:noProof/>
          </w:rPr>
        </w:r>
        <w:r w:rsidDel="006F5460">
          <w:rPr>
            <w:noProof/>
          </w:rPr>
          <w:fldChar w:fldCharType="separate"/>
        </w:r>
        <w:r w:rsidR="00B206A8" w:rsidRPr="000C13E6" w:rsidDel="006F5460">
          <w:rPr>
            <w:noProof/>
            <w:lang w:val="de-DE"/>
            <w:rPrChange w:id="537" w:author="Martin Ruppert - M91221" w:date="2019-06-04T11:48:00Z">
              <w:rPr>
                <w:noProof/>
              </w:rPr>
            </w:rPrChange>
          </w:rPr>
          <w:delText>11</w:delText>
        </w:r>
        <w:r w:rsidDel="006F5460">
          <w:rPr>
            <w:noProof/>
          </w:rPr>
          <w:fldChar w:fldCharType="end"/>
        </w:r>
      </w:del>
    </w:p>
    <w:p w14:paraId="10921BCA" w14:textId="25E2AE93" w:rsidR="00FC4C57" w:rsidRPr="000C13E6" w:rsidDel="006F5460" w:rsidRDefault="00FC4C57">
      <w:pPr>
        <w:pStyle w:val="TOC3"/>
        <w:ind w:left="0"/>
        <w:rPr>
          <w:del w:id="538" w:author="Martin Ruppert - M91221" w:date="2019-06-03T23:44:00Z"/>
          <w:rFonts w:asciiTheme="minorHAnsi" w:eastAsiaTheme="minorEastAsia" w:hAnsiTheme="minorHAnsi" w:cstheme="minorBidi"/>
          <w:noProof/>
          <w:sz w:val="22"/>
          <w:szCs w:val="22"/>
          <w:lang w:val="de-DE" w:eastAsia="en-AU"/>
          <w:rPrChange w:id="539" w:author="Martin Ruppert - M91221" w:date="2019-06-04T11:48:00Z">
            <w:rPr>
              <w:del w:id="540" w:author="Martin Ruppert - M91221" w:date="2019-06-03T23:44:00Z"/>
              <w:rFonts w:asciiTheme="minorHAnsi" w:eastAsiaTheme="minorEastAsia" w:hAnsiTheme="minorHAnsi" w:cstheme="minorBidi"/>
              <w:noProof/>
              <w:sz w:val="22"/>
              <w:szCs w:val="22"/>
              <w:lang w:eastAsia="en-AU"/>
            </w:rPr>
          </w:rPrChange>
        </w:rPr>
        <w:pPrChange w:id="541" w:author="Martin Ruppert - M91221" w:date="2019-06-03T23:44:00Z">
          <w:pPr>
            <w:pStyle w:val="TOC3"/>
          </w:pPr>
        </w:pPrChange>
      </w:pPr>
      <w:del w:id="542" w:author="Martin Ruppert - M91221" w:date="2019-06-03T23:44:00Z">
        <w:r w:rsidRPr="000C13E6" w:rsidDel="006F5460">
          <w:rPr>
            <w:noProof/>
            <w:lang w:val="de-DE"/>
            <w:rPrChange w:id="543" w:author="Martin Ruppert - M91221" w:date="2019-06-04T11:48:00Z">
              <w:rPr>
                <w:noProof/>
              </w:rPr>
            </w:rPrChange>
          </w:rPr>
          <w:delText>MHC: TCP/IP Stack Configuration</w:delText>
        </w:r>
        <w:r w:rsidRPr="000C13E6" w:rsidDel="006F5460">
          <w:rPr>
            <w:noProof/>
            <w:lang w:val="de-DE"/>
            <w:rPrChange w:id="544" w:author="Martin Ruppert - M91221" w:date="2019-06-04T11:48:00Z">
              <w:rPr>
                <w:noProof/>
              </w:rPr>
            </w:rPrChange>
          </w:rPr>
          <w:tab/>
        </w:r>
        <w:r w:rsidDel="006F5460">
          <w:rPr>
            <w:noProof/>
          </w:rPr>
          <w:fldChar w:fldCharType="begin"/>
        </w:r>
        <w:r w:rsidRPr="000C13E6" w:rsidDel="006F5460">
          <w:rPr>
            <w:noProof/>
            <w:lang w:val="de-DE"/>
            <w:rPrChange w:id="545" w:author="Martin Ruppert - M91221" w:date="2019-06-04T11:48:00Z">
              <w:rPr>
                <w:noProof/>
              </w:rPr>
            </w:rPrChange>
          </w:rPr>
          <w:delInstrText xml:space="preserve"> PAGEREF _Toc488278760 \h </w:delInstrText>
        </w:r>
        <w:r w:rsidDel="006F5460">
          <w:rPr>
            <w:noProof/>
          </w:rPr>
        </w:r>
        <w:r w:rsidDel="006F5460">
          <w:rPr>
            <w:noProof/>
          </w:rPr>
          <w:fldChar w:fldCharType="separate"/>
        </w:r>
        <w:r w:rsidR="00B206A8" w:rsidRPr="000C13E6" w:rsidDel="006F5460">
          <w:rPr>
            <w:noProof/>
            <w:lang w:val="de-DE"/>
            <w:rPrChange w:id="546" w:author="Martin Ruppert - M91221" w:date="2019-06-04T11:48:00Z">
              <w:rPr>
                <w:noProof/>
              </w:rPr>
            </w:rPrChange>
          </w:rPr>
          <w:delText>13</w:delText>
        </w:r>
        <w:r w:rsidDel="006F5460">
          <w:rPr>
            <w:noProof/>
          </w:rPr>
          <w:fldChar w:fldCharType="end"/>
        </w:r>
      </w:del>
    </w:p>
    <w:p w14:paraId="10921BCB" w14:textId="1B74B508" w:rsidR="00FC4C57" w:rsidRPr="000C13E6" w:rsidDel="006F5460" w:rsidRDefault="00FC4C57">
      <w:pPr>
        <w:pStyle w:val="TOC3"/>
        <w:rPr>
          <w:del w:id="547" w:author="Martin Ruppert - M91221" w:date="2019-06-03T23:44:00Z"/>
          <w:rFonts w:asciiTheme="minorHAnsi" w:eastAsiaTheme="minorEastAsia" w:hAnsiTheme="minorHAnsi" w:cstheme="minorBidi"/>
          <w:noProof/>
          <w:sz w:val="22"/>
          <w:szCs w:val="22"/>
          <w:lang w:val="de-DE" w:eastAsia="en-AU"/>
          <w:rPrChange w:id="548" w:author="Martin Ruppert - M91221" w:date="2019-06-04T11:48:00Z">
            <w:rPr>
              <w:del w:id="549" w:author="Martin Ruppert - M91221" w:date="2019-06-03T23:44:00Z"/>
              <w:rFonts w:asciiTheme="minorHAnsi" w:eastAsiaTheme="minorEastAsia" w:hAnsiTheme="minorHAnsi" w:cstheme="minorBidi"/>
              <w:noProof/>
              <w:sz w:val="22"/>
              <w:szCs w:val="22"/>
              <w:lang w:eastAsia="en-AU"/>
            </w:rPr>
          </w:rPrChange>
        </w:rPr>
      </w:pPr>
      <w:del w:id="550" w:author="Martin Ruppert - M91221" w:date="2019-06-03T23:44:00Z">
        <w:r w:rsidRPr="000C13E6" w:rsidDel="006F5460">
          <w:rPr>
            <w:noProof/>
            <w:lang w:val="de-DE"/>
            <w:rPrChange w:id="551" w:author="Martin Ruppert - M91221" w:date="2019-06-04T11:48:00Z">
              <w:rPr>
                <w:noProof/>
              </w:rPr>
            </w:rPrChange>
          </w:rPr>
          <w:delText>MHC: Network Interface Configuration</w:delText>
        </w:r>
        <w:r w:rsidRPr="000C13E6" w:rsidDel="006F5460">
          <w:rPr>
            <w:noProof/>
            <w:lang w:val="de-DE"/>
            <w:rPrChange w:id="552" w:author="Martin Ruppert - M91221" w:date="2019-06-04T11:48:00Z">
              <w:rPr>
                <w:noProof/>
              </w:rPr>
            </w:rPrChange>
          </w:rPr>
          <w:tab/>
        </w:r>
        <w:r w:rsidDel="006F5460">
          <w:rPr>
            <w:noProof/>
          </w:rPr>
          <w:fldChar w:fldCharType="begin"/>
        </w:r>
        <w:r w:rsidRPr="000C13E6" w:rsidDel="006F5460">
          <w:rPr>
            <w:noProof/>
            <w:lang w:val="de-DE"/>
            <w:rPrChange w:id="553" w:author="Martin Ruppert - M91221" w:date="2019-06-04T11:48:00Z">
              <w:rPr>
                <w:noProof/>
              </w:rPr>
            </w:rPrChange>
          </w:rPr>
          <w:delInstrText xml:space="preserve"> PAGEREF _Toc488278761 \h </w:delInstrText>
        </w:r>
        <w:r w:rsidDel="006F5460">
          <w:rPr>
            <w:noProof/>
          </w:rPr>
        </w:r>
        <w:r w:rsidDel="006F5460">
          <w:rPr>
            <w:noProof/>
          </w:rPr>
          <w:fldChar w:fldCharType="separate"/>
        </w:r>
        <w:r w:rsidR="00B206A8" w:rsidRPr="000C13E6" w:rsidDel="006F5460">
          <w:rPr>
            <w:noProof/>
            <w:lang w:val="de-DE"/>
            <w:rPrChange w:id="554" w:author="Martin Ruppert - M91221" w:date="2019-06-04T11:48:00Z">
              <w:rPr>
                <w:noProof/>
              </w:rPr>
            </w:rPrChange>
          </w:rPr>
          <w:delText>14</w:delText>
        </w:r>
        <w:r w:rsidDel="006F5460">
          <w:rPr>
            <w:noProof/>
          </w:rPr>
          <w:fldChar w:fldCharType="end"/>
        </w:r>
      </w:del>
    </w:p>
    <w:p w14:paraId="10921BCC" w14:textId="4D8741F4" w:rsidR="00FC4C57" w:rsidRPr="000C13E6" w:rsidDel="006F5460" w:rsidRDefault="00FC4C57">
      <w:pPr>
        <w:pStyle w:val="TOC3"/>
        <w:rPr>
          <w:del w:id="555" w:author="Martin Ruppert - M91221" w:date="2019-06-03T23:44:00Z"/>
          <w:rFonts w:asciiTheme="minorHAnsi" w:eastAsiaTheme="minorEastAsia" w:hAnsiTheme="minorHAnsi" w:cstheme="minorBidi"/>
          <w:noProof/>
          <w:sz w:val="22"/>
          <w:szCs w:val="22"/>
          <w:lang w:val="de-DE" w:eastAsia="en-AU"/>
          <w:rPrChange w:id="556" w:author="Martin Ruppert - M91221" w:date="2019-06-04T11:48:00Z">
            <w:rPr>
              <w:del w:id="557" w:author="Martin Ruppert - M91221" w:date="2019-06-03T23:44:00Z"/>
              <w:rFonts w:asciiTheme="minorHAnsi" w:eastAsiaTheme="minorEastAsia" w:hAnsiTheme="minorHAnsi" w:cstheme="minorBidi"/>
              <w:noProof/>
              <w:sz w:val="22"/>
              <w:szCs w:val="22"/>
              <w:lang w:eastAsia="en-AU"/>
            </w:rPr>
          </w:rPrChange>
        </w:rPr>
      </w:pPr>
      <w:del w:id="558" w:author="Martin Ruppert - M91221" w:date="2019-06-03T23:44:00Z">
        <w:r w:rsidRPr="000C13E6" w:rsidDel="006F5460">
          <w:rPr>
            <w:noProof/>
            <w:lang w:val="de-DE" w:eastAsia="en-AU"/>
            <w:rPrChange w:id="559" w:author="Martin Ruppert - M91221" w:date="2019-06-04T11:48:00Z">
              <w:rPr>
                <w:noProof/>
                <w:lang w:eastAsia="en-AU"/>
              </w:rPr>
            </w:rPrChange>
          </w:rPr>
          <w:delText>MHC: ICMP Configuration</w:delText>
        </w:r>
        <w:r w:rsidRPr="000C13E6" w:rsidDel="006F5460">
          <w:rPr>
            <w:noProof/>
            <w:lang w:val="de-DE"/>
            <w:rPrChange w:id="560" w:author="Martin Ruppert - M91221" w:date="2019-06-04T11:48:00Z">
              <w:rPr>
                <w:noProof/>
              </w:rPr>
            </w:rPrChange>
          </w:rPr>
          <w:tab/>
        </w:r>
        <w:r w:rsidDel="006F5460">
          <w:rPr>
            <w:noProof/>
          </w:rPr>
          <w:fldChar w:fldCharType="begin"/>
        </w:r>
        <w:r w:rsidRPr="000C13E6" w:rsidDel="006F5460">
          <w:rPr>
            <w:noProof/>
            <w:lang w:val="de-DE"/>
            <w:rPrChange w:id="561" w:author="Martin Ruppert - M91221" w:date="2019-06-04T11:48:00Z">
              <w:rPr>
                <w:noProof/>
              </w:rPr>
            </w:rPrChange>
          </w:rPr>
          <w:delInstrText xml:space="preserve"> PAGEREF _Toc488278762 \h </w:delInstrText>
        </w:r>
        <w:r w:rsidDel="006F5460">
          <w:rPr>
            <w:noProof/>
          </w:rPr>
        </w:r>
        <w:r w:rsidDel="006F5460">
          <w:rPr>
            <w:noProof/>
          </w:rPr>
          <w:fldChar w:fldCharType="separate"/>
        </w:r>
        <w:r w:rsidR="00B206A8" w:rsidRPr="000C13E6" w:rsidDel="006F5460">
          <w:rPr>
            <w:noProof/>
            <w:lang w:val="de-DE"/>
            <w:rPrChange w:id="562" w:author="Martin Ruppert - M91221" w:date="2019-06-04T11:48:00Z">
              <w:rPr>
                <w:noProof/>
              </w:rPr>
            </w:rPrChange>
          </w:rPr>
          <w:delText>15</w:delText>
        </w:r>
        <w:r w:rsidDel="006F5460">
          <w:rPr>
            <w:noProof/>
          </w:rPr>
          <w:fldChar w:fldCharType="end"/>
        </w:r>
      </w:del>
    </w:p>
    <w:p w14:paraId="10921BCD" w14:textId="0ADDC399" w:rsidR="00FC4C57" w:rsidRPr="000C13E6" w:rsidDel="006F5460" w:rsidRDefault="00FC4C57">
      <w:pPr>
        <w:pStyle w:val="TOC3"/>
        <w:rPr>
          <w:del w:id="563" w:author="Martin Ruppert - M91221" w:date="2019-06-03T23:44:00Z"/>
          <w:rFonts w:asciiTheme="minorHAnsi" w:eastAsiaTheme="minorEastAsia" w:hAnsiTheme="minorHAnsi" w:cstheme="minorBidi"/>
          <w:noProof/>
          <w:sz w:val="22"/>
          <w:szCs w:val="22"/>
          <w:lang w:val="de-DE" w:eastAsia="en-AU"/>
          <w:rPrChange w:id="564" w:author="Martin Ruppert - M91221" w:date="2019-06-04T11:48:00Z">
            <w:rPr>
              <w:del w:id="565" w:author="Martin Ruppert - M91221" w:date="2019-06-03T23:44:00Z"/>
              <w:rFonts w:asciiTheme="minorHAnsi" w:eastAsiaTheme="minorEastAsia" w:hAnsiTheme="minorHAnsi" w:cstheme="minorBidi"/>
              <w:noProof/>
              <w:sz w:val="22"/>
              <w:szCs w:val="22"/>
              <w:lang w:eastAsia="en-AU"/>
            </w:rPr>
          </w:rPrChange>
        </w:rPr>
      </w:pPr>
      <w:del w:id="566" w:author="Martin Ruppert - M91221" w:date="2019-06-03T23:44:00Z">
        <w:r w:rsidRPr="000C13E6" w:rsidDel="006F5460">
          <w:rPr>
            <w:noProof/>
            <w:lang w:val="de-DE" w:eastAsia="en-AU"/>
            <w:rPrChange w:id="567" w:author="Martin Ruppert - M91221" w:date="2019-06-04T11:48:00Z">
              <w:rPr>
                <w:noProof/>
                <w:lang w:eastAsia="en-AU"/>
              </w:rPr>
            </w:rPrChange>
          </w:rPr>
          <w:delText>MHC: Network Interface Driver Selection</w:delText>
        </w:r>
        <w:r w:rsidRPr="000C13E6" w:rsidDel="006F5460">
          <w:rPr>
            <w:noProof/>
            <w:lang w:val="de-DE"/>
            <w:rPrChange w:id="568" w:author="Martin Ruppert - M91221" w:date="2019-06-04T11:48:00Z">
              <w:rPr>
                <w:noProof/>
              </w:rPr>
            </w:rPrChange>
          </w:rPr>
          <w:tab/>
        </w:r>
        <w:r w:rsidDel="006F5460">
          <w:rPr>
            <w:noProof/>
          </w:rPr>
          <w:fldChar w:fldCharType="begin"/>
        </w:r>
        <w:r w:rsidRPr="000C13E6" w:rsidDel="006F5460">
          <w:rPr>
            <w:noProof/>
            <w:lang w:val="de-DE"/>
            <w:rPrChange w:id="569" w:author="Martin Ruppert - M91221" w:date="2019-06-04T11:48:00Z">
              <w:rPr>
                <w:noProof/>
              </w:rPr>
            </w:rPrChange>
          </w:rPr>
          <w:delInstrText xml:space="preserve"> PAGEREF _Toc488278763 \h </w:delInstrText>
        </w:r>
        <w:r w:rsidDel="006F5460">
          <w:rPr>
            <w:noProof/>
          </w:rPr>
        </w:r>
        <w:r w:rsidDel="006F5460">
          <w:rPr>
            <w:noProof/>
          </w:rPr>
          <w:fldChar w:fldCharType="separate"/>
        </w:r>
        <w:r w:rsidR="00B206A8" w:rsidRPr="000C13E6" w:rsidDel="006F5460">
          <w:rPr>
            <w:noProof/>
            <w:lang w:val="de-DE"/>
            <w:rPrChange w:id="570" w:author="Martin Ruppert - M91221" w:date="2019-06-04T11:48:00Z">
              <w:rPr>
                <w:noProof/>
              </w:rPr>
            </w:rPrChange>
          </w:rPr>
          <w:delText>15</w:delText>
        </w:r>
        <w:r w:rsidDel="006F5460">
          <w:rPr>
            <w:noProof/>
          </w:rPr>
          <w:fldChar w:fldCharType="end"/>
        </w:r>
      </w:del>
    </w:p>
    <w:p w14:paraId="10921BCE" w14:textId="30DD836F" w:rsidR="00FC4C57" w:rsidRPr="000C13E6" w:rsidDel="006F5460" w:rsidRDefault="00FC4C57">
      <w:pPr>
        <w:pStyle w:val="TOC3"/>
        <w:rPr>
          <w:del w:id="571" w:author="Martin Ruppert - M91221" w:date="2019-06-03T23:44:00Z"/>
          <w:rFonts w:asciiTheme="minorHAnsi" w:eastAsiaTheme="minorEastAsia" w:hAnsiTheme="minorHAnsi" w:cstheme="minorBidi"/>
          <w:noProof/>
          <w:sz w:val="22"/>
          <w:szCs w:val="22"/>
          <w:lang w:val="de-DE" w:eastAsia="en-AU"/>
          <w:rPrChange w:id="572" w:author="Martin Ruppert - M91221" w:date="2019-06-04T11:48:00Z">
            <w:rPr>
              <w:del w:id="573" w:author="Martin Ruppert - M91221" w:date="2019-06-03T23:44:00Z"/>
              <w:rFonts w:asciiTheme="minorHAnsi" w:eastAsiaTheme="minorEastAsia" w:hAnsiTheme="minorHAnsi" w:cstheme="minorBidi"/>
              <w:noProof/>
              <w:sz w:val="22"/>
              <w:szCs w:val="22"/>
              <w:lang w:eastAsia="en-AU"/>
            </w:rPr>
          </w:rPrChange>
        </w:rPr>
      </w:pPr>
      <w:del w:id="574" w:author="Martin Ruppert - M91221" w:date="2019-06-03T23:44:00Z">
        <w:r w:rsidRPr="000C13E6" w:rsidDel="006F5460">
          <w:rPr>
            <w:noProof/>
            <w:lang w:val="de-DE"/>
            <w:rPrChange w:id="575" w:author="Martin Ruppert - M91221" w:date="2019-06-04T11:48:00Z">
              <w:rPr>
                <w:noProof/>
              </w:rPr>
            </w:rPrChange>
          </w:rPr>
          <w:delText>MHC: Console Configuration</w:delText>
        </w:r>
        <w:r w:rsidRPr="000C13E6" w:rsidDel="006F5460">
          <w:rPr>
            <w:noProof/>
            <w:lang w:val="de-DE"/>
            <w:rPrChange w:id="576" w:author="Martin Ruppert - M91221" w:date="2019-06-04T11:48:00Z">
              <w:rPr>
                <w:noProof/>
              </w:rPr>
            </w:rPrChange>
          </w:rPr>
          <w:tab/>
        </w:r>
        <w:r w:rsidDel="006F5460">
          <w:rPr>
            <w:noProof/>
          </w:rPr>
          <w:fldChar w:fldCharType="begin"/>
        </w:r>
        <w:r w:rsidRPr="000C13E6" w:rsidDel="006F5460">
          <w:rPr>
            <w:noProof/>
            <w:lang w:val="de-DE"/>
            <w:rPrChange w:id="577" w:author="Martin Ruppert - M91221" w:date="2019-06-04T11:48:00Z">
              <w:rPr>
                <w:noProof/>
              </w:rPr>
            </w:rPrChange>
          </w:rPr>
          <w:delInstrText xml:space="preserve"> PAGEREF _Toc488278764 \h </w:delInstrText>
        </w:r>
        <w:r w:rsidDel="006F5460">
          <w:rPr>
            <w:noProof/>
          </w:rPr>
        </w:r>
        <w:r w:rsidDel="006F5460">
          <w:rPr>
            <w:noProof/>
          </w:rPr>
          <w:fldChar w:fldCharType="separate"/>
        </w:r>
        <w:r w:rsidR="00B206A8" w:rsidRPr="000C13E6" w:rsidDel="006F5460">
          <w:rPr>
            <w:noProof/>
            <w:lang w:val="de-DE"/>
            <w:rPrChange w:id="578" w:author="Martin Ruppert - M91221" w:date="2019-06-04T11:48:00Z">
              <w:rPr>
                <w:noProof/>
              </w:rPr>
            </w:rPrChange>
          </w:rPr>
          <w:delText>17</w:delText>
        </w:r>
        <w:r w:rsidDel="006F5460">
          <w:rPr>
            <w:noProof/>
          </w:rPr>
          <w:fldChar w:fldCharType="end"/>
        </w:r>
      </w:del>
    </w:p>
    <w:p w14:paraId="10921BCF" w14:textId="7093A892" w:rsidR="00FC4C57" w:rsidRPr="000C13E6" w:rsidDel="006F5460" w:rsidRDefault="00FC4C57">
      <w:pPr>
        <w:pStyle w:val="TOC3"/>
        <w:rPr>
          <w:del w:id="579" w:author="Martin Ruppert - M91221" w:date="2019-06-03T23:44:00Z"/>
          <w:rFonts w:asciiTheme="minorHAnsi" w:eastAsiaTheme="minorEastAsia" w:hAnsiTheme="minorHAnsi" w:cstheme="minorBidi"/>
          <w:noProof/>
          <w:sz w:val="22"/>
          <w:szCs w:val="22"/>
          <w:lang w:val="de-DE" w:eastAsia="en-AU"/>
          <w:rPrChange w:id="580" w:author="Martin Ruppert - M91221" w:date="2019-06-04T11:48:00Z">
            <w:rPr>
              <w:del w:id="581" w:author="Martin Ruppert - M91221" w:date="2019-06-03T23:44:00Z"/>
              <w:rFonts w:asciiTheme="minorHAnsi" w:eastAsiaTheme="minorEastAsia" w:hAnsiTheme="minorHAnsi" w:cstheme="minorBidi"/>
              <w:noProof/>
              <w:sz w:val="22"/>
              <w:szCs w:val="22"/>
              <w:lang w:eastAsia="en-AU"/>
            </w:rPr>
          </w:rPrChange>
        </w:rPr>
      </w:pPr>
      <w:del w:id="582" w:author="Martin Ruppert - M91221" w:date="2019-06-03T23:44:00Z">
        <w:r w:rsidRPr="000C13E6" w:rsidDel="006F5460">
          <w:rPr>
            <w:noProof/>
            <w:lang w:val="de-DE" w:eastAsia="en-AU"/>
            <w:rPrChange w:id="583" w:author="Martin Ruppert - M91221" w:date="2019-06-04T11:48:00Z">
              <w:rPr>
                <w:noProof/>
                <w:lang w:eastAsia="en-AU"/>
              </w:rPr>
            </w:rPrChange>
          </w:rPr>
          <w:delText>MHC: Application Configuration</w:delText>
        </w:r>
        <w:r w:rsidRPr="000C13E6" w:rsidDel="006F5460">
          <w:rPr>
            <w:noProof/>
            <w:lang w:val="de-DE"/>
            <w:rPrChange w:id="584" w:author="Martin Ruppert - M91221" w:date="2019-06-04T11:48:00Z">
              <w:rPr>
                <w:noProof/>
              </w:rPr>
            </w:rPrChange>
          </w:rPr>
          <w:tab/>
        </w:r>
        <w:r w:rsidDel="006F5460">
          <w:rPr>
            <w:noProof/>
          </w:rPr>
          <w:fldChar w:fldCharType="begin"/>
        </w:r>
        <w:r w:rsidRPr="000C13E6" w:rsidDel="006F5460">
          <w:rPr>
            <w:noProof/>
            <w:lang w:val="de-DE"/>
            <w:rPrChange w:id="585" w:author="Martin Ruppert - M91221" w:date="2019-06-04T11:48:00Z">
              <w:rPr>
                <w:noProof/>
              </w:rPr>
            </w:rPrChange>
          </w:rPr>
          <w:delInstrText xml:space="preserve"> PAGEREF _Toc488278765 \h </w:delInstrText>
        </w:r>
        <w:r w:rsidDel="006F5460">
          <w:rPr>
            <w:noProof/>
          </w:rPr>
        </w:r>
        <w:r w:rsidDel="006F5460">
          <w:rPr>
            <w:noProof/>
          </w:rPr>
          <w:fldChar w:fldCharType="separate"/>
        </w:r>
      </w:del>
      <w:del w:id="586" w:author="Martin Ruppert - M91221" w:date="2019-06-03T17:23:00Z">
        <w:r w:rsidRPr="000C13E6" w:rsidDel="00B206A8">
          <w:rPr>
            <w:noProof/>
            <w:lang w:val="de-DE"/>
            <w:rPrChange w:id="587" w:author="Martin Ruppert - M91221" w:date="2019-06-04T11:48:00Z">
              <w:rPr>
                <w:noProof/>
              </w:rPr>
            </w:rPrChange>
          </w:rPr>
          <w:delText>19</w:delText>
        </w:r>
      </w:del>
      <w:del w:id="588" w:author="Martin Ruppert - M91221" w:date="2019-06-03T23:44:00Z">
        <w:r w:rsidDel="006F5460">
          <w:rPr>
            <w:noProof/>
          </w:rPr>
          <w:fldChar w:fldCharType="end"/>
        </w:r>
      </w:del>
    </w:p>
    <w:p w14:paraId="10921BD0" w14:textId="296D658B" w:rsidR="00FC4C57" w:rsidRPr="000C13E6" w:rsidDel="006F5460" w:rsidRDefault="00FC4C57">
      <w:pPr>
        <w:pStyle w:val="TOC3"/>
        <w:rPr>
          <w:del w:id="589" w:author="Martin Ruppert - M91221" w:date="2019-06-03T23:44:00Z"/>
          <w:rFonts w:asciiTheme="minorHAnsi" w:eastAsiaTheme="minorEastAsia" w:hAnsiTheme="minorHAnsi" w:cstheme="minorBidi"/>
          <w:noProof/>
          <w:sz w:val="22"/>
          <w:szCs w:val="22"/>
          <w:lang w:val="de-DE" w:eastAsia="en-AU"/>
          <w:rPrChange w:id="590" w:author="Martin Ruppert - M91221" w:date="2019-06-04T11:48:00Z">
            <w:rPr>
              <w:del w:id="591" w:author="Martin Ruppert - M91221" w:date="2019-06-03T23:44:00Z"/>
              <w:rFonts w:asciiTheme="minorHAnsi" w:eastAsiaTheme="minorEastAsia" w:hAnsiTheme="minorHAnsi" w:cstheme="minorBidi"/>
              <w:noProof/>
              <w:sz w:val="22"/>
              <w:szCs w:val="22"/>
              <w:lang w:eastAsia="en-AU"/>
            </w:rPr>
          </w:rPrChange>
        </w:rPr>
      </w:pPr>
      <w:del w:id="592" w:author="Martin Ruppert - M91221" w:date="2019-06-03T23:44:00Z">
        <w:r w:rsidRPr="000C13E6" w:rsidDel="006F5460">
          <w:rPr>
            <w:noProof/>
            <w:lang w:val="de-DE"/>
            <w:rPrChange w:id="593" w:author="Martin Ruppert - M91221" w:date="2019-06-04T11:48:00Z">
              <w:rPr>
                <w:noProof/>
              </w:rPr>
            </w:rPrChange>
          </w:rPr>
          <w:delText>MHC: Project Generation</w:delText>
        </w:r>
        <w:r w:rsidRPr="000C13E6" w:rsidDel="006F5460">
          <w:rPr>
            <w:noProof/>
            <w:lang w:val="de-DE"/>
            <w:rPrChange w:id="594" w:author="Martin Ruppert - M91221" w:date="2019-06-04T11:48:00Z">
              <w:rPr>
                <w:noProof/>
              </w:rPr>
            </w:rPrChange>
          </w:rPr>
          <w:tab/>
        </w:r>
        <w:r w:rsidDel="006F5460">
          <w:rPr>
            <w:noProof/>
          </w:rPr>
          <w:fldChar w:fldCharType="begin"/>
        </w:r>
        <w:r w:rsidRPr="000C13E6" w:rsidDel="006F5460">
          <w:rPr>
            <w:noProof/>
            <w:lang w:val="de-DE"/>
            <w:rPrChange w:id="595" w:author="Martin Ruppert - M91221" w:date="2019-06-04T11:48:00Z">
              <w:rPr>
                <w:noProof/>
              </w:rPr>
            </w:rPrChange>
          </w:rPr>
          <w:delInstrText xml:space="preserve"> PAGEREF _Toc488278766 \h </w:delInstrText>
        </w:r>
        <w:r w:rsidDel="006F5460">
          <w:rPr>
            <w:noProof/>
          </w:rPr>
        </w:r>
        <w:r w:rsidDel="006F5460">
          <w:rPr>
            <w:noProof/>
          </w:rPr>
          <w:fldChar w:fldCharType="separate"/>
        </w:r>
      </w:del>
      <w:del w:id="596" w:author="Martin Ruppert - M91221" w:date="2019-06-03T17:23:00Z">
        <w:r w:rsidRPr="000C13E6" w:rsidDel="00B206A8">
          <w:rPr>
            <w:noProof/>
            <w:lang w:val="de-DE"/>
            <w:rPrChange w:id="597" w:author="Martin Ruppert - M91221" w:date="2019-06-04T11:48:00Z">
              <w:rPr>
                <w:noProof/>
              </w:rPr>
            </w:rPrChange>
          </w:rPr>
          <w:delText>19</w:delText>
        </w:r>
      </w:del>
      <w:del w:id="598" w:author="Martin Ruppert - M91221" w:date="2019-06-03T23:44:00Z">
        <w:r w:rsidDel="006F5460">
          <w:rPr>
            <w:noProof/>
          </w:rPr>
          <w:fldChar w:fldCharType="end"/>
        </w:r>
      </w:del>
    </w:p>
    <w:p w14:paraId="10921BD1" w14:textId="2B69C278" w:rsidR="00FC4C57" w:rsidRPr="000C13E6" w:rsidDel="006F5460" w:rsidRDefault="00FC4C57">
      <w:pPr>
        <w:pStyle w:val="TOC3"/>
        <w:rPr>
          <w:del w:id="599" w:author="Martin Ruppert - M91221" w:date="2019-06-03T23:44:00Z"/>
          <w:rFonts w:asciiTheme="minorHAnsi" w:eastAsiaTheme="minorEastAsia" w:hAnsiTheme="minorHAnsi" w:cstheme="minorBidi"/>
          <w:noProof/>
          <w:sz w:val="22"/>
          <w:szCs w:val="22"/>
          <w:lang w:val="de-DE" w:eastAsia="en-AU"/>
          <w:rPrChange w:id="600" w:author="Martin Ruppert - M91221" w:date="2019-06-04T11:48:00Z">
            <w:rPr>
              <w:del w:id="601" w:author="Martin Ruppert - M91221" w:date="2019-06-03T23:44:00Z"/>
              <w:rFonts w:asciiTheme="minorHAnsi" w:eastAsiaTheme="minorEastAsia" w:hAnsiTheme="minorHAnsi" w:cstheme="minorBidi"/>
              <w:noProof/>
              <w:sz w:val="22"/>
              <w:szCs w:val="22"/>
              <w:lang w:eastAsia="en-AU"/>
            </w:rPr>
          </w:rPrChange>
        </w:rPr>
      </w:pPr>
      <w:del w:id="602" w:author="Martin Ruppert - M91221" w:date="2019-06-03T23:44:00Z">
        <w:r w:rsidRPr="000C13E6" w:rsidDel="006F5460">
          <w:rPr>
            <w:noProof/>
            <w:lang w:val="de-DE" w:eastAsia="en-AU"/>
            <w:rPrChange w:id="603" w:author="Martin Ruppert - M91221" w:date="2019-06-04T11:48:00Z">
              <w:rPr>
                <w:noProof/>
                <w:lang w:eastAsia="en-AU"/>
              </w:rPr>
            </w:rPrChange>
          </w:rPr>
          <w:delText>LED Flasher Implementation</w:delText>
        </w:r>
        <w:r w:rsidRPr="000C13E6" w:rsidDel="006F5460">
          <w:rPr>
            <w:noProof/>
            <w:lang w:val="de-DE"/>
            <w:rPrChange w:id="604" w:author="Martin Ruppert - M91221" w:date="2019-06-04T11:48:00Z">
              <w:rPr>
                <w:noProof/>
              </w:rPr>
            </w:rPrChange>
          </w:rPr>
          <w:tab/>
        </w:r>
        <w:r w:rsidDel="006F5460">
          <w:rPr>
            <w:noProof/>
          </w:rPr>
          <w:fldChar w:fldCharType="begin"/>
        </w:r>
        <w:r w:rsidRPr="000C13E6" w:rsidDel="006F5460">
          <w:rPr>
            <w:noProof/>
            <w:lang w:val="de-DE"/>
            <w:rPrChange w:id="605" w:author="Martin Ruppert - M91221" w:date="2019-06-04T11:48:00Z">
              <w:rPr>
                <w:noProof/>
              </w:rPr>
            </w:rPrChange>
          </w:rPr>
          <w:delInstrText xml:space="preserve"> PAGEREF _Toc488278767 \h </w:delInstrText>
        </w:r>
        <w:r w:rsidDel="006F5460">
          <w:rPr>
            <w:noProof/>
          </w:rPr>
        </w:r>
        <w:r w:rsidDel="006F5460">
          <w:rPr>
            <w:noProof/>
          </w:rPr>
          <w:fldChar w:fldCharType="separate"/>
        </w:r>
      </w:del>
      <w:del w:id="606" w:author="Martin Ruppert - M91221" w:date="2019-06-03T17:23:00Z">
        <w:r w:rsidRPr="000C13E6" w:rsidDel="00B206A8">
          <w:rPr>
            <w:noProof/>
            <w:lang w:val="de-DE"/>
            <w:rPrChange w:id="607" w:author="Martin Ruppert - M91221" w:date="2019-06-04T11:48:00Z">
              <w:rPr>
                <w:noProof/>
              </w:rPr>
            </w:rPrChange>
          </w:rPr>
          <w:delText>21</w:delText>
        </w:r>
      </w:del>
      <w:del w:id="608" w:author="Martin Ruppert - M91221" w:date="2019-06-03T23:44:00Z">
        <w:r w:rsidDel="006F5460">
          <w:rPr>
            <w:noProof/>
          </w:rPr>
          <w:fldChar w:fldCharType="end"/>
        </w:r>
      </w:del>
    </w:p>
    <w:p w14:paraId="10921BD2" w14:textId="46483DA1" w:rsidR="00FC4C57" w:rsidRPr="000C13E6" w:rsidDel="006F5460" w:rsidRDefault="00FC4C57">
      <w:pPr>
        <w:pStyle w:val="TOC3"/>
        <w:rPr>
          <w:del w:id="609" w:author="Martin Ruppert - M91221" w:date="2019-06-03T23:44:00Z"/>
          <w:rFonts w:asciiTheme="minorHAnsi" w:eastAsiaTheme="minorEastAsia" w:hAnsiTheme="minorHAnsi" w:cstheme="minorBidi"/>
          <w:noProof/>
          <w:sz w:val="22"/>
          <w:szCs w:val="22"/>
          <w:lang w:val="de-DE" w:eastAsia="en-AU"/>
          <w:rPrChange w:id="610" w:author="Martin Ruppert - M91221" w:date="2019-06-04T11:48:00Z">
            <w:rPr>
              <w:del w:id="611" w:author="Martin Ruppert - M91221" w:date="2019-06-03T23:44:00Z"/>
              <w:rFonts w:asciiTheme="minorHAnsi" w:eastAsiaTheme="minorEastAsia" w:hAnsiTheme="minorHAnsi" w:cstheme="minorBidi"/>
              <w:noProof/>
              <w:sz w:val="22"/>
              <w:szCs w:val="22"/>
              <w:lang w:eastAsia="en-AU"/>
            </w:rPr>
          </w:rPrChange>
        </w:rPr>
      </w:pPr>
      <w:del w:id="612" w:author="Martin Ruppert - M91221" w:date="2019-06-03T23:44:00Z">
        <w:r w:rsidRPr="000C13E6" w:rsidDel="006F5460">
          <w:rPr>
            <w:noProof/>
            <w:lang w:val="de-DE" w:eastAsia="en-AU"/>
            <w:rPrChange w:id="613" w:author="Martin Ruppert - M91221" w:date="2019-06-04T11:48:00Z">
              <w:rPr>
                <w:noProof/>
                <w:lang w:eastAsia="en-AU"/>
              </w:rPr>
            </w:rPrChange>
          </w:rPr>
          <w:delText>LED Flasher Code</w:delText>
        </w:r>
        <w:r w:rsidRPr="000C13E6" w:rsidDel="006F5460">
          <w:rPr>
            <w:noProof/>
            <w:lang w:val="de-DE"/>
            <w:rPrChange w:id="614" w:author="Martin Ruppert - M91221" w:date="2019-06-04T11:48:00Z">
              <w:rPr>
                <w:noProof/>
              </w:rPr>
            </w:rPrChange>
          </w:rPr>
          <w:tab/>
        </w:r>
        <w:r w:rsidDel="006F5460">
          <w:rPr>
            <w:noProof/>
          </w:rPr>
          <w:fldChar w:fldCharType="begin"/>
        </w:r>
        <w:r w:rsidRPr="000C13E6" w:rsidDel="006F5460">
          <w:rPr>
            <w:noProof/>
            <w:lang w:val="de-DE"/>
            <w:rPrChange w:id="615" w:author="Martin Ruppert - M91221" w:date="2019-06-04T11:48:00Z">
              <w:rPr>
                <w:noProof/>
              </w:rPr>
            </w:rPrChange>
          </w:rPr>
          <w:delInstrText xml:space="preserve"> PAGEREF _Toc488278768 \h </w:delInstrText>
        </w:r>
        <w:r w:rsidDel="006F5460">
          <w:rPr>
            <w:noProof/>
          </w:rPr>
        </w:r>
        <w:r w:rsidDel="006F5460">
          <w:rPr>
            <w:noProof/>
          </w:rPr>
          <w:fldChar w:fldCharType="separate"/>
        </w:r>
      </w:del>
      <w:del w:id="616" w:author="Martin Ruppert - M91221" w:date="2019-06-03T17:23:00Z">
        <w:r w:rsidRPr="000C13E6" w:rsidDel="00B206A8">
          <w:rPr>
            <w:noProof/>
            <w:lang w:val="de-DE"/>
            <w:rPrChange w:id="617" w:author="Martin Ruppert - M91221" w:date="2019-06-04T11:48:00Z">
              <w:rPr>
                <w:noProof/>
              </w:rPr>
            </w:rPrChange>
          </w:rPr>
          <w:delText>22</w:delText>
        </w:r>
      </w:del>
      <w:del w:id="618" w:author="Martin Ruppert - M91221" w:date="2019-06-03T23:44:00Z">
        <w:r w:rsidDel="006F5460">
          <w:rPr>
            <w:noProof/>
          </w:rPr>
          <w:fldChar w:fldCharType="end"/>
        </w:r>
      </w:del>
    </w:p>
    <w:p w14:paraId="10921BD3" w14:textId="649E32F4" w:rsidR="00FC4C57" w:rsidRPr="000C13E6" w:rsidDel="006F5460" w:rsidRDefault="00FC4C57">
      <w:pPr>
        <w:pStyle w:val="TOC4"/>
        <w:tabs>
          <w:tab w:val="right" w:leader="dot" w:pos="10532"/>
        </w:tabs>
        <w:rPr>
          <w:del w:id="619" w:author="Martin Ruppert - M91221" w:date="2019-06-03T23:44:00Z"/>
          <w:rFonts w:asciiTheme="minorHAnsi" w:eastAsiaTheme="minorEastAsia" w:hAnsiTheme="minorHAnsi" w:cstheme="minorBidi"/>
          <w:noProof/>
          <w:sz w:val="22"/>
          <w:szCs w:val="22"/>
          <w:lang w:val="de-DE" w:eastAsia="en-AU"/>
          <w:rPrChange w:id="620" w:author="Martin Ruppert - M91221" w:date="2019-06-04T11:48:00Z">
            <w:rPr>
              <w:del w:id="621" w:author="Martin Ruppert - M91221" w:date="2019-06-03T23:44:00Z"/>
              <w:rFonts w:asciiTheme="minorHAnsi" w:eastAsiaTheme="minorEastAsia" w:hAnsiTheme="minorHAnsi" w:cstheme="minorBidi"/>
              <w:noProof/>
              <w:sz w:val="22"/>
              <w:szCs w:val="22"/>
              <w:lang w:eastAsia="en-AU"/>
            </w:rPr>
          </w:rPrChange>
        </w:rPr>
      </w:pPr>
      <w:del w:id="622" w:author="Martin Ruppert - M91221" w:date="2019-06-03T23:44:00Z">
        <w:r w:rsidRPr="000C13E6" w:rsidDel="006F5460">
          <w:rPr>
            <w:noProof/>
            <w:lang w:val="de-DE" w:eastAsia="en-AU"/>
            <w:rPrChange w:id="623" w:author="Martin Ruppert - M91221" w:date="2019-06-04T11:48:00Z">
              <w:rPr>
                <w:noProof/>
                <w:lang w:eastAsia="en-AU"/>
              </w:rPr>
            </w:rPrChange>
          </w:rPr>
          <w:delText>Header File</w:delText>
        </w:r>
        <w:r w:rsidRPr="000C13E6" w:rsidDel="006F5460">
          <w:rPr>
            <w:noProof/>
            <w:lang w:val="de-DE"/>
            <w:rPrChange w:id="624" w:author="Martin Ruppert - M91221" w:date="2019-06-04T11:48:00Z">
              <w:rPr>
                <w:noProof/>
              </w:rPr>
            </w:rPrChange>
          </w:rPr>
          <w:tab/>
        </w:r>
        <w:r w:rsidDel="006F5460">
          <w:rPr>
            <w:noProof/>
          </w:rPr>
          <w:fldChar w:fldCharType="begin"/>
        </w:r>
        <w:r w:rsidRPr="000C13E6" w:rsidDel="006F5460">
          <w:rPr>
            <w:noProof/>
            <w:lang w:val="de-DE"/>
            <w:rPrChange w:id="625" w:author="Martin Ruppert - M91221" w:date="2019-06-04T11:48:00Z">
              <w:rPr>
                <w:noProof/>
              </w:rPr>
            </w:rPrChange>
          </w:rPr>
          <w:delInstrText xml:space="preserve"> PAGEREF _Toc488278769 \h </w:delInstrText>
        </w:r>
        <w:r w:rsidDel="006F5460">
          <w:rPr>
            <w:noProof/>
          </w:rPr>
        </w:r>
        <w:r w:rsidDel="006F5460">
          <w:rPr>
            <w:noProof/>
          </w:rPr>
          <w:fldChar w:fldCharType="separate"/>
        </w:r>
      </w:del>
      <w:del w:id="626" w:author="Martin Ruppert - M91221" w:date="2019-06-03T17:23:00Z">
        <w:r w:rsidRPr="000C13E6" w:rsidDel="00B206A8">
          <w:rPr>
            <w:noProof/>
            <w:lang w:val="de-DE"/>
            <w:rPrChange w:id="627" w:author="Martin Ruppert - M91221" w:date="2019-06-04T11:48:00Z">
              <w:rPr>
                <w:noProof/>
              </w:rPr>
            </w:rPrChange>
          </w:rPr>
          <w:delText>22</w:delText>
        </w:r>
      </w:del>
      <w:del w:id="628" w:author="Martin Ruppert - M91221" w:date="2019-06-03T23:44:00Z">
        <w:r w:rsidDel="006F5460">
          <w:rPr>
            <w:noProof/>
          </w:rPr>
          <w:fldChar w:fldCharType="end"/>
        </w:r>
      </w:del>
    </w:p>
    <w:p w14:paraId="10921BD4" w14:textId="2FE0DAEF" w:rsidR="00FC4C57" w:rsidRPr="000C13E6" w:rsidDel="006F5460" w:rsidRDefault="00FC4C57">
      <w:pPr>
        <w:pStyle w:val="TOC4"/>
        <w:tabs>
          <w:tab w:val="right" w:leader="dot" w:pos="10532"/>
        </w:tabs>
        <w:rPr>
          <w:del w:id="629" w:author="Martin Ruppert - M91221" w:date="2019-06-03T23:44:00Z"/>
          <w:rFonts w:asciiTheme="minorHAnsi" w:eastAsiaTheme="minorEastAsia" w:hAnsiTheme="minorHAnsi" w:cstheme="minorBidi"/>
          <w:noProof/>
          <w:sz w:val="22"/>
          <w:szCs w:val="22"/>
          <w:lang w:val="de-DE" w:eastAsia="en-AU"/>
          <w:rPrChange w:id="630" w:author="Martin Ruppert - M91221" w:date="2019-06-04T11:48:00Z">
            <w:rPr>
              <w:del w:id="631" w:author="Martin Ruppert - M91221" w:date="2019-06-03T23:44:00Z"/>
              <w:rFonts w:asciiTheme="minorHAnsi" w:eastAsiaTheme="minorEastAsia" w:hAnsiTheme="minorHAnsi" w:cstheme="minorBidi"/>
              <w:noProof/>
              <w:sz w:val="22"/>
              <w:szCs w:val="22"/>
              <w:lang w:eastAsia="en-AU"/>
            </w:rPr>
          </w:rPrChange>
        </w:rPr>
      </w:pPr>
      <w:del w:id="632" w:author="Martin Ruppert - M91221" w:date="2019-06-03T23:44:00Z">
        <w:r w:rsidRPr="000C13E6" w:rsidDel="006F5460">
          <w:rPr>
            <w:noProof/>
            <w:lang w:val="de-DE"/>
            <w:rPrChange w:id="633" w:author="Martin Ruppert - M91221" w:date="2019-06-04T11:48:00Z">
              <w:rPr>
                <w:noProof/>
              </w:rPr>
            </w:rPrChange>
          </w:rPr>
          <w:delText>Source File Setup</w:delText>
        </w:r>
        <w:r w:rsidRPr="000C13E6" w:rsidDel="006F5460">
          <w:rPr>
            <w:noProof/>
            <w:lang w:val="de-DE"/>
            <w:rPrChange w:id="634" w:author="Martin Ruppert - M91221" w:date="2019-06-04T11:48:00Z">
              <w:rPr>
                <w:noProof/>
              </w:rPr>
            </w:rPrChange>
          </w:rPr>
          <w:tab/>
        </w:r>
        <w:r w:rsidDel="006F5460">
          <w:rPr>
            <w:noProof/>
          </w:rPr>
          <w:fldChar w:fldCharType="begin"/>
        </w:r>
        <w:r w:rsidRPr="000C13E6" w:rsidDel="006F5460">
          <w:rPr>
            <w:noProof/>
            <w:lang w:val="de-DE"/>
            <w:rPrChange w:id="635" w:author="Martin Ruppert - M91221" w:date="2019-06-04T11:48:00Z">
              <w:rPr>
                <w:noProof/>
              </w:rPr>
            </w:rPrChange>
          </w:rPr>
          <w:delInstrText xml:space="preserve"> PAGEREF _Toc488278770 \h </w:delInstrText>
        </w:r>
        <w:r w:rsidDel="006F5460">
          <w:rPr>
            <w:noProof/>
          </w:rPr>
        </w:r>
        <w:r w:rsidDel="006F5460">
          <w:rPr>
            <w:noProof/>
          </w:rPr>
          <w:fldChar w:fldCharType="separate"/>
        </w:r>
      </w:del>
      <w:del w:id="636" w:author="Martin Ruppert - M91221" w:date="2019-06-03T17:23:00Z">
        <w:r w:rsidRPr="000C13E6" w:rsidDel="00B206A8">
          <w:rPr>
            <w:noProof/>
            <w:lang w:val="de-DE"/>
            <w:rPrChange w:id="637" w:author="Martin Ruppert - M91221" w:date="2019-06-04T11:48:00Z">
              <w:rPr>
                <w:noProof/>
              </w:rPr>
            </w:rPrChange>
          </w:rPr>
          <w:delText>23</w:delText>
        </w:r>
      </w:del>
      <w:del w:id="638" w:author="Martin Ruppert - M91221" w:date="2019-06-03T23:44:00Z">
        <w:r w:rsidDel="006F5460">
          <w:rPr>
            <w:noProof/>
          </w:rPr>
          <w:fldChar w:fldCharType="end"/>
        </w:r>
      </w:del>
    </w:p>
    <w:p w14:paraId="10921BD5" w14:textId="19760669" w:rsidR="00FC4C57" w:rsidRPr="000C13E6" w:rsidDel="006F5460" w:rsidRDefault="00FC4C57">
      <w:pPr>
        <w:pStyle w:val="TOC3"/>
        <w:rPr>
          <w:del w:id="639" w:author="Martin Ruppert - M91221" w:date="2019-06-03T23:44:00Z"/>
          <w:rFonts w:asciiTheme="minorHAnsi" w:eastAsiaTheme="minorEastAsia" w:hAnsiTheme="minorHAnsi" w:cstheme="minorBidi"/>
          <w:noProof/>
          <w:sz w:val="22"/>
          <w:szCs w:val="22"/>
          <w:lang w:val="de-DE" w:eastAsia="en-AU"/>
          <w:rPrChange w:id="640" w:author="Martin Ruppert - M91221" w:date="2019-06-04T11:48:00Z">
            <w:rPr>
              <w:del w:id="641" w:author="Martin Ruppert - M91221" w:date="2019-06-03T23:44:00Z"/>
              <w:rFonts w:asciiTheme="minorHAnsi" w:eastAsiaTheme="minorEastAsia" w:hAnsiTheme="minorHAnsi" w:cstheme="minorBidi"/>
              <w:noProof/>
              <w:sz w:val="22"/>
              <w:szCs w:val="22"/>
              <w:lang w:eastAsia="en-AU"/>
            </w:rPr>
          </w:rPrChange>
        </w:rPr>
      </w:pPr>
      <w:del w:id="642" w:author="Martin Ruppert - M91221" w:date="2019-06-03T23:44:00Z">
        <w:r w:rsidRPr="000C13E6" w:rsidDel="006F5460">
          <w:rPr>
            <w:noProof/>
            <w:lang w:val="de-DE" w:eastAsia="en-AU"/>
            <w:rPrChange w:id="643" w:author="Martin Ruppert - M91221" w:date="2019-06-04T11:48:00Z">
              <w:rPr>
                <w:noProof/>
                <w:lang w:eastAsia="en-AU"/>
              </w:rPr>
            </w:rPrChange>
          </w:rPr>
          <w:delText>Project Build</w:delText>
        </w:r>
        <w:r w:rsidRPr="000C13E6" w:rsidDel="006F5460">
          <w:rPr>
            <w:noProof/>
            <w:lang w:val="de-DE"/>
            <w:rPrChange w:id="644" w:author="Martin Ruppert - M91221" w:date="2019-06-04T11:48:00Z">
              <w:rPr>
                <w:noProof/>
              </w:rPr>
            </w:rPrChange>
          </w:rPr>
          <w:tab/>
        </w:r>
        <w:r w:rsidDel="006F5460">
          <w:rPr>
            <w:noProof/>
          </w:rPr>
          <w:fldChar w:fldCharType="begin"/>
        </w:r>
        <w:r w:rsidRPr="000C13E6" w:rsidDel="006F5460">
          <w:rPr>
            <w:noProof/>
            <w:lang w:val="de-DE"/>
            <w:rPrChange w:id="645" w:author="Martin Ruppert - M91221" w:date="2019-06-04T11:48:00Z">
              <w:rPr>
                <w:noProof/>
              </w:rPr>
            </w:rPrChange>
          </w:rPr>
          <w:delInstrText xml:space="preserve"> PAGEREF _Toc488278771 \h </w:delInstrText>
        </w:r>
        <w:r w:rsidDel="006F5460">
          <w:rPr>
            <w:noProof/>
          </w:rPr>
        </w:r>
        <w:r w:rsidDel="006F5460">
          <w:rPr>
            <w:noProof/>
          </w:rPr>
          <w:fldChar w:fldCharType="separate"/>
        </w:r>
      </w:del>
      <w:del w:id="646" w:author="Martin Ruppert - M91221" w:date="2019-06-03T17:23:00Z">
        <w:r w:rsidRPr="000C13E6" w:rsidDel="00B206A8">
          <w:rPr>
            <w:noProof/>
            <w:lang w:val="de-DE"/>
            <w:rPrChange w:id="647" w:author="Martin Ruppert - M91221" w:date="2019-06-04T11:48:00Z">
              <w:rPr>
                <w:noProof/>
              </w:rPr>
            </w:rPrChange>
          </w:rPr>
          <w:delText>26</w:delText>
        </w:r>
      </w:del>
      <w:del w:id="648" w:author="Martin Ruppert - M91221" w:date="2019-06-03T23:44:00Z">
        <w:r w:rsidDel="006F5460">
          <w:rPr>
            <w:noProof/>
          </w:rPr>
          <w:fldChar w:fldCharType="end"/>
        </w:r>
      </w:del>
    </w:p>
    <w:p w14:paraId="10921BD6" w14:textId="2163976E" w:rsidR="00FC4C57" w:rsidRPr="000C13E6" w:rsidDel="006F5460" w:rsidRDefault="00FC4C57">
      <w:pPr>
        <w:pStyle w:val="TOC3"/>
        <w:rPr>
          <w:del w:id="649" w:author="Martin Ruppert - M91221" w:date="2019-06-03T23:44:00Z"/>
          <w:rFonts w:asciiTheme="minorHAnsi" w:eastAsiaTheme="minorEastAsia" w:hAnsiTheme="minorHAnsi" w:cstheme="minorBidi"/>
          <w:noProof/>
          <w:sz w:val="22"/>
          <w:szCs w:val="22"/>
          <w:lang w:val="de-DE" w:eastAsia="en-AU"/>
          <w:rPrChange w:id="650" w:author="Martin Ruppert - M91221" w:date="2019-06-04T11:48:00Z">
            <w:rPr>
              <w:del w:id="651" w:author="Martin Ruppert - M91221" w:date="2019-06-03T23:44:00Z"/>
              <w:rFonts w:asciiTheme="minorHAnsi" w:eastAsiaTheme="minorEastAsia" w:hAnsiTheme="minorHAnsi" w:cstheme="minorBidi"/>
              <w:noProof/>
              <w:sz w:val="22"/>
              <w:szCs w:val="22"/>
              <w:lang w:eastAsia="en-AU"/>
            </w:rPr>
          </w:rPrChange>
        </w:rPr>
      </w:pPr>
      <w:del w:id="652" w:author="Martin Ruppert - M91221" w:date="2019-06-03T23:44:00Z">
        <w:r w:rsidRPr="000C13E6" w:rsidDel="006F5460">
          <w:rPr>
            <w:noProof/>
            <w:lang w:val="de-DE" w:eastAsia="en-AU"/>
            <w:rPrChange w:id="653" w:author="Martin Ruppert - M91221" w:date="2019-06-04T11:48:00Z">
              <w:rPr>
                <w:noProof/>
                <w:lang w:eastAsia="en-AU"/>
              </w:rPr>
            </w:rPrChange>
          </w:rPr>
          <w:delText>Programming</w:delText>
        </w:r>
        <w:r w:rsidRPr="000C13E6" w:rsidDel="006F5460">
          <w:rPr>
            <w:noProof/>
            <w:lang w:val="de-DE"/>
            <w:rPrChange w:id="654" w:author="Martin Ruppert - M91221" w:date="2019-06-04T11:48:00Z">
              <w:rPr>
                <w:noProof/>
              </w:rPr>
            </w:rPrChange>
          </w:rPr>
          <w:tab/>
        </w:r>
        <w:r w:rsidDel="006F5460">
          <w:rPr>
            <w:noProof/>
          </w:rPr>
          <w:fldChar w:fldCharType="begin"/>
        </w:r>
        <w:r w:rsidRPr="000C13E6" w:rsidDel="006F5460">
          <w:rPr>
            <w:noProof/>
            <w:lang w:val="de-DE"/>
            <w:rPrChange w:id="655" w:author="Martin Ruppert - M91221" w:date="2019-06-04T11:48:00Z">
              <w:rPr>
                <w:noProof/>
              </w:rPr>
            </w:rPrChange>
          </w:rPr>
          <w:delInstrText xml:space="preserve"> PAGEREF _Toc488278772 \h </w:delInstrText>
        </w:r>
        <w:r w:rsidDel="006F5460">
          <w:rPr>
            <w:noProof/>
          </w:rPr>
        </w:r>
        <w:r w:rsidDel="006F5460">
          <w:rPr>
            <w:noProof/>
          </w:rPr>
          <w:fldChar w:fldCharType="separate"/>
        </w:r>
      </w:del>
      <w:del w:id="656" w:author="Martin Ruppert - M91221" w:date="2019-06-03T17:23:00Z">
        <w:r w:rsidRPr="000C13E6" w:rsidDel="00B206A8">
          <w:rPr>
            <w:noProof/>
            <w:lang w:val="de-DE"/>
            <w:rPrChange w:id="657" w:author="Martin Ruppert - M91221" w:date="2019-06-04T11:48:00Z">
              <w:rPr>
                <w:noProof/>
              </w:rPr>
            </w:rPrChange>
          </w:rPr>
          <w:delText>26</w:delText>
        </w:r>
      </w:del>
      <w:del w:id="658" w:author="Martin Ruppert - M91221" w:date="2019-06-03T23:44:00Z">
        <w:r w:rsidDel="006F5460">
          <w:rPr>
            <w:noProof/>
          </w:rPr>
          <w:fldChar w:fldCharType="end"/>
        </w:r>
      </w:del>
    </w:p>
    <w:p w14:paraId="10921BD7" w14:textId="567CA7A8" w:rsidR="00FC4C57" w:rsidRPr="000C13E6" w:rsidDel="006F5460" w:rsidRDefault="00FC4C57">
      <w:pPr>
        <w:pStyle w:val="TOC3"/>
        <w:rPr>
          <w:del w:id="659" w:author="Martin Ruppert - M91221" w:date="2019-06-03T23:44:00Z"/>
          <w:rFonts w:asciiTheme="minorHAnsi" w:eastAsiaTheme="minorEastAsia" w:hAnsiTheme="minorHAnsi" w:cstheme="minorBidi"/>
          <w:noProof/>
          <w:sz w:val="22"/>
          <w:szCs w:val="22"/>
          <w:lang w:val="de-DE" w:eastAsia="en-AU"/>
          <w:rPrChange w:id="660" w:author="Martin Ruppert - M91221" w:date="2019-06-04T11:48:00Z">
            <w:rPr>
              <w:del w:id="661" w:author="Martin Ruppert - M91221" w:date="2019-06-03T23:44:00Z"/>
              <w:rFonts w:asciiTheme="minorHAnsi" w:eastAsiaTheme="minorEastAsia" w:hAnsiTheme="minorHAnsi" w:cstheme="minorBidi"/>
              <w:noProof/>
              <w:sz w:val="22"/>
              <w:szCs w:val="22"/>
              <w:lang w:eastAsia="en-AU"/>
            </w:rPr>
          </w:rPrChange>
        </w:rPr>
      </w:pPr>
      <w:del w:id="662" w:author="Martin Ruppert - M91221" w:date="2019-06-03T23:44:00Z">
        <w:r w:rsidRPr="000C13E6" w:rsidDel="006F5460">
          <w:rPr>
            <w:noProof/>
            <w:lang w:val="de-DE" w:eastAsia="en-AU"/>
            <w:rPrChange w:id="663" w:author="Martin Ruppert - M91221" w:date="2019-06-04T11:48:00Z">
              <w:rPr>
                <w:noProof/>
                <w:lang w:eastAsia="en-AU"/>
              </w:rPr>
            </w:rPrChange>
          </w:rPr>
          <w:delText>Application Validation</w:delText>
        </w:r>
        <w:r w:rsidRPr="000C13E6" w:rsidDel="006F5460">
          <w:rPr>
            <w:noProof/>
            <w:lang w:val="de-DE"/>
            <w:rPrChange w:id="664" w:author="Martin Ruppert - M91221" w:date="2019-06-04T11:48:00Z">
              <w:rPr>
                <w:noProof/>
              </w:rPr>
            </w:rPrChange>
          </w:rPr>
          <w:tab/>
        </w:r>
        <w:r w:rsidDel="006F5460">
          <w:rPr>
            <w:noProof/>
          </w:rPr>
          <w:fldChar w:fldCharType="begin"/>
        </w:r>
        <w:r w:rsidRPr="000C13E6" w:rsidDel="006F5460">
          <w:rPr>
            <w:noProof/>
            <w:lang w:val="de-DE"/>
            <w:rPrChange w:id="665" w:author="Martin Ruppert - M91221" w:date="2019-06-04T11:48:00Z">
              <w:rPr>
                <w:noProof/>
              </w:rPr>
            </w:rPrChange>
          </w:rPr>
          <w:delInstrText xml:space="preserve"> PAGEREF _Toc488278773 \h </w:delInstrText>
        </w:r>
        <w:r w:rsidDel="006F5460">
          <w:rPr>
            <w:noProof/>
          </w:rPr>
        </w:r>
        <w:r w:rsidDel="006F5460">
          <w:rPr>
            <w:noProof/>
          </w:rPr>
          <w:fldChar w:fldCharType="separate"/>
        </w:r>
      </w:del>
      <w:del w:id="666" w:author="Martin Ruppert - M91221" w:date="2019-06-03T17:23:00Z">
        <w:r w:rsidRPr="000C13E6" w:rsidDel="00B206A8">
          <w:rPr>
            <w:noProof/>
            <w:lang w:val="de-DE"/>
            <w:rPrChange w:id="667" w:author="Martin Ruppert - M91221" w:date="2019-06-04T11:48:00Z">
              <w:rPr>
                <w:noProof/>
              </w:rPr>
            </w:rPrChange>
          </w:rPr>
          <w:delText>29</w:delText>
        </w:r>
      </w:del>
      <w:del w:id="668" w:author="Martin Ruppert - M91221" w:date="2019-06-03T23:44:00Z">
        <w:r w:rsidDel="006F5460">
          <w:rPr>
            <w:noProof/>
          </w:rPr>
          <w:fldChar w:fldCharType="end"/>
        </w:r>
      </w:del>
    </w:p>
    <w:p w14:paraId="10921BD8" w14:textId="1B735CC9" w:rsidR="00FC4C57" w:rsidRPr="000C13E6" w:rsidDel="006F5460" w:rsidRDefault="00FC4C57">
      <w:pPr>
        <w:pStyle w:val="TOC4"/>
        <w:tabs>
          <w:tab w:val="right" w:leader="dot" w:pos="10532"/>
        </w:tabs>
        <w:rPr>
          <w:del w:id="669" w:author="Martin Ruppert - M91221" w:date="2019-06-03T23:44:00Z"/>
          <w:rFonts w:asciiTheme="minorHAnsi" w:eastAsiaTheme="minorEastAsia" w:hAnsiTheme="minorHAnsi" w:cstheme="minorBidi"/>
          <w:noProof/>
          <w:sz w:val="22"/>
          <w:szCs w:val="22"/>
          <w:lang w:val="de-DE" w:eastAsia="en-AU"/>
          <w:rPrChange w:id="670" w:author="Martin Ruppert - M91221" w:date="2019-06-04T11:48:00Z">
            <w:rPr>
              <w:del w:id="671" w:author="Martin Ruppert - M91221" w:date="2019-06-03T23:44:00Z"/>
              <w:rFonts w:asciiTheme="minorHAnsi" w:eastAsiaTheme="minorEastAsia" w:hAnsiTheme="minorHAnsi" w:cstheme="minorBidi"/>
              <w:noProof/>
              <w:sz w:val="22"/>
              <w:szCs w:val="22"/>
              <w:lang w:eastAsia="en-AU"/>
            </w:rPr>
          </w:rPrChange>
        </w:rPr>
      </w:pPr>
      <w:del w:id="672" w:author="Martin Ruppert - M91221" w:date="2019-06-03T23:44:00Z">
        <w:r w:rsidRPr="000C13E6" w:rsidDel="006F5460">
          <w:rPr>
            <w:noProof/>
            <w:lang w:val="de-DE" w:eastAsia="en-AU"/>
            <w:rPrChange w:id="673" w:author="Martin Ruppert - M91221" w:date="2019-06-04T11:48:00Z">
              <w:rPr>
                <w:noProof/>
                <w:lang w:eastAsia="en-AU"/>
              </w:rPr>
            </w:rPrChange>
          </w:rPr>
          <w:delText>Network Interfacing</w:delText>
        </w:r>
        <w:r w:rsidRPr="000C13E6" w:rsidDel="006F5460">
          <w:rPr>
            <w:noProof/>
            <w:lang w:val="de-DE"/>
            <w:rPrChange w:id="674" w:author="Martin Ruppert - M91221" w:date="2019-06-04T11:48:00Z">
              <w:rPr>
                <w:noProof/>
              </w:rPr>
            </w:rPrChange>
          </w:rPr>
          <w:tab/>
        </w:r>
        <w:r w:rsidDel="006F5460">
          <w:rPr>
            <w:noProof/>
          </w:rPr>
          <w:fldChar w:fldCharType="begin"/>
        </w:r>
        <w:r w:rsidRPr="000C13E6" w:rsidDel="006F5460">
          <w:rPr>
            <w:noProof/>
            <w:lang w:val="de-DE"/>
            <w:rPrChange w:id="675" w:author="Martin Ruppert - M91221" w:date="2019-06-04T11:48:00Z">
              <w:rPr>
                <w:noProof/>
              </w:rPr>
            </w:rPrChange>
          </w:rPr>
          <w:delInstrText xml:space="preserve"> PAGEREF _Toc488278774 \h </w:delInstrText>
        </w:r>
        <w:r w:rsidDel="006F5460">
          <w:rPr>
            <w:noProof/>
          </w:rPr>
        </w:r>
        <w:r w:rsidDel="006F5460">
          <w:rPr>
            <w:noProof/>
          </w:rPr>
          <w:fldChar w:fldCharType="separate"/>
        </w:r>
      </w:del>
      <w:del w:id="676" w:author="Martin Ruppert - M91221" w:date="2019-06-03T17:23:00Z">
        <w:r w:rsidRPr="000C13E6" w:rsidDel="00B206A8">
          <w:rPr>
            <w:noProof/>
            <w:lang w:val="de-DE"/>
            <w:rPrChange w:id="677" w:author="Martin Ruppert - M91221" w:date="2019-06-04T11:48:00Z">
              <w:rPr>
                <w:noProof/>
              </w:rPr>
            </w:rPrChange>
          </w:rPr>
          <w:delText>29</w:delText>
        </w:r>
      </w:del>
      <w:del w:id="678" w:author="Martin Ruppert - M91221" w:date="2019-06-03T23:44:00Z">
        <w:r w:rsidDel="006F5460">
          <w:rPr>
            <w:noProof/>
          </w:rPr>
          <w:fldChar w:fldCharType="end"/>
        </w:r>
      </w:del>
    </w:p>
    <w:p w14:paraId="10921BD9" w14:textId="34A13F49" w:rsidR="00FC4C57" w:rsidRPr="000C13E6" w:rsidDel="006F5460" w:rsidRDefault="00FC4C57">
      <w:pPr>
        <w:pStyle w:val="TOC4"/>
        <w:tabs>
          <w:tab w:val="right" w:leader="dot" w:pos="10532"/>
        </w:tabs>
        <w:rPr>
          <w:del w:id="679" w:author="Martin Ruppert - M91221" w:date="2019-06-03T23:44:00Z"/>
          <w:rFonts w:asciiTheme="minorHAnsi" w:eastAsiaTheme="minorEastAsia" w:hAnsiTheme="minorHAnsi" w:cstheme="minorBidi"/>
          <w:noProof/>
          <w:sz w:val="22"/>
          <w:szCs w:val="22"/>
          <w:lang w:val="de-DE" w:eastAsia="en-AU"/>
          <w:rPrChange w:id="680" w:author="Martin Ruppert - M91221" w:date="2019-06-04T11:48:00Z">
            <w:rPr>
              <w:del w:id="681" w:author="Martin Ruppert - M91221" w:date="2019-06-03T23:44:00Z"/>
              <w:rFonts w:asciiTheme="minorHAnsi" w:eastAsiaTheme="minorEastAsia" w:hAnsiTheme="minorHAnsi" w:cstheme="minorBidi"/>
              <w:noProof/>
              <w:sz w:val="22"/>
              <w:szCs w:val="22"/>
              <w:lang w:eastAsia="en-AU"/>
            </w:rPr>
          </w:rPrChange>
        </w:rPr>
      </w:pPr>
      <w:del w:id="682" w:author="Martin Ruppert - M91221" w:date="2019-06-03T23:44:00Z">
        <w:r w:rsidRPr="000C13E6" w:rsidDel="006F5460">
          <w:rPr>
            <w:noProof/>
            <w:lang w:val="de-DE"/>
            <w:rPrChange w:id="683" w:author="Martin Ruppert - M91221" w:date="2019-06-04T11:48:00Z">
              <w:rPr>
                <w:noProof/>
              </w:rPr>
            </w:rPrChange>
          </w:rPr>
          <w:delText>Cable Connections</w:delText>
        </w:r>
        <w:r w:rsidRPr="000C13E6" w:rsidDel="006F5460">
          <w:rPr>
            <w:noProof/>
            <w:lang w:val="de-DE"/>
            <w:rPrChange w:id="684" w:author="Martin Ruppert - M91221" w:date="2019-06-04T11:48:00Z">
              <w:rPr>
                <w:noProof/>
              </w:rPr>
            </w:rPrChange>
          </w:rPr>
          <w:tab/>
        </w:r>
        <w:r w:rsidDel="006F5460">
          <w:rPr>
            <w:noProof/>
          </w:rPr>
          <w:fldChar w:fldCharType="begin"/>
        </w:r>
        <w:r w:rsidRPr="000C13E6" w:rsidDel="006F5460">
          <w:rPr>
            <w:noProof/>
            <w:lang w:val="de-DE"/>
            <w:rPrChange w:id="685" w:author="Martin Ruppert - M91221" w:date="2019-06-04T11:48:00Z">
              <w:rPr>
                <w:noProof/>
              </w:rPr>
            </w:rPrChange>
          </w:rPr>
          <w:delInstrText xml:space="preserve"> PAGEREF _Toc488278775 \h </w:delInstrText>
        </w:r>
        <w:r w:rsidDel="006F5460">
          <w:rPr>
            <w:noProof/>
          </w:rPr>
        </w:r>
        <w:r w:rsidDel="006F5460">
          <w:rPr>
            <w:noProof/>
          </w:rPr>
          <w:fldChar w:fldCharType="separate"/>
        </w:r>
      </w:del>
      <w:del w:id="686" w:author="Martin Ruppert - M91221" w:date="2019-06-03T17:23:00Z">
        <w:r w:rsidRPr="000C13E6" w:rsidDel="00B206A8">
          <w:rPr>
            <w:noProof/>
            <w:lang w:val="de-DE"/>
            <w:rPrChange w:id="687" w:author="Martin Ruppert - M91221" w:date="2019-06-04T11:48:00Z">
              <w:rPr>
                <w:noProof/>
              </w:rPr>
            </w:rPrChange>
          </w:rPr>
          <w:delText>30</w:delText>
        </w:r>
      </w:del>
      <w:del w:id="688" w:author="Martin Ruppert - M91221" w:date="2019-06-03T23:44:00Z">
        <w:r w:rsidDel="006F5460">
          <w:rPr>
            <w:noProof/>
          </w:rPr>
          <w:fldChar w:fldCharType="end"/>
        </w:r>
      </w:del>
    </w:p>
    <w:p w14:paraId="10921BDA" w14:textId="2392D32E" w:rsidR="00FC4C57" w:rsidRPr="000C13E6" w:rsidDel="006F5460" w:rsidRDefault="00FC4C57">
      <w:pPr>
        <w:pStyle w:val="TOC4"/>
        <w:tabs>
          <w:tab w:val="right" w:leader="dot" w:pos="10532"/>
        </w:tabs>
        <w:rPr>
          <w:del w:id="689" w:author="Martin Ruppert - M91221" w:date="2019-06-03T23:44:00Z"/>
          <w:rFonts w:asciiTheme="minorHAnsi" w:eastAsiaTheme="minorEastAsia" w:hAnsiTheme="minorHAnsi" w:cstheme="minorBidi"/>
          <w:noProof/>
          <w:sz w:val="22"/>
          <w:szCs w:val="22"/>
          <w:lang w:val="de-DE" w:eastAsia="en-AU"/>
          <w:rPrChange w:id="690" w:author="Martin Ruppert - M91221" w:date="2019-06-04T11:48:00Z">
            <w:rPr>
              <w:del w:id="691" w:author="Martin Ruppert - M91221" w:date="2019-06-03T23:44:00Z"/>
              <w:rFonts w:asciiTheme="minorHAnsi" w:eastAsiaTheme="minorEastAsia" w:hAnsiTheme="minorHAnsi" w:cstheme="minorBidi"/>
              <w:noProof/>
              <w:sz w:val="22"/>
              <w:szCs w:val="22"/>
              <w:lang w:eastAsia="en-AU"/>
            </w:rPr>
          </w:rPrChange>
        </w:rPr>
      </w:pPr>
      <w:del w:id="692" w:author="Martin Ruppert - M91221" w:date="2019-06-03T23:44:00Z">
        <w:r w:rsidRPr="000C13E6" w:rsidDel="006F5460">
          <w:rPr>
            <w:noProof/>
            <w:lang w:val="de-DE"/>
            <w:rPrChange w:id="693" w:author="Martin Ruppert - M91221" w:date="2019-06-04T11:48:00Z">
              <w:rPr>
                <w:noProof/>
              </w:rPr>
            </w:rPrChange>
          </w:rPr>
          <w:delText>Network Connectivity with TCP/IP Discovery Tool</w:delText>
        </w:r>
        <w:r w:rsidRPr="000C13E6" w:rsidDel="006F5460">
          <w:rPr>
            <w:noProof/>
            <w:lang w:val="de-DE"/>
            <w:rPrChange w:id="694" w:author="Martin Ruppert - M91221" w:date="2019-06-04T11:48:00Z">
              <w:rPr>
                <w:noProof/>
              </w:rPr>
            </w:rPrChange>
          </w:rPr>
          <w:tab/>
        </w:r>
        <w:r w:rsidDel="006F5460">
          <w:rPr>
            <w:noProof/>
          </w:rPr>
          <w:fldChar w:fldCharType="begin"/>
        </w:r>
        <w:r w:rsidRPr="000C13E6" w:rsidDel="006F5460">
          <w:rPr>
            <w:noProof/>
            <w:lang w:val="de-DE"/>
            <w:rPrChange w:id="695" w:author="Martin Ruppert - M91221" w:date="2019-06-04T11:48:00Z">
              <w:rPr>
                <w:noProof/>
              </w:rPr>
            </w:rPrChange>
          </w:rPr>
          <w:delInstrText xml:space="preserve"> PAGEREF _Toc488278776 \h </w:delInstrText>
        </w:r>
        <w:r w:rsidDel="006F5460">
          <w:rPr>
            <w:noProof/>
          </w:rPr>
        </w:r>
        <w:r w:rsidDel="006F5460">
          <w:rPr>
            <w:noProof/>
          </w:rPr>
          <w:fldChar w:fldCharType="separate"/>
        </w:r>
      </w:del>
      <w:del w:id="696" w:author="Martin Ruppert - M91221" w:date="2019-06-03T17:23:00Z">
        <w:r w:rsidRPr="000C13E6" w:rsidDel="00B206A8">
          <w:rPr>
            <w:noProof/>
            <w:lang w:val="de-DE"/>
            <w:rPrChange w:id="697" w:author="Martin Ruppert - M91221" w:date="2019-06-04T11:48:00Z">
              <w:rPr>
                <w:noProof/>
              </w:rPr>
            </w:rPrChange>
          </w:rPr>
          <w:delText>31</w:delText>
        </w:r>
      </w:del>
      <w:del w:id="698" w:author="Martin Ruppert - M91221" w:date="2019-06-03T23:44:00Z">
        <w:r w:rsidDel="006F5460">
          <w:rPr>
            <w:noProof/>
          </w:rPr>
          <w:fldChar w:fldCharType="end"/>
        </w:r>
      </w:del>
    </w:p>
    <w:p w14:paraId="10921BDB" w14:textId="073D48CA" w:rsidR="00FC4C57" w:rsidRPr="000C13E6" w:rsidDel="006F5460" w:rsidRDefault="00FC4C57">
      <w:pPr>
        <w:pStyle w:val="TOC4"/>
        <w:tabs>
          <w:tab w:val="right" w:leader="dot" w:pos="10532"/>
        </w:tabs>
        <w:rPr>
          <w:del w:id="699" w:author="Martin Ruppert - M91221" w:date="2019-06-03T23:44:00Z"/>
          <w:rFonts w:asciiTheme="minorHAnsi" w:eastAsiaTheme="minorEastAsia" w:hAnsiTheme="minorHAnsi" w:cstheme="minorBidi"/>
          <w:noProof/>
          <w:sz w:val="22"/>
          <w:szCs w:val="22"/>
          <w:lang w:val="de-DE" w:eastAsia="en-AU"/>
          <w:rPrChange w:id="700" w:author="Martin Ruppert - M91221" w:date="2019-06-04T11:48:00Z">
            <w:rPr>
              <w:del w:id="701" w:author="Martin Ruppert - M91221" w:date="2019-06-03T23:44:00Z"/>
              <w:rFonts w:asciiTheme="minorHAnsi" w:eastAsiaTheme="minorEastAsia" w:hAnsiTheme="minorHAnsi" w:cstheme="minorBidi"/>
              <w:noProof/>
              <w:sz w:val="22"/>
              <w:szCs w:val="22"/>
              <w:lang w:eastAsia="en-AU"/>
            </w:rPr>
          </w:rPrChange>
        </w:rPr>
      </w:pPr>
      <w:del w:id="702" w:author="Martin Ruppert - M91221" w:date="2019-06-03T23:44:00Z">
        <w:r w:rsidRPr="000C13E6" w:rsidDel="006F5460">
          <w:rPr>
            <w:noProof/>
            <w:lang w:val="de-DE"/>
            <w:rPrChange w:id="703" w:author="Martin Ruppert - M91221" w:date="2019-06-04T11:48:00Z">
              <w:rPr>
                <w:noProof/>
              </w:rPr>
            </w:rPrChange>
          </w:rPr>
          <w:delText>Checking Network Connectivity with Windows Ping Client</w:delText>
        </w:r>
        <w:r w:rsidRPr="000C13E6" w:rsidDel="006F5460">
          <w:rPr>
            <w:noProof/>
            <w:lang w:val="de-DE"/>
            <w:rPrChange w:id="704" w:author="Martin Ruppert - M91221" w:date="2019-06-04T11:48:00Z">
              <w:rPr>
                <w:noProof/>
              </w:rPr>
            </w:rPrChange>
          </w:rPr>
          <w:tab/>
        </w:r>
        <w:r w:rsidDel="006F5460">
          <w:rPr>
            <w:noProof/>
          </w:rPr>
          <w:fldChar w:fldCharType="begin"/>
        </w:r>
        <w:r w:rsidRPr="000C13E6" w:rsidDel="006F5460">
          <w:rPr>
            <w:noProof/>
            <w:lang w:val="de-DE"/>
            <w:rPrChange w:id="705" w:author="Martin Ruppert - M91221" w:date="2019-06-04T11:48:00Z">
              <w:rPr>
                <w:noProof/>
              </w:rPr>
            </w:rPrChange>
          </w:rPr>
          <w:delInstrText xml:space="preserve"> PAGEREF _Toc488278777 \h </w:delInstrText>
        </w:r>
        <w:r w:rsidDel="006F5460">
          <w:rPr>
            <w:noProof/>
          </w:rPr>
        </w:r>
        <w:r w:rsidDel="006F5460">
          <w:rPr>
            <w:noProof/>
          </w:rPr>
          <w:fldChar w:fldCharType="separate"/>
        </w:r>
      </w:del>
      <w:del w:id="706" w:author="Martin Ruppert - M91221" w:date="2019-06-03T17:23:00Z">
        <w:r w:rsidRPr="000C13E6" w:rsidDel="00B206A8">
          <w:rPr>
            <w:noProof/>
            <w:lang w:val="de-DE"/>
            <w:rPrChange w:id="707" w:author="Martin Ruppert - M91221" w:date="2019-06-04T11:48:00Z">
              <w:rPr>
                <w:noProof/>
              </w:rPr>
            </w:rPrChange>
          </w:rPr>
          <w:delText>32</w:delText>
        </w:r>
      </w:del>
      <w:del w:id="708" w:author="Martin Ruppert - M91221" w:date="2019-06-03T23:44:00Z">
        <w:r w:rsidDel="006F5460">
          <w:rPr>
            <w:noProof/>
          </w:rPr>
          <w:fldChar w:fldCharType="end"/>
        </w:r>
      </w:del>
    </w:p>
    <w:p w14:paraId="10921BDC" w14:textId="0F2035A9" w:rsidR="00FC4C57" w:rsidRPr="000C13E6" w:rsidDel="006F5460" w:rsidRDefault="00FC4C57">
      <w:pPr>
        <w:pStyle w:val="TOC4"/>
        <w:tabs>
          <w:tab w:val="right" w:leader="dot" w:pos="10532"/>
        </w:tabs>
        <w:rPr>
          <w:del w:id="709" w:author="Martin Ruppert - M91221" w:date="2019-06-03T23:44:00Z"/>
          <w:rFonts w:asciiTheme="minorHAnsi" w:eastAsiaTheme="minorEastAsia" w:hAnsiTheme="minorHAnsi" w:cstheme="minorBidi"/>
          <w:noProof/>
          <w:sz w:val="22"/>
          <w:szCs w:val="22"/>
          <w:lang w:val="de-DE" w:eastAsia="en-AU"/>
          <w:rPrChange w:id="710" w:author="Martin Ruppert - M91221" w:date="2019-06-04T11:48:00Z">
            <w:rPr>
              <w:del w:id="711" w:author="Martin Ruppert - M91221" w:date="2019-06-03T23:44:00Z"/>
              <w:rFonts w:asciiTheme="minorHAnsi" w:eastAsiaTheme="minorEastAsia" w:hAnsiTheme="minorHAnsi" w:cstheme="minorBidi"/>
              <w:noProof/>
              <w:sz w:val="22"/>
              <w:szCs w:val="22"/>
              <w:lang w:eastAsia="en-AU"/>
            </w:rPr>
          </w:rPrChange>
        </w:rPr>
      </w:pPr>
      <w:del w:id="712" w:author="Martin Ruppert - M91221" w:date="2019-06-03T23:44:00Z">
        <w:r w:rsidRPr="000C13E6" w:rsidDel="006F5460">
          <w:rPr>
            <w:noProof/>
            <w:lang w:val="de-DE"/>
            <w:rPrChange w:id="713" w:author="Martin Ruppert - M91221" w:date="2019-06-04T11:48:00Z">
              <w:rPr>
                <w:noProof/>
              </w:rPr>
            </w:rPrChange>
          </w:rPr>
          <w:delText>Har</w:delText>
        </w:r>
        <w:r w:rsidRPr="000C13E6" w:rsidDel="006F5460">
          <w:rPr>
            <w:noProof/>
            <w:lang w:val="de-DE" w:eastAsia="en-AU"/>
            <w:rPrChange w:id="714" w:author="Martin Ruppert - M91221" w:date="2019-06-04T11:48:00Z">
              <w:rPr>
                <w:noProof/>
                <w:lang w:eastAsia="en-AU"/>
              </w:rPr>
            </w:rPrChange>
          </w:rPr>
          <w:delText>mony TCPIP Command Console</w:delText>
        </w:r>
        <w:r w:rsidRPr="000C13E6" w:rsidDel="006F5460">
          <w:rPr>
            <w:noProof/>
            <w:lang w:val="de-DE"/>
            <w:rPrChange w:id="715" w:author="Martin Ruppert - M91221" w:date="2019-06-04T11:48:00Z">
              <w:rPr>
                <w:noProof/>
              </w:rPr>
            </w:rPrChange>
          </w:rPr>
          <w:tab/>
        </w:r>
        <w:r w:rsidDel="006F5460">
          <w:rPr>
            <w:noProof/>
          </w:rPr>
          <w:fldChar w:fldCharType="begin"/>
        </w:r>
        <w:r w:rsidRPr="000C13E6" w:rsidDel="006F5460">
          <w:rPr>
            <w:noProof/>
            <w:lang w:val="de-DE"/>
            <w:rPrChange w:id="716" w:author="Martin Ruppert - M91221" w:date="2019-06-04T11:48:00Z">
              <w:rPr>
                <w:noProof/>
              </w:rPr>
            </w:rPrChange>
          </w:rPr>
          <w:delInstrText xml:space="preserve"> PAGEREF _Toc488278778 \h </w:delInstrText>
        </w:r>
        <w:r w:rsidDel="006F5460">
          <w:rPr>
            <w:noProof/>
          </w:rPr>
        </w:r>
        <w:r w:rsidDel="006F5460">
          <w:rPr>
            <w:noProof/>
          </w:rPr>
          <w:fldChar w:fldCharType="separate"/>
        </w:r>
      </w:del>
      <w:del w:id="717" w:author="Martin Ruppert - M91221" w:date="2019-06-03T17:23:00Z">
        <w:r w:rsidRPr="000C13E6" w:rsidDel="00B206A8">
          <w:rPr>
            <w:noProof/>
            <w:lang w:val="de-DE"/>
            <w:rPrChange w:id="718" w:author="Martin Ruppert - M91221" w:date="2019-06-04T11:48:00Z">
              <w:rPr>
                <w:noProof/>
              </w:rPr>
            </w:rPrChange>
          </w:rPr>
          <w:delText>33</w:delText>
        </w:r>
      </w:del>
      <w:del w:id="719" w:author="Martin Ruppert - M91221" w:date="2019-06-03T23:44:00Z">
        <w:r w:rsidDel="006F5460">
          <w:rPr>
            <w:noProof/>
          </w:rPr>
          <w:fldChar w:fldCharType="end"/>
        </w:r>
      </w:del>
    </w:p>
    <w:p w14:paraId="10921BDD" w14:textId="3E6CA051" w:rsidR="00FC4C57" w:rsidRPr="000C13E6" w:rsidDel="006F5460" w:rsidRDefault="00FC4C57">
      <w:pPr>
        <w:pStyle w:val="TOC1"/>
        <w:tabs>
          <w:tab w:val="right" w:leader="dot" w:pos="10532"/>
        </w:tabs>
        <w:rPr>
          <w:del w:id="720" w:author="Martin Ruppert - M91221" w:date="2019-06-03T23:44:00Z"/>
          <w:rFonts w:asciiTheme="minorHAnsi" w:eastAsiaTheme="minorEastAsia" w:hAnsiTheme="minorHAnsi" w:cstheme="minorBidi"/>
          <w:b w:val="0"/>
          <w:bCs w:val="0"/>
          <w:noProof/>
          <w:color w:val="auto"/>
          <w:sz w:val="22"/>
          <w:szCs w:val="22"/>
          <w:lang w:val="de-DE" w:eastAsia="en-AU"/>
          <w:rPrChange w:id="721" w:author="Martin Ruppert - M91221" w:date="2019-06-04T11:48:00Z">
            <w:rPr>
              <w:del w:id="722" w:author="Martin Ruppert - M91221" w:date="2019-06-03T23:44:00Z"/>
              <w:rFonts w:asciiTheme="minorHAnsi" w:eastAsiaTheme="minorEastAsia" w:hAnsiTheme="minorHAnsi" w:cstheme="minorBidi"/>
              <w:b w:val="0"/>
              <w:bCs w:val="0"/>
              <w:noProof/>
              <w:color w:val="auto"/>
              <w:sz w:val="22"/>
              <w:szCs w:val="22"/>
              <w:lang w:eastAsia="en-AU"/>
            </w:rPr>
          </w:rPrChange>
        </w:rPr>
      </w:pPr>
      <w:del w:id="723" w:author="Martin Ruppert - M91221" w:date="2019-06-03T23:44:00Z">
        <w:r w:rsidRPr="000C13E6" w:rsidDel="006F5460">
          <w:rPr>
            <w:b w:val="0"/>
            <w:bCs w:val="0"/>
            <w:noProof/>
            <w:lang w:val="de-DE" w:eastAsia="en-AU"/>
            <w:rPrChange w:id="724" w:author="Martin Ruppert - M91221" w:date="2019-06-04T11:48:00Z">
              <w:rPr>
                <w:b w:val="0"/>
                <w:bCs w:val="0"/>
                <w:noProof/>
                <w:lang w:eastAsia="en-AU"/>
              </w:rPr>
            </w:rPrChange>
          </w:rPr>
          <w:delText>Lab 2</w:delText>
        </w:r>
        <w:r w:rsidRPr="000C13E6" w:rsidDel="006F5460">
          <w:rPr>
            <w:b w:val="0"/>
            <w:bCs w:val="0"/>
            <w:noProof/>
            <w:lang w:val="de-DE"/>
            <w:rPrChange w:id="725" w:author="Martin Ruppert - M91221" w:date="2019-06-04T11:48:00Z">
              <w:rPr>
                <w:b w:val="0"/>
                <w:bCs w:val="0"/>
                <w:noProof/>
              </w:rPr>
            </w:rPrChange>
          </w:rPr>
          <w:tab/>
        </w:r>
        <w:r w:rsidDel="006F5460">
          <w:rPr>
            <w:noProof/>
          </w:rPr>
          <w:fldChar w:fldCharType="begin"/>
        </w:r>
        <w:r w:rsidRPr="000C13E6" w:rsidDel="006F5460">
          <w:rPr>
            <w:b w:val="0"/>
            <w:bCs w:val="0"/>
            <w:noProof/>
            <w:lang w:val="de-DE"/>
            <w:rPrChange w:id="726" w:author="Martin Ruppert - M91221" w:date="2019-06-04T11:48:00Z">
              <w:rPr>
                <w:b w:val="0"/>
                <w:bCs w:val="0"/>
                <w:noProof/>
              </w:rPr>
            </w:rPrChange>
          </w:rPr>
          <w:delInstrText xml:space="preserve"> PAGEREF _Toc488278779 \h </w:delInstrText>
        </w:r>
        <w:r w:rsidDel="006F5460">
          <w:rPr>
            <w:noProof/>
          </w:rPr>
        </w:r>
        <w:r w:rsidDel="006F5460">
          <w:rPr>
            <w:noProof/>
          </w:rPr>
          <w:fldChar w:fldCharType="separate"/>
        </w:r>
      </w:del>
      <w:del w:id="727" w:author="Martin Ruppert - M91221" w:date="2019-06-03T17:23:00Z">
        <w:r w:rsidRPr="000C13E6" w:rsidDel="00B206A8">
          <w:rPr>
            <w:b w:val="0"/>
            <w:bCs w:val="0"/>
            <w:noProof/>
            <w:lang w:val="de-DE"/>
            <w:rPrChange w:id="728" w:author="Martin Ruppert - M91221" w:date="2019-06-04T11:48:00Z">
              <w:rPr>
                <w:b w:val="0"/>
                <w:bCs w:val="0"/>
                <w:noProof/>
              </w:rPr>
            </w:rPrChange>
          </w:rPr>
          <w:delText>36</w:delText>
        </w:r>
      </w:del>
      <w:del w:id="729" w:author="Martin Ruppert - M91221" w:date="2019-06-03T23:44:00Z">
        <w:r w:rsidDel="006F5460">
          <w:rPr>
            <w:noProof/>
          </w:rPr>
          <w:fldChar w:fldCharType="end"/>
        </w:r>
      </w:del>
    </w:p>
    <w:p w14:paraId="10921BDE" w14:textId="11733BDA" w:rsidR="00FC4C57" w:rsidRPr="000C13E6" w:rsidDel="006F5460" w:rsidRDefault="00FC4C57">
      <w:pPr>
        <w:pStyle w:val="TOC2"/>
        <w:tabs>
          <w:tab w:val="right" w:leader="dot" w:pos="10532"/>
        </w:tabs>
        <w:rPr>
          <w:del w:id="730" w:author="Martin Ruppert - M91221" w:date="2019-06-03T23:44:00Z"/>
          <w:rFonts w:asciiTheme="minorHAnsi" w:eastAsiaTheme="minorEastAsia" w:hAnsiTheme="minorHAnsi" w:cstheme="minorBidi"/>
          <w:b w:val="0"/>
          <w:i w:val="0"/>
          <w:iCs w:val="0"/>
          <w:noProof/>
          <w:sz w:val="22"/>
          <w:szCs w:val="22"/>
          <w:lang w:val="de-DE" w:eastAsia="en-AU"/>
          <w:rPrChange w:id="731" w:author="Martin Ruppert - M91221" w:date="2019-06-04T11:48:00Z">
            <w:rPr>
              <w:del w:id="732" w:author="Martin Ruppert - M91221" w:date="2019-06-03T23:44:00Z"/>
              <w:rFonts w:asciiTheme="minorHAnsi" w:eastAsiaTheme="minorEastAsia" w:hAnsiTheme="minorHAnsi" w:cstheme="minorBidi"/>
              <w:b w:val="0"/>
              <w:i w:val="0"/>
              <w:iCs w:val="0"/>
              <w:noProof/>
              <w:sz w:val="22"/>
              <w:szCs w:val="22"/>
              <w:lang w:eastAsia="en-AU"/>
            </w:rPr>
          </w:rPrChange>
        </w:rPr>
      </w:pPr>
      <w:del w:id="733" w:author="Martin Ruppert - M91221" w:date="2019-06-03T23:44:00Z">
        <w:r w:rsidRPr="000C13E6" w:rsidDel="006F5460">
          <w:rPr>
            <w:b w:val="0"/>
            <w:i w:val="0"/>
            <w:iCs w:val="0"/>
            <w:noProof/>
            <w:lang w:val="de-DE" w:eastAsia="en-AU"/>
            <w:rPrChange w:id="734" w:author="Martin Ruppert - M91221" w:date="2019-06-04T11:48:00Z">
              <w:rPr>
                <w:b w:val="0"/>
                <w:i w:val="0"/>
                <w:iCs w:val="0"/>
                <w:noProof/>
                <w:lang w:eastAsia="en-AU"/>
              </w:rPr>
            </w:rPrChange>
          </w:rPr>
          <w:delText>Introduction</w:delText>
        </w:r>
        <w:r w:rsidRPr="000C13E6" w:rsidDel="006F5460">
          <w:rPr>
            <w:b w:val="0"/>
            <w:i w:val="0"/>
            <w:iCs w:val="0"/>
            <w:noProof/>
            <w:lang w:val="de-DE"/>
            <w:rPrChange w:id="735"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736" w:author="Martin Ruppert - M91221" w:date="2019-06-04T11:48:00Z">
              <w:rPr>
                <w:b w:val="0"/>
                <w:i w:val="0"/>
                <w:iCs w:val="0"/>
                <w:noProof/>
              </w:rPr>
            </w:rPrChange>
          </w:rPr>
          <w:delInstrText xml:space="preserve"> PAGEREF _Toc488278780 \h </w:delInstrText>
        </w:r>
        <w:r w:rsidDel="006F5460">
          <w:rPr>
            <w:noProof/>
          </w:rPr>
        </w:r>
        <w:r w:rsidDel="006F5460">
          <w:rPr>
            <w:noProof/>
          </w:rPr>
          <w:fldChar w:fldCharType="separate"/>
        </w:r>
      </w:del>
      <w:del w:id="737" w:author="Martin Ruppert - M91221" w:date="2019-06-03T17:23:00Z">
        <w:r w:rsidRPr="000C13E6" w:rsidDel="00B206A8">
          <w:rPr>
            <w:b w:val="0"/>
            <w:i w:val="0"/>
            <w:iCs w:val="0"/>
            <w:noProof/>
            <w:lang w:val="de-DE"/>
            <w:rPrChange w:id="738" w:author="Martin Ruppert - M91221" w:date="2019-06-04T11:48:00Z">
              <w:rPr>
                <w:b w:val="0"/>
                <w:i w:val="0"/>
                <w:iCs w:val="0"/>
                <w:noProof/>
              </w:rPr>
            </w:rPrChange>
          </w:rPr>
          <w:delText>36</w:delText>
        </w:r>
      </w:del>
      <w:del w:id="739" w:author="Martin Ruppert - M91221" w:date="2019-06-03T23:44:00Z">
        <w:r w:rsidDel="006F5460">
          <w:rPr>
            <w:noProof/>
          </w:rPr>
          <w:fldChar w:fldCharType="end"/>
        </w:r>
      </w:del>
    </w:p>
    <w:p w14:paraId="10921BDF" w14:textId="353FBE89" w:rsidR="00FC4C57" w:rsidRPr="000C13E6" w:rsidDel="006F5460" w:rsidRDefault="00FC4C57">
      <w:pPr>
        <w:pStyle w:val="TOC2"/>
        <w:tabs>
          <w:tab w:val="right" w:leader="dot" w:pos="10532"/>
        </w:tabs>
        <w:rPr>
          <w:del w:id="740" w:author="Martin Ruppert - M91221" w:date="2019-06-03T23:44:00Z"/>
          <w:rFonts w:asciiTheme="minorHAnsi" w:eastAsiaTheme="minorEastAsia" w:hAnsiTheme="minorHAnsi" w:cstheme="minorBidi"/>
          <w:b w:val="0"/>
          <w:i w:val="0"/>
          <w:iCs w:val="0"/>
          <w:noProof/>
          <w:sz w:val="22"/>
          <w:szCs w:val="22"/>
          <w:lang w:val="de-DE" w:eastAsia="en-AU"/>
          <w:rPrChange w:id="741" w:author="Martin Ruppert - M91221" w:date="2019-06-04T11:48:00Z">
            <w:rPr>
              <w:del w:id="742" w:author="Martin Ruppert - M91221" w:date="2019-06-03T23:44:00Z"/>
              <w:rFonts w:asciiTheme="minorHAnsi" w:eastAsiaTheme="minorEastAsia" w:hAnsiTheme="minorHAnsi" w:cstheme="minorBidi"/>
              <w:b w:val="0"/>
              <w:i w:val="0"/>
              <w:iCs w:val="0"/>
              <w:noProof/>
              <w:sz w:val="22"/>
              <w:szCs w:val="22"/>
              <w:lang w:eastAsia="en-AU"/>
            </w:rPr>
          </w:rPrChange>
        </w:rPr>
      </w:pPr>
      <w:del w:id="743" w:author="Martin Ruppert - M91221" w:date="2019-06-03T23:44:00Z">
        <w:r w:rsidRPr="000C13E6" w:rsidDel="006F5460">
          <w:rPr>
            <w:b w:val="0"/>
            <w:i w:val="0"/>
            <w:iCs w:val="0"/>
            <w:noProof/>
            <w:lang w:val="de-DE" w:eastAsia="en-AU"/>
            <w:rPrChange w:id="744" w:author="Martin Ruppert - M91221" w:date="2019-06-04T11:48:00Z">
              <w:rPr>
                <w:b w:val="0"/>
                <w:i w:val="0"/>
                <w:iCs w:val="0"/>
                <w:noProof/>
                <w:lang w:eastAsia="en-AU"/>
              </w:rPr>
            </w:rPrChange>
          </w:rPr>
          <w:delText>Data Protocol</w:delText>
        </w:r>
        <w:r w:rsidRPr="000C13E6" w:rsidDel="006F5460">
          <w:rPr>
            <w:b w:val="0"/>
            <w:i w:val="0"/>
            <w:iCs w:val="0"/>
            <w:noProof/>
            <w:lang w:val="de-DE"/>
            <w:rPrChange w:id="745"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746" w:author="Martin Ruppert - M91221" w:date="2019-06-04T11:48:00Z">
              <w:rPr>
                <w:b w:val="0"/>
                <w:i w:val="0"/>
                <w:iCs w:val="0"/>
                <w:noProof/>
              </w:rPr>
            </w:rPrChange>
          </w:rPr>
          <w:delInstrText xml:space="preserve"> PAGEREF _Toc488278781 \h </w:delInstrText>
        </w:r>
        <w:r w:rsidDel="006F5460">
          <w:rPr>
            <w:noProof/>
          </w:rPr>
        </w:r>
        <w:r w:rsidDel="006F5460">
          <w:rPr>
            <w:noProof/>
          </w:rPr>
          <w:fldChar w:fldCharType="separate"/>
        </w:r>
      </w:del>
      <w:del w:id="747" w:author="Martin Ruppert - M91221" w:date="2019-06-03T17:23:00Z">
        <w:r w:rsidRPr="000C13E6" w:rsidDel="00B206A8">
          <w:rPr>
            <w:b w:val="0"/>
            <w:i w:val="0"/>
            <w:iCs w:val="0"/>
            <w:noProof/>
            <w:lang w:val="de-DE"/>
            <w:rPrChange w:id="748" w:author="Martin Ruppert - M91221" w:date="2019-06-04T11:48:00Z">
              <w:rPr>
                <w:b w:val="0"/>
                <w:i w:val="0"/>
                <w:iCs w:val="0"/>
                <w:noProof/>
              </w:rPr>
            </w:rPrChange>
          </w:rPr>
          <w:delText>37</w:delText>
        </w:r>
      </w:del>
      <w:del w:id="749" w:author="Martin Ruppert - M91221" w:date="2019-06-03T23:44:00Z">
        <w:r w:rsidDel="006F5460">
          <w:rPr>
            <w:noProof/>
          </w:rPr>
          <w:fldChar w:fldCharType="end"/>
        </w:r>
      </w:del>
    </w:p>
    <w:p w14:paraId="10921BE0" w14:textId="77E2C531" w:rsidR="00FC4C57" w:rsidRPr="000C13E6" w:rsidDel="006F5460" w:rsidRDefault="00FC4C57">
      <w:pPr>
        <w:pStyle w:val="TOC2"/>
        <w:tabs>
          <w:tab w:val="right" w:leader="dot" w:pos="10532"/>
        </w:tabs>
        <w:rPr>
          <w:del w:id="750" w:author="Martin Ruppert - M91221" w:date="2019-06-03T23:44:00Z"/>
          <w:rFonts w:asciiTheme="minorHAnsi" w:eastAsiaTheme="minorEastAsia" w:hAnsiTheme="minorHAnsi" w:cstheme="minorBidi"/>
          <w:b w:val="0"/>
          <w:i w:val="0"/>
          <w:iCs w:val="0"/>
          <w:noProof/>
          <w:sz w:val="22"/>
          <w:szCs w:val="22"/>
          <w:lang w:val="de-DE" w:eastAsia="en-AU"/>
          <w:rPrChange w:id="751" w:author="Martin Ruppert - M91221" w:date="2019-06-04T11:48:00Z">
            <w:rPr>
              <w:del w:id="752" w:author="Martin Ruppert - M91221" w:date="2019-06-03T23:44:00Z"/>
              <w:rFonts w:asciiTheme="minorHAnsi" w:eastAsiaTheme="minorEastAsia" w:hAnsiTheme="minorHAnsi" w:cstheme="minorBidi"/>
              <w:b w:val="0"/>
              <w:i w:val="0"/>
              <w:iCs w:val="0"/>
              <w:noProof/>
              <w:sz w:val="22"/>
              <w:szCs w:val="22"/>
              <w:lang w:eastAsia="en-AU"/>
            </w:rPr>
          </w:rPrChange>
        </w:rPr>
      </w:pPr>
      <w:del w:id="753" w:author="Martin Ruppert - M91221" w:date="2019-06-03T23:44:00Z">
        <w:r w:rsidRPr="000C13E6" w:rsidDel="006F5460">
          <w:rPr>
            <w:b w:val="0"/>
            <w:i w:val="0"/>
            <w:iCs w:val="0"/>
            <w:noProof/>
            <w:lang w:val="de-DE" w:eastAsia="en-AU"/>
            <w:rPrChange w:id="754" w:author="Martin Ruppert - M91221" w:date="2019-06-04T11:48:00Z">
              <w:rPr>
                <w:b w:val="0"/>
                <w:i w:val="0"/>
                <w:iCs w:val="0"/>
                <w:noProof/>
                <w:lang w:eastAsia="en-AU"/>
              </w:rPr>
            </w:rPrChange>
          </w:rPr>
          <w:delText>Application Implementation</w:delText>
        </w:r>
        <w:r w:rsidRPr="000C13E6" w:rsidDel="006F5460">
          <w:rPr>
            <w:b w:val="0"/>
            <w:i w:val="0"/>
            <w:iCs w:val="0"/>
            <w:noProof/>
            <w:lang w:val="de-DE"/>
            <w:rPrChange w:id="755"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756" w:author="Martin Ruppert - M91221" w:date="2019-06-04T11:48:00Z">
              <w:rPr>
                <w:b w:val="0"/>
                <w:i w:val="0"/>
                <w:iCs w:val="0"/>
                <w:noProof/>
              </w:rPr>
            </w:rPrChange>
          </w:rPr>
          <w:delInstrText xml:space="preserve"> PAGEREF _Toc488278782 \h </w:delInstrText>
        </w:r>
        <w:r w:rsidDel="006F5460">
          <w:rPr>
            <w:noProof/>
          </w:rPr>
        </w:r>
        <w:r w:rsidDel="006F5460">
          <w:rPr>
            <w:noProof/>
          </w:rPr>
          <w:fldChar w:fldCharType="separate"/>
        </w:r>
      </w:del>
      <w:del w:id="757" w:author="Martin Ruppert - M91221" w:date="2019-06-03T17:23:00Z">
        <w:r w:rsidRPr="000C13E6" w:rsidDel="00B206A8">
          <w:rPr>
            <w:b w:val="0"/>
            <w:i w:val="0"/>
            <w:iCs w:val="0"/>
            <w:noProof/>
            <w:lang w:val="de-DE"/>
            <w:rPrChange w:id="758" w:author="Martin Ruppert - M91221" w:date="2019-06-04T11:48:00Z">
              <w:rPr>
                <w:b w:val="0"/>
                <w:i w:val="0"/>
                <w:iCs w:val="0"/>
                <w:noProof/>
              </w:rPr>
            </w:rPrChange>
          </w:rPr>
          <w:delText>38</w:delText>
        </w:r>
      </w:del>
      <w:del w:id="759" w:author="Martin Ruppert - M91221" w:date="2019-06-03T23:44:00Z">
        <w:r w:rsidDel="006F5460">
          <w:rPr>
            <w:noProof/>
          </w:rPr>
          <w:fldChar w:fldCharType="end"/>
        </w:r>
      </w:del>
    </w:p>
    <w:p w14:paraId="10921BE1" w14:textId="62C64119" w:rsidR="00FC4C57" w:rsidRPr="000C13E6" w:rsidDel="006F5460" w:rsidRDefault="00FC4C57">
      <w:pPr>
        <w:pStyle w:val="TOC2"/>
        <w:tabs>
          <w:tab w:val="right" w:leader="dot" w:pos="10532"/>
        </w:tabs>
        <w:rPr>
          <w:del w:id="760" w:author="Martin Ruppert - M91221" w:date="2019-06-03T23:44:00Z"/>
          <w:rFonts w:asciiTheme="minorHAnsi" w:eastAsiaTheme="minorEastAsia" w:hAnsiTheme="minorHAnsi" w:cstheme="minorBidi"/>
          <w:b w:val="0"/>
          <w:i w:val="0"/>
          <w:iCs w:val="0"/>
          <w:noProof/>
          <w:sz w:val="22"/>
          <w:szCs w:val="22"/>
          <w:lang w:val="de-DE" w:eastAsia="en-AU"/>
          <w:rPrChange w:id="761" w:author="Martin Ruppert - M91221" w:date="2019-06-04T11:48:00Z">
            <w:rPr>
              <w:del w:id="762" w:author="Martin Ruppert - M91221" w:date="2019-06-03T23:44:00Z"/>
              <w:rFonts w:asciiTheme="minorHAnsi" w:eastAsiaTheme="minorEastAsia" w:hAnsiTheme="minorHAnsi" w:cstheme="minorBidi"/>
              <w:b w:val="0"/>
              <w:i w:val="0"/>
              <w:iCs w:val="0"/>
              <w:noProof/>
              <w:sz w:val="22"/>
              <w:szCs w:val="22"/>
              <w:lang w:eastAsia="en-AU"/>
            </w:rPr>
          </w:rPrChange>
        </w:rPr>
      </w:pPr>
      <w:del w:id="763" w:author="Martin Ruppert - M91221" w:date="2019-06-03T23:44:00Z">
        <w:r w:rsidRPr="000C13E6" w:rsidDel="006F5460">
          <w:rPr>
            <w:b w:val="0"/>
            <w:i w:val="0"/>
            <w:iCs w:val="0"/>
            <w:noProof/>
            <w:lang w:val="de-DE" w:eastAsia="en-AU"/>
            <w:rPrChange w:id="764" w:author="Martin Ruppert - M91221" w:date="2019-06-04T11:48:00Z">
              <w:rPr>
                <w:b w:val="0"/>
                <w:i w:val="0"/>
                <w:iCs w:val="0"/>
                <w:noProof/>
                <w:lang w:eastAsia="en-AU"/>
              </w:rPr>
            </w:rPrChange>
          </w:rPr>
          <w:delText>Objectives</w:delText>
        </w:r>
        <w:r w:rsidRPr="000C13E6" w:rsidDel="006F5460">
          <w:rPr>
            <w:b w:val="0"/>
            <w:i w:val="0"/>
            <w:iCs w:val="0"/>
            <w:noProof/>
            <w:lang w:val="de-DE"/>
            <w:rPrChange w:id="765"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766" w:author="Martin Ruppert - M91221" w:date="2019-06-04T11:48:00Z">
              <w:rPr>
                <w:b w:val="0"/>
                <w:i w:val="0"/>
                <w:iCs w:val="0"/>
                <w:noProof/>
              </w:rPr>
            </w:rPrChange>
          </w:rPr>
          <w:delInstrText xml:space="preserve"> PAGEREF _Toc488278783 \h </w:delInstrText>
        </w:r>
        <w:r w:rsidDel="006F5460">
          <w:rPr>
            <w:noProof/>
          </w:rPr>
        </w:r>
        <w:r w:rsidDel="006F5460">
          <w:rPr>
            <w:noProof/>
          </w:rPr>
          <w:fldChar w:fldCharType="separate"/>
        </w:r>
      </w:del>
      <w:del w:id="767" w:author="Martin Ruppert - M91221" w:date="2019-06-03T17:23:00Z">
        <w:r w:rsidRPr="000C13E6" w:rsidDel="00B206A8">
          <w:rPr>
            <w:b w:val="0"/>
            <w:i w:val="0"/>
            <w:iCs w:val="0"/>
            <w:noProof/>
            <w:lang w:val="de-DE"/>
            <w:rPrChange w:id="768" w:author="Martin Ruppert - M91221" w:date="2019-06-04T11:48:00Z">
              <w:rPr>
                <w:b w:val="0"/>
                <w:i w:val="0"/>
                <w:iCs w:val="0"/>
                <w:noProof/>
              </w:rPr>
            </w:rPrChange>
          </w:rPr>
          <w:delText>39</w:delText>
        </w:r>
      </w:del>
      <w:del w:id="769" w:author="Martin Ruppert - M91221" w:date="2019-06-03T23:44:00Z">
        <w:r w:rsidDel="006F5460">
          <w:rPr>
            <w:noProof/>
          </w:rPr>
          <w:fldChar w:fldCharType="end"/>
        </w:r>
      </w:del>
    </w:p>
    <w:p w14:paraId="10921BE2" w14:textId="4E775975" w:rsidR="00FC4C57" w:rsidRPr="000C13E6" w:rsidDel="006F5460" w:rsidRDefault="00FC4C57">
      <w:pPr>
        <w:pStyle w:val="TOC2"/>
        <w:tabs>
          <w:tab w:val="right" w:leader="dot" w:pos="10532"/>
        </w:tabs>
        <w:rPr>
          <w:del w:id="770" w:author="Martin Ruppert - M91221" w:date="2019-06-03T23:44:00Z"/>
          <w:rFonts w:asciiTheme="minorHAnsi" w:eastAsiaTheme="minorEastAsia" w:hAnsiTheme="minorHAnsi" w:cstheme="minorBidi"/>
          <w:b w:val="0"/>
          <w:i w:val="0"/>
          <w:iCs w:val="0"/>
          <w:noProof/>
          <w:sz w:val="22"/>
          <w:szCs w:val="22"/>
          <w:lang w:val="de-DE" w:eastAsia="en-AU"/>
          <w:rPrChange w:id="771" w:author="Martin Ruppert - M91221" w:date="2019-06-04T11:48:00Z">
            <w:rPr>
              <w:del w:id="772" w:author="Martin Ruppert - M91221" w:date="2019-06-03T23:44:00Z"/>
              <w:rFonts w:asciiTheme="minorHAnsi" w:eastAsiaTheme="minorEastAsia" w:hAnsiTheme="minorHAnsi" w:cstheme="minorBidi"/>
              <w:b w:val="0"/>
              <w:i w:val="0"/>
              <w:iCs w:val="0"/>
              <w:noProof/>
              <w:sz w:val="22"/>
              <w:szCs w:val="22"/>
              <w:lang w:eastAsia="en-AU"/>
            </w:rPr>
          </w:rPrChange>
        </w:rPr>
      </w:pPr>
      <w:del w:id="773" w:author="Martin Ruppert - M91221" w:date="2019-06-03T23:44:00Z">
        <w:r w:rsidRPr="000C13E6" w:rsidDel="006F5460">
          <w:rPr>
            <w:b w:val="0"/>
            <w:i w:val="0"/>
            <w:iCs w:val="0"/>
            <w:noProof/>
            <w:lang w:val="de-DE"/>
            <w:rPrChange w:id="774" w:author="Martin Ruppert - M91221" w:date="2019-06-04T11:48:00Z">
              <w:rPr>
                <w:b w:val="0"/>
                <w:i w:val="0"/>
                <w:iCs w:val="0"/>
                <w:noProof/>
              </w:rPr>
            </w:rPrChange>
          </w:rPr>
          <w:delText>Lab Procedure</w:delText>
        </w:r>
        <w:r w:rsidRPr="000C13E6" w:rsidDel="006F5460">
          <w:rPr>
            <w:b w:val="0"/>
            <w:i w:val="0"/>
            <w:iCs w:val="0"/>
            <w:noProof/>
            <w:lang w:val="de-DE"/>
            <w:rPrChange w:id="775"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776" w:author="Martin Ruppert - M91221" w:date="2019-06-04T11:48:00Z">
              <w:rPr>
                <w:b w:val="0"/>
                <w:i w:val="0"/>
                <w:iCs w:val="0"/>
                <w:noProof/>
              </w:rPr>
            </w:rPrChange>
          </w:rPr>
          <w:delInstrText xml:space="preserve"> PAGEREF _Toc488278784 \h </w:delInstrText>
        </w:r>
        <w:r w:rsidDel="006F5460">
          <w:rPr>
            <w:noProof/>
          </w:rPr>
        </w:r>
        <w:r w:rsidDel="006F5460">
          <w:rPr>
            <w:noProof/>
          </w:rPr>
          <w:fldChar w:fldCharType="separate"/>
        </w:r>
      </w:del>
      <w:del w:id="777" w:author="Martin Ruppert - M91221" w:date="2019-06-03T17:23:00Z">
        <w:r w:rsidRPr="000C13E6" w:rsidDel="00B206A8">
          <w:rPr>
            <w:b w:val="0"/>
            <w:i w:val="0"/>
            <w:iCs w:val="0"/>
            <w:noProof/>
            <w:lang w:val="de-DE"/>
            <w:rPrChange w:id="778" w:author="Martin Ruppert - M91221" w:date="2019-06-04T11:48:00Z">
              <w:rPr>
                <w:b w:val="0"/>
                <w:i w:val="0"/>
                <w:iCs w:val="0"/>
                <w:noProof/>
              </w:rPr>
            </w:rPrChange>
          </w:rPr>
          <w:delText>39</w:delText>
        </w:r>
      </w:del>
      <w:del w:id="779" w:author="Martin Ruppert - M91221" w:date="2019-06-03T23:44:00Z">
        <w:r w:rsidDel="006F5460">
          <w:rPr>
            <w:noProof/>
          </w:rPr>
          <w:fldChar w:fldCharType="end"/>
        </w:r>
      </w:del>
    </w:p>
    <w:p w14:paraId="10921BE3" w14:textId="4BD4503E" w:rsidR="00FC4C57" w:rsidRPr="000C13E6" w:rsidDel="006F5460" w:rsidRDefault="00FC4C57">
      <w:pPr>
        <w:pStyle w:val="TOC3"/>
        <w:rPr>
          <w:del w:id="780" w:author="Martin Ruppert - M91221" w:date="2019-06-03T23:44:00Z"/>
          <w:rFonts w:asciiTheme="minorHAnsi" w:eastAsiaTheme="minorEastAsia" w:hAnsiTheme="minorHAnsi" w:cstheme="minorBidi"/>
          <w:noProof/>
          <w:sz w:val="22"/>
          <w:szCs w:val="22"/>
          <w:lang w:val="de-DE" w:eastAsia="en-AU"/>
          <w:rPrChange w:id="781" w:author="Martin Ruppert - M91221" w:date="2019-06-04T11:48:00Z">
            <w:rPr>
              <w:del w:id="782" w:author="Martin Ruppert - M91221" w:date="2019-06-03T23:44:00Z"/>
              <w:rFonts w:asciiTheme="minorHAnsi" w:eastAsiaTheme="minorEastAsia" w:hAnsiTheme="minorHAnsi" w:cstheme="minorBidi"/>
              <w:noProof/>
              <w:sz w:val="22"/>
              <w:szCs w:val="22"/>
              <w:lang w:eastAsia="en-AU"/>
            </w:rPr>
          </w:rPrChange>
        </w:rPr>
      </w:pPr>
      <w:del w:id="783" w:author="Martin Ruppert - M91221" w:date="2019-06-03T23:44:00Z">
        <w:r w:rsidRPr="000C13E6" w:rsidDel="006F5460">
          <w:rPr>
            <w:noProof/>
            <w:lang w:val="de-DE"/>
            <w:rPrChange w:id="784" w:author="Martin Ruppert - M91221" w:date="2019-06-04T11:48:00Z">
              <w:rPr>
                <w:noProof/>
              </w:rPr>
            </w:rPrChange>
          </w:rPr>
          <w:delText>Project Setup</w:delText>
        </w:r>
        <w:r w:rsidRPr="000C13E6" w:rsidDel="006F5460">
          <w:rPr>
            <w:noProof/>
            <w:lang w:val="de-DE"/>
            <w:rPrChange w:id="785" w:author="Martin Ruppert - M91221" w:date="2019-06-04T11:48:00Z">
              <w:rPr>
                <w:noProof/>
              </w:rPr>
            </w:rPrChange>
          </w:rPr>
          <w:tab/>
        </w:r>
        <w:r w:rsidDel="006F5460">
          <w:rPr>
            <w:noProof/>
          </w:rPr>
          <w:fldChar w:fldCharType="begin"/>
        </w:r>
        <w:r w:rsidRPr="000C13E6" w:rsidDel="006F5460">
          <w:rPr>
            <w:noProof/>
            <w:lang w:val="de-DE"/>
            <w:rPrChange w:id="786" w:author="Martin Ruppert - M91221" w:date="2019-06-04T11:48:00Z">
              <w:rPr>
                <w:noProof/>
              </w:rPr>
            </w:rPrChange>
          </w:rPr>
          <w:delInstrText xml:space="preserve"> PAGEREF _Toc488278785 \h </w:delInstrText>
        </w:r>
        <w:r w:rsidDel="006F5460">
          <w:rPr>
            <w:noProof/>
          </w:rPr>
        </w:r>
        <w:r w:rsidDel="006F5460">
          <w:rPr>
            <w:noProof/>
          </w:rPr>
          <w:fldChar w:fldCharType="separate"/>
        </w:r>
      </w:del>
      <w:del w:id="787" w:author="Martin Ruppert - M91221" w:date="2019-06-03T17:23:00Z">
        <w:r w:rsidRPr="000C13E6" w:rsidDel="00B206A8">
          <w:rPr>
            <w:noProof/>
            <w:lang w:val="de-DE"/>
            <w:rPrChange w:id="788" w:author="Martin Ruppert - M91221" w:date="2019-06-04T11:48:00Z">
              <w:rPr>
                <w:noProof/>
              </w:rPr>
            </w:rPrChange>
          </w:rPr>
          <w:delText>39</w:delText>
        </w:r>
      </w:del>
      <w:del w:id="789" w:author="Martin Ruppert - M91221" w:date="2019-06-03T23:44:00Z">
        <w:r w:rsidDel="006F5460">
          <w:rPr>
            <w:noProof/>
          </w:rPr>
          <w:fldChar w:fldCharType="end"/>
        </w:r>
      </w:del>
    </w:p>
    <w:p w14:paraId="10921BE4" w14:textId="52BEEF5A" w:rsidR="00FC4C57" w:rsidRPr="000C13E6" w:rsidDel="006F5460" w:rsidRDefault="00FC4C57">
      <w:pPr>
        <w:pStyle w:val="TOC3"/>
        <w:rPr>
          <w:del w:id="790" w:author="Martin Ruppert - M91221" w:date="2019-06-03T23:44:00Z"/>
          <w:rFonts w:asciiTheme="minorHAnsi" w:eastAsiaTheme="minorEastAsia" w:hAnsiTheme="minorHAnsi" w:cstheme="minorBidi"/>
          <w:noProof/>
          <w:sz w:val="22"/>
          <w:szCs w:val="22"/>
          <w:lang w:val="de-DE" w:eastAsia="en-AU"/>
          <w:rPrChange w:id="791" w:author="Martin Ruppert - M91221" w:date="2019-06-04T11:48:00Z">
            <w:rPr>
              <w:del w:id="792" w:author="Martin Ruppert - M91221" w:date="2019-06-03T23:44:00Z"/>
              <w:rFonts w:asciiTheme="minorHAnsi" w:eastAsiaTheme="minorEastAsia" w:hAnsiTheme="minorHAnsi" w:cstheme="minorBidi"/>
              <w:noProof/>
              <w:sz w:val="22"/>
              <w:szCs w:val="22"/>
              <w:lang w:eastAsia="en-AU"/>
            </w:rPr>
          </w:rPrChange>
        </w:rPr>
      </w:pPr>
      <w:del w:id="793" w:author="Martin Ruppert - M91221" w:date="2019-06-03T23:44:00Z">
        <w:r w:rsidRPr="000C13E6" w:rsidDel="006F5460">
          <w:rPr>
            <w:noProof/>
            <w:lang w:val="de-DE"/>
            <w:rPrChange w:id="794" w:author="Martin Ruppert - M91221" w:date="2019-06-04T11:48:00Z">
              <w:rPr>
                <w:noProof/>
              </w:rPr>
            </w:rPrChange>
          </w:rPr>
          <w:delText>MHC Application Configuration</w:delText>
        </w:r>
        <w:r w:rsidRPr="000C13E6" w:rsidDel="006F5460">
          <w:rPr>
            <w:noProof/>
            <w:lang w:val="de-DE"/>
            <w:rPrChange w:id="795" w:author="Martin Ruppert - M91221" w:date="2019-06-04T11:48:00Z">
              <w:rPr>
                <w:noProof/>
              </w:rPr>
            </w:rPrChange>
          </w:rPr>
          <w:tab/>
        </w:r>
        <w:r w:rsidDel="006F5460">
          <w:rPr>
            <w:noProof/>
          </w:rPr>
          <w:fldChar w:fldCharType="begin"/>
        </w:r>
        <w:r w:rsidRPr="000C13E6" w:rsidDel="006F5460">
          <w:rPr>
            <w:noProof/>
            <w:lang w:val="de-DE"/>
            <w:rPrChange w:id="796" w:author="Martin Ruppert - M91221" w:date="2019-06-04T11:48:00Z">
              <w:rPr>
                <w:noProof/>
              </w:rPr>
            </w:rPrChange>
          </w:rPr>
          <w:delInstrText xml:space="preserve"> PAGEREF _Toc488278786 \h </w:delInstrText>
        </w:r>
        <w:r w:rsidDel="006F5460">
          <w:rPr>
            <w:noProof/>
          </w:rPr>
        </w:r>
        <w:r w:rsidDel="006F5460">
          <w:rPr>
            <w:noProof/>
          </w:rPr>
          <w:fldChar w:fldCharType="separate"/>
        </w:r>
      </w:del>
      <w:del w:id="797" w:author="Martin Ruppert - M91221" w:date="2019-06-03T17:23:00Z">
        <w:r w:rsidRPr="000C13E6" w:rsidDel="00B206A8">
          <w:rPr>
            <w:noProof/>
            <w:lang w:val="de-DE"/>
            <w:rPrChange w:id="798" w:author="Martin Ruppert - M91221" w:date="2019-06-04T11:48:00Z">
              <w:rPr>
                <w:noProof/>
              </w:rPr>
            </w:rPrChange>
          </w:rPr>
          <w:delText>41</w:delText>
        </w:r>
      </w:del>
      <w:del w:id="799" w:author="Martin Ruppert - M91221" w:date="2019-06-03T23:44:00Z">
        <w:r w:rsidDel="006F5460">
          <w:rPr>
            <w:noProof/>
          </w:rPr>
          <w:fldChar w:fldCharType="end"/>
        </w:r>
      </w:del>
    </w:p>
    <w:p w14:paraId="10921BE5" w14:textId="61D86AC0" w:rsidR="00FC4C57" w:rsidRPr="000C13E6" w:rsidDel="006F5460" w:rsidRDefault="00FC4C57">
      <w:pPr>
        <w:pStyle w:val="TOC3"/>
        <w:rPr>
          <w:del w:id="800" w:author="Martin Ruppert - M91221" w:date="2019-06-03T23:44:00Z"/>
          <w:rFonts w:asciiTheme="minorHAnsi" w:eastAsiaTheme="minorEastAsia" w:hAnsiTheme="minorHAnsi" w:cstheme="minorBidi"/>
          <w:noProof/>
          <w:sz w:val="22"/>
          <w:szCs w:val="22"/>
          <w:lang w:val="de-DE" w:eastAsia="en-AU"/>
          <w:rPrChange w:id="801" w:author="Martin Ruppert - M91221" w:date="2019-06-04T11:48:00Z">
            <w:rPr>
              <w:del w:id="802" w:author="Martin Ruppert - M91221" w:date="2019-06-03T23:44:00Z"/>
              <w:rFonts w:asciiTheme="minorHAnsi" w:eastAsiaTheme="minorEastAsia" w:hAnsiTheme="minorHAnsi" w:cstheme="minorBidi"/>
              <w:noProof/>
              <w:sz w:val="22"/>
              <w:szCs w:val="22"/>
              <w:lang w:eastAsia="en-AU"/>
            </w:rPr>
          </w:rPrChange>
        </w:rPr>
      </w:pPr>
      <w:del w:id="803" w:author="Martin Ruppert - M91221" w:date="2019-06-03T23:44:00Z">
        <w:r w:rsidRPr="000C13E6" w:rsidDel="006F5460">
          <w:rPr>
            <w:noProof/>
            <w:lang w:val="de-DE"/>
            <w:rPrChange w:id="804" w:author="Martin Ruppert - M91221" w:date="2019-06-04T11:48:00Z">
              <w:rPr>
                <w:noProof/>
              </w:rPr>
            </w:rPrChange>
          </w:rPr>
          <w:delText>MHC: DHCP Server Configuration</w:delText>
        </w:r>
        <w:r w:rsidRPr="000C13E6" w:rsidDel="006F5460">
          <w:rPr>
            <w:noProof/>
            <w:lang w:val="de-DE"/>
            <w:rPrChange w:id="805" w:author="Martin Ruppert - M91221" w:date="2019-06-04T11:48:00Z">
              <w:rPr>
                <w:noProof/>
              </w:rPr>
            </w:rPrChange>
          </w:rPr>
          <w:tab/>
        </w:r>
        <w:r w:rsidDel="006F5460">
          <w:rPr>
            <w:noProof/>
          </w:rPr>
          <w:fldChar w:fldCharType="begin"/>
        </w:r>
        <w:r w:rsidRPr="000C13E6" w:rsidDel="006F5460">
          <w:rPr>
            <w:noProof/>
            <w:lang w:val="de-DE"/>
            <w:rPrChange w:id="806" w:author="Martin Ruppert - M91221" w:date="2019-06-04T11:48:00Z">
              <w:rPr>
                <w:noProof/>
              </w:rPr>
            </w:rPrChange>
          </w:rPr>
          <w:delInstrText xml:space="preserve"> PAGEREF _Toc488278787 \h </w:delInstrText>
        </w:r>
        <w:r w:rsidDel="006F5460">
          <w:rPr>
            <w:noProof/>
          </w:rPr>
        </w:r>
        <w:r w:rsidDel="006F5460">
          <w:rPr>
            <w:noProof/>
          </w:rPr>
          <w:fldChar w:fldCharType="separate"/>
        </w:r>
      </w:del>
      <w:del w:id="807" w:author="Martin Ruppert - M91221" w:date="2019-06-03T17:23:00Z">
        <w:r w:rsidRPr="000C13E6" w:rsidDel="00B206A8">
          <w:rPr>
            <w:noProof/>
            <w:lang w:val="de-DE"/>
            <w:rPrChange w:id="808" w:author="Martin Ruppert - M91221" w:date="2019-06-04T11:48:00Z">
              <w:rPr>
                <w:noProof/>
              </w:rPr>
            </w:rPrChange>
          </w:rPr>
          <w:delText>43</w:delText>
        </w:r>
      </w:del>
      <w:del w:id="809" w:author="Martin Ruppert - M91221" w:date="2019-06-03T23:44:00Z">
        <w:r w:rsidDel="006F5460">
          <w:rPr>
            <w:noProof/>
          </w:rPr>
          <w:fldChar w:fldCharType="end"/>
        </w:r>
      </w:del>
    </w:p>
    <w:p w14:paraId="10921BE6" w14:textId="39B99869" w:rsidR="00FC4C57" w:rsidRPr="000C13E6" w:rsidDel="006F5460" w:rsidRDefault="00FC4C57">
      <w:pPr>
        <w:pStyle w:val="TOC3"/>
        <w:rPr>
          <w:del w:id="810" w:author="Martin Ruppert - M91221" w:date="2019-06-03T23:44:00Z"/>
          <w:rFonts w:asciiTheme="minorHAnsi" w:eastAsiaTheme="minorEastAsia" w:hAnsiTheme="minorHAnsi" w:cstheme="minorBidi"/>
          <w:noProof/>
          <w:sz w:val="22"/>
          <w:szCs w:val="22"/>
          <w:lang w:val="de-DE" w:eastAsia="en-AU"/>
          <w:rPrChange w:id="811" w:author="Martin Ruppert - M91221" w:date="2019-06-04T11:48:00Z">
            <w:rPr>
              <w:del w:id="812" w:author="Martin Ruppert - M91221" w:date="2019-06-03T23:44:00Z"/>
              <w:rFonts w:asciiTheme="minorHAnsi" w:eastAsiaTheme="minorEastAsia" w:hAnsiTheme="minorHAnsi" w:cstheme="minorBidi"/>
              <w:noProof/>
              <w:sz w:val="22"/>
              <w:szCs w:val="22"/>
              <w:lang w:eastAsia="en-AU"/>
            </w:rPr>
          </w:rPrChange>
        </w:rPr>
      </w:pPr>
      <w:del w:id="813" w:author="Martin Ruppert - M91221" w:date="2019-06-03T23:44:00Z">
        <w:r w:rsidRPr="000C13E6" w:rsidDel="006F5460">
          <w:rPr>
            <w:noProof/>
            <w:lang w:val="de-DE"/>
            <w:rPrChange w:id="814" w:author="Martin Ruppert - M91221" w:date="2019-06-04T11:48:00Z">
              <w:rPr>
                <w:noProof/>
              </w:rPr>
            </w:rPrChange>
          </w:rPr>
          <w:delText>MHC: Setting the Host Name</w:delText>
        </w:r>
        <w:r w:rsidRPr="000C13E6" w:rsidDel="006F5460">
          <w:rPr>
            <w:noProof/>
            <w:lang w:val="de-DE"/>
            <w:rPrChange w:id="815" w:author="Martin Ruppert - M91221" w:date="2019-06-04T11:48:00Z">
              <w:rPr>
                <w:noProof/>
              </w:rPr>
            </w:rPrChange>
          </w:rPr>
          <w:tab/>
        </w:r>
        <w:r w:rsidDel="006F5460">
          <w:rPr>
            <w:noProof/>
          </w:rPr>
          <w:fldChar w:fldCharType="begin"/>
        </w:r>
        <w:r w:rsidRPr="000C13E6" w:rsidDel="006F5460">
          <w:rPr>
            <w:noProof/>
            <w:lang w:val="de-DE"/>
            <w:rPrChange w:id="816" w:author="Martin Ruppert - M91221" w:date="2019-06-04T11:48:00Z">
              <w:rPr>
                <w:noProof/>
              </w:rPr>
            </w:rPrChange>
          </w:rPr>
          <w:delInstrText xml:space="preserve"> PAGEREF _Toc488278788 \h </w:delInstrText>
        </w:r>
        <w:r w:rsidDel="006F5460">
          <w:rPr>
            <w:noProof/>
          </w:rPr>
        </w:r>
        <w:r w:rsidDel="006F5460">
          <w:rPr>
            <w:noProof/>
          </w:rPr>
          <w:fldChar w:fldCharType="separate"/>
        </w:r>
      </w:del>
      <w:del w:id="817" w:author="Martin Ruppert - M91221" w:date="2019-06-03T17:23:00Z">
        <w:r w:rsidRPr="000C13E6" w:rsidDel="00B206A8">
          <w:rPr>
            <w:noProof/>
            <w:lang w:val="de-DE"/>
            <w:rPrChange w:id="818" w:author="Martin Ruppert - M91221" w:date="2019-06-04T11:48:00Z">
              <w:rPr>
                <w:noProof/>
              </w:rPr>
            </w:rPrChange>
          </w:rPr>
          <w:delText>44</w:delText>
        </w:r>
      </w:del>
      <w:del w:id="819" w:author="Martin Ruppert - M91221" w:date="2019-06-03T23:44:00Z">
        <w:r w:rsidDel="006F5460">
          <w:rPr>
            <w:noProof/>
          </w:rPr>
          <w:fldChar w:fldCharType="end"/>
        </w:r>
      </w:del>
    </w:p>
    <w:p w14:paraId="10921BE7" w14:textId="323C72EC" w:rsidR="00FC4C57" w:rsidRPr="000C13E6" w:rsidDel="006F5460" w:rsidRDefault="00FC4C57">
      <w:pPr>
        <w:pStyle w:val="TOC3"/>
        <w:rPr>
          <w:del w:id="820" w:author="Martin Ruppert - M91221" w:date="2019-06-03T23:44:00Z"/>
          <w:rFonts w:asciiTheme="minorHAnsi" w:eastAsiaTheme="minorEastAsia" w:hAnsiTheme="minorHAnsi" w:cstheme="minorBidi"/>
          <w:noProof/>
          <w:sz w:val="22"/>
          <w:szCs w:val="22"/>
          <w:lang w:val="de-DE" w:eastAsia="en-AU"/>
          <w:rPrChange w:id="821" w:author="Martin Ruppert - M91221" w:date="2019-06-04T11:48:00Z">
            <w:rPr>
              <w:del w:id="822" w:author="Martin Ruppert - M91221" w:date="2019-06-03T23:44:00Z"/>
              <w:rFonts w:asciiTheme="minorHAnsi" w:eastAsiaTheme="minorEastAsia" w:hAnsiTheme="minorHAnsi" w:cstheme="minorBidi"/>
              <w:noProof/>
              <w:sz w:val="22"/>
              <w:szCs w:val="22"/>
              <w:lang w:eastAsia="en-AU"/>
            </w:rPr>
          </w:rPrChange>
        </w:rPr>
      </w:pPr>
      <w:del w:id="823" w:author="Martin Ruppert - M91221" w:date="2019-06-03T23:44:00Z">
        <w:r w:rsidRPr="000C13E6" w:rsidDel="006F5460">
          <w:rPr>
            <w:noProof/>
            <w:lang w:val="de-DE" w:eastAsia="en-AU"/>
            <w:rPrChange w:id="824" w:author="Martin Ruppert - M91221" w:date="2019-06-04T11:48:00Z">
              <w:rPr>
                <w:noProof/>
                <w:lang w:eastAsia="en-AU"/>
              </w:rPr>
            </w:rPrChange>
          </w:rPr>
          <w:delText>MHC: Project Generation</w:delText>
        </w:r>
        <w:r w:rsidRPr="000C13E6" w:rsidDel="006F5460">
          <w:rPr>
            <w:noProof/>
            <w:lang w:val="de-DE"/>
            <w:rPrChange w:id="825" w:author="Martin Ruppert - M91221" w:date="2019-06-04T11:48:00Z">
              <w:rPr>
                <w:noProof/>
              </w:rPr>
            </w:rPrChange>
          </w:rPr>
          <w:tab/>
        </w:r>
        <w:r w:rsidDel="006F5460">
          <w:rPr>
            <w:noProof/>
          </w:rPr>
          <w:fldChar w:fldCharType="begin"/>
        </w:r>
        <w:r w:rsidRPr="000C13E6" w:rsidDel="006F5460">
          <w:rPr>
            <w:noProof/>
            <w:lang w:val="de-DE"/>
            <w:rPrChange w:id="826" w:author="Martin Ruppert - M91221" w:date="2019-06-04T11:48:00Z">
              <w:rPr>
                <w:noProof/>
              </w:rPr>
            </w:rPrChange>
          </w:rPr>
          <w:delInstrText xml:space="preserve"> PAGEREF _Toc488278789 \h </w:delInstrText>
        </w:r>
        <w:r w:rsidDel="006F5460">
          <w:rPr>
            <w:noProof/>
          </w:rPr>
        </w:r>
        <w:r w:rsidDel="006F5460">
          <w:rPr>
            <w:noProof/>
          </w:rPr>
          <w:fldChar w:fldCharType="separate"/>
        </w:r>
      </w:del>
      <w:del w:id="827" w:author="Martin Ruppert - M91221" w:date="2019-06-03T17:23:00Z">
        <w:r w:rsidRPr="000C13E6" w:rsidDel="00B206A8">
          <w:rPr>
            <w:noProof/>
            <w:lang w:val="de-DE"/>
            <w:rPrChange w:id="828" w:author="Martin Ruppert - M91221" w:date="2019-06-04T11:48:00Z">
              <w:rPr>
                <w:noProof/>
              </w:rPr>
            </w:rPrChange>
          </w:rPr>
          <w:delText>45</w:delText>
        </w:r>
      </w:del>
      <w:del w:id="829" w:author="Martin Ruppert - M91221" w:date="2019-06-03T23:44:00Z">
        <w:r w:rsidDel="006F5460">
          <w:rPr>
            <w:noProof/>
          </w:rPr>
          <w:fldChar w:fldCharType="end"/>
        </w:r>
      </w:del>
    </w:p>
    <w:p w14:paraId="10921BE8" w14:textId="1FC3654E" w:rsidR="00FC4C57" w:rsidRPr="000C13E6" w:rsidDel="006F5460" w:rsidRDefault="00FC4C57">
      <w:pPr>
        <w:pStyle w:val="TOC3"/>
        <w:rPr>
          <w:del w:id="830" w:author="Martin Ruppert - M91221" w:date="2019-06-03T23:44:00Z"/>
          <w:rFonts w:asciiTheme="minorHAnsi" w:eastAsiaTheme="minorEastAsia" w:hAnsiTheme="minorHAnsi" w:cstheme="minorBidi"/>
          <w:noProof/>
          <w:sz w:val="22"/>
          <w:szCs w:val="22"/>
          <w:lang w:val="de-DE" w:eastAsia="en-AU"/>
          <w:rPrChange w:id="831" w:author="Martin Ruppert - M91221" w:date="2019-06-04T11:48:00Z">
            <w:rPr>
              <w:del w:id="832" w:author="Martin Ruppert - M91221" w:date="2019-06-03T23:44:00Z"/>
              <w:rFonts w:asciiTheme="minorHAnsi" w:eastAsiaTheme="minorEastAsia" w:hAnsiTheme="minorHAnsi" w:cstheme="minorBidi"/>
              <w:noProof/>
              <w:sz w:val="22"/>
              <w:szCs w:val="22"/>
              <w:lang w:eastAsia="en-AU"/>
            </w:rPr>
          </w:rPrChange>
        </w:rPr>
      </w:pPr>
      <w:del w:id="833" w:author="Martin Ruppert - M91221" w:date="2019-06-03T23:44:00Z">
        <w:r w:rsidRPr="000C13E6" w:rsidDel="006F5460">
          <w:rPr>
            <w:noProof/>
            <w:lang w:val="de-DE"/>
            <w:rPrChange w:id="834" w:author="Martin Ruppert - M91221" w:date="2019-06-04T11:48:00Z">
              <w:rPr>
                <w:noProof/>
              </w:rPr>
            </w:rPrChange>
          </w:rPr>
          <w:delText>Application Source and Header File Setup</w:delText>
        </w:r>
        <w:r w:rsidRPr="000C13E6" w:rsidDel="006F5460">
          <w:rPr>
            <w:noProof/>
            <w:lang w:val="de-DE"/>
            <w:rPrChange w:id="835" w:author="Martin Ruppert - M91221" w:date="2019-06-04T11:48:00Z">
              <w:rPr>
                <w:noProof/>
              </w:rPr>
            </w:rPrChange>
          </w:rPr>
          <w:tab/>
        </w:r>
        <w:r w:rsidDel="006F5460">
          <w:rPr>
            <w:noProof/>
          </w:rPr>
          <w:fldChar w:fldCharType="begin"/>
        </w:r>
        <w:r w:rsidRPr="000C13E6" w:rsidDel="006F5460">
          <w:rPr>
            <w:noProof/>
            <w:lang w:val="de-DE"/>
            <w:rPrChange w:id="836" w:author="Martin Ruppert - M91221" w:date="2019-06-04T11:48:00Z">
              <w:rPr>
                <w:noProof/>
              </w:rPr>
            </w:rPrChange>
          </w:rPr>
          <w:delInstrText xml:space="preserve"> PAGEREF _Toc488278790 \h </w:delInstrText>
        </w:r>
        <w:r w:rsidDel="006F5460">
          <w:rPr>
            <w:noProof/>
          </w:rPr>
        </w:r>
        <w:r w:rsidDel="006F5460">
          <w:rPr>
            <w:noProof/>
          </w:rPr>
          <w:fldChar w:fldCharType="separate"/>
        </w:r>
      </w:del>
      <w:del w:id="837" w:author="Martin Ruppert - M91221" w:date="2019-06-03T17:23:00Z">
        <w:r w:rsidRPr="000C13E6" w:rsidDel="00B206A8">
          <w:rPr>
            <w:noProof/>
            <w:lang w:val="de-DE"/>
            <w:rPrChange w:id="838" w:author="Martin Ruppert - M91221" w:date="2019-06-04T11:48:00Z">
              <w:rPr>
                <w:noProof/>
              </w:rPr>
            </w:rPrChange>
          </w:rPr>
          <w:delText>47</w:delText>
        </w:r>
      </w:del>
      <w:del w:id="839" w:author="Martin Ruppert - M91221" w:date="2019-06-03T23:44:00Z">
        <w:r w:rsidDel="006F5460">
          <w:rPr>
            <w:noProof/>
          </w:rPr>
          <w:fldChar w:fldCharType="end"/>
        </w:r>
      </w:del>
    </w:p>
    <w:p w14:paraId="10921BE9" w14:textId="097DDCC9" w:rsidR="00FC4C57" w:rsidRPr="000C13E6" w:rsidDel="006F5460" w:rsidRDefault="00FC4C57">
      <w:pPr>
        <w:pStyle w:val="TOC3"/>
        <w:rPr>
          <w:del w:id="840" w:author="Martin Ruppert - M91221" w:date="2019-06-03T23:44:00Z"/>
          <w:rFonts w:asciiTheme="minorHAnsi" w:eastAsiaTheme="minorEastAsia" w:hAnsiTheme="minorHAnsi" w:cstheme="minorBidi"/>
          <w:noProof/>
          <w:sz w:val="22"/>
          <w:szCs w:val="22"/>
          <w:lang w:val="de-DE" w:eastAsia="en-AU"/>
          <w:rPrChange w:id="841" w:author="Martin Ruppert - M91221" w:date="2019-06-04T11:48:00Z">
            <w:rPr>
              <w:del w:id="842" w:author="Martin Ruppert - M91221" w:date="2019-06-03T23:44:00Z"/>
              <w:rFonts w:asciiTheme="minorHAnsi" w:eastAsiaTheme="minorEastAsia" w:hAnsiTheme="minorHAnsi" w:cstheme="minorBidi"/>
              <w:noProof/>
              <w:sz w:val="22"/>
              <w:szCs w:val="22"/>
              <w:lang w:eastAsia="en-AU"/>
            </w:rPr>
          </w:rPrChange>
        </w:rPr>
      </w:pPr>
      <w:del w:id="843" w:author="Martin Ruppert - M91221" w:date="2019-06-03T23:44:00Z">
        <w:r w:rsidRPr="000C13E6" w:rsidDel="006F5460">
          <w:rPr>
            <w:noProof/>
            <w:lang w:val="de-DE"/>
            <w:rPrChange w:id="844" w:author="Martin Ruppert - M91221" w:date="2019-06-04T11:48:00Z">
              <w:rPr>
                <w:noProof/>
              </w:rPr>
            </w:rPrChange>
          </w:rPr>
          <w:delText>Network Communications Controller Modification</w:delText>
        </w:r>
        <w:r w:rsidRPr="000C13E6" w:rsidDel="006F5460">
          <w:rPr>
            <w:noProof/>
            <w:lang w:val="de-DE"/>
            <w:rPrChange w:id="845" w:author="Martin Ruppert - M91221" w:date="2019-06-04T11:48:00Z">
              <w:rPr>
                <w:noProof/>
              </w:rPr>
            </w:rPrChange>
          </w:rPr>
          <w:tab/>
        </w:r>
        <w:r w:rsidDel="006F5460">
          <w:rPr>
            <w:noProof/>
          </w:rPr>
          <w:fldChar w:fldCharType="begin"/>
        </w:r>
        <w:r w:rsidRPr="000C13E6" w:rsidDel="006F5460">
          <w:rPr>
            <w:noProof/>
            <w:lang w:val="de-DE"/>
            <w:rPrChange w:id="846" w:author="Martin Ruppert - M91221" w:date="2019-06-04T11:48:00Z">
              <w:rPr>
                <w:noProof/>
              </w:rPr>
            </w:rPrChange>
          </w:rPr>
          <w:delInstrText xml:space="preserve"> PAGEREF _Toc488278791 \h </w:delInstrText>
        </w:r>
        <w:r w:rsidDel="006F5460">
          <w:rPr>
            <w:noProof/>
          </w:rPr>
        </w:r>
        <w:r w:rsidDel="006F5460">
          <w:rPr>
            <w:noProof/>
          </w:rPr>
          <w:fldChar w:fldCharType="separate"/>
        </w:r>
      </w:del>
      <w:del w:id="847" w:author="Martin Ruppert - M91221" w:date="2019-06-03T17:23:00Z">
        <w:r w:rsidRPr="000C13E6" w:rsidDel="00B206A8">
          <w:rPr>
            <w:noProof/>
            <w:lang w:val="de-DE"/>
            <w:rPrChange w:id="848" w:author="Martin Ruppert - M91221" w:date="2019-06-04T11:48:00Z">
              <w:rPr>
                <w:noProof/>
              </w:rPr>
            </w:rPrChange>
          </w:rPr>
          <w:delText>50</w:delText>
        </w:r>
      </w:del>
      <w:del w:id="849" w:author="Martin Ruppert - M91221" w:date="2019-06-03T23:44:00Z">
        <w:r w:rsidDel="006F5460">
          <w:rPr>
            <w:noProof/>
          </w:rPr>
          <w:fldChar w:fldCharType="end"/>
        </w:r>
      </w:del>
    </w:p>
    <w:p w14:paraId="10921BEA" w14:textId="3B13245D" w:rsidR="00FC4C57" w:rsidRPr="000C13E6" w:rsidDel="006F5460" w:rsidRDefault="00FC4C57">
      <w:pPr>
        <w:pStyle w:val="TOC3"/>
        <w:rPr>
          <w:del w:id="850" w:author="Martin Ruppert - M91221" w:date="2019-06-03T23:44:00Z"/>
          <w:rFonts w:asciiTheme="minorHAnsi" w:eastAsiaTheme="minorEastAsia" w:hAnsiTheme="minorHAnsi" w:cstheme="minorBidi"/>
          <w:noProof/>
          <w:sz w:val="22"/>
          <w:szCs w:val="22"/>
          <w:lang w:val="de-DE" w:eastAsia="en-AU"/>
          <w:rPrChange w:id="851" w:author="Martin Ruppert - M91221" w:date="2019-06-04T11:48:00Z">
            <w:rPr>
              <w:del w:id="852" w:author="Martin Ruppert - M91221" w:date="2019-06-03T23:44:00Z"/>
              <w:rFonts w:asciiTheme="minorHAnsi" w:eastAsiaTheme="minorEastAsia" w:hAnsiTheme="minorHAnsi" w:cstheme="minorBidi"/>
              <w:noProof/>
              <w:sz w:val="22"/>
              <w:szCs w:val="22"/>
              <w:lang w:eastAsia="en-AU"/>
            </w:rPr>
          </w:rPrChange>
        </w:rPr>
      </w:pPr>
      <w:del w:id="853" w:author="Martin Ruppert - M91221" w:date="2019-06-03T23:44:00Z">
        <w:r w:rsidRPr="000C13E6" w:rsidDel="006F5460">
          <w:rPr>
            <w:noProof/>
            <w:lang w:val="de-DE"/>
            <w:rPrChange w:id="854" w:author="Martin Ruppert - M91221" w:date="2019-06-04T11:48:00Z">
              <w:rPr>
                <w:noProof/>
              </w:rPr>
            </w:rPrChange>
          </w:rPr>
          <w:delText>Project Build</w:delText>
        </w:r>
        <w:r w:rsidRPr="000C13E6" w:rsidDel="006F5460">
          <w:rPr>
            <w:noProof/>
            <w:lang w:val="de-DE"/>
            <w:rPrChange w:id="855" w:author="Martin Ruppert - M91221" w:date="2019-06-04T11:48:00Z">
              <w:rPr>
                <w:noProof/>
              </w:rPr>
            </w:rPrChange>
          </w:rPr>
          <w:tab/>
        </w:r>
        <w:r w:rsidDel="006F5460">
          <w:rPr>
            <w:noProof/>
          </w:rPr>
          <w:fldChar w:fldCharType="begin"/>
        </w:r>
        <w:r w:rsidRPr="000C13E6" w:rsidDel="006F5460">
          <w:rPr>
            <w:noProof/>
            <w:lang w:val="de-DE"/>
            <w:rPrChange w:id="856" w:author="Martin Ruppert - M91221" w:date="2019-06-04T11:48:00Z">
              <w:rPr>
                <w:noProof/>
              </w:rPr>
            </w:rPrChange>
          </w:rPr>
          <w:delInstrText xml:space="preserve"> PAGEREF _Toc488278792 \h </w:delInstrText>
        </w:r>
        <w:r w:rsidDel="006F5460">
          <w:rPr>
            <w:noProof/>
          </w:rPr>
        </w:r>
        <w:r w:rsidDel="006F5460">
          <w:rPr>
            <w:noProof/>
          </w:rPr>
          <w:fldChar w:fldCharType="separate"/>
        </w:r>
      </w:del>
      <w:del w:id="857" w:author="Martin Ruppert - M91221" w:date="2019-06-03T17:23:00Z">
        <w:r w:rsidRPr="000C13E6" w:rsidDel="00B206A8">
          <w:rPr>
            <w:noProof/>
            <w:lang w:val="de-DE"/>
            <w:rPrChange w:id="858" w:author="Martin Ruppert - M91221" w:date="2019-06-04T11:48:00Z">
              <w:rPr>
                <w:noProof/>
              </w:rPr>
            </w:rPrChange>
          </w:rPr>
          <w:delText>54</w:delText>
        </w:r>
      </w:del>
      <w:del w:id="859" w:author="Martin Ruppert - M91221" w:date="2019-06-03T23:44:00Z">
        <w:r w:rsidDel="006F5460">
          <w:rPr>
            <w:noProof/>
          </w:rPr>
          <w:fldChar w:fldCharType="end"/>
        </w:r>
      </w:del>
    </w:p>
    <w:p w14:paraId="10921BEB" w14:textId="272636AF" w:rsidR="00FC4C57" w:rsidRPr="000C13E6" w:rsidDel="006F5460" w:rsidRDefault="00FC4C57">
      <w:pPr>
        <w:pStyle w:val="TOC3"/>
        <w:rPr>
          <w:del w:id="860" w:author="Martin Ruppert - M91221" w:date="2019-06-03T23:44:00Z"/>
          <w:rFonts w:asciiTheme="minorHAnsi" w:eastAsiaTheme="minorEastAsia" w:hAnsiTheme="minorHAnsi" w:cstheme="minorBidi"/>
          <w:noProof/>
          <w:sz w:val="22"/>
          <w:szCs w:val="22"/>
          <w:lang w:val="de-DE" w:eastAsia="en-AU"/>
          <w:rPrChange w:id="861" w:author="Martin Ruppert - M91221" w:date="2019-06-04T11:48:00Z">
            <w:rPr>
              <w:del w:id="862" w:author="Martin Ruppert - M91221" w:date="2019-06-03T23:44:00Z"/>
              <w:rFonts w:asciiTheme="minorHAnsi" w:eastAsiaTheme="minorEastAsia" w:hAnsiTheme="minorHAnsi" w:cstheme="minorBidi"/>
              <w:noProof/>
              <w:sz w:val="22"/>
              <w:szCs w:val="22"/>
              <w:lang w:eastAsia="en-AU"/>
            </w:rPr>
          </w:rPrChange>
        </w:rPr>
      </w:pPr>
      <w:del w:id="863" w:author="Martin Ruppert - M91221" w:date="2019-06-03T23:44:00Z">
        <w:r w:rsidRPr="000C13E6" w:rsidDel="006F5460">
          <w:rPr>
            <w:noProof/>
            <w:lang w:val="de-DE"/>
            <w:rPrChange w:id="864" w:author="Martin Ruppert - M91221" w:date="2019-06-04T11:48:00Z">
              <w:rPr>
                <w:noProof/>
              </w:rPr>
            </w:rPrChange>
          </w:rPr>
          <w:delText>Programming</w:delText>
        </w:r>
        <w:r w:rsidRPr="000C13E6" w:rsidDel="006F5460">
          <w:rPr>
            <w:noProof/>
            <w:lang w:val="de-DE"/>
            <w:rPrChange w:id="865" w:author="Martin Ruppert - M91221" w:date="2019-06-04T11:48:00Z">
              <w:rPr>
                <w:noProof/>
              </w:rPr>
            </w:rPrChange>
          </w:rPr>
          <w:tab/>
        </w:r>
        <w:r w:rsidDel="006F5460">
          <w:rPr>
            <w:noProof/>
          </w:rPr>
          <w:fldChar w:fldCharType="begin"/>
        </w:r>
        <w:r w:rsidRPr="000C13E6" w:rsidDel="006F5460">
          <w:rPr>
            <w:noProof/>
            <w:lang w:val="de-DE"/>
            <w:rPrChange w:id="866" w:author="Martin Ruppert - M91221" w:date="2019-06-04T11:48:00Z">
              <w:rPr>
                <w:noProof/>
              </w:rPr>
            </w:rPrChange>
          </w:rPr>
          <w:delInstrText xml:space="preserve"> PAGEREF _Toc488278793 \h </w:delInstrText>
        </w:r>
        <w:r w:rsidDel="006F5460">
          <w:rPr>
            <w:noProof/>
          </w:rPr>
        </w:r>
        <w:r w:rsidDel="006F5460">
          <w:rPr>
            <w:noProof/>
          </w:rPr>
          <w:fldChar w:fldCharType="separate"/>
        </w:r>
      </w:del>
      <w:del w:id="867" w:author="Martin Ruppert - M91221" w:date="2019-06-03T17:23:00Z">
        <w:r w:rsidRPr="000C13E6" w:rsidDel="00B206A8">
          <w:rPr>
            <w:noProof/>
            <w:lang w:val="de-DE"/>
            <w:rPrChange w:id="868" w:author="Martin Ruppert - M91221" w:date="2019-06-04T11:48:00Z">
              <w:rPr>
                <w:noProof/>
              </w:rPr>
            </w:rPrChange>
          </w:rPr>
          <w:delText>54</w:delText>
        </w:r>
      </w:del>
      <w:del w:id="869" w:author="Martin Ruppert - M91221" w:date="2019-06-03T23:44:00Z">
        <w:r w:rsidDel="006F5460">
          <w:rPr>
            <w:noProof/>
          </w:rPr>
          <w:fldChar w:fldCharType="end"/>
        </w:r>
      </w:del>
    </w:p>
    <w:p w14:paraId="10921BEC" w14:textId="2D536497" w:rsidR="00FC4C57" w:rsidRPr="000C13E6" w:rsidDel="006F5460" w:rsidRDefault="00FC4C57">
      <w:pPr>
        <w:pStyle w:val="TOC3"/>
        <w:rPr>
          <w:del w:id="870" w:author="Martin Ruppert - M91221" w:date="2019-06-03T23:44:00Z"/>
          <w:rFonts w:asciiTheme="minorHAnsi" w:eastAsiaTheme="minorEastAsia" w:hAnsiTheme="minorHAnsi" w:cstheme="minorBidi"/>
          <w:noProof/>
          <w:sz w:val="22"/>
          <w:szCs w:val="22"/>
          <w:lang w:val="de-DE" w:eastAsia="en-AU"/>
          <w:rPrChange w:id="871" w:author="Martin Ruppert - M91221" w:date="2019-06-04T11:48:00Z">
            <w:rPr>
              <w:del w:id="872" w:author="Martin Ruppert - M91221" w:date="2019-06-03T23:44:00Z"/>
              <w:rFonts w:asciiTheme="minorHAnsi" w:eastAsiaTheme="minorEastAsia" w:hAnsiTheme="minorHAnsi" w:cstheme="minorBidi"/>
              <w:noProof/>
              <w:sz w:val="22"/>
              <w:szCs w:val="22"/>
              <w:lang w:eastAsia="en-AU"/>
            </w:rPr>
          </w:rPrChange>
        </w:rPr>
      </w:pPr>
      <w:del w:id="873" w:author="Martin Ruppert - M91221" w:date="2019-06-03T23:44:00Z">
        <w:r w:rsidRPr="000C13E6" w:rsidDel="006F5460">
          <w:rPr>
            <w:noProof/>
            <w:lang w:val="de-DE"/>
            <w:rPrChange w:id="874" w:author="Martin Ruppert - M91221" w:date="2019-06-04T11:48:00Z">
              <w:rPr>
                <w:noProof/>
              </w:rPr>
            </w:rPrChange>
          </w:rPr>
          <w:delText>Application Testing</w:delText>
        </w:r>
        <w:r w:rsidRPr="000C13E6" w:rsidDel="006F5460">
          <w:rPr>
            <w:noProof/>
            <w:lang w:val="de-DE"/>
            <w:rPrChange w:id="875" w:author="Martin Ruppert - M91221" w:date="2019-06-04T11:48:00Z">
              <w:rPr>
                <w:noProof/>
              </w:rPr>
            </w:rPrChange>
          </w:rPr>
          <w:tab/>
        </w:r>
        <w:r w:rsidDel="006F5460">
          <w:rPr>
            <w:noProof/>
          </w:rPr>
          <w:fldChar w:fldCharType="begin"/>
        </w:r>
        <w:r w:rsidRPr="000C13E6" w:rsidDel="006F5460">
          <w:rPr>
            <w:noProof/>
            <w:lang w:val="de-DE"/>
            <w:rPrChange w:id="876" w:author="Martin Ruppert - M91221" w:date="2019-06-04T11:48:00Z">
              <w:rPr>
                <w:noProof/>
              </w:rPr>
            </w:rPrChange>
          </w:rPr>
          <w:delInstrText xml:space="preserve"> PAGEREF _Toc488278794 \h </w:delInstrText>
        </w:r>
        <w:r w:rsidDel="006F5460">
          <w:rPr>
            <w:noProof/>
          </w:rPr>
        </w:r>
        <w:r w:rsidDel="006F5460">
          <w:rPr>
            <w:noProof/>
          </w:rPr>
          <w:fldChar w:fldCharType="separate"/>
        </w:r>
      </w:del>
      <w:del w:id="877" w:author="Martin Ruppert - M91221" w:date="2019-06-03T17:23:00Z">
        <w:r w:rsidRPr="000C13E6" w:rsidDel="00B206A8">
          <w:rPr>
            <w:noProof/>
            <w:lang w:val="de-DE"/>
            <w:rPrChange w:id="878" w:author="Martin Ruppert - M91221" w:date="2019-06-04T11:48:00Z">
              <w:rPr>
                <w:noProof/>
              </w:rPr>
            </w:rPrChange>
          </w:rPr>
          <w:delText>55</w:delText>
        </w:r>
      </w:del>
      <w:del w:id="879" w:author="Martin Ruppert - M91221" w:date="2019-06-03T23:44:00Z">
        <w:r w:rsidDel="006F5460">
          <w:rPr>
            <w:noProof/>
          </w:rPr>
          <w:fldChar w:fldCharType="end"/>
        </w:r>
      </w:del>
    </w:p>
    <w:p w14:paraId="10921BED" w14:textId="38EFFFE4" w:rsidR="00FC4C57" w:rsidRPr="000C13E6" w:rsidDel="006F5460" w:rsidRDefault="00FC4C57">
      <w:pPr>
        <w:pStyle w:val="TOC4"/>
        <w:tabs>
          <w:tab w:val="right" w:leader="dot" w:pos="10532"/>
        </w:tabs>
        <w:rPr>
          <w:del w:id="880" w:author="Martin Ruppert - M91221" w:date="2019-06-03T23:44:00Z"/>
          <w:rFonts w:asciiTheme="minorHAnsi" w:eastAsiaTheme="minorEastAsia" w:hAnsiTheme="minorHAnsi" w:cstheme="minorBidi"/>
          <w:noProof/>
          <w:sz w:val="22"/>
          <w:szCs w:val="22"/>
          <w:lang w:val="de-DE" w:eastAsia="en-AU"/>
          <w:rPrChange w:id="881" w:author="Martin Ruppert - M91221" w:date="2019-06-04T11:48:00Z">
            <w:rPr>
              <w:del w:id="882" w:author="Martin Ruppert - M91221" w:date="2019-06-03T23:44:00Z"/>
              <w:rFonts w:asciiTheme="minorHAnsi" w:eastAsiaTheme="minorEastAsia" w:hAnsiTheme="minorHAnsi" w:cstheme="minorBidi"/>
              <w:noProof/>
              <w:sz w:val="22"/>
              <w:szCs w:val="22"/>
              <w:lang w:eastAsia="en-AU"/>
            </w:rPr>
          </w:rPrChange>
        </w:rPr>
      </w:pPr>
      <w:del w:id="883" w:author="Martin Ruppert - M91221" w:date="2019-06-03T23:44:00Z">
        <w:r w:rsidRPr="000C13E6" w:rsidDel="006F5460">
          <w:rPr>
            <w:noProof/>
            <w:lang w:val="de-DE"/>
            <w:rPrChange w:id="884" w:author="Martin Ruppert - M91221" w:date="2019-06-04T11:48:00Z">
              <w:rPr>
                <w:noProof/>
              </w:rPr>
            </w:rPrChange>
          </w:rPr>
          <w:delText>Cable Connections</w:delText>
        </w:r>
        <w:r w:rsidRPr="000C13E6" w:rsidDel="006F5460">
          <w:rPr>
            <w:noProof/>
            <w:lang w:val="de-DE"/>
            <w:rPrChange w:id="885" w:author="Martin Ruppert - M91221" w:date="2019-06-04T11:48:00Z">
              <w:rPr>
                <w:noProof/>
              </w:rPr>
            </w:rPrChange>
          </w:rPr>
          <w:tab/>
        </w:r>
        <w:r w:rsidDel="006F5460">
          <w:rPr>
            <w:noProof/>
          </w:rPr>
          <w:fldChar w:fldCharType="begin"/>
        </w:r>
        <w:r w:rsidRPr="000C13E6" w:rsidDel="006F5460">
          <w:rPr>
            <w:noProof/>
            <w:lang w:val="de-DE"/>
            <w:rPrChange w:id="886" w:author="Martin Ruppert - M91221" w:date="2019-06-04T11:48:00Z">
              <w:rPr>
                <w:noProof/>
              </w:rPr>
            </w:rPrChange>
          </w:rPr>
          <w:delInstrText xml:space="preserve"> PAGEREF _Toc488278795 \h </w:delInstrText>
        </w:r>
        <w:r w:rsidDel="006F5460">
          <w:rPr>
            <w:noProof/>
          </w:rPr>
        </w:r>
        <w:r w:rsidDel="006F5460">
          <w:rPr>
            <w:noProof/>
          </w:rPr>
          <w:fldChar w:fldCharType="separate"/>
        </w:r>
      </w:del>
      <w:del w:id="887" w:author="Martin Ruppert - M91221" w:date="2019-06-03T17:23:00Z">
        <w:r w:rsidRPr="000C13E6" w:rsidDel="00B206A8">
          <w:rPr>
            <w:noProof/>
            <w:lang w:val="de-DE"/>
            <w:rPrChange w:id="888" w:author="Martin Ruppert - M91221" w:date="2019-06-04T11:48:00Z">
              <w:rPr>
                <w:noProof/>
              </w:rPr>
            </w:rPrChange>
          </w:rPr>
          <w:delText>56</w:delText>
        </w:r>
      </w:del>
      <w:del w:id="889" w:author="Martin Ruppert - M91221" w:date="2019-06-03T23:44:00Z">
        <w:r w:rsidDel="006F5460">
          <w:rPr>
            <w:noProof/>
          </w:rPr>
          <w:fldChar w:fldCharType="end"/>
        </w:r>
      </w:del>
    </w:p>
    <w:p w14:paraId="10921BEE" w14:textId="5BCE3681" w:rsidR="00FC4C57" w:rsidRPr="000C13E6" w:rsidDel="006F5460" w:rsidRDefault="00FC4C57">
      <w:pPr>
        <w:pStyle w:val="TOC4"/>
        <w:tabs>
          <w:tab w:val="right" w:leader="dot" w:pos="10532"/>
        </w:tabs>
        <w:rPr>
          <w:del w:id="890" w:author="Martin Ruppert - M91221" w:date="2019-06-03T23:44:00Z"/>
          <w:rFonts w:asciiTheme="minorHAnsi" w:eastAsiaTheme="minorEastAsia" w:hAnsiTheme="minorHAnsi" w:cstheme="minorBidi"/>
          <w:noProof/>
          <w:sz w:val="22"/>
          <w:szCs w:val="22"/>
          <w:lang w:val="de-DE" w:eastAsia="en-AU"/>
          <w:rPrChange w:id="891" w:author="Martin Ruppert - M91221" w:date="2019-06-04T11:48:00Z">
            <w:rPr>
              <w:del w:id="892" w:author="Martin Ruppert - M91221" w:date="2019-06-03T23:44:00Z"/>
              <w:rFonts w:asciiTheme="minorHAnsi" w:eastAsiaTheme="minorEastAsia" w:hAnsiTheme="minorHAnsi" w:cstheme="minorBidi"/>
              <w:noProof/>
              <w:sz w:val="22"/>
              <w:szCs w:val="22"/>
              <w:lang w:eastAsia="en-AU"/>
            </w:rPr>
          </w:rPrChange>
        </w:rPr>
      </w:pPr>
      <w:del w:id="893" w:author="Martin Ruppert - M91221" w:date="2019-06-03T23:44:00Z">
        <w:r w:rsidRPr="000C13E6" w:rsidDel="006F5460">
          <w:rPr>
            <w:noProof/>
            <w:lang w:val="de-DE"/>
            <w:rPrChange w:id="894" w:author="Martin Ruppert - M91221" w:date="2019-06-04T11:48:00Z">
              <w:rPr>
                <w:noProof/>
              </w:rPr>
            </w:rPrChange>
          </w:rPr>
          <w:delText>UDP Server Testing</w:delText>
        </w:r>
        <w:r w:rsidRPr="000C13E6" w:rsidDel="006F5460">
          <w:rPr>
            <w:noProof/>
            <w:lang w:val="de-DE"/>
            <w:rPrChange w:id="895" w:author="Martin Ruppert - M91221" w:date="2019-06-04T11:48:00Z">
              <w:rPr>
                <w:noProof/>
              </w:rPr>
            </w:rPrChange>
          </w:rPr>
          <w:tab/>
        </w:r>
        <w:r w:rsidDel="006F5460">
          <w:rPr>
            <w:noProof/>
          </w:rPr>
          <w:fldChar w:fldCharType="begin"/>
        </w:r>
        <w:r w:rsidRPr="000C13E6" w:rsidDel="006F5460">
          <w:rPr>
            <w:noProof/>
            <w:lang w:val="de-DE"/>
            <w:rPrChange w:id="896" w:author="Martin Ruppert - M91221" w:date="2019-06-04T11:48:00Z">
              <w:rPr>
                <w:noProof/>
              </w:rPr>
            </w:rPrChange>
          </w:rPr>
          <w:delInstrText xml:space="preserve"> PAGEREF _Toc488278796 \h </w:delInstrText>
        </w:r>
        <w:r w:rsidDel="006F5460">
          <w:rPr>
            <w:noProof/>
          </w:rPr>
        </w:r>
        <w:r w:rsidDel="006F5460">
          <w:rPr>
            <w:noProof/>
          </w:rPr>
          <w:fldChar w:fldCharType="separate"/>
        </w:r>
      </w:del>
      <w:del w:id="897" w:author="Martin Ruppert - M91221" w:date="2019-06-03T17:23:00Z">
        <w:r w:rsidRPr="000C13E6" w:rsidDel="00B206A8">
          <w:rPr>
            <w:noProof/>
            <w:lang w:val="de-DE"/>
            <w:rPrChange w:id="898" w:author="Martin Ruppert - M91221" w:date="2019-06-04T11:48:00Z">
              <w:rPr>
                <w:noProof/>
              </w:rPr>
            </w:rPrChange>
          </w:rPr>
          <w:delText>59</w:delText>
        </w:r>
      </w:del>
      <w:del w:id="899" w:author="Martin Ruppert - M91221" w:date="2019-06-03T23:44:00Z">
        <w:r w:rsidDel="006F5460">
          <w:rPr>
            <w:noProof/>
          </w:rPr>
          <w:fldChar w:fldCharType="end"/>
        </w:r>
      </w:del>
    </w:p>
    <w:p w14:paraId="10921BEF" w14:textId="282956A5" w:rsidR="00FC4C57" w:rsidRPr="000C13E6" w:rsidDel="006F5460" w:rsidRDefault="00FC4C57">
      <w:pPr>
        <w:pStyle w:val="TOC4"/>
        <w:tabs>
          <w:tab w:val="right" w:leader="dot" w:pos="10532"/>
        </w:tabs>
        <w:rPr>
          <w:del w:id="900" w:author="Martin Ruppert - M91221" w:date="2019-06-03T23:44:00Z"/>
          <w:rFonts w:asciiTheme="minorHAnsi" w:eastAsiaTheme="minorEastAsia" w:hAnsiTheme="minorHAnsi" w:cstheme="minorBidi"/>
          <w:noProof/>
          <w:sz w:val="22"/>
          <w:szCs w:val="22"/>
          <w:lang w:val="de-DE" w:eastAsia="en-AU"/>
          <w:rPrChange w:id="901" w:author="Martin Ruppert - M91221" w:date="2019-06-04T11:48:00Z">
            <w:rPr>
              <w:del w:id="902" w:author="Martin Ruppert - M91221" w:date="2019-06-03T23:44:00Z"/>
              <w:rFonts w:asciiTheme="minorHAnsi" w:eastAsiaTheme="minorEastAsia" w:hAnsiTheme="minorHAnsi" w:cstheme="minorBidi"/>
              <w:noProof/>
              <w:sz w:val="22"/>
              <w:szCs w:val="22"/>
              <w:lang w:eastAsia="en-AU"/>
            </w:rPr>
          </w:rPrChange>
        </w:rPr>
      </w:pPr>
      <w:del w:id="903" w:author="Martin Ruppert - M91221" w:date="2019-06-03T23:44:00Z">
        <w:r w:rsidRPr="000C13E6" w:rsidDel="006F5460">
          <w:rPr>
            <w:noProof/>
            <w:lang w:val="de-DE"/>
            <w:rPrChange w:id="904" w:author="Martin Ruppert - M91221" w:date="2019-06-04T11:48:00Z">
              <w:rPr>
                <w:noProof/>
              </w:rPr>
            </w:rPrChange>
          </w:rPr>
          <w:delText>TCP Client Testing</w:delText>
        </w:r>
        <w:r w:rsidRPr="000C13E6" w:rsidDel="006F5460">
          <w:rPr>
            <w:noProof/>
            <w:lang w:val="de-DE"/>
            <w:rPrChange w:id="905" w:author="Martin Ruppert - M91221" w:date="2019-06-04T11:48:00Z">
              <w:rPr>
                <w:noProof/>
              </w:rPr>
            </w:rPrChange>
          </w:rPr>
          <w:tab/>
        </w:r>
        <w:r w:rsidDel="006F5460">
          <w:rPr>
            <w:noProof/>
          </w:rPr>
          <w:fldChar w:fldCharType="begin"/>
        </w:r>
        <w:r w:rsidRPr="000C13E6" w:rsidDel="006F5460">
          <w:rPr>
            <w:noProof/>
            <w:lang w:val="de-DE"/>
            <w:rPrChange w:id="906" w:author="Martin Ruppert - M91221" w:date="2019-06-04T11:48:00Z">
              <w:rPr>
                <w:noProof/>
              </w:rPr>
            </w:rPrChange>
          </w:rPr>
          <w:delInstrText xml:space="preserve"> PAGEREF _Toc488278797 \h </w:delInstrText>
        </w:r>
        <w:r w:rsidDel="006F5460">
          <w:rPr>
            <w:noProof/>
          </w:rPr>
        </w:r>
        <w:r w:rsidDel="006F5460">
          <w:rPr>
            <w:noProof/>
          </w:rPr>
          <w:fldChar w:fldCharType="separate"/>
        </w:r>
      </w:del>
      <w:del w:id="907" w:author="Martin Ruppert - M91221" w:date="2019-06-03T17:23:00Z">
        <w:r w:rsidRPr="000C13E6" w:rsidDel="00B206A8">
          <w:rPr>
            <w:noProof/>
            <w:lang w:val="de-DE"/>
            <w:rPrChange w:id="908" w:author="Martin Ruppert - M91221" w:date="2019-06-04T11:48:00Z">
              <w:rPr>
                <w:noProof/>
              </w:rPr>
            </w:rPrChange>
          </w:rPr>
          <w:delText>63</w:delText>
        </w:r>
      </w:del>
      <w:del w:id="909" w:author="Martin Ruppert - M91221" w:date="2019-06-03T23:44:00Z">
        <w:r w:rsidDel="006F5460">
          <w:rPr>
            <w:noProof/>
          </w:rPr>
          <w:fldChar w:fldCharType="end"/>
        </w:r>
      </w:del>
    </w:p>
    <w:p w14:paraId="10921BF0" w14:textId="608D1F78" w:rsidR="00FC4C57" w:rsidRPr="000C13E6" w:rsidDel="006F5460" w:rsidRDefault="00FC4C57">
      <w:pPr>
        <w:pStyle w:val="TOC3"/>
        <w:rPr>
          <w:del w:id="910" w:author="Martin Ruppert - M91221" w:date="2019-06-03T23:44:00Z"/>
          <w:rFonts w:asciiTheme="minorHAnsi" w:eastAsiaTheme="minorEastAsia" w:hAnsiTheme="minorHAnsi" w:cstheme="minorBidi"/>
          <w:noProof/>
          <w:sz w:val="22"/>
          <w:szCs w:val="22"/>
          <w:lang w:val="de-DE" w:eastAsia="en-AU"/>
          <w:rPrChange w:id="911" w:author="Martin Ruppert - M91221" w:date="2019-06-04T11:48:00Z">
            <w:rPr>
              <w:del w:id="912" w:author="Martin Ruppert - M91221" w:date="2019-06-03T23:44:00Z"/>
              <w:rFonts w:asciiTheme="minorHAnsi" w:eastAsiaTheme="minorEastAsia" w:hAnsiTheme="minorHAnsi" w:cstheme="minorBidi"/>
              <w:noProof/>
              <w:sz w:val="22"/>
              <w:szCs w:val="22"/>
              <w:lang w:eastAsia="en-AU"/>
            </w:rPr>
          </w:rPrChange>
        </w:rPr>
      </w:pPr>
      <w:del w:id="913" w:author="Martin Ruppert - M91221" w:date="2019-06-03T23:44:00Z">
        <w:r w:rsidRPr="000C13E6" w:rsidDel="006F5460">
          <w:rPr>
            <w:noProof/>
            <w:lang w:val="de-DE"/>
            <w:rPrChange w:id="914" w:author="Martin Ruppert - M91221" w:date="2019-06-04T11:48:00Z">
              <w:rPr>
                <w:noProof/>
              </w:rPr>
            </w:rPrChange>
          </w:rPr>
          <w:delText>ECS Testing</w:delText>
        </w:r>
        <w:r w:rsidRPr="000C13E6" w:rsidDel="006F5460">
          <w:rPr>
            <w:noProof/>
            <w:lang w:val="de-DE"/>
            <w:rPrChange w:id="915" w:author="Martin Ruppert - M91221" w:date="2019-06-04T11:48:00Z">
              <w:rPr>
                <w:noProof/>
              </w:rPr>
            </w:rPrChange>
          </w:rPr>
          <w:tab/>
        </w:r>
        <w:r w:rsidDel="006F5460">
          <w:rPr>
            <w:noProof/>
          </w:rPr>
          <w:fldChar w:fldCharType="begin"/>
        </w:r>
        <w:r w:rsidRPr="000C13E6" w:rsidDel="006F5460">
          <w:rPr>
            <w:noProof/>
            <w:lang w:val="de-DE"/>
            <w:rPrChange w:id="916" w:author="Martin Ruppert - M91221" w:date="2019-06-04T11:48:00Z">
              <w:rPr>
                <w:noProof/>
              </w:rPr>
            </w:rPrChange>
          </w:rPr>
          <w:delInstrText xml:space="preserve"> PAGEREF _Toc488278798 \h </w:delInstrText>
        </w:r>
        <w:r w:rsidDel="006F5460">
          <w:rPr>
            <w:noProof/>
          </w:rPr>
        </w:r>
        <w:r w:rsidDel="006F5460">
          <w:rPr>
            <w:noProof/>
          </w:rPr>
          <w:fldChar w:fldCharType="separate"/>
        </w:r>
      </w:del>
      <w:del w:id="917" w:author="Martin Ruppert - M91221" w:date="2019-06-03T17:23:00Z">
        <w:r w:rsidRPr="000C13E6" w:rsidDel="00B206A8">
          <w:rPr>
            <w:noProof/>
            <w:lang w:val="de-DE"/>
            <w:rPrChange w:id="918" w:author="Martin Ruppert - M91221" w:date="2019-06-04T11:48:00Z">
              <w:rPr>
                <w:noProof/>
              </w:rPr>
            </w:rPrChange>
          </w:rPr>
          <w:delText>73</w:delText>
        </w:r>
      </w:del>
      <w:del w:id="919" w:author="Martin Ruppert - M91221" w:date="2019-06-03T23:44:00Z">
        <w:r w:rsidDel="006F5460">
          <w:rPr>
            <w:noProof/>
          </w:rPr>
          <w:fldChar w:fldCharType="end"/>
        </w:r>
      </w:del>
    </w:p>
    <w:p w14:paraId="10921BF1" w14:textId="5DBAC410" w:rsidR="00FC4C57" w:rsidRPr="000C13E6" w:rsidDel="006F5460" w:rsidRDefault="00FC4C57">
      <w:pPr>
        <w:pStyle w:val="TOC3"/>
        <w:rPr>
          <w:del w:id="920" w:author="Martin Ruppert - M91221" w:date="2019-06-03T23:44:00Z"/>
          <w:rFonts w:asciiTheme="minorHAnsi" w:eastAsiaTheme="minorEastAsia" w:hAnsiTheme="minorHAnsi" w:cstheme="minorBidi"/>
          <w:noProof/>
          <w:sz w:val="22"/>
          <w:szCs w:val="22"/>
          <w:lang w:val="de-DE" w:eastAsia="en-AU"/>
          <w:rPrChange w:id="921" w:author="Martin Ruppert - M91221" w:date="2019-06-04T11:48:00Z">
            <w:rPr>
              <w:del w:id="922" w:author="Martin Ruppert - M91221" w:date="2019-06-03T23:44:00Z"/>
              <w:rFonts w:asciiTheme="minorHAnsi" w:eastAsiaTheme="minorEastAsia" w:hAnsiTheme="minorHAnsi" w:cstheme="minorBidi"/>
              <w:noProof/>
              <w:sz w:val="22"/>
              <w:szCs w:val="22"/>
              <w:lang w:eastAsia="en-AU"/>
            </w:rPr>
          </w:rPrChange>
        </w:rPr>
      </w:pPr>
      <w:del w:id="923" w:author="Martin Ruppert - M91221" w:date="2019-06-03T23:44:00Z">
        <w:r w:rsidRPr="000C13E6" w:rsidDel="006F5460">
          <w:rPr>
            <w:noProof/>
            <w:lang w:val="de-DE"/>
            <w:rPrChange w:id="924" w:author="Martin Ruppert - M91221" w:date="2019-06-04T11:48:00Z">
              <w:rPr>
                <w:noProof/>
              </w:rPr>
            </w:rPrChange>
          </w:rPr>
          <w:delText>Harmony TCP/IP API Subset For Lab 2</w:delText>
        </w:r>
        <w:r w:rsidRPr="000C13E6" w:rsidDel="006F5460">
          <w:rPr>
            <w:noProof/>
            <w:lang w:val="de-DE"/>
            <w:rPrChange w:id="925" w:author="Martin Ruppert - M91221" w:date="2019-06-04T11:48:00Z">
              <w:rPr>
                <w:noProof/>
              </w:rPr>
            </w:rPrChange>
          </w:rPr>
          <w:tab/>
        </w:r>
        <w:r w:rsidDel="006F5460">
          <w:rPr>
            <w:noProof/>
          </w:rPr>
          <w:fldChar w:fldCharType="begin"/>
        </w:r>
        <w:r w:rsidRPr="000C13E6" w:rsidDel="006F5460">
          <w:rPr>
            <w:noProof/>
            <w:lang w:val="de-DE"/>
            <w:rPrChange w:id="926" w:author="Martin Ruppert - M91221" w:date="2019-06-04T11:48:00Z">
              <w:rPr>
                <w:noProof/>
              </w:rPr>
            </w:rPrChange>
          </w:rPr>
          <w:delInstrText xml:space="preserve"> PAGEREF _Toc488278799 \h </w:delInstrText>
        </w:r>
        <w:r w:rsidDel="006F5460">
          <w:rPr>
            <w:noProof/>
          </w:rPr>
        </w:r>
        <w:r w:rsidDel="006F5460">
          <w:rPr>
            <w:noProof/>
          </w:rPr>
          <w:fldChar w:fldCharType="separate"/>
        </w:r>
      </w:del>
      <w:del w:id="927" w:author="Martin Ruppert - M91221" w:date="2019-06-03T17:23:00Z">
        <w:r w:rsidRPr="000C13E6" w:rsidDel="00B206A8">
          <w:rPr>
            <w:noProof/>
            <w:lang w:val="de-DE"/>
            <w:rPrChange w:id="928" w:author="Martin Ruppert - M91221" w:date="2019-06-04T11:48:00Z">
              <w:rPr>
                <w:noProof/>
              </w:rPr>
            </w:rPrChange>
          </w:rPr>
          <w:delText>78</w:delText>
        </w:r>
      </w:del>
      <w:del w:id="929" w:author="Martin Ruppert - M91221" w:date="2019-06-03T23:44:00Z">
        <w:r w:rsidDel="006F5460">
          <w:rPr>
            <w:noProof/>
          </w:rPr>
          <w:fldChar w:fldCharType="end"/>
        </w:r>
      </w:del>
    </w:p>
    <w:p w14:paraId="10921BF2" w14:textId="4ABC83D0" w:rsidR="00FC4C57" w:rsidRPr="000C13E6" w:rsidDel="006F5460" w:rsidRDefault="00FC4C57">
      <w:pPr>
        <w:pStyle w:val="TOC3"/>
        <w:rPr>
          <w:del w:id="930" w:author="Martin Ruppert - M91221" w:date="2019-06-03T23:44:00Z"/>
          <w:rFonts w:asciiTheme="minorHAnsi" w:eastAsiaTheme="minorEastAsia" w:hAnsiTheme="minorHAnsi" w:cstheme="minorBidi"/>
          <w:noProof/>
          <w:sz w:val="22"/>
          <w:szCs w:val="22"/>
          <w:lang w:val="de-DE" w:eastAsia="en-AU"/>
          <w:rPrChange w:id="931" w:author="Martin Ruppert - M91221" w:date="2019-06-04T11:48:00Z">
            <w:rPr>
              <w:del w:id="932" w:author="Martin Ruppert - M91221" w:date="2019-06-03T23:44:00Z"/>
              <w:rFonts w:asciiTheme="minorHAnsi" w:eastAsiaTheme="minorEastAsia" w:hAnsiTheme="minorHAnsi" w:cstheme="minorBidi"/>
              <w:noProof/>
              <w:sz w:val="22"/>
              <w:szCs w:val="22"/>
              <w:lang w:eastAsia="en-AU"/>
            </w:rPr>
          </w:rPrChange>
        </w:rPr>
      </w:pPr>
      <w:del w:id="933" w:author="Martin Ruppert - M91221" w:date="2019-06-03T23:44:00Z">
        <w:r w:rsidRPr="000C13E6" w:rsidDel="006F5460">
          <w:rPr>
            <w:noProof/>
            <w:lang w:val="de-DE"/>
            <w:rPrChange w:id="934" w:author="Martin Ruppert - M91221" w:date="2019-06-04T11:48:00Z">
              <w:rPr>
                <w:noProof/>
              </w:rPr>
            </w:rPrChange>
          </w:rPr>
          <w:delText>TCP Socket Management Functions</w:delText>
        </w:r>
        <w:r w:rsidRPr="000C13E6" w:rsidDel="006F5460">
          <w:rPr>
            <w:noProof/>
            <w:lang w:val="de-DE"/>
            <w:rPrChange w:id="935" w:author="Martin Ruppert - M91221" w:date="2019-06-04T11:48:00Z">
              <w:rPr>
                <w:noProof/>
              </w:rPr>
            </w:rPrChange>
          </w:rPr>
          <w:tab/>
        </w:r>
        <w:r w:rsidDel="006F5460">
          <w:rPr>
            <w:noProof/>
          </w:rPr>
          <w:fldChar w:fldCharType="begin"/>
        </w:r>
        <w:r w:rsidRPr="000C13E6" w:rsidDel="006F5460">
          <w:rPr>
            <w:noProof/>
            <w:lang w:val="de-DE"/>
            <w:rPrChange w:id="936" w:author="Martin Ruppert - M91221" w:date="2019-06-04T11:48:00Z">
              <w:rPr>
                <w:noProof/>
              </w:rPr>
            </w:rPrChange>
          </w:rPr>
          <w:delInstrText xml:space="preserve"> PAGEREF _Toc488278800 \h </w:delInstrText>
        </w:r>
        <w:r w:rsidDel="006F5460">
          <w:rPr>
            <w:noProof/>
          </w:rPr>
        </w:r>
        <w:r w:rsidDel="006F5460">
          <w:rPr>
            <w:noProof/>
          </w:rPr>
          <w:fldChar w:fldCharType="separate"/>
        </w:r>
      </w:del>
      <w:del w:id="937" w:author="Martin Ruppert - M91221" w:date="2019-06-03T17:23:00Z">
        <w:r w:rsidRPr="000C13E6" w:rsidDel="00B206A8">
          <w:rPr>
            <w:noProof/>
            <w:lang w:val="de-DE"/>
            <w:rPrChange w:id="938" w:author="Martin Ruppert - M91221" w:date="2019-06-04T11:48:00Z">
              <w:rPr>
                <w:noProof/>
              </w:rPr>
            </w:rPrChange>
          </w:rPr>
          <w:delText>78</w:delText>
        </w:r>
      </w:del>
      <w:del w:id="939" w:author="Martin Ruppert - M91221" w:date="2019-06-03T23:44:00Z">
        <w:r w:rsidDel="006F5460">
          <w:rPr>
            <w:noProof/>
          </w:rPr>
          <w:fldChar w:fldCharType="end"/>
        </w:r>
      </w:del>
    </w:p>
    <w:p w14:paraId="10921BF3" w14:textId="010C97C9" w:rsidR="00FC4C57" w:rsidRPr="000C13E6" w:rsidDel="006F5460" w:rsidRDefault="00FC4C57">
      <w:pPr>
        <w:pStyle w:val="TOC4"/>
        <w:tabs>
          <w:tab w:val="right" w:leader="dot" w:pos="10532"/>
        </w:tabs>
        <w:rPr>
          <w:del w:id="940" w:author="Martin Ruppert - M91221" w:date="2019-06-03T23:44:00Z"/>
          <w:rFonts w:asciiTheme="minorHAnsi" w:eastAsiaTheme="minorEastAsia" w:hAnsiTheme="minorHAnsi" w:cstheme="minorBidi"/>
          <w:noProof/>
          <w:sz w:val="22"/>
          <w:szCs w:val="22"/>
          <w:lang w:val="de-DE" w:eastAsia="en-AU"/>
          <w:rPrChange w:id="941" w:author="Martin Ruppert - M91221" w:date="2019-06-04T11:48:00Z">
            <w:rPr>
              <w:del w:id="942" w:author="Martin Ruppert - M91221" w:date="2019-06-03T23:44:00Z"/>
              <w:rFonts w:asciiTheme="minorHAnsi" w:eastAsiaTheme="minorEastAsia" w:hAnsiTheme="minorHAnsi" w:cstheme="minorBidi"/>
              <w:noProof/>
              <w:sz w:val="22"/>
              <w:szCs w:val="22"/>
              <w:lang w:eastAsia="en-AU"/>
            </w:rPr>
          </w:rPrChange>
        </w:rPr>
      </w:pPr>
      <w:del w:id="943" w:author="Martin Ruppert - M91221" w:date="2019-06-03T23:44:00Z">
        <w:r w:rsidRPr="000C13E6" w:rsidDel="006F5460">
          <w:rPr>
            <w:noProof/>
            <w:lang w:val="de-DE"/>
            <w:rPrChange w:id="944" w:author="Martin Ruppert - M91221" w:date="2019-06-04T11:48:00Z">
              <w:rPr>
                <w:noProof/>
              </w:rPr>
            </w:rPrChange>
          </w:rPr>
          <w:delText>TCPIP_TCP_ArrayGet Function</w:delText>
        </w:r>
        <w:r w:rsidRPr="000C13E6" w:rsidDel="006F5460">
          <w:rPr>
            <w:noProof/>
            <w:lang w:val="de-DE"/>
            <w:rPrChange w:id="945" w:author="Martin Ruppert - M91221" w:date="2019-06-04T11:48:00Z">
              <w:rPr>
                <w:noProof/>
              </w:rPr>
            </w:rPrChange>
          </w:rPr>
          <w:tab/>
        </w:r>
        <w:r w:rsidDel="006F5460">
          <w:rPr>
            <w:noProof/>
          </w:rPr>
          <w:fldChar w:fldCharType="begin"/>
        </w:r>
        <w:r w:rsidRPr="000C13E6" w:rsidDel="006F5460">
          <w:rPr>
            <w:noProof/>
            <w:lang w:val="de-DE"/>
            <w:rPrChange w:id="946" w:author="Martin Ruppert - M91221" w:date="2019-06-04T11:48:00Z">
              <w:rPr>
                <w:noProof/>
              </w:rPr>
            </w:rPrChange>
          </w:rPr>
          <w:delInstrText xml:space="preserve"> PAGEREF _Toc488278801 \h </w:delInstrText>
        </w:r>
        <w:r w:rsidDel="006F5460">
          <w:rPr>
            <w:noProof/>
          </w:rPr>
        </w:r>
        <w:r w:rsidDel="006F5460">
          <w:rPr>
            <w:noProof/>
          </w:rPr>
          <w:fldChar w:fldCharType="separate"/>
        </w:r>
      </w:del>
      <w:del w:id="947" w:author="Martin Ruppert - M91221" w:date="2019-06-03T17:23:00Z">
        <w:r w:rsidRPr="000C13E6" w:rsidDel="00B206A8">
          <w:rPr>
            <w:noProof/>
            <w:lang w:val="de-DE"/>
            <w:rPrChange w:id="948" w:author="Martin Ruppert - M91221" w:date="2019-06-04T11:48:00Z">
              <w:rPr>
                <w:noProof/>
              </w:rPr>
            </w:rPrChange>
          </w:rPr>
          <w:delText>78</w:delText>
        </w:r>
      </w:del>
      <w:del w:id="949" w:author="Martin Ruppert - M91221" w:date="2019-06-03T23:44:00Z">
        <w:r w:rsidDel="006F5460">
          <w:rPr>
            <w:noProof/>
          </w:rPr>
          <w:fldChar w:fldCharType="end"/>
        </w:r>
      </w:del>
    </w:p>
    <w:p w14:paraId="10921BF4" w14:textId="5F7340F7" w:rsidR="00FC4C57" w:rsidRPr="000C13E6" w:rsidDel="006F5460" w:rsidRDefault="00FC4C57">
      <w:pPr>
        <w:pStyle w:val="TOC4"/>
        <w:tabs>
          <w:tab w:val="right" w:leader="dot" w:pos="10532"/>
        </w:tabs>
        <w:rPr>
          <w:del w:id="950" w:author="Martin Ruppert - M91221" w:date="2019-06-03T23:44:00Z"/>
          <w:rFonts w:asciiTheme="minorHAnsi" w:eastAsiaTheme="minorEastAsia" w:hAnsiTheme="minorHAnsi" w:cstheme="minorBidi"/>
          <w:noProof/>
          <w:sz w:val="22"/>
          <w:szCs w:val="22"/>
          <w:lang w:val="de-DE" w:eastAsia="en-AU"/>
          <w:rPrChange w:id="951" w:author="Martin Ruppert - M91221" w:date="2019-06-04T11:48:00Z">
            <w:rPr>
              <w:del w:id="952" w:author="Martin Ruppert - M91221" w:date="2019-06-03T23:44:00Z"/>
              <w:rFonts w:asciiTheme="minorHAnsi" w:eastAsiaTheme="minorEastAsia" w:hAnsiTheme="minorHAnsi" w:cstheme="minorBidi"/>
              <w:noProof/>
              <w:sz w:val="22"/>
              <w:szCs w:val="22"/>
              <w:lang w:eastAsia="en-AU"/>
            </w:rPr>
          </w:rPrChange>
        </w:rPr>
      </w:pPr>
      <w:del w:id="953" w:author="Martin Ruppert - M91221" w:date="2019-06-03T23:44:00Z">
        <w:r w:rsidRPr="000C13E6" w:rsidDel="006F5460">
          <w:rPr>
            <w:noProof/>
            <w:lang w:val="de-DE"/>
            <w:rPrChange w:id="954" w:author="Martin Ruppert - M91221" w:date="2019-06-04T11:48:00Z">
              <w:rPr>
                <w:noProof/>
              </w:rPr>
            </w:rPrChange>
          </w:rPr>
          <w:delText>TCPIP_TCP_ClientOpen Function</w:delText>
        </w:r>
        <w:r w:rsidRPr="000C13E6" w:rsidDel="006F5460">
          <w:rPr>
            <w:noProof/>
            <w:lang w:val="de-DE"/>
            <w:rPrChange w:id="955" w:author="Martin Ruppert - M91221" w:date="2019-06-04T11:48:00Z">
              <w:rPr>
                <w:noProof/>
              </w:rPr>
            </w:rPrChange>
          </w:rPr>
          <w:tab/>
        </w:r>
        <w:r w:rsidDel="006F5460">
          <w:rPr>
            <w:noProof/>
          </w:rPr>
          <w:fldChar w:fldCharType="begin"/>
        </w:r>
        <w:r w:rsidRPr="000C13E6" w:rsidDel="006F5460">
          <w:rPr>
            <w:noProof/>
            <w:lang w:val="de-DE"/>
            <w:rPrChange w:id="956" w:author="Martin Ruppert - M91221" w:date="2019-06-04T11:48:00Z">
              <w:rPr>
                <w:noProof/>
              </w:rPr>
            </w:rPrChange>
          </w:rPr>
          <w:delInstrText xml:space="preserve"> PAGEREF _Toc488278802 \h </w:delInstrText>
        </w:r>
        <w:r w:rsidDel="006F5460">
          <w:rPr>
            <w:noProof/>
          </w:rPr>
        </w:r>
        <w:r w:rsidDel="006F5460">
          <w:rPr>
            <w:noProof/>
          </w:rPr>
          <w:fldChar w:fldCharType="separate"/>
        </w:r>
      </w:del>
      <w:del w:id="957" w:author="Martin Ruppert - M91221" w:date="2019-06-03T17:23:00Z">
        <w:r w:rsidRPr="000C13E6" w:rsidDel="00B206A8">
          <w:rPr>
            <w:noProof/>
            <w:lang w:val="de-DE"/>
            <w:rPrChange w:id="958" w:author="Martin Ruppert - M91221" w:date="2019-06-04T11:48:00Z">
              <w:rPr>
                <w:noProof/>
              </w:rPr>
            </w:rPrChange>
          </w:rPr>
          <w:delText>78</w:delText>
        </w:r>
      </w:del>
      <w:del w:id="959" w:author="Martin Ruppert - M91221" w:date="2019-06-03T23:44:00Z">
        <w:r w:rsidDel="006F5460">
          <w:rPr>
            <w:noProof/>
          </w:rPr>
          <w:fldChar w:fldCharType="end"/>
        </w:r>
      </w:del>
    </w:p>
    <w:p w14:paraId="10921BF5" w14:textId="3EABAAE3" w:rsidR="00FC4C57" w:rsidRPr="000C13E6" w:rsidDel="006F5460" w:rsidRDefault="00FC4C57">
      <w:pPr>
        <w:pStyle w:val="TOC4"/>
        <w:tabs>
          <w:tab w:val="right" w:leader="dot" w:pos="10532"/>
        </w:tabs>
        <w:rPr>
          <w:del w:id="960" w:author="Martin Ruppert - M91221" w:date="2019-06-03T23:44:00Z"/>
          <w:rFonts w:asciiTheme="minorHAnsi" w:eastAsiaTheme="minorEastAsia" w:hAnsiTheme="minorHAnsi" w:cstheme="minorBidi"/>
          <w:noProof/>
          <w:sz w:val="22"/>
          <w:szCs w:val="22"/>
          <w:lang w:val="de-DE" w:eastAsia="en-AU"/>
          <w:rPrChange w:id="961" w:author="Martin Ruppert - M91221" w:date="2019-06-04T11:48:00Z">
            <w:rPr>
              <w:del w:id="962" w:author="Martin Ruppert - M91221" w:date="2019-06-03T23:44:00Z"/>
              <w:rFonts w:asciiTheme="minorHAnsi" w:eastAsiaTheme="minorEastAsia" w:hAnsiTheme="minorHAnsi" w:cstheme="minorBidi"/>
              <w:noProof/>
              <w:sz w:val="22"/>
              <w:szCs w:val="22"/>
              <w:lang w:eastAsia="en-AU"/>
            </w:rPr>
          </w:rPrChange>
        </w:rPr>
      </w:pPr>
      <w:del w:id="963" w:author="Martin Ruppert - M91221" w:date="2019-06-03T23:44:00Z">
        <w:r w:rsidRPr="000C13E6" w:rsidDel="006F5460">
          <w:rPr>
            <w:noProof/>
            <w:lang w:val="de-DE"/>
            <w:rPrChange w:id="964" w:author="Martin Ruppert - M91221" w:date="2019-06-04T11:48:00Z">
              <w:rPr>
                <w:noProof/>
              </w:rPr>
            </w:rPrChange>
          </w:rPr>
          <w:delText>TCPIP_TCP_Close Function</w:delText>
        </w:r>
        <w:r w:rsidRPr="000C13E6" w:rsidDel="006F5460">
          <w:rPr>
            <w:noProof/>
            <w:lang w:val="de-DE"/>
            <w:rPrChange w:id="965" w:author="Martin Ruppert - M91221" w:date="2019-06-04T11:48:00Z">
              <w:rPr>
                <w:noProof/>
              </w:rPr>
            </w:rPrChange>
          </w:rPr>
          <w:tab/>
        </w:r>
        <w:r w:rsidDel="006F5460">
          <w:rPr>
            <w:noProof/>
          </w:rPr>
          <w:fldChar w:fldCharType="begin"/>
        </w:r>
        <w:r w:rsidRPr="000C13E6" w:rsidDel="006F5460">
          <w:rPr>
            <w:noProof/>
            <w:lang w:val="de-DE"/>
            <w:rPrChange w:id="966" w:author="Martin Ruppert - M91221" w:date="2019-06-04T11:48:00Z">
              <w:rPr>
                <w:noProof/>
              </w:rPr>
            </w:rPrChange>
          </w:rPr>
          <w:delInstrText xml:space="preserve"> PAGEREF _Toc488278803 \h </w:delInstrText>
        </w:r>
        <w:r w:rsidDel="006F5460">
          <w:rPr>
            <w:noProof/>
          </w:rPr>
        </w:r>
        <w:r w:rsidDel="006F5460">
          <w:rPr>
            <w:noProof/>
          </w:rPr>
          <w:fldChar w:fldCharType="separate"/>
        </w:r>
      </w:del>
      <w:del w:id="967" w:author="Martin Ruppert - M91221" w:date="2019-06-03T17:23:00Z">
        <w:r w:rsidRPr="000C13E6" w:rsidDel="00B206A8">
          <w:rPr>
            <w:noProof/>
            <w:lang w:val="de-DE"/>
            <w:rPrChange w:id="968" w:author="Martin Ruppert - M91221" w:date="2019-06-04T11:48:00Z">
              <w:rPr>
                <w:noProof/>
              </w:rPr>
            </w:rPrChange>
          </w:rPr>
          <w:delText>79</w:delText>
        </w:r>
      </w:del>
      <w:del w:id="969" w:author="Martin Ruppert - M91221" w:date="2019-06-03T23:44:00Z">
        <w:r w:rsidDel="006F5460">
          <w:rPr>
            <w:noProof/>
          </w:rPr>
          <w:fldChar w:fldCharType="end"/>
        </w:r>
      </w:del>
    </w:p>
    <w:p w14:paraId="10921BF6" w14:textId="5224C7EF" w:rsidR="00FC4C57" w:rsidRPr="000C13E6" w:rsidDel="006F5460" w:rsidRDefault="00FC4C57">
      <w:pPr>
        <w:pStyle w:val="TOC4"/>
        <w:tabs>
          <w:tab w:val="right" w:leader="dot" w:pos="10532"/>
        </w:tabs>
        <w:rPr>
          <w:del w:id="970" w:author="Martin Ruppert - M91221" w:date="2019-06-03T23:44:00Z"/>
          <w:rFonts w:asciiTheme="minorHAnsi" w:eastAsiaTheme="minorEastAsia" w:hAnsiTheme="minorHAnsi" w:cstheme="minorBidi"/>
          <w:noProof/>
          <w:sz w:val="22"/>
          <w:szCs w:val="22"/>
          <w:lang w:val="de-DE" w:eastAsia="en-AU"/>
          <w:rPrChange w:id="971" w:author="Martin Ruppert - M91221" w:date="2019-06-04T11:48:00Z">
            <w:rPr>
              <w:del w:id="972" w:author="Martin Ruppert - M91221" w:date="2019-06-03T23:44:00Z"/>
              <w:rFonts w:asciiTheme="minorHAnsi" w:eastAsiaTheme="minorEastAsia" w:hAnsiTheme="minorHAnsi" w:cstheme="minorBidi"/>
              <w:noProof/>
              <w:sz w:val="22"/>
              <w:szCs w:val="22"/>
              <w:lang w:eastAsia="en-AU"/>
            </w:rPr>
          </w:rPrChange>
        </w:rPr>
      </w:pPr>
      <w:del w:id="973" w:author="Martin Ruppert - M91221" w:date="2019-06-03T23:44:00Z">
        <w:r w:rsidRPr="000C13E6" w:rsidDel="006F5460">
          <w:rPr>
            <w:noProof/>
            <w:lang w:val="de-DE"/>
            <w:rPrChange w:id="974" w:author="Martin Ruppert - M91221" w:date="2019-06-04T11:48:00Z">
              <w:rPr>
                <w:noProof/>
              </w:rPr>
            </w:rPrChange>
          </w:rPr>
          <w:delText>TCPIP_TCP_GetIsReady Function</w:delText>
        </w:r>
        <w:r w:rsidRPr="000C13E6" w:rsidDel="006F5460">
          <w:rPr>
            <w:noProof/>
            <w:lang w:val="de-DE"/>
            <w:rPrChange w:id="975" w:author="Martin Ruppert - M91221" w:date="2019-06-04T11:48:00Z">
              <w:rPr>
                <w:noProof/>
              </w:rPr>
            </w:rPrChange>
          </w:rPr>
          <w:tab/>
        </w:r>
        <w:r w:rsidDel="006F5460">
          <w:rPr>
            <w:noProof/>
          </w:rPr>
          <w:fldChar w:fldCharType="begin"/>
        </w:r>
        <w:r w:rsidRPr="000C13E6" w:rsidDel="006F5460">
          <w:rPr>
            <w:noProof/>
            <w:lang w:val="de-DE"/>
            <w:rPrChange w:id="976" w:author="Martin Ruppert - M91221" w:date="2019-06-04T11:48:00Z">
              <w:rPr>
                <w:noProof/>
              </w:rPr>
            </w:rPrChange>
          </w:rPr>
          <w:delInstrText xml:space="preserve"> PAGEREF _Toc488278804 \h </w:delInstrText>
        </w:r>
        <w:r w:rsidDel="006F5460">
          <w:rPr>
            <w:noProof/>
          </w:rPr>
        </w:r>
        <w:r w:rsidDel="006F5460">
          <w:rPr>
            <w:noProof/>
          </w:rPr>
          <w:fldChar w:fldCharType="separate"/>
        </w:r>
      </w:del>
      <w:del w:id="977" w:author="Martin Ruppert - M91221" w:date="2019-06-03T17:23:00Z">
        <w:r w:rsidRPr="000C13E6" w:rsidDel="00B206A8">
          <w:rPr>
            <w:noProof/>
            <w:lang w:val="de-DE"/>
            <w:rPrChange w:id="978" w:author="Martin Ruppert - M91221" w:date="2019-06-04T11:48:00Z">
              <w:rPr>
                <w:noProof/>
              </w:rPr>
            </w:rPrChange>
          </w:rPr>
          <w:delText>79</w:delText>
        </w:r>
      </w:del>
      <w:del w:id="979" w:author="Martin Ruppert - M91221" w:date="2019-06-03T23:44:00Z">
        <w:r w:rsidDel="006F5460">
          <w:rPr>
            <w:noProof/>
          </w:rPr>
          <w:fldChar w:fldCharType="end"/>
        </w:r>
      </w:del>
    </w:p>
    <w:p w14:paraId="10921BF7" w14:textId="2F5DCC33" w:rsidR="00FC4C57" w:rsidRPr="000C13E6" w:rsidDel="006F5460" w:rsidRDefault="00FC4C57">
      <w:pPr>
        <w:pStyle w:val="TOC4"/>
        <w:tabs>
          <w:tab w:val="right" w:leader="dot" w:pos="10532"/>
        </w:tabs>
        <w:rPr>
          <w:del w:id="980" w:author="Martin Ruppert - M91221" w:date="2019-06-03T23:44:00Z"/>
          <w:rFonts w:asciiTheme="minorHAnsi" w:eastAsiaTheme="minorEastAsia" w:hAnsiTheme="minorHAnsi" w:cstheme="minorBidi"/>
          <w:noProof/>
          <w:sz w:val="22"/>
          <w:szCs w:val="22"/>
          <w:lang w:val="de-DE" w:eastAsia="en-AU"/>
          <w:rPrChange w:id="981" w:author="Martin Ruppert - M91221" w:date="2019-06-04T11:48:00Z">
            <w:rPr>
              <w:del w:id="982" w:author="Martin Ruppert - M91221" w:date="2019-06-03T23:44:00Z"/>
              <w:rFonts w:asciiTheme="minorHAnsi" w:eastAsiaTheme="minorEastAsia" w:hAnsiTheme="minorHAnsi" w:cstheme="minorBidi"/>
              <w:noProof/>
              <w:sz w:val="22"/>
              <w:szCs w:val="22"/>
              <w:lang w:eastAsia="en-AU"/>
            </w:rPr>
          </w:rPrChange>
        </w:rPr>
      </w:pPr>
      <w:del w:id="983" w:author="Martin Ruppert - M91221" w:date="2019-06-03T23:44:00Z">
        <w:r w:rsidRPr="000C13E6" w:rsidDel="006F5460">
          <w:rPr>
            <w:noProof/>
            <w:lang w:val="de-DE"/>
            <w:rPrChange w:id="984" w:author="Martin Ruppert - M91221" w:date="2019-06-04T11:48:00Z">
              <w:rPr>
                <w:noProof/>
              </w:rPr>
            </w:rPrChange>
          </w:rPr>
          <w:delText>TCPIP_TCP_IsConnected Function</w:delText>
        </w:r>
        <w:r w:rsidRPr="000C13E6" w:rsidDel="006F5460">
          <w:rPr>
            <w:noProof/>
            <w:lang w:val="de-DE"/>
            <w:rPrChange w:id="985" w:author="Martin Ruppert - M91221" w:date="2019-06-04T11:48:00Z">
              <w:rPr>
                <w:noProof/>
              </w:rPr>
            </w:rPrChange>
          </w:rPr>
          <w:tab/>
        </w:r>
        <w:r w:rsidDel="006F5460">
          <w:rPr>
            <w:noProof/>
          </w:rPr>
          <w:fldChar w:fldCharType="begin"/>
        </w:r>
        <w:r w:rsidRPr="000C13E6" w:rsidDel="006F5460">
          <w:rPr>
            <w:noProof/>
            <w:lang w:val="de-DE"/>
            <w:rPrChange w:id="986" w:author="Martin Ruppert - M91221" w:date="2019-06-04T11:48:00Z">
              <w:rPr>
                <w:noProof/>
              </w:rPr>
            </w:rPrChange>
          </w:rPr>
          <w:delInstrText xml:space="preserve"> PAGEREF _Toc488278805 \h </w:delInstrText>
        </w:r>
        <w:r w:rsidDel="006F5460">
          <w:rPr>
            <w:noProof/>
          </w:rPr>
        </w:r>
        <w:r w:rsidDel="006F5460">
          <w:rPr>
            <w:noProof/>
          </w:rPr>
          <w:fldChar w:fldCharType="separate"/>
        </w:r>
      </w:del>
      <w:del w:id="987" w:author="Martin Ruppert - M91221" w:date="2019-06-03T17:23:00Z">
        <w:r w:rsidRPr="000C13E6" w:rsidDel="00B206A8">
          <w:rPr>
            <w:noProof/>
            <w:lang w:val="de-DE"/>
            <w:rPrChange w:id="988" w:author="Martin Ruppert - M91221" w:date="2019-06-04T11:48:00Z">
              <w:rPr>
                <w:noProof/>
              </w:rPr>
            </w:rPrChange>
          </w:rPr>
          <w:delText>80</w:delText>
        </w:r>
      </w:del>
      <w:del w:id="989" w:author="Martin Ruppert - M91221" w:date="2019-06-03T23:44:00Z">
        <w:r w:rsidDel="006F5460">
          <w:rPr>
            <w:noProof/>
          </w:rPr>
          <w:fldChar w:fldCharType="end"/>
        </w:r>
      </w:del>
    </w:p>
    <w:p w14:paraId="10921BF8" w14:textId="22F35133" w:rsidR="00FC4C57" w:rsidRPr="000C13E6" w:rsidDel="006F5460" w:rsidRDefault="00FC4C57">
      <w:pPr>
        <w:pStyle w:val="TOC4"/>
        <w:tabs>
          <w:tab w:val="right" w:leader="dot" w:pos="10532"/>
        </w:tabs>
        <w:rPr>
          <w:del w:id="990" w:author="Martin Ruppert - M91221" w:date="2019-06-03T23:44:00Z"/>
          <w:rFonts w:asciiTheme="minorHAnsi" w:eastAsiaTheme="minorEastAsia" w:hAnsiTheme="minorHAnsi" w:cstheme="minorBidi"/>
          <w:noProof/>
          <w:sz w:val="22"/>
          <w:szCs w:val="22"/>
          <w:lang w:val="de-DE" w:eastAsia="en-AU"/>
          <w:rPrChange w:id="991" w:author="Martin Ruppert - M91221" w:date="2019-06-04T11:48:00Z">
            <w:rPr>
              <w:del w:id="992" w:author="Martin Ruppert - M91221" w:date="2019-06-03T23:44:00Z"/>
              <w:rFonts w:asciiTheme="minorHAnsi" w:eastAsiaTheme="minorEastAsia" w:hAnsiTheme="minorHAnsi" w:cstheme="minorBidi"/>
              <w:noProof/>
              <w:sz w:val="22"/>
              <w:szCs w:val="22"/>
              <w:lang w:eastAsia="en-AU"/>
            </w:rPr>
          </w:rPrChange>
        </w:rPr>
      </w:pPr>
      <w:del w:id="993" w:author="Martin Ruppert - M91221" w:date="2019-06-03T23:44:00Z">
        <w:r w:rsidRPr="000C13E6" w:rsidDel="006F5460">
          <w:rPr>
            <w:noProof/>
            <w:lang w:val="de-DE"/>
            <w:rPrChange w:id="994" w:author="Martin Ruppert - M91221" w:date="2019-06-04T11:48:00Z">
              <w:rPr>
                <w:noProof/>
              </w:rPr>
            </w:rPrChange>
          </w:rPr>
          <w:delText>TCPIP_TCP_PutIsReady Function</w:delText>
        </w:r>
        <w:r w:rsidRPr="000C13E6" w:rsidDel="006F5460">
          <w:rPr>
            <w:noProof/>
            <w:lang w:val="de-DE"/>
            <w:rPrChange w:id="995" w:author="Martin Ruppert - M91221" w:date="2019-06-04T11:48:00Z">
              <w:rPr>
                <w:noProof/>
              </w:rPr>
            </w:rPrChange>
          </w:rPr>
          <w:tab/>
        </w:r>
        <w:r w:rsidDel="006F5460">
          <w:rPr>
            <w:noProof/>
          </w:rPr>
          <w:fldChar w:fldCharType="begin"/>
        </w:r>
        <w:r w:rsidRPr="000C13E6" w:rsidDel="006F5460">
          <w:rPr>
            <w:noProof/>
            <w:lang w:val="de-DE"/>
            <w:rPrChange w:id="996" w:author="Martin Ruppert - M91221" w:date="2019-06-04T11:48:00Z">
              <w:rPr>
                <w:noProof/>
              </w:rPr>
            </w:rPrChange>
          </w:rPr>
          <w:delInstrText xml:space="preserve"> PAGEREF _Toc488278806 \h </w:delInstrText>
        </w:r>
        <w:r w:rsidDel="006F5460">
          <w:rPr>
            <w:noProof/>
          </w:rPr>
        </w:r>
        <w:r w:rsidDel="006F5460">
          <w:rPr>
            <w:noProof/>
          </w:rPr>
          <w:fldChar w:fldCharType="separate"/>
        </w:r>
      </w:del>
      <w:del w:id="997" w:author="Martin Ruppert - M91221" w:date="2019-06-03T17:23:00Z">
        <w:r w:rsidRPr="000C13E6" w:rsidDel="00B206A8">
          <w:rPr>
            <w:noProof/>
            <w:lang w:val="de-DE"/>
            <w:rPrChange w:id="998" w:author="Martin Ruppert - M91221" w:date="2019-06-04T11:48:00Z">
              <w:rPr>
                <w:noProof/>
              </w:rPr>
            </w:rPrChange>
          </w:rPr>
          <w:delText>80</w:delText>
        </w:r>
      </w:del>
      <w:del w:id="999" w:author="Martin Ruppert - M91221" w:date="2019-06-03T23:44:00Z">
        <w:r w:rsidDel="006F5460">
          <w:rPr>
            <w:noProof/>
          </w:rPr>
          <w:fldChar w:fldCharType="end"/>
        </w:r>
      </w:del>
    </w:p>
    <w:p w14:paraId="10921BF9" w14:textId="4CE78CB0" w:rsidR="00FC4C57" w:rsidRPr="000C13E6" w:rsidDel="006F5460" w:rsidRDefault="00FC4C57">
      <w:pPr>
        <w:pStyle w:val="TOC4"/>
        <w:tabs>
          <w:tab w:val="right" w:leader="dot" w:pos="10532"/>
        </w:tabs>
        <w:rPr>
          <w:del w:id="1000" w:author="Martin Ruppert - M91221" w:date="2019-06-03T23:44:00Z"/>
          <w:rFonts w:asciiTheme="minorHAnsi" w:eastAsiaTheme="minorEastAsia" w:hAnsiTheme="minorHAnsi" w:cstheme="minorBidi"/>
          <w:noProof/>
          <w:sz w:val="22"/>
          <w:szCs w:val="22"/>
          <w:lang w:val="de-DE" w:eastAsia="en-AU"/>
          <w:rPrChange w:id="1001" w:author="Martin Ruppert - M91221" w:date="2019-06-04T11:48:00Z">
            <w:rPr>
              <w:del w:id="1002" w:author="Martin Ruppert - M91221" w:date="2019-06-03T23:44:00Z"/>
              <w:rFonts w:asciiTheme="minorHAnsi" w:eastAsiaTheme="minorEastAsia" w:hAnsiTheme="minorHAnsi" w:cstheme="minorBidi"/>
              <w:noProof/>
              <w:sz w:val="22"/>
              <w:szCs w:val="22"/>
              <w:lang w:eastAsia="en-AU"/>
            </w:rPr>
          </w:rPrChange>
        </w:rPr>
      </w:pPr>
      <w:del w:id="1003" w:author="Martin Ruppert - M91221" w:date="2019-06-03T23:44:00Z">
        <w:r w:rsidRPr="000C13E6" w:rsidDel="006F5460">
          <w:rPr>
            <w:noProof/>
            <w:lang w:val="de-DE"/>
            <w:rPrChange w:id="1004" w:author="Martin Ruppert - M91221" w:date="2019-06-04T11:48:00Z">
              <w:rPr>
                <w:noProof/>
              </w:rPr>
            </w:rPrChange>
          </w:rPr>
          <w:delText>TCPIP_TCP_StringPut Function</w:delText>
        </w:r>
        <w:r w:rsidRPr="000C13E6" w:rsidDel="006F5460">
          <w:rPr>
            <w:noProof/>
            <w:lang w:val="de-DE"/>
            <w:rPrChange w:id="1005" w:author="Martin Ruppert - M91221" w:date="2019-06-04T11:48:00Z">
              <w:rPr>
                <w:noProof/>
              </w:rPr>
            </w:rPrChange>
          </w:rPr>
          <w:tab/>
        </w:r>
        <w:r w:rsidDel="006F5460">
          <w:rPr>
            <w:noProof/>
          </w:rPr>
          <w:fldChar w:fldCharType="begin"/>
        </w:r>
        <w:r w:rsidRPr="000C13E6" w:rsidDel="006F5460">
          <w:rPr>
            <w:noProof/>
            <w:lang w:val="de-DE"/>
            <w:rPrChange w:id="1006" w:author="Martin Ruppert - M91221" w:date="2019-06-04T11:48:00Z">
              <w:rPr>
                <w:noProof/>
              </w:rPr>
            </w:rPrChange>
          </w:rPr>
          <w:delInstrText xml:space="preserve"> PAGEREF _Toc488278807 \h </w:delInstrText>
        </w:r>
        <w:r w:rsidDel="006F5460">
          <w:rPr>
            <w:noProof/>
          </w:rPr>
        </w:r>
        <w:r w:rsidDel="006F5460">
          <w:rPr>
            <w:noProof/>
          </w:rPr>
          <w:fldChar w:fldCharType="separate"/>
        </w:r>
      </w:del>
      <w:del w:id="1007" w:author="Martin Ruppert - M91221" w:date="2019-06-03T17:23:00Z">
        <w:r w:rsidRPr="000C13E6" w:rsidDel="00B206A8">
          <w:rPr>
            <w:noProof/>
            <w:lang w:val="de-DE"/>
            <w:rPrChange w:id="1008" w:author="Martin Ruppert - M91221" w:date="2019-06-04T11:48:00Z">
              <w:rPr>
                <w:noProof/>
              </w:rPr>
            </w:rPrChange>
          </w:rPr>
          <w:delText>81</w:delText>
        </w:r>
      </w:del>
      <w:del w:id="1009" w:author="Martin Ruppert - M91221" w:date="2019-06-03T23:44:00Z">
        <w:r w:rsidDel="006F5460">
          <w:rPr>
            <w:noProof/>
          </w:rPr>
          <w:fldChar w:fldCharType="end"/>
        </w:r>
      </w:del>
    </w:p>
    <w:p w14:paraId="10921BFA" w14:textId="1FAC543E" w:rsidR="00FC4C57" w:rsidRPr="000C13E6" w:rsidDel="006F5460" w:rsidRDefault="00FC4C57">
      <w:pPr>
        <w:pStyle w:val="TOC4"/>
        <w:tabs>
          <w:tab w:val="right" w:leader="dot" w:pos="10532"/>
        </w:tabs>
        <w:rPr>
          <w:del w:id="1010" w:author="Martin Ruppert - M91221" w:date="2019-06-03T23:44:00Z"/>
          <w:rFonts w:asciiTheme="minorHAnsi" w:eastAsiaTheme="minorEastAsia" w:hAnsiTheme="minorHAnsi" w:cstheme="minorBidi"/>
          <w:noProof/>
          <w:sz w:val="22"/>
          <w:szCs w:val="22"/>
          <w:lang w:val="de-DE" w:eastAsia="en-AU"/>
          <w:rPrChange w:id="1011" w:author="Martin Ruppert - M91221" w:date="2019-06-04T11:48:00Z">
            <w:rPr>
              <w:del w:id="1012" w:author="Martin Ruppert - M91221" w:date="2019-06-03T23:44:00Z"/>
              <w:rFonts w:asciiTheme="minorHAnsi" w:eastAsiaTheme="minorEastAsia" w:hAnsiTheme="minorHAnsi" w:cstheme="minorBidi"/>
              <w:noProof/>
              <w:sz w:val="22"/>
              <w:szCs w:val="22"/>
              <w:lang w:eastAsia="en-AU"/>
            </w:rPr>
          </w:rPrChange>
        </w:rPr>
      </w:pPr>
      <w:del w:id="1013" w:author="Martin Ruppert - M91221" w:date="2019-06-03T23:44:00Z">
        <w:r w:rsidRPr="000C13E6" w:rsidDel="006F5460">
          <w:rPr>
            <w:noProof/>
            <w:lang w:val="de-DE"/>
            <w:rPrChange w:id="1014" w:author="Martin Ruppert - M91221" w:date="2019-06-04T11:48:00Z">
              <w:rPr>
                <w:noProof/>
              </w:rPr>
            </w:rPrChange>
          </w:rPr>
          <w:delText>TCPIP_TCP_WasReset Function</w:delText>
        </w:r>
        <w:r w:rsidRPr="000C13E6" w:rsidDel="006F5460">
          <w:rPr>
            <w:noProof/>
            <w:lang w:val="de-DE"/>
            <w:rPrChange w:id="1015" w:author="Martin Ruppert - M91221" w:date="2019-06-04T11:48:00Z">
              <w:rPr>
                <w:noProof/>
              </w:rPr>
            </w:rPrChange>
          </w:rPr>
          <w:tab/>
        </w:r>
        <w:r w:rsidDel="006F5460">
          <w:rPr>
            <w:noProof/>
          </w:rPr>
          <w:fldChar w:fldCharType="begin"/>
        </w:r>
        <w:r w:rsidRPr="000C13E6" w:rsidDel="006F5460">
          <w:rPr>
            <w:noProof/>
            <w:lang w:val="de-DE"/>
            <w:rPrChange w:id="1016" w:author="Martin Ruppert - M91221" w:date="2019-06-04T11:48:00Z">
              <w:rPr>
                <w:noProof/>
              </w:rPr>
            </w:rPrChange>
          </w:rPr>
          <w:delInstrText xml:space="preserve"> PAGEREF _Toc488278808 \h </w:delInstrText>
        </w:r>
        <w:r w:rsidDel="006F5460">
          <w:rPr>
            <w:noProof/>
          </w:rPr>
        </w:r>
        <w:r w:rsidDel="006F5460">
          <w:rPr>
            <w:noProof/>
          </w:rPr>
          <w:fldChar w:fldCharType="separate"/>
        </w:r>
      </w:del>
      <w:del w:id="1017" w:author="Martin Ruppert - M91221" w:date="2019-06-03T17:23:00Z">
        <w:r w:rsidRPr="000C13E6" w:rsidDel="00B206A8">
          <w:rPr>
            <w:noProof/>
            <w:lang w:val="de-DE"/>
            <w:rPrChange w:id="1018" w:author="Martin Ruppert - M91221" w:date="2019-06-04T11:48:00Z">
              <w:rPr>
                <w:noProof/>
              </w:rPr>
            </w:rPrChange>
          </w:rPr>
          <w:delText>81</w:delText>
        </w:r>
      </w:del>
      <w:del w:id="1019" w:author="Martin Ruppert - M91221" w:date="2019-06-03T23:44:00Z">
        <w:r w:rsidDel="006F5460">
          <w:rPr>
            <w:noProof/>
          </w:rPr>
          <w:fldChar w:fldCharType="end"/>
        </w:r>
      </w:del>
    </w:p>
    <w:p w14:paraId="10921BFB" w14:textId="363EDB0A" w:rsidR="00FC4C57" w:rsidRPr="000C13E6" w:rsidDel="006F5460" w:rsidRDefault="00FC4C57">
      <w:pPr>
        <w:pStyle w:val="TOC3"/>
        <w:rPr>
          <w:del w:id="1020" w:author="Martin Ruppert - M91221" w:date="2019-06-03T23:44:00Z"/>
          <w:rFonts w:asciiTheme="minorHAnsi" w:eastAsiaTheme="minorEastAsia" w:hAnsiTheme="minorHAnsi" w:cstheme="minorBidi"/>
          <w:noProof/>
          <w:sz w:val="22"/>
          <w:szCs w:val="22"/>
          <w:lang w:val="de-DE" w:eastAsia="en-AU"/>
          <w:rPrChange w:id="1021" w:author="Martin Ruppert - M91221" w:date="2019-06-04T11:48:00Z">
            <w:rPr>
              <w:del w:id="1022" w:author="Martin Ruppert - M91221" w:date="2019-06-03T23:44:00Z"/>
              <w:rFonts w:asciiTheme="minorHAnsi" w:eastAsiaTheme="minorEastAsia" w:hAnsiTheme="minorHAnsi" w:cstheme="minorBidi"/>
              <w:noProof/>
              <w:sz w:val="22"/>
              <w:szCs w:val="22"/>
              <w:lang w:eastAsia="en-AU"/>
            </w:rPr>
          </w:rPrChange>
        </w:rPr>
      </w:pPr>
      <w:del w:id="1023" w:author="Martin Ruppert - M91221" w:date="2019-06-03T23:44:00Z">
        <w:r w:rsidRPr="000C13E6" w:rsidDel="006F5460">
          <w:rPr>
            <w:noProof/>
            <w:lang w:val="de-DE"/>
            <w:rPrChange w:id="1024" w:author="Martin Ruppert - M91221" w:date="2019-06-04T11:48:00Z">
              <w:rPr>
                <w:noProof/>
              </w:rPr>
            </w:rPrChange>
          </w:rPr>
          <w:delText>UDP Socket Management Functions</w:delText>
        </w:r>
        <w:r w:rsidRPr="000C13E6" w:rsidDel="006F5460">
          <w:rPr>
            <w:noProof/>
            <w:lang w:val="de-DE"/>
            <w:rPrChange w:id="1025" w:author="Martin Ruppert - M91221" w:date="2019-06-04T11:48:00Z">
              <w:rPr>
                <w:noProof/>
              </w:rPr>
            </w:rPrChange>
          </w:rPr>
          <w:tab/>
        </w:r>
        <w:r w:rsidDel="006F5460">
          <w:rPr>
            <w:noProof/>
          </w:rPr>
          <w:fldChar w:fldCharType="begin"/>
        </w:r>
        <w:r w:rsidRPr="000C13E6" w:rsidDel="006F5460">
          <w:rPr>
            <w:noProof/>
            <w:lang w:val="de-DE"/>
            <w:rPrChange w:id="1026" w:author="Martin Ruppert - M91221" w:date="2019-06-04T11:48:00Z">
              <w:rPr>
                <w:noProof/>
              </w:rPr>
            </w:rPrChange>
          </w:rPr>
          <w:delInstrText xml:space="preserve"> PAGEREF _Toc488278809 \h </w:delInstrText>
        </w:r>
        <w:r w:rsidDel="006F5460">
          <w:rPr>
            <w:noProof/>
          </w:rPr>
        </w:r>
        <w:r w:rsidDel="006F5460">
          <w:rPr>
            <w:noProof/>
          </w:rPr>
          <w:fldChar w:fldCharType="separate"/>
        </w:r>
      </w:del>
      <w:del w:id="1027" w:author="Martin Ruppert - M91221" w:date="2019-06-03T17:23:00Z">
        <w:r w:rsidRPr="000C13E6" w:rsidDel="00B206A8">
          <w:rPr>
            <w:noProof/>
            <w:lang w:val="de-DE"/>
            <w:rPrChange w:id="1028" w:author="Martin Ruppert - M91221" w:date="2019-06-04T11:48:00Z">
              <w:rPr>
                <w:noProof/>
              </w:rPr>
            </w:rPrChange>
          </w:rPr>
          <w:delText>82</w:delText>
        </w:r>
      </w:del>
      <w:del w:id="1029" w:author="Martin Ruppert - M91221" w:date="2019-06-03T23:44:00Z">
        <w:r w:rsidDel="006F5460">
          <w:rPr>
            <w:noProof/>
          </w:rPr>
          <w:fldChar w:fldCharType="end"/>
        </w:r>
      </w:del>
    </w:p>
    <w:p w14:paraId="10921BFC" w14:textId="42FC8206" w:rsidR="00FC4C57" w:rsidRPr="000C13E6" w:rsidDel="006F5460" w:rsidRDefault="00FC4C57">
      <w:pPr>
        <w:pStyle w:val="TOC4"/>
        <w:tabs>
          <w:tab w:val="right" w:leader="dot" w:pos="10532"/>
        </w:tabs>
        <w:rPr>
          <w:del w:id="1030" w:author="Martin Ruppert - M91221" w:date="2019-06-03T23:44:00Z"/>
          <w:rFonts w:asciiTheme="minorHAnsi" w:eastAsiaTheme="minorEastAsia" w:hAnsiTheme="minorHAnsi" w:cstheme="minorBidi"/>
          <w:noProof/>
          <w:sz w:val="22"/>
          <w:szCs w:val="22"/>
          <w:lang w:val="de-DE" w:eastAsia="en-AU"/>
          <w:rPrChange w:id="1031" w:author="Martin Ruppert - M91221" w:date="2019-06-04T11:48:00Z">
            <w:rPr>
              <w:del w:id="1032" w:author="Martin Ruppert - M91221" w:date="2019-06-03T23:44:00Z"/>
              <w:rFonts w:asciiTheme="minorHAnsi" w:eastAsiaTheme="minorEastAsia" w:hAnsiTheme="minorHAnsi" w:cstheme="minorBidi"/>
              <w:noProof/>
              <w:sz w:val="22"/>
              <w:szCs w:val="22"/>
              <w:lang w:eastAsia="en-AU"/>
            </w:rPr>
          </w:rPrChange>
        </w:rPr>
      </w:pPr>
      <w:del w:id="1033" w:author="Martin Ruppert - M91221" w:date="2019-06-03T23:44:00Z">
        <w:r w:rsidRPr="000C13E6" w:rsidDel="006F5460">
          <w:rPr>
            <w:noProof/>
            <w:lang w:val="de-DE"/>
            <w:rPrChange w:id="1034" w:author="Martin Ruppert - M91221" w:date="2019-06-04T11:48:00Z">
              <w:rPr>
                <w:noProof/>
              </w:rPr>
            </w:rPrChange>
          </w:rPr>
          <w:delText>TCPIP_UDP_ArrayGet Function</w:delText>
        </w:r>
        <w:r w:rsidRPr="000C13E6" w:rsidDel="006F5460">
          <w:rPr>
            <w:noProof/>
            <w:lang w:val="de-DE"/>
            <w:rPrChange w:id="1035" w:author="Martin Ruppert - M91221" w:date="2019-06-04T11:48:00Z">
              <w:rPr>
                <w:noProof/>
              </w:rPr>
            </w:rPrChange>
          </w:rPr>
          <w:tab/>
        </w:r>
        <w:r w:rsidDel="006F5460">
          <w:rPr>
            <w:noProof/>
          </w:rPr>
          <w:fldChar w:fldCharType="begin"/>
        </w:r>
        <w:r w:rsidRPr="000C13E6" w:rsidDel="006F5460">
          <w:rPr>
            <w:noProof/>
            <w:lang w:val="de-DE"/>
            <w:rPrChange w:id="1036" w:author="Martin Ruppert - M91221" w:date="2019-06-04T11:48:00Z">
              <w:rPr>
                <w:noProof/>
              </w:rPr>
            </w:rPrChange>
          </w:rPr>
          <w:delInstrText xml:space="preserve"> PAGEREF _Toc488278810 \h </w:delInstrText>
        </w:r>
        <w:r w:rsidDel="006F5460">
          <w:rPr>
            <w:noProof/>
          </w:rPr>
        </w:r>
        <w:r w:rsidDel="006F5460">
          <w:rPr>
            <w:noProof/>
          </w:rPr>
          <w:fldChar w:fldCharType="separate"/>
        </w:r>
      </w:del>
      <w:del w:id="1037" w:author="Martin Ruppert - M91221" w:date="2019-06-03T17:23:00Z">
        <w:r w:rsidRPr="000C13E6" w:rsidDel="00B206A8">
          <w:rPr>
            <w:noProof/>
            <w:lang w:val="de-DE"/>
            <w:rPrChange w:id="1038" w:author="Martin Ruppert - M91221" w:date="2019-06-04T11:48:00Z">
              <w:rPr>
                <w:noProof/>
              </w:rPr>
            </w:rPrChange>
          </w:rPr>
          <w:delText>82</w:delText>
        </w:r>
      </w:del>
      <w:del w:id="1039" w:author="Martin Ruppert - M91221" w:date="2019-06-03T23:44:00Z">
        <w:r w:rsidDel="006F5460">
          <w:rPr>
            <w:noProof/>
          </w:rPr>
          <w:fldChar w:fldCharType="end"/>
        </w:r>
      </w:del>
    </w:p>
    <w:p w14:paraId="10921BFD" w14:textId="663D45B5" w:rsidR="00FC4C57" w:rsidRPr="000C13E6" w:rsidDel="006F5460" w:rsidRDefault="00FC4C57">
      <w:pPr>
        <w:pStyle w:val="TOC4"/>
        <w:tabs>
          <w:tab w:val="right" w:leader="dot" w:pos="10532"/>
        </w:tabs>
        <w:rPr>
          <w:del w:id="1040" w:author="Martin Ruppert - M91221" w:date="2019-06-03T23:44:00Z"/>
          <w:rFonts w:asciiTheme="minorHAnsi" w:eastAsiaTheme="minorEastAsia" w:hAnsiTheme="minorHAnsi" w:cstheme="minorBidi"/>
          <w:noProof/>
          <w:sz w:val="22"/>
          <w:szCs w:val="22"/>
          <w:lang w:val="de-DE" w:eastAsia="en-AU"/>
          <w:rPrChange w:id="1041" w:author="Martin Ruppert - M91221" w:date="2019-06-04T11:48:00Z">
            <w:rPr>
              <w:del w:id="1042" w:author="Martin Ruppert - M91221" w:date="2019-06-03T23:44:00Z"/>
              <w:rFonts w:asciiTheme="minorHAnsi" w:eastAsiaTheme="minorEastAsia" w:hAnsiTheme="minorHAnsi" w:cstheme="minorBidi"/>
              <w:noProof/>
              <w:sz w:val="22"/>
              <w:szCs w:val="22"/>
              <w:lang w:eastAsia="en-AU"/>
            </w:rPr>
          </w:rPrChange>
        </w:rPr>
      </w:pPr>
      <w:del w:id="1043" w:author="Martin Ruppert - M91221" w:date="2019-06-03T23:44:00Z">
        <w:r w:rsidRPr="000C13E6" w:rsidDel="006F5460">
          <w:rPr>
            <w:noProof/>
            <w:lang w:val="de-DE"/>
            <w:rPrChange w:id="1044" w:author="Martin Ruppert - M91221" w:date="2019-06-04T11:48:00Z">
              <w:rPr>
                <w:noProof/>
              </w:rPr>
            </w:rPrChange>
          </w:rPr>
          <w:delText>TCPIP_UDP_Close Function</w:delText>
        </w:r>
        <w:r w:rsidRPr="000C13E6" w:rsidDel="006F5460">
          <w:rPr>
            <w:noProof/>
            <w:lang w:val="de-DE"/>
            <w:rPrChange w:id="1045" w:author="Martin Ruppert - M91221" w:date="2019-06-04T11:48:00Z">
              <w:rPr>
                <w:noProof/>
              </w:rPr>
            </w:rPrChange>
          </w:rPr>
          <w:tab/>
        </w:r>
        <w:r w:rsidDel="006F5460">
          <w:rPr>
            <w:noProof/>
          </w:rPr>
          <w:fldChar w:fldCharType="begin"/>
        </w:r>
        <w:r w:rsidRPr="000C13E6" w:rsidDel="006F5460">
          <w:rPr>
            <w:noProof/>
            <w:lang w:val="de-DE"/>
            <w:rPrChange w:id="1046" w:author="Martin Ruppert - M91221" w:date="2019-06-04T11:48:00Z">
              <w:rPr>
                <w:noProof/>
              </w:rPr>
            </w:rPrChange>
          </w:rPr>
          <w:delInstrText xml:space="preserve"> PAGEREF _Toc488278811 \h </w:delInstrText>
        </w:r>
        <w:r w:rsidDel="006F5460">
          <w:rPr>
            <w:noProof/>
          </w:rPr>
        </w:r>
        <w:r w:rsidDel="006F5460">
          <w:rPr>
            <w:noProof/>
          </w:rPr>
          <w:fldChar w:fldCharType="separate"/>
        </w:r>
      </w:del>
      <w:del w:id="1047" w:author="Martin Ruppert - M91221" w:date="2019-06-03T17:23:00Z">
        <w:r w:rsidRPr="000C13E6" w:rsidDel="00B206A8">
          <w:rPr>
            <w:noProof/>
            <w:lang w:val="de-DE"/>
            <w:rPrChange w:id="1048" w:author="Martin Ruppert - M91221" w:date="2019-06-04T11:48:00Z">
              <w:rPr>
                <w:noProof/>
              </w:rPr>
            </w:rPrChange>
          </w:rPr>
          <w:delText>83</w:delText>
        </w:r>
      </w:del>
      <w:del w:id="1049" w:author="Martin Ruppert - M91221" w:date="2019-06-03T23:44:00Z">
        <w:r w:rsidDel="006F5460">
          <w:rPr>
            <w:noProof/>
          </w:rPr>
          <w:fldChar w:fldCharType="end"/>
        </w:r>
      </w:del>
    </w:p>
    <w:p w14:paraId="10921BFE" w14:textId="1DB4F71B" w:rsidR="00FC4C57" w:rsidRPr="000C13E6" w:rsidDel="006F5460" w:rsidRDefault="00FC4C57">
      <w:pPr>
        <w:pStyle w:val="TOC4"/>
        <w:tabs>
          <w:tab w:val="right" w:leader="dot" w:pos="10532"/>
        </w:tabs>
        <w:rPr>
          <w:del w:id="1050" w:author="Martin Ruppert - M91221" w:date="2019-06-03T23:44:00Z"/>
          <w:rFonts w:asciiTheme="minorHAnsi" w:eastAsiaTheme="minorEastAsia" w:hAnsiTheme="minorHAnsi" w:cstheme="minorBidi"/>
          <w:noProof/>
          <w:sz w:val="22"/>
          <w:szCs w:val="22"/>
          <w:lang w:val="de-DE" w:eastAsia="en-AU"/>
          <w:rPrChange w:id="1051" w:author="Martin Ruppert - M91221" w:date="2019-06-04T11:48:00Z">
            <w:rPr>
              <w:del w:id="1052" w:author="Martin Ruppert - M91221" w:date="2019-06-03T23:44:00Z"/>
              <w:rFonts w:asciiTheme="minorHAnsi" w:eastAsiaTheme="minorEastAsia" w:hAnsiTheme="minorHAnsi" w:cstheme="minorBidi"/>
              <w:noProof/>
              <w:sz w:val="22"/>
              <w:szCs w:val="22"/>
              <w:lang w:eastAsia="en-AU"/>
            </w:rPr>
          </w:rPrChange>
        </w:rPr>
      </w:pPr>
      <w:del w:id="1053" w:author="Martin Ruppert - M91221" w:date="2019-06-03T23:44:00Z">
        <w:r w:rsidRPr="000C13E6" w:rsidDel="006F5460">
          <w:rPr>
            <w:noProof/>
            <w:lang w:val="de-DE"/>
            <w:rPrChange w:id="1054" w:author="Martin Ruppert - M91221" w:date="2019-06-04T11:48:00Z">
              <w:rPr>
                <w:noProof/>
              </w:rPr>
            </w:rPrChange>
          </w:rPr>
          <w:delText>TCPIP_UDP_GetIsReady Function</w:delText>
        </w:r>
        <w:r w:rsidRPr="000C13E6" w:rsidDel="006F5460">
          <w:rPr>
            <w:noProof/>
            <w:lang w:val="de-DE"/>
            <w:rPrChange w:id="1055" w:author="Martin Ruppert - M91221" w:date="2019-06-04T11:48:00Z">
              <w:rPr>
                <w:noProof/>
              </w:rPr>
            </w:rPrChange>
          </w:rPr>
          <w:tab/>
        </w:r>
        <w:r w:rsidDel="006F5460">
          <w:rPr>
            <w:noProof/>
          </w:rPr>
          <w:fldChar w:fldCharType="begin"/>
        </w:r>
        <w:r w:rsidRPr="000C13E6" w:rsidDel="006F5460">
          <w:rPr>
            <w:noProof/>
            <w:lang w:val="de-DE"/>
            <w:rPrChange w:id="1056" w:author="Martin Ruppert - M91221" w:date="2019-06-04T11:48:00Z">
              <w:rPr>
                <w:noProof/>
              </w:rPr>
            </w:rPrChange>
          </w:rPr>
          <w:delInstrText xml:space="preserve"> PAGEREF _Toc488278812 \h </w:delInstrText>
        </w:r>
        <w:r w:rsidDel="006F5460">
          <w:rPr>
            <w:noProof/>
          </w:rPr>
        </w:r>
        <w:r w:rsidDel="006F5460">
          <w:rPr>
            <w:noProof/>
          </w:rPr>
          <w:fldChar w:fldCharType="separate"/>
        </w:r>
      </w:del>
      <w:del w:id="1057" w:author="Martin Ruppert - M91221" w:date="2019-06-03T17:23:00Z">
        <w:r w:rsidRPr="000C13E6" w:rsidDel="00B206A8">
          <w:rPr>
            <w:noProof/>
            <w:lang w:val="de-DE"/>
            <w:rPrChange w:id="1058" w:author="Martin Ruppert - M91221" w:date="2019-06-04T11:48:00Z">
              <w:rPr>
                <w:noProof/>
              </w:rPr>
            </w:rPrChange>
          </w:rPr>
          <w:delText>83</w:delText>
        </w:r>
      </w:del>
      <w:del w:id="1059" w:author="Martin Ruppert - M91221" w:date="2019-06-03T23:44:00Z">
        <w:r w:rsidDel="006F5460">
          <w:rPr>
            <w:noProof/>
          </w:rPr>
          <w:fldChar w:fldCharType="end"/>
        </w:r>
      </w:del>
    </w:p>
    <w:p w14:paraId="10921BFF" w14:textId="64B12D04" w:rsidR="00FC4C57" w:rsidRPr="000C13E6" w:rsidDel="006F5460" w:rsidRDefault="00FC4C57">
      <w:pPr>
        <w:pStyle w:val="TOC4"/>
        <w:tabs>
          <w:tab w:val="right" w:leader="dot" w:pos="10532"/>
        </w:tabs>
        <w:rPr>
          <w:del w:id="1060" w:author="Martin Ruppert - M91221" w:date="2019-06-03T23:44:00Z"/>
          <w:rFonts w:asciiTheme="minorHAnsi" w:eastAsiaTheme="minorEastAsia" w:hAnsiTheme="minorHAnsi" w:cstheme="minorBidi"/>
          <w:noProof/>
          <w:sz w:val="22"/>
          <w:szCs w:val="22"/>
          <w:lang w:val="de-DE" w:eastAsia="en-AU"/>
          <w:rPrChange w:id="1061" w:author="Martin Ruppert - M91221" w:date="2019-06-04T11:48:00Z">
            <w:rPr>
              <w:del w:id="1062" w:author="Martin Ruppert - M91221" w:date="2019-06-03T23:44:00Z"/>
              <w:rFonts w:asciiTheme="minorHAnsi" w:eastAsiaTheme="minorEastAsia" w:hAnsiTheme="minorHAnsi" w:cstheme="minorBidi"/>
              <w:noProof/>
              <w:sz w:val="22"/>
              <w:szCs w:val="22"/>
              <w:lang w:eastAsia="en-AU"/>
            </w:rPr>
          </w:rPrChange>
        </w:rPr>
      </w:pPr>
      <w:del w:id="1063" w:author="Martin Ruppert - M91221" w:date="2019-06-03T23:44:00Z">
        <w:r w:rsidRPr="000C13E6" w:rsidDel="006F5460">
          <w:rPr>
            <w:noProof/>
            <w:lang w:val="de-DE"/>
            <w:rPrChange w:id="1064" w:author="Martin Ruppert - M91221" w:date="2019-06-04T11:48:00Z">
              <w:rPr>
                <w:noProof/>
              </w:rPr>
            </w:rPrChange>
          </w:rPr>
          <w:delText>TCPIP_UDP_ServerOpen Function</w:delText>
        </w:r>
        <w:r w:rsidRPr="000C13E6" w:rsidDel="006F5460">
          <w:rPr>
            <w:noProof/>
            <w:lang w:val="de-DE"/>
            <w:rPrChange w:id="1065" w:author="Martin Ruppert - M91221" w:date="2019-06-04T11:48:00Z">
              <w:rPr>
                <w:noProof/>
              </w:rPr>
            </w:rPrChange>
          </w:rPr>
          <w:tab/>
        </w:r>
        <w:r w:rsidDel="006F5460">
          <w:rPr>
            <w:noProof/>
          </w:rPr>
          <w:fldChar w:fldCharType="begin"/>
        </w:r>
        <w:r w:rsidRPr="000C13E6" w:rsidDel="006F5460">
          <w:rPr>
            <w:noProof/>
            <w:lang w:val="de-DE"/>
            <w:rPrChange w:id="1066" w:author="Martin Ruppert - M91221" w:date="2019-06-04T11:48:00Z">
              <w:rPr>
                <w:noProof/>
              </w:rPr>
            </w:rPrChange>
          </w:rPr>
          <w:delInstrText xml:space="preserve"> PAGEREF _Toc488278813 \h </w:delInstrText>
        </w:r>
        <w:r w:rsidDel="006F5460">
          <w:rPr>
            <w:noProof/>
          </w:rPr>
        </w:r>
        <w:r w:rsidDel="006F5460">
          <w:rPr>
            <w:noProof/>
          </w:rPr>
          <w:fldChar w:fldCharType="separate"/>
        </w:r>
      </w:del>
      <w:del w:id="1067" w:author="Martin Ruppert - M91221" w:date="2019-06-03T17:23:00Z">
        <w:r w:rsidRPr="000C13E6" w:rsidDel="00B206A8">
          <w:rPr>
            <w:noProof/>
            <w:lang w:val="de-DE"/>
            <w:rPrChange w:id="1068" w:author="Martin Ruppert - M91221" w:date="2019-06-04T11:48:00Z">
              <w:rPr>
                <w:noProof/>
              </w:rPr>
            </w:rPrChange>
          </w:rPr>
          <w:delText>84</w:delText>
        </w:r>
      </w:del>
      <w:del w:id="1069" w:author="Martin Ruppert - M91221" w:date="2019-06-03T23:44:00Z">
        <w:r w:rsidDel="006F5460">
          <w:rPr>
            <w:noProof/>
          </w:rPr>
          <w:fldChar w:fldCharType="end"/>
        </w:r>
      </w:del>
    </w:p>
    <w:p w14:paraId="10921C00" w14:textId="5E52E0B2" w:rsidR="00FC4C57" w:rsidRPr="000C13E6" w:rsidDel="006F5460" w:rsidRDefault="00FC4C57">
      <w:pPr>
        <w:pStyle w:val="TOC4"/>
        <w:tabs>
          <w:tab w:val="right" w:leader="dot" w:pos="10532"/>
        </w:tabs>
        <w:rPr>
          <w:del w:id="1070" w:author="Martin Ruppert - M91221" w:date="2019-06-03T23:44:00Z"/>
          <w:rFonts w:asciiTheme="minorHAnsi" w:eastAsiaTheme="minorEastAsia" w:hAnsiTheme="minorHAnsi" w:cstheme="minorBidi"/>
          <w:noProof/>
          <w:sz w:val="22"/>
          <w:szCs w:val="22"/>
          <w:lang w:val="de-DE" w:eastAsia="en-AU"/>
          <w:rPrChange w:id="1071" w:author="Martin Ruppert - M91221" w:date="2019-06-04T11:48:00Z">
            <w:rPr>
              <w:del w:id="1072" w:author="Martin Ruppert - M91221" w:date="2019-06-03T23:44:00Z"/>
              <w:rFonts w:asciiTheme="minorHAnsi" w:eastAsiaTheme="minorEastAsia" w:hAnsiTheme="minorHAnsi" w:cstheme="minorBidi"/>
              <w:noProof/>
              <w:sz w:val="22"/>
              <w:szCs w:val="22"/>
              <w:lang w:eastAsia="en-AU"/>
            </w:rPr>
          </w:rPrChange>
        </w:rPr>
      </w:pPr>
      <w:del w:id="1073" w:author="Martin Ruppert - M91221" w:date="2019-06-03T23:44:00Z">
        <w:r w:rsidRPr="000C13E6" w:rsidDel="006F5460">
          <w:rPr>
            <w:noProof/>
            <w:lang w:val="de-DE"/>
            <w:rPrChange w:id="1074" w:author="Martin Ruppert - M91221" w:date="2019-06-04T11:48:00Z">
              <w:rPr>
                <w:noProof/>
              </w:rPr>
            </w:rPrChange>
          </w:rPr>
          <w:delText>TCPIP_UDP_SocketInfoGet Function</w:delText>
        </w:r>
        <w:r w:rsidRPr="000C13E6" w:rsidDel="006F5460">
          <w:rPr>
            <w:noProof/>
            <w:lang w:val="de-DE"/>
            <w:rPrChange w:id="1075" w:author="Martin Ruppert - M91221" w:date="2019-06-04T11:48:00Z">
              <w:rPr>
                <w:noProof/>
              </w:rPr>
            </w:rPrChange>
          </w:rPr>
          <w:tab/>
        </w:r>
        <w:r w:rsidDel="006F5460">
          <w:rPr>
            <w:noProof/>
          </w:rPr>
          <w:fldChar w:fldCharType="begin"/>
        </w:r>
        <w:r w:rsidRPr="000C13E6" w:rsidDel="006F5460">
          <w:rPr>
            <w:noProof/>
            <w:lang w:val="de-DE"/>
            <w:rPrChange w:id="1076" w:author="Martin Ruppert - M91221" w:date="2019-06-04T11:48:00Z">
              <w:rPr>
                <w:noProof/>
              </w:rPr>
            </w:rPrChange>
          </w:rPr>
          <w:delInstrText xml:space="preserve"> PAGEREF _Toc488278814 \h </w:delInstrText>
        </w:r>
        <w:r w:rsidDel="006F5460">
          <w:rPr>
            <w:noProof/>
          </w:rPr>
        </w:r>
        <w:r w:rsidDel="006F5460">
          <w:rPr>
            <w:noProof/>
          </w:rPr>
          <w:fldChar w:fldCharType="separate"/>
        </w:r>
      </w:del>
      <w:del w:id="1077" w:author="Martin Ruppert - M91221" w:date="2019-06-03T17:23:00Z">
        <w:r w:rsidRPr="000C13E6" w:rsidDel="00B206A8">
          <w:rPr>
            <w:noProof/>
            <w:lang w:val="de-DE"/>
            <w:rPrChange w:id="1078" w:author="Martin Ruppert - M91221" w:date="2019-06-04T11:48:00Z">
              <w:rPr>
                <w:noProof/>
              </w:rPr>
            </w:rPrChange>
          </w:rPr>
          <w:delText>84</w:delText>
        </w:r>
      </w:del>
      <w:del w:id="1079" w:author="Martin Ruppert - M91221" w:date="2019-06-03T23:44:00Z">
        <w:r w:rsidDel="006F5460">
          <w:rPr>
            <w:noProof/>
          </w:rPr>
          <w:fldChar w:fldCharType="end"/>
        </w:r>
      </w:del>
    </w:p>
    <w:p w14:paraId="10921C01" w14:textId="00A291C4" w:rsidR="00FC4C57" w:rsidRPr="000C13E6" w:rsidDel="006F5460" w:rsidRDefault="00FC4C57">
      <w:pPr>
        <w:pStyle w:val="TOC4"/>
        <w:tabs>
          <w:tab w:val="right" w:leader="dot" w:pos="10532"/>
        </w:tabs>
        <w:rPr>
          <w:del w:id="1080" w:author="Martin Ruppert - M91221" w:date="2019-06-03T23:44:00Z"/>
          <w:rFonts w:asciiTheme="minorHAnsi" w:eastAsiaTheme="minorEastAsia" w:hAnsiTheme="minorHAnsi" w:cstheme="minorBidi"/>
          <w:noProof/>
          <w:sz w:val="22"/>
          <w:szCs w:val="22"/>
          <w:lang w:val="de-DE" w:eastAsia="en-AU"/>
          <w:rPrChange w:id="1081" w:author="Martin Ruppert - M91221" w:date="2019-06-04T11:48:00Z">
            <w:rPr>
              <w:del w:id="1082" w:author="Martin Ruppert - M91221" w:date="2019-06-03T23:44:00Z"/>
              <w:rFonts w:asciiTheme="minorHAnsi" w:eastAsiaTheme="minorEastAsia" w:hAnsiTheme="minorHAnsi" w:cstheme="minorBidi"/>
              <w:noProof/>
              <w:sz w:val="22"/>
              <w:szCs w:val="22"/>
              <w:lang w:eastAsia="en-AU"/>
            </w:rPr>
          </w:rPrChange>
        </w:rPr>
      </w:pPr>
      <w:del w:id="1083" w:author="Martin Ruppert - M91221" w:date="2019-06-03T23:44:00Z">
        <w:r w:rsidRPr="000C13E6" w:rsidDel="006F5460">
          <w:rPr>
            <w:noProof/>
            <w:lang w:val="de-DE" w:eastAsia="en-AU"/>
            <w:rPrChange w:id="1084" w:author="Martin Ruppert - M91221" w:date="2019-06-04T11:48:00Z">
              <w:rPr>
                <w:noProof/>
                <w:lang w:eastAsia="en-AU"/>
              </w:rPr>
            </w:rPrChange>
          </w:rPr>
          <w:delText>UDP_SOCKET_INFO Structure</w:delText>
        </w:r>
        <w:r w:rsidRPr="000C13E6" w:rsidDel="006F5460">
          <w:rPr>
            <w:noProof/>
            <w:lang w:val="de-DE"/>
            <w:rPrChange w:id="1085" w:author="Martin Ruppert - M91221" w:date="2019-06-04T11:48:00Z">
              <w:rPr>
                <w:noProof/>
              </w:rPr>
            </w:rPrChange>
          </w:rPr>
          <w:tab/>
        </w:r>
        <w:r w:rsidDel="006F5460">
          <w:rPr>
            <w:noProof/>
          </w:rPr>
          <w:fldChar w:fldCharType="begin"/>
        </w:r>
        <w:r w:rsidRPr="000C13E6" w:rsidDel="006F5460">
          <w:rPr>
            <w:noProof/>
            <w:lang w:val="de-DE"/>
            <w:rPrChange w:id="1086" w:author="Martin Ruppert - M91221" w:date="2019-06-04T11:48:00Z">
              <w:rPr>
                <w:noProof/>
              </w:rPr>
            </w:rPrChange>
          </w:rPr>
          <w:delInstrText xml:space="preserve"> PAGEREF _Toc488278815 \h </w:delInstrText>
        </w:r>
        <w:r w:rsidDel="006F5460">
          <w:rPr>
            <w:noProof/>
          </w:rPr>
        </w:r>
        <w:r w:rsidDel="006F5460">
          <w:rPr>
            <w:noProof/>
          </w:rPr>
          <w:fldChar w:fldCharType="separate"/>
        </w:r>
      </w:del>
      <w:del w:id="1087" w:author="Martin Ruppert - M91221" w:date="2019-06-03T17:23:00Z">
        <w:r w:rsidRPr="000C13E6" w:rsidDel="00B206A8">
          <w:rPr>
            <w:noProof/>
            <w:lang w:val="de-DE"/>
            <w:rPrChange w:id="1088" w:author="Martin Ruppert - M91221" w:date="2019-06-04T11:48:00Z">
              <w:rPr>
                <w:noProof/>
              </w:rPr>
            </w:rPrChange>
          </w:rPr>
          <w:delText>85</w:delText>
        </w:r>
      </w:del>
      <w:del w:id="1089" w:author="Martin Ruppert - M91221" w:date="2019-06-03T23:44:00Z">
        <w:r w:rsidDel="006F5460">
          <w:rPr>
            <w:noProof/>
          </w:rPr>
          <w:fldChar w:fldCharType="end"/>
        </w:r>
      </w:del>
    </w:p>
    <w:p w14:paraId="10921C02" w14:textId="111F31D7" w:rsidR="00FC4C57" w:rsidRPr="000C13E6" w:rsidDel="006F5460" w:rsidRDefault="00FC4C57">
      <w:pPr>
        <w:pStyle w:val="TOC2"/>
        <w:tabs>
          <w:tab w:val="right" w:leader="dot" w:pos="10532"/>
        </w:tabs>
        <w:rPr>
          <w:del w:id="1090" w:author="Martin Ruppert - M91221" w:date="2019-06-03T23:44:00Z"/>
          <w:rFonts w:asciiTheme="minorHAnsi" w:eastAsiaTheme="minorEastAsia" w:hAnsiTheme="minorHAnsi" w:cstheme="minorBidi"/>
          <w:b w:val="0"/>
          <w:i w:val="0"/>
          <w:iCs w:val="0"/>
          <w:noProof/>
          <w:sz w:val="22"/>
          <w:szCs w:val="22"/>
          <w:lang w:val="de-DE" w:eastAsia="en-AU"/>
          <w:rPrChange w:id="1091" w:author="Martin Ruppert - M91221" w:date="2019-06-04T11:48:00Z">
            <w:rPr>
              <w:del w:id="1092" w:author="Martin Ruppert - M91221" w:date="2019-06-03T23:44:00Z"/>
              <w:rFonts w:asciiTheme="minorHAnsi" w:eastAsiaTheme="minorEastAsia" w:hAnsiTheme="minorHAnsi" w:cstheme="minorBidi"/>
              <w:b w:val="0"/>
              <w:i w:val="0"/>
              <w:iCs w:val="0"/>
              <w:noProof/>
              <w:sz w:val="22"/>
              <w:szCs w:val="22"/>
              <w:lang w:eastAsia="en-AU"/>
            </w:rPr>
          </w:rPrChange>
        </w:rPr>
      </w:pPr>
      <w:del w:id="1093" w:author="Martin Ruppert - M91221" w:date="2019-06-03T23:44:00Z">
        <w:r w:rsidRPr="000C13E6" w:rsidDel="006F5460">
          <w:rPr>
            <w:b w:val="0"/>
            <w:i w:val="0"/>
            <w:iCs w:val="0"/>
            <w:noProof/>
            <w:lang w:val="de-DE"/>
            <w:rPrChange w:id="1094" w:author="Martin Ruppert - M91221" w:date="2019-06-04T11:48:00Z">
              <w:rPr>
                <w:b w:val="0"/>
                <w:i w:val="0"/>
                <w:iCs w:val="0"/>
                <w:noProof/>
              </w:rPr>
            </w:rPrChange>
          </w:rPr>
          <w:delText>Network Communications Controller Application  Code Modification Solutions</w:delText>
        </w:r>
        <w:r w:rsidRPr="000C13E6" w:rsidDel="006F5460">
          <w:rPr>
            <w:b w:val="0"/>
            <w:i w:val="0"/>
            <w:iCs w:val="0"/>
            <w:noProof/>
            <w:lang w:val="de-DE"/>
            <w:rPrChange w:id="1095"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1096" w:author="Martin Ruppert - M91221" w:date="2019-06-04T11:48:00Z">
              <w:rPr>
                <w:b w:val="0"/>
                <w:i w:val="0"/>
                <w:iCs w:val="0"/>
                <w:noProof/>
              </w:rPr>
            </w:rPrChange>
          </w:rPr>
          <w:delInstrText xml:space="preserve"> PAGEREF _Toc488278816 \h </w:delInstrText>
        </w:r>
        <w:r w:rsidDel="006F5460">
          <w:rPr>
            <w:noProof/>
          </w:rPr>
        </w:r>
        <w:r w:rsidDel="006F5460">
          <w:rPr>
            <w:noProof/>
          </w:rPr>
          <w:fldChar w:fldCharType="separate"/>
        </w:r>
      </w:del>
      <w:del w:id="1097" w:author="Martin Ruppert - M91221" w:date="2019-06-03T17:23:00Z">
        <w:r w:rsidRPr="000C13E6" w:rsidDel="00B206A8">
          <w:rPr>
            <w:b w:val="0"/>
            <w:i w:val="0"/>
            <w:iCs w:val="0"/>
            <w:noProof/>
            <w:lang w:val="de-DE"/>
            <w:rPrChange w:id="1098" w:author="Martin Ruppert - M91221" w:date="2019-06-04T11:48:00Z">
              <w:rPr>
                <w:b w:val="0"/>
                <w:i w:val="0"/>
                <w:iCs w:val="0"/>
                <w:noProof/>
              </w:rPr>
            </w:rPrChange>
          </w:rPr>
          <w:delText>86</w:delText>
        </w:r>
      </w:del>
      <w:del w:id="1099" w:author="Martin Ruppert - M91221" w:date="2019-06-03T23:44:00Z">
        <w:r w:rsidDel="006F5460">
          <w:rPr>
            <w:noProof/>
          </w:rPr>
          <w:fldChar w:fldCharType="end"/>
        </w:r>
      </w:del>
    </w:p>
    <w:p w14:paraId="10921C03" w14:textId="5CFDD9D5" w:rsidR="00FC4C57" w:rsidRPr="000C13E6" w:rsidDel="006F5460" w:rsidRDefault="00FC4C57">
      <w:pPr>
        <w:pStyle w:val="TOC2"/>
        <w:tabs>
          <w:tab w:val="right" w:leader="dot" w:pos="10532"/>
        </w:tabs>
        <w:rPr>
          <w:del w:id="1100" w:author="Martin Ruppert - M91221" w:date="2019-06-03T23:44:00Z"/>
          <w:rFonts w:asciiTheme="minorHAnsi" w:eastAsiaTheme="minorEastAsia" w:hAnsiTheme="minorHAnsi" w:cstheme="minorBidi"/>
          <w:b w:val="0"/>
          <w:i w:val="0"/>
          <w:iCs w:val="0"/>
          <w:noProof/>
          <w:sz w:val="22"/>
          <w:szCs w:val="22"/>
          <w:lang w:val="de-DE" w:eastAsia="en-AU"/>
          <w:rPrChange w:id="1101" w:author="Martin Ruppert - M91221" w:date="2019-06-04T11:48:00Z">
            <w:rPr>
              <w:del w:id="1102" w:author="Martin Ruppert - M91221" w:date="2019-06-03T23:44:00Z"/>
              <w:rFonts w:asciiTheme="minorHAnsi" w:eastAsiaTheme="minorEastAsia" w:hAnsiTheme="minorHAnsi" w:cstheme="minorBidi"/>
              <w:b w:val="0"/>
              <w:i w:val="0"/>
              <w:iCs w:val="0"/>
              <w:noProof/>
              <w:sz w:val="22"/>
              <w:szCs w:val="22"/>
              <w:lang w:eastAsia="en-AU"/>
            </w:rPr>
          </w:rPrChange>
        </w:rPr>
      </w:pPr>
      <w:del w:id="1103" w:author="Martin Ruppert - M91221" w:date="2019-06-03T23:44:00Z">
        <w:r w:rsidRPr="000C13E6" w:rsidDel="006F5460">
          <w:rPr>
            <w:b w:val="0"/>
            <w:i w:val="0"/>
            <w:iCs w:val="0"/>
            <w:noProof/>
            <w:lang w:val="de-DE"/>
            <w:rPrChange w:id="1104" w:author="Martin Ruppert - M91221" w:date="2019-06-04T11:48:00Z">
              <w:rPr>
                <w:b w:val="0"/>
                <w:i w:val="0"/>
                <w:iCs w:val="0"/>
                <w:noProof/>
              </w:rPr>
            </w:rPrChange>
          </w:rPr>
          <w:delText>TCP Module API Function List</w:delText>
        </w:r>
        <w:r w:rsidRPr="000C13E6" w:rsidDel="006F5460">
          <w:rPr>
            <w:b w:val="0"/>
            <w:i w:val="0"/>
            <w:iCs w:val="0"/>
            <w:noProof/>
            <w:lang w:val="de-DE"/>
            <w:rPrChange w:id="1105"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1106" w:author="Martin Ruppert - M91221" w:date="2019-06-04T11:48:00Z">
              <w:rPr>
                <w:b w:val="0"/>
                <w:i w:val="0"/>
                <w:iCs w:val="0"/>
                <w:noProof/>
              </w:rPr>
            </w:rPrChange>
          </w:rPr>
          <w:delInstrText xml:space="preserve"> PAGEREF _Toc488278817 \h </w:delInstrText>
        </w:r>
        <w:r w:rsidDel="006F5460">
          <w:rPr>
            <w:noProof/>
          </w:rPr>
        </w:r>
        <w:r w:rsidDel="006F5460">
          <w:rPr>
            <w:noProof/>
          </w:rPr>
          <w:fldChar w:fldCharType="separate"/>
        </w:r>
      </w:del>
      <w:del w:id="1107" w:author="Martin Ruppert - M91221" w:date="2019-06-03T17:23:00Z">
        <w:r w:rsidRPr="000C13E6" w:rsidDel="00B206A8">
          <w:rPr>
            <w:b w:val="0"/>
            <w:i w:val="0"/>
            <w:iCs w:val="0"/>
            <w:noProof/>
            <w:lang w:val="de-DE"/>
            <w:rPrChange w:id="1108" w:author="Martin Ruppert - M91221" w:date="2019-06-04T11:48:00Z">
              <w:rPr>
                <w:b w:val="0"/>
                <w:i w:val="0"/>
                <w:iCs w:val="0"/>
                <w:noProof/>
              </w:rPr>
            </w:rPrChange>
          </w:rPr>
          <w:delText>87</w:delText>
        </w:r>
      </w:del>
      <w:del w:id="1109" w:author="Martin Ruppert - M91221" w:date="2019-06-03T23:44:00Z">
        <w:r w:rsidDel="006F5460">
          <w:rPr>
            <w:noProof/>
          </w:rPr>
          <w:fldChar w:fldCharType="end"/>
        </w:r>
      </w:del>
    </w:p>
    <w:p w14:paraId="10921C04" w14:textId="42984AD9" w:rsidR="00FC4C57" w:rsidRPr="000C13E6" w:rsidDel="006F5460" w:rsidRDefault="00FC4C57">
      <w:pPr>
        <w:pStyle w:val="TOC3"/>
        <w:rPr>
          <w:del w:id="1110" w:author="Martin Ruppert - M91221" w:date="2019-06-03T23:44:00Z"/>
          <w:rFonts w:asciiTheme="minorHAnsi" w:eastAsiaTheme="minorEastAsia" w:hAnsiTheme="minorHAnsi" w:cstheme="minorBidi"/>
          <w:noProof/>
          <w:sz w:val="22"/>
          <w:szCs w:val="22"/>
          <w:lang w:val="de-DE" w:eastAsia="en-AU"/>
          <w:rPrChange w:id="1111" w:author="Martin Ruppert - M91221" w:date="2019-06-04T11:48:00Z">
            <w:rPr>
              <w:del w:id="1112" w:author="Martin Ruppert - M91221" w:date="2019-06-03T23:44:00Z"/>
              <w:rFonts w:asciiTheme="minorHAnsi" w:eastAsiaTheme="minorEastAsia" w:hAnsiTheme="minorHAnsi" w:cstheme="minorBidi"/>
              <w:noProof/>
              <w:sz w:val="22"/>
              <w:szCs w:val="22"/>
              <w:lang w:eastAsia="en-AU"/>
            </w:rPr>
          </w:rPrChange>
        </w:rPr>
      </w:pPr>
      <w:del w:id="1113" w:author="Martin Ruppert - M91221" w:date="2019-06-03T23:44:00Z">
        <w:r w:rsidRPr="000C13E6" w:rsidDel="006F5460">
          <w:rPr>
            <w:noProof/>
            <w:lang w:val="de-DE"/>
            <w:rPrChange w:id="1114" w:author="Martin Ruppert - M91221" w:date="2019-06-04T11:48:00Z">
              <w:rPr>
                <w:noProof/>
              </w:rPr>
            </w:rPrChange>
          </w:rPr>
          <w:delText>Socket Management Functions</w:delText>
        </w:r>
        <w:r w:rsidRPr="000C13E6" w:rsidDel="006F5460">
          <w:rPr>
            <w:noProof/>
            <w:lang w:val="de-DE"/>
            <w:rPrChange w:id="1115" w:author="Martin Ruppert - M91221" w:date="2019-06-04T11:48:00Z">
              <w:rPr>
                <w:noProof/>
              </w:rPr>
            </w:rPrChange>
          </w:rPr>
          <w:tab/>
        </w:r>
        <w:r w:rsidDel="006F5460">
          <w:rPr>
            <w:noProof/>
          </w:rPr>
          <w:fldChar w:fldCharType="begin"/>
        </w:r>
        <w:r w:rsidRPr="000C13E6" w:rsidDel="006F5460">
          <w:rPr>
            <w:noProof/>
            <w:lang w:val="de-DE"/>
            <w:rPrChange w:id="1116" w:author="Martin Ruppert - M91221" w:date="2019-06-04T11:48:00Z">
              <w:rPr>
                <w:noProof/>
              </w:rPr>
            </w:rPrChange>
          </w:rPr>
          <w:delInstrText xml:space="preserve"> PAGEREF _Toc488278818 \h </w:delInstrText>
        </w:r>
        <w:r w:rsidDel="006F5460">
          <w:rPr>
            <w:noProof/>
          </w:rPr>
        </w:r>
        <w:r w:rsidDel="006F5460">
          <w:rPr>
            <w:noProof/>
          </w:rPr>
          <w:fldChar w:fldCharType="separate"/>
        </w:r>
      </w:del>
      <w:del w:id="1117" w:author="Martin Ruppert - M91221" w:date="2019-06-03T17:23:00Z">
        <w:r w:rsidRPr="000C13E6" w:rsidDel="00B206A8">
          <w:rPr>
            <w:noProof/>
            <w:lang w:val="de-DE"/>
            <w:rPrChange w:id="1118" w:author="Martin Ruppert - M91221" w:date="2019-06-04T11:48:00Z">
              <w:rPr>
                <w:noProof/>
              </w:rPr>
            </w:rPrChange>
          </w:rPr>
          <w:delText>87</w:delText>
        </w:r>
      </w:del>
      <w:del w:id="1119" w:author="Martin Ruppert - M91221" w:date="2019-06-03T23:44:00Z">
        <w:r w:rsidDel="006F5460">
          <w:rPr>
            <w:noProof/>
          </w:rPr>
          <w:fldChar w:fldCharType="end"/>
        </w:r>
      </w:del>
    </w:p>
    <w:p w14:paraId="10921C05" w14:textId="78B803D0" w:rsidR="00FC4C57" w:rsidRPr="000C13E6" w:rsidDel="006F5460" w:rsidRDefault="00FC4C57">
      <w:pPr>
        <w:pStyle w:val="TOC3"/>
        <w:rPr>
          <w:del w:id="1120" w:author="Martin Ruppert - M91221" w:date="2019-06-03T23:44:00Z"/>
          <w:rFonts w:asciiTheme="minorHAnsi" w:eastAsiaTheme="minorEastAsia" w:hAnsiTheme="minorHAnsi" w:cstheme="minorBidi"/>
          <w:noProof/>
          <w:sz w:val="22"/>
          <w:szCs w:val="22"/>
          <w:lang w:val="de-DE" w:eastAsia="en-AU"/>
          <w:rPrChange w:id="1121" w:author="Martin Ruppert - M91221" w:date="2019-06-04T11:48:00Z">
            <w:rPr>
              <w:del w:id="1122" w:author="Martin Ruppert - M91221" w:date="2019-06-03T23:44:00Z"/>
              <w:rFonts w:asciiTheme="minorHAnsi" w:eastAsiaTheme="minorEastAsia" w:hAnsiTheme="minorHAnsi" w:cstheme="minorBidi"/>
              <w:noProof/>
              <w:sz w:val="22"/>
              <w:szCs w:val="22"/>
              <w:lang w:eastAsia="en-AU"/>
            </w:rPr>
          </w:rPrChange>
        </w:rPr>
      </w:pPr>
      <w:del w:id="1123" w:author="Martin Ruppert - M91221" w:date="2019-06-03T23:44:00Z">
        <w:r w:rsidRPr="000C13E6" w:rsidDel="006F5460">
          <w:rPr>
            <w:noProof/>
            <w:lang w:val="de-DE"/>
            <w:rPrChange w:id="1124" w:author="Martin Ruppert - M91221" w:date="2019-06-04T11:48:00Z">
              <w:rPr>
                <w:noProof/>
              </w:rPr>
            </w:rPrChange>
          </w:rPr>
          <w:delText>Transmit Data Functions</w:delText>
        </w:r>
        <w:r w:rsidRPr="000C13E6" w:rsidDel="006F5460">
          <w:rPr>
            <w:noProof/>
            <w:lang w:val="de-DE"/>
            <w:rPrChange w:id="1125" w:author="Martin Ruppert - M91221" w:date="2019-06-04T11:48:00Z">
              <w:rPr>
                <w:noProof/>
              </w:rPr>
            </w:rPrChange>
          </w:rPr>
          <w:tab/>
        </w:r>
        <w:r w:rsidDel="006F5460">
          <w:rPr>
            <w:noProof/>
          </w:rPr>
          <w:fldChar w:fldCharType="begin"/>
        </w:r>
        <w:r w:rsidRPr="000C13E6" w:rsidDel="006F5460">
          <w:rPr>
            <w:noProof/>
            <w:lang w:val="de-DE"/>
            <w:rPrChange w:id="1126" w:author="Martin Ruppert - M91221" w:date="2019-06-04T11:48:00Z">
              <w:rPr>
                <w:noProof/>
              </w:rPr>
            </w:rPrChange>
          </w:rPr>
          <w:delInstrText xml:space="preserve"> PAGEREF _Toc488278819 \h </w:delInstrText>
        </w:r>
        <w:r w:rsidDel="006F5460">
          <w:rPr>
            <w:noProof/>
          </w:rPr>
        </w:r>
        <w:r w:rsidDel="006F5460">
          <w:rPr>
            <w:noProof/>
          </w:rPr>
          <w:fldChar w:fldCharType="separate"/>
        </w:r>
      </w:del>
      <w:del w:id="1127" w:author="Martin Ruppert - M91221" w:date="2019-06-03T17:23:00Z">
        <w:r w:rsidRPr="000C13E6" w:rsidDel="00B206A8">
          <w:rPr>
            <w:noProof/>
            <w:lang w:val="de-DE"/>
            <w:rPrChange w:id="1128" w:author="Martin Ruppert - M91221" w:date="2019-06-04T11:48:00Z">
              <w:rPr>
                <w:noProof/>
              </w:rPr>
            </w:rPrChange>
          </w:rPr>
          <w:delText>87</w:delText>
        </w:r>
      </w:del>
      <w:del w:id="1129" w:author="Martin Ruppert - M91221" w:date="2019-06-03T23:44:00Z">
        <w:r w:rsidDel="006F5460">
          <w:rPr>
            <w:noProof/>
          </w:rPr>
          <w:fldChar w:fldCharType="end"/>
        </w:r>
      </w:del>
    </w:p>
    <w:p w14:paraId="10921C06" w14:textId="23294E19" w:rsidR="00FC4C57" w:rsidRPr="000C13E6" w:rsidDel="006F5460" w:rsidRDefault="00FC4C57">
      <w:pPr>
        <w:pStyle w:val="TOC3"/>
        <w:rPr>
          <w:del w:id="1130" w:author="Martin Ruppert - M91221" w:date="2019-06-03T23:44:00Z"/>
          <w:rFonts w:asciiTheme="minorHAnsi" w:eastAsiaTheme="minorEastAsia" w:hAnsiTheme="minorHAnsi" w:cstheme="minorBidi"/>
          <w:noProof/>
          <w:sz w:val="22"/>
          <w:szCs w:val="22"/>
          <w:lang w:val="de-DE" w:eastAsia="en-AU"/>
          <w:rPrChange w:id="1131" w:author="Martin Ruppert - M91221" w:date="2019-06-04T11:48:00Z">
            <w:rPr>
              <w:del w:id="1132" w:author="Martin Ruppert - M91221" w:date="2019-06-03T23:44:00Z"/>
              <w:rFonts w:asciiTheme="minorHAnsi" w:eastAsiaTheme="minorEastAsia" w:hAnsiTheme="minorHAnsi" w:cstheme="minorBidi"/>
              <w:noProof/>
              <w:sz w:val="22"/>
              <w:szCs w:val="22"/>
              <w:lang w:eastAsia="en-AU"/>
            </w:rPr>
          </w:rPrChange>
        </w:rPr>
      </w:pPr>
      <w:del w:id="1133" w:author="Martin Ruppert - M91221" w:date="2019-06-03T23:44:00Z">
        <w:r w:rsidRPr="000C13E6" w:rsidDel="006F5460">
          <w:rPr>
            <w:noProof/>
            <w:lang w:val="de-DE"/>
            <w:rPrChange w:id="1134" w:author="Martin Ruppert - M91221" w:date="2019-06-04T11:48:00Z">
              <w:rPr>
                <w:noProof/>
              </w:rPr>
            </w:rPrChange>
          </w:rPr>
          <w:delText>Receive Data Transfer Functions</w:delText>
        </w:r>
        <w:r w:rsidRPr="000C13E6" w:rsidDel="006F5460">
          <w:rPr>
            <w:noProof/>
            <w:lang w:val="de-DE"/>
            <w:rPrChange w:id="1135" w:author="Martin Ruppert - M91221" w:date="2019-06-04T11:48:00Z">
              <w:rPr>
                <w:noProof/>
              </w:rPr>
            </w:rPrChange>
          </w:rPr>
          <w:tab/>
        </w:r>
        <w:r w:rsidDel="006F5460">
          <w:rPr>
            <w:noProof/>
          </w:rPr>
          <w:fldChar w:fldCharType="begin"/>
        </w:r>
        <w:r w:rsidRPr="000C13E6" w:rsidDel="006F5460">
          <w:rPr>
            <w:noProof/>
            <w:lang w:val="de-DE"/>
            <w:rPrChange w:id="1136" w:author="Martin Ruppert - M91221" w:date="2019-06-04T11:48:00Z">
              <w:rPr>
                <w:noProof/>
              </w:rPr>
            </w:rPrChange>
          </w:rPr>
          <w:delInstrText xml:space="preserve"> PAGEREF _Toc488278820 \h </w:delInstrText>
        </w:r>
        <w:r w:rsidDel="006F5460">
          <w:rPr>
            <w:noProof/>
          </w:rPr>
        </w:r>
        <w:r w:rsidDel="006F5460">
          <w:rPr>
            <w:noProof/>
          </w:rPr>
          <w:fldChar w:fldCharType="separate"/>
        </w:r>
      </w:del>
      <w:del w:id="1137" w:author="Martin Ruppert - M91221" w:date="2019-06-03T17:23:00Z">
        <w:r w:rsidRPr="000C13E6" w:rsidDel="00B206A8">
          <w:rPr>
            <w:noProof/>
            <w:lang w:val="de-DE"/>
            <w:rPrChange w:id="1138" w:author="Martin Ruppert - M91221" w:date="2019-06-04T11:48:00Z">
              <w:rPr>
                <w:noProof/>
              </w:rPr>
            </w:rPrChange>
          </w:rPr>
          <w:delText>87</w:delText>
        </w:r>
      </w:del>
      <w:del w:id="1139" w:author="Martin Ruppert - M91221" w:date="2019-06-03T23:44:00Z">
        <w:r w:rsidDel="006F5460">
          <w:rPr>
            <w:noProof/>
          </w:rPr>
          <w:fldChar w:fldCharType="end"/>
        </w:r>
      </w:del>
    </w:p>
    <w:p w14:paraId="10921C07" w14:textId="46E2810F" w:rsidR="00402612" w:rsidRPr="000C13E6" w:rsidDel="003F4F89" w:rsidRDefault="00D653CC" w:rsidP="00402612">
      <w:pPr>
        <w:rPr>
          <w:del w:id="1140" w:author="Martin Ruppert - M91221" w:date="2019-06-04T12:01:00Z"/>
          <w:lang w:val="de-DE" w:eastAsia="en-AU"/>
          <w:rPrChange w:id="1141" w:author="Martin Ruppert - M91221" w:date="2019-06-04T11:48:00Z">
            <w:rPr>
              <w:del w:id="1142" w:author="Martin Ruppert - M91221" w:date="2019-06-04T12:01:00Z"/>
              <w:lang w:eastAsia="en-AU"/>
            </w:rPr>
          </w:rPrChange>
        </w:rPr>
      </w:pPr>
      <w:del w:id="1143" w:author="Martin Ruppert - M91221" w:date="2019-06-03T23:44:00Z">
        <w:r w:rsidDel="006F5460">
          <w:rPr>
            <w:b/>
            <w:bCs/>
            <w:smallCaps/>
            <w:color w:val="4472C4"/>
            <w:szCs w:val="20"/>
            <w:lang w:eastAsia="en-AU"/>
          </w:rPr>
          <w:fldChar w:fldCharType="end"/>
        </w:r>
      </w:del>
    </w:p>
    <w:p w14:paraId="10921C08" w14:textId="4BBD794E" w:rsidR="00402612" w:rsidRPr="000C13E6" w:rsidDel="003F4F89"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1144" w:author="Martin Ruppert - M91221" w:date="2019-06-04T12:01:00Z"/>
          <w:lang w:val="de-DE" w:eastAsia="en-AU"/>
          <w:rPrChange w:id="1145" w:author="Martin Ruppert - M91221" w:date="2019-06-04T11:48:00Z">
            <w:rPr>
              <w:del w:id="1146" w:author="Martin Ruppert - M91221" w:date="2019-06-04T12:01:00Z"/>
              <w:lang w:eastAsia="en-AU"/>
            </w:rPr>
          </w:rPrChange>
        </w:rPr>
      </w:pPr>
      <w:del w:id="1147" w:author="Martin Ruppert - M91221" w:date="2019-06-04T12:01:00Z">
        <w:r w:rsidRPr="000C13E6" w:rsidDel="003F4F89">
          <w:rPr>
            <w:lang w:val="de-DE" w:eastAsia="en-AU"/>
            <w:rPrChange w:id="1148" w:author="Martin Ruppert - M91221" w:date="2019-06-04T11:48:00Z">
              <w:rPr>
                <w:lang w:eastAsia="en-AU"/>
              </w:rPr>
            </w:rPrChange>
          </w:rPr>
          <w:br w:type="page"/>
        </w:r>
      </w:del>
    </w:p>
    <w:p w14:paraId="10921C09" w14:textId="1F773552" w:rsidR="00C12AF3" w:rsidRPr="00CC6DF5" w:rsidRDefault="00C12AF3" w:rsidP="00402612">
      <w:pPr>
        <w:pStyle w:val="Heading1"/>
        <w:rPr>
          <w:lang w:val="en-US" w:eastAsia="en-AU"/>
          <w:rPrChange w:id="1149" w:author="Martin Ruppert - M91221" w:date="2019-06-04T12:24:00Z">
            <w:rPr>
              <w:lang w:eastAsia="en-AU"/>
            </w:rPr>
          </w:rPrChange>
        </w:rPr>
      </w:pPr>
      <w:bookmarkStart w:id="1150" w:name="_Toc488278750"/>
      <w:bookmarkStart w:id="1151" w:name="_Toc10545757"/>
      <w:r w:rsidRPr="00CC6DF5">
        <w:rPr>
          <w:lang w:val="en-US" w:eastAsia="en-AU"/>
          <w:rPrChange w:id="1152" w:author="Martin Ruppert - M91221" w:date="2019-06-04T12:24:00Z">
            <w:rPr>
              <w:lang w:eastAsia="en-AU"/>
            </w:rPr>
          </w:rPrChange>
        </w:rPr>
        <w:t>Introduction</w:t>
      </w:r>
      <w:bookmarkEnd w:id="1150"/>
      <w:bookmarkEnd w:id="1151"/>
    </w:p>
    <w:p w14:paraId="721C1C2D" w14:textId="77777777" w:rsidR="00B206A8" w:rsidRPr="00B02903" w:rsidRDefault="00C12AF3" w:rsidP="00B206A8">
      <w:pPr>
        <w:rPr>
          <w:ins w:id="1153" w:author="Martin Ruppert - M91221" w:date="2019-06-03T17:30:00Z"/>
          <w:lang w:val="en-US" w:eastAsia="en-AU"/>
          <w:rPrChange w:id="1154" w:author="Martin Ruppert - M91221" w:date="2019-06-04T12:20:00Z">
            <w:rPr>
              <w:ins w:id="1155" w:author="Martin Ruppert - M91221" w:date="2019-06-03T17:30:00Z"/>
              <w:lang w:eastAsia="en-AU"/>
            </w:rPr>
          </w:rPrChange>
        </w:rPr>
      </w:pPr>
      <w:r w:rsidRPr="00B02903">
        <w:rPr>
          <w:lang w:val="en-US" w:eastAsia="en-AU"/>
          <w:rPrChange w:id="1156" w:author="Martin Ruppert - M91221" w:date="2019-06-04T12:20:00Z">
            <w:rPr>
              <w:lang w:eastAsia="en-AU"/>
            </w:rPr>
          </w:rPrChange>
        </w:rPr>
        <w:t xml:space="preserve">This Lab Manual </w:t>
      </w:r>
      <w:r w:rsidR="006B4EAF" w:rsidRPr="00B02903">
        <w:rPr>
          <w:lang w:val="en-US" w:eastAsia="en-AU"/>
          <w:rPrChange w:id="1157" w:author="Martin Ruppert - M91221" w:date="2019-06-04T12:20:00Z">
            <w:rPr>
              <w:lang w:eastAsia="en-AU"/>
            </w:rPr>
          </w:rPrChange>
        </w:rPr>
        <w:t>provides</w:t>
      </w:r>
      <w:r w:rsidRPr="00B02903">
        <w:rPr>
          <w:lang w:val="en-US" w:eastAsia="en-AU"/>
          <w:rPrChange w:id="1158" w:author="Martin Ruppert - M91221" w:date="2019-06-04T12:20:00Z">
            <w:rPr>
              <w:lang w:eastAsia="en-AU"/>
            </w:rPr>
          </w:rPrChange>
        </w:rPr>
        <w:t xml:space="preserve"> the step by step procedure </w:t>
      </w:r>
      <w:r w:rsidR="00821420" w:rsidRPr="00B02903">
        <w:rPr>
          <w:lang w:val="en-US" w:eastAsia="en-AU"/>
          <w:rPrChange w:id="1159" w:author="Martin Ruppert - M91221" w:date="2019-06-04T12:20:00Z">
            <w:rPr>
              <w:lang w:eastAsia="en-AU"/>
            </w:rPr>
          </w:rPrChange>
        </w:rPr>
        <w:t xml:space="preserve">to complete </w:t>
      </w:r>
      <w:r w:rsidRPr="00B02903">
        <w:rPr>
          <w:lang w:val="en-US" w:eastAsia="en-AU"/>
          <w:rPrChange w:id="1160" w:author="Martin Ruppert - M91221" w:date="2019-06-04T12:20:00Z">
            <w:rPr>
              <w:lang w:eastAsia="en-AU"/>
            </w:rPr>
          </w:rPrChange>
        </w:rPr>
        <w:t xml:space="preserve">two labs </w:t>
      </w:r>
      <w:r w:rsidR="006B4EAF" w:rsidRPr="00B02903">
        <w:rPr>
          <w:lang w:val="en-US" w:eastAsia="en-AU"/>
          <w:rPrChange w:id="1161" w:author="Martin Ruppert - M91221" w:date="2019-06-04T12:20:00Z">
            <w:rPr>
              <w:lang w:eastAsia="en-AU"/>
            </w:rPr>
          </w:rPrChange>
        </w:rPr>
        <w:t>in</w:t>
      </w:r>
      <w:r w:rsidR="000E57FB" w:rsidRPr="00B02903">
        <w:rPr>
          <w:lang w:val="en-US" w:eastAsia="en-AU"/>
          <w:rPrChange w:id="1162" w:author="Martin Ruppert - M91221" w:date="2019-06-04T12:20:00Z">
            <w:rPr>
              <w:lang w:eastAsia="en-AU"/>
            </w:rPr>
          </w:rPrChange>
        </w:rPr>
        <w:t xml:space="preserve"> the MASTER</w:t>
      </w:r>
      <w:r w:rsidRPr="00B02903">
        <w:rPr>
          <w:lang w:val="en-US" w:eastAsia="en-AU"/>
          <w:rPrChange w:id="1163" w:author="Martin Ruppert - M91221" w:date="2019-06-04T12:20:00Z">
            <w:rPr>
              <w:lang w:eastAsia="en-AU"/>
            </w:rPr>
          </w:rPrChange>
        </w:rPr>
        <w:t>s</w:t>
      </w:r>
      <w:r w:rsidR="000E57FB" w:rsidRPr="00B02903">
        <w:rPr>
          <w:lang w:val="en-US" w:eastAsia="en-AU"/>
          <w:rPrChange w:id="1164" w:author="Martin Ruppert - M91221" w:date="2019-06-04T12:20:00Z">
            <w:rPr>
              <w:lang w:eastAsia="en-AU"/>
            </w:rPr>
          </w:rPrChange>
        </w:rPr>
        <w:t xml:space="preserve"> </w:t>
      </w:r>
      <w:del w:id="1165" w:author="Martin Ruppert - M91221" w:date="2019-06-03T17:28:00Z">
        <w:r w:rsidR="00821420" w:rsidRPr="00B02903" w:rsidDel="00B206A8">
          <w:rPr>
            <w:lang w:val="en-US" w:eastAsia="en-AU"/>
            <w:rPrChange w:id="1166" w:author="Martin Ruppert - M91221" w:date="2019-06-04T12:20:00Z">
              <w:rPr>
                <w:lang w:eastAsia="en-AU"/>
              </w:rPr>
            </w:rPrChange>
          </w:rPr>
          <w:delText>21</w:delText>
        </w:r>
        <w:r w:rsidRPr="00B02903" w:rsidDel="00B206A8">
          <w:rPr>
            <w:lang w:val="en-US" w:eastAsia="en-AU"/>
            <w:rPrChange w:id="1167" w:author="Martin Ruppert - M91221" w:date="2019-06-04T12:20:00Z">
              <w:rPr>
                <w:lang w:eastAsia="en-AU"/>
              </w:rPr>
            </w:rPrChange>
          </w:rPr>
          <w:delText>0</w:delText>
        </w:r>
        <w:r w:rsidR="00821420" w:rsidRPr="00B02903" w:rsidDel="00B206A8">
          <w:rPr>
            <w:lang w:val="en-US" w:eastAsia="en-AU"/>
            <w:rPrChange w:id="1168" w:author="Martin Ruppert - M91221" w:date="2019-06-04T12:20:00Z">
              <w:rPr>
                <w:lang w:eastAsia="en-AU"/>
              </w:rPr>
            </w:rPrChange>
          </w:rPr>
          <w:delText>7</w:delText>
        </w:r>
        <w:r w:rsidRPr="00B02903" w:rsidDel="00B206A8">
          <w:rPr>
            <w:lang w:val="en-US" w:eastAsia="en-AU"/>
            <w:rPrChange w:id="1169" w:author="Martin Ruppert - M91221" w:date="2019-06-04T12:20:00Z">
              <w:rPr>
                <w:lang w:eastAsia="en-AU"/>
              </w:rPr>
            </w:rPrChange>
          </w:rPr>
          <w:delText xml:space="preserve">0 </w:delText>
        </w:r>
      </w:del>
      <w:ins w:id="1170" w:author="Martin Ruppert - M91221" w:date="2019-06-03T17:28:00Z">
        <w:r w:rsidR="00B206A8" w:rsidRPr="00B02903">
          <w:rPr>
            <w:lang w:val="en-US" w:eastAsia="en-AU"/>
            <w:rPrChange w:id="1171" w:author="Martin Ruppert - M91221" w:date="2019-06-04T12:20:00Z">
              <w:rPr>
                <w:lang w:eastAsia="en-AU"/>
              </w:rPr>
            </w:rPrChange>
          </w:rPr>
          <w:t>32075 IoT6</w:t>
        </w:r>
      </w:ins>
      <w:del w:id="1172" w:author="Martin Ruppert - M91221" w:date="2019-06-03T17:28:00Z">
        <w:r w:rsidRPr="00B02903" w:rsidDel="00B206A8">
          <w:rPr>
            <w:lang w:val="en-US" w:eastAsia="en-AU"/>
            <w:rPrChange w:id="1173" w:author="Martin Ruppert - M91221" w:date="2019-06-04T12:20:00Z">
              <w:rPr>
                <w:lang w:eastAsia="en-AU"/>
              </w:rPr>
            </w:rPrChange>
          </w:rPr>
          <w:delText>NET</w:delText>
        </w:r>
        <w:r w:rsidR="00821420" w:rsidRPr="00B02903" w:rsidDel="00B206A8">
          <w:rPr>
            <w:lang w:val="en-US" w:eastAsia="en-AU"/>
            <w:rPrChange w:id="1174" w:author="Martin Ruppert - M91221" w:date="2019-06-04T12:20:00Z">
              <w:rPr>
                <w:lang w:eastAsia="en-AU"/>
              </w:rPr>
            </w:rPrChange>
          </w:rPr>
          <w:delText>1</w:delText>
        </w:r>
      </w:del>
      <w:r w:rsidRPr="00B02903">
        <w:rPr>
          <w:lang w:val="en-US" w:eastAsia="en-AU"/>
          <w:rPrChange w:id="1175" w:author="Martin Ruppert - M91221" w:date="2019-06-04T12:20:00Z">
            <w:rPr>
              <w:lang w:eastAsia="en-AU"/>
            </w:rPr>
          </w:rPrChange>
        </w:rPr>
        <w:t xml:space="preserve"> Class. </w:t>
      </w:r>
      <w:ins w:id="1176" w:author="Martin Ruppert - M91221" w:date="2019-06-03T17:29:00Z">
        <w:r w:rsidR="00B206A8" w:rsidRPr="00B02903">
          <w:rPr>
            <w:lang w:val="en-US" w:eastAsia="en-AU"/>
            <w:rPrChange w:id="1177" w:author="Martin Ruppert - M91221" w:date="2019-06-04T12:20:00Z">
              <w:rPr>
                <w:lang w:eastAsia="en-AU"/>
              </w:rPr>
            </w:rPrChange>
          </w:rPr>
          <w:br/>
        </w:r>
      </w:ins>
    </w:p>
    <w:p w14:paraId="10921C0A" w14:textId="037FFF2A" w:rsidR="00C12AF3" w:rsidRPr="00C12AF3" w:rsidRDefault="00B206A8" w:rsidP="00B206A8">
      <w:pPr>
        <w:rPr>
          <w:lang w:eastAsia="en-AU"/>
        </w:rPr>
      </w:pPr>
      <w:ins w:id="1178" w:author="Martin Ruppert - M91221" w:date="2019-06-03T17:29:00Z">
        <w:r>
          <w:rPr>
            <w:lang w:eastAsia="en-AU"/>
          </w:rPr>
          <w:t xml:space="preserve">In Lab 1 we will open a TCP project, do some stack </w:t>
        </w:r>
      </w:ins>
      <w:ins w:id="1179" w:author="Martin Ruppert - M91221" w:date="2019-06-03T17:30:00Z">
        <w:r>
          <w:rPr>
            <w:lang w:eastAsia="en-AU"/>
          </w:rPr>
          <w:t>re-c</w:t>
        </w:r>
      </w:ins>
      <w:ins w:id="1180" w:author="Martin Ruppert - M91221" w:date="2019-06-03T17:29:00Z">
        <w:r>
          <w:rPr>
            <w:lang w:eastAsia="en-AU"/>
          </w:rPr>
          <w:t xml:space="preserve">onfiguration and </w:t>
        </w:r>
      </w:ins>
      <w:ins w:id="1181" w:author="Martin Ruppert - M91221" w:date="2019-06-03T17:30:00Z">
        <w:r>
          <w:rPr>
            <w:lang w:eastAsia="en-AU"/>
          </w:rPr>
          <w:t>a c</w:t>
        </w:r>
      </w:ins>
      <w:ins w:id="1182" w:author="Martin Ruppert - M91221" w:date="2019-06-03T17:29:00Z">
        <w:r>
          <w:rPr>
            <w:lang w:eastAsia="en-AU"/>
          </w:rPr>
          <w:t xml:space="preserve">onnectivity </w:t>
        </w:r>
      </w:ins>
      <w:ins w:id="1183" w:author="Martin Ruppert - M91221" w:date="2019-06-03T17:30:00Z">
        <w:r>
          <w:rPr>
            <w:lang w:eastAsia="en-AU"/>
          </w:rPr>
          <w:t>c</w:t>
        </w:r>
      </w:ins>
      <w:ins w:id="1184" w:author="Martin Ruppert - M91221" w:date="2019-06-03T17:29:00Z">
        <w:r>
          <w:rPr>
            <w:lang w:eastAsia="en-AU"/>
          </w:rPr>
          <w:t>hec</w:t>
        </w:r>
      </w:ins>
      <w:ins w:id="1185" w:author="Martin Ruppert - M91221" w:date="2019-06-03T17:30:00Z">
        <w:r w:rsidR="00B24226">
          <w:rPr>
            <w:lang w:eastAsia="en-AU"/>
          </w:rPr>
          <w:t xml:space="preserve">k and in </w:t>
        </w:r>
      </w:ins>
      <w:ins w:id="1186" w:author="Martin Ruppert - M91221" w:date="2019-06-03T17:29:00Z">
        <w:r>
          <w:rPr>
            <w:lang w:eastAsia="en-AU"/>
          </w:rPr>
          <w:t>Lab 2</w:t>
        </w:r>
      </w:ins>
      <w:ins w:id="1187" w:author="Martin Ruppert - M91221" w:date="2019-06-03T17:30:00Z">
        <w:r w:rsidR="00B24226">
          <w:rPr>
            <w:lang w:eastAsia="en-AU"/>
          </w:rPr>
          <w:t xml:space="preserve"> we will show an</w:t>
        </w:r>
      </w:ins>
      <w:ins w:id="1188" w:author="Martin Ruppert - M91221" w:date="2019-06-03T17:29:00Z">
        <w:r>
          <w:rPr>
            <w:lang w:eastAsia="en-AU"/>
          </w:rPr>
          <w:t xml:space="preserve"> Application integration for local access, using the example of a Vending machine</w:t>
        </w:r>
      </w:ins>
      <w:ins w:id="1189" w:author="Martin Ruppert - M91221" w:date="2019-06-03T17:30:00Z">
        <w:r w:rsidR="00B24226">
          <w:rPr>
            <w:lang w:eastAsia="en-AU"/>
          </w:rPr>
          <w:t xml:space="preserve">. Finally in </w:t>
        </w:r>
      </w:ins>
      <w:ins w:id="1190" w:author="Martin Ruppert - M91221" w:date="2019-06-03T17:29:00Z">
        <w:r>
          <w:rPr>
            <w:lang w:eastAsia="en-AU"/>
          </w:rPr>
          <w:t>Lab 3</w:t>
        </w:r>
      </w:ins>
      <w:ins w:id="1191" w:author="Martin Ruppert - M91221" w:date="2019-06-03T17:30:00Z">
        <w:r w:rsidR="00B24226">
          <w:rPr>
            <w:lang w:eastAsia="en-AU"/>
          </w:rPr>
          <w:t xml:space="preserve"> we will make an</w:t>
        </w:r>
      </w:ins>
      <w:ins w:id="1192" w:author="Martin Ruppert - M91221" w:date="2019-06-03T17:29:00Z">
        <w:r>
          <w:rPr>
            <w:lang w:eastAsia="en-AU"/>
          </w:rPr>
          <w:t xml:space="preserve"> Application integration for external access, using the example of a Weather Service</w:t>
        </w:r>
      </w:ins>
      <w:ins w:id="1193" w:author="Martin Ruppert - M91221" w:date="2019-06-03T17:31:00Z">
        <w:r w:rsidR="00B24226">
          <w:rPr>
            <w:lang w:eastAsia="en-AU"/>
          </w:rPr>
          <w:t>.</w:t>
        </w:r>
      </w:ins>
      <w:ins w:id="1194" w:author="Martin Ruppert - M91221" w:date="2019-06-03T17:29:00Z">
        <w:r>
          <w:rPr>
            <w:lang w:eastAsia="en-AU"/>
          </w:rPr>
          <w:br/>
        </w:r>
      </w:ins>
      <w:del w:id="1195" w:author="Martin Ruppert - M91221" w:date="2019-06-03T17:31:00Z">
        <w:r w:rsidR="00C12AF3" w:rsidDel="00B24226">
          <w:rPr>
            <w:lang w:eastAsia="en-AU"/>
          </w:rPr>
          <w:delText xml:space="preserve">In Lab 1 you will configure the MPLAB Harmony TCPIP/IP Stack and test basic network connectivity and in Lab 2 you will </w:delText>
        </w:r>
        <w:r w:rsidR="00F721CA" w:rsidDel="00B24226">
          <w:rPr>
            <w:lang w:eastAsia="en-AU"/>
          </w:rPr>
          <w:delText xml:space="preserve">learn how to implement and test </w:delText>
        </w:r>
        <w:r w:rsidR="00C12AF3" w:rsidDel="00B24226">
          <w:rPr>
            <w:lang w:eastAsia="en-AU"/>
          </w:rPr>
          <w:delText>a network application which will utilise a TCP Client and UDP Server in a real world application. Both Labs have specific hardware and software requirements.</w:delText>
        </w:r>
      </w:del>
    </w:p>
    <w:p w14:paraId="10921C0B" w14:textId="07C8B890" w:rsidR="00C12AF3" w:rsidRDefault="00C12AF3" w:rsidP="00C12AF3">
      <w:pPr>
        <w:pStyle w:val="Heading1"/>
        <w:rPr>
          <w:lang w:eastAsia="en-AU"/>
        </w:rPr>
      </w:pPr>
      <w:bookmarkStart w:id="1196" w:name="_Toc488278751"/>
      <w:bookmarkStart w:id="1197" w:name="_Toc10545758"/>
      <w:r>
        <w:rPr>
          <w:lang w:eastAsia="en-AU"/>
        </w:rPr>
        <w:t>Hardware Requirements</w:t>
      </w:r>
      <w:bookmarkEnd w:id="1196"/>
      <w:bookmarkEnd w:id="1197"/>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5571334" w:rsidR="006B4EAF" w:rsidRPr="00DE4201" w:rsidRDefault="00064A8E" w:rsidP="00275C72">
      <w:pPr>
        <w:pStyle w:val="ListParagraph"/>
        <w:numPr>
          <w:ilvl w:val="0"/>
          <w:numId w:val="15"/>
        </w:numPr>
        <w:rPr>
          <w:lang w:eastAsia="en-AU"/>
        </w:rPr>
      </w:pPr>
      <w:r>
        <w:rPr>
          <w:b/>
          <w:lang w:eastAsia="en-AU"/>
        </w:rPr>
        <w:t xml:space="preserve">SAM E70 </w:t>
      </w:r>
      <w:proofErr w:type="spellStart"/>
      <w:r>
        <w:rPr>
          <w:b/>
          <w:lang w:eastAsia="en-AU"/>
        </w:rPr>
        <w:t>Xpained</w:t>
      </w:r>
      <w:proofErr w:type="spellEnd"/>
      <w:r>
        <w:rPr>
          <w:b/>
          <w:lang w:eastAsia="en-AU"/>
        </w:rPr>
        <w:t xml:space="preserve"> Ultra</w:t>
      </w:r>
      <w:r w:rsidR="006B4EAF" w:rsidRPr="00DE4201">
        <w:rPr>
          <w:b/>
          <w:lang w:eastAsia="en-AU"/>
        </w:rPr>
        <w:t xml:space="preserve"> </w:t>
      </w:r>
      <w:r w:rsidR="006B4EAF" w:rsidRPr="00DE4201">
        <w:rPr>
          <w:lang w:eastAsia="en-AU"/>
        </w:rPr>
        <w:t xml:space="preserve">(Microchip Part Number: </w:t>
      </w:r>
      <w:r w:rsidRPr="00DE4201">
        <w:rPr>
          <w:lang w:eastAsia="en-AU"/>
        </w:rPr>
        <w:t>DM320</w:t>
      </w:r>
      <w:r>
        <w:rPr>
          <w:lang w:eastAsia="en-AU"/>
        </w:rPr>
        <w:t>113</w:t>
      </w:r>
      <w:r w:rsidR="006B4EAF" w:rsidRPr="00DE4201">
        <w:rPr>
          <w:lang w:eastAsia="en-AU"/>
        </w:rPr>
        <w:t>)</w:t>
      </w:r>
    </w:p>
    <w:p w14:paraId="10921C0E" w14:textId="48BE36BC" w:rsidR="006B4EAF" w:rsidRPr="00DE4201" w:rsidRDefault="00064A8E" w:rsidP="00275C72">
      <w:pPr>
        <w:pStyle w:val="ListParagraph"/>
        <w:numPr>
          <w:ilvl w:val="1"/>
          <w:numId w:val="15"/>
        </w:numPr>
        <w:rPr>
          <w:lang w:eastAsia="en-AU"/>
        </w:rPr>
      </w:pPr>
      <w:r>
        <w:fldChar w:fldCharType="begin"/>
      </w:r>
      <w:ins w:id="1198" w:author="Martin Ruppert - M91221" w:date="2019-06-04T13:03:00Z">
        <w:r w:rsidR="003A0BB0">
          <w:instrText>HYPERLINK "http://www.microchip.com/DevelopmentTools/ProductDetails.aspx?PartNO=dm320007"</w:instrText>
        </w:r>
      </w:ins>
      <w:del w:id="1199" w:author="Martin Ruppert - M91221" w:date="2019-06-03T17:40:00Z">
        <w:r w:rsidDel="00B24226">
          <w:delInstrText xml:space="preserve"> HYPERLINK "http://www.microchip.com/DevelopmentTools/ProductDetails.aspx?PartNO=dm320007" </w:delInstrText>
        </w:r>
      </w:del>
      <w:r>
        <w:fldChar w:fldCharType="separate"/>
      </w:r>
      <w:r w:rsidRPr="00DE4201">
        <w:rPr>
          <w:rStyle w:val="Hyperlink"/>
          <w:lang w:eastAsia="en-AU"/>
        </w:rPr>
        <w:t>http://www.microchip.com/DevelopmentTools/ProductDetails.aspx?PartNO=dm320</w:t>
      </w:r>
      <w:r>
        <w:rPr>
          <w:rStyle w:val="Hyperlink"/>
          <w:lang w:eastAsia="en-AU"/>
        </w:rPr>
        <w:t>113</w:t>
      </w:r>
      <w:r>
        <w:rPr>
          <w:rStyle w:val="Hyperlink"/>
          <w:lang w:eastAsia="en-AU"/>
        </w:rPr>
        <w:fldChar w:fldCharType="end"/>
      </w:r>
      <w:ins w:id="1200" w:author="Martin Ruppert - M91221" w:date="2019-06-03T17:36:00Z">
        <w:r w:rsidR="00B24226">
          <w:rPr>
            <w:rStyle w:val="Hyperlink"/>
            <w:lang w:eastAsia="en-AU"/>
          </w:rPr>
          <w:br/>
        </w:r>
        <w:r w:rsidR="00B24226">
          <w:rPr>
            <w:noProof/>
          </w:rPr>
          <w:drawing>
            <wp:inline distT="0" distB="0" distL="0" distR="0" wp14:anchorId="216076CD" wp14:editId="0CBA68BF">
              <wp:extent cx="3180952" cy="1600000"/>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952" cy="1600000"/>
                      </a:xfrm>
                      <a:prstGeom prst="rect">
                        <a:avLst/>
                      </a:prstGeom>
                    </pic:spPr>
                  </pic:pic>
                </a:graphicData>
              </a:graphic>
            </wp:inline>
          </w:drawing>
        </w:r>
      </w:ins>
    </w:p>
    <w:p w14:paraId="22CEB2D1" w14:textId="5D3FFA12" w:rsidR="00064A8E" w:rsidRPr="00B206A8" w:rsidRDefault="00064A8E" w:rsidP="00275C72">
      <w:pPr>
        <w:pStyle w:val="ListParagraph"/>
        <w:numPr>
          <w:ilvl w:val="0"/>
          <w:numId w:val="15"/>
        </w:numPr>
        <w:rPr>
          <w:lang w:eastAsia="en-AU"/>
        </w:rPr>
      </w:pPr>
      <w:r>
        <w:rPr>
          <w:lang w:eastAsia="en-AU"/>
        </w:rPr>
        <w:t xml:space="preserve">OLED1 </w:t>
      </w:r>
      <w:proofErr w:type="spellStart"/>
      <w:r>
        <w:rPr>
          <w:lang w:eastAsia="en-AU"/>
        </w:rPr>
        <w:t>Xplained</w:t>
      </w:r>
      <w:proofErr w:type="spellEnd"/>
      <w:r>
        <w:rPr>
          <w:lang w:eastAsia="en-AU"/>
        </w:rPr>
        <w:t xml:space="preserve"> Pro extension kit (Microchip Part Number: ATOLED1-XPRO)</w:t>
      </w:r>
      <w:ins w:id="1201" w:author="Martin Ruppert - M91221" w:date="2019-06-03T17:36:00Z">
        <w:r w:rsidR="00B24226">
          <w:rPr>
            <w:lang w:eastAsia="en-AU"/>
          </w:rPr>
          <w:br/>
        </w:r>
      </w:ins>
      <w:ins w:id="1202" w:author="Martin Ruppert - M91221" w:date="2019-06-03T17:37:00Z">
        <w:r w:rsidR="00B24226">
          <w:rPr>
            <w:noProof/>
          </w:rPr>
          <w:drawing>
            <wp:inline distT="0" distB="0" distL="0" distR="0" wp14:anchorId="7A696D5C" wp14:editId="7813A5A3">
              <wp:extent cx="1457478" cy="1157997"/>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9304" cy="1175338"/>
                      </a:xfrm>
                      <a:prstGeom prst="rect">
                        <a:avLst/>
                      </a:prstGeom>
                    </pic:spPr>
                  </pic:pic>
                </a:graphicData>
              </a:graphic>
            </wp:inline>
          </w:drawing>
        </w:r>
      </w:ins>
    </w:p>
    <w:p w14:paraId="10921C0F" w14:textId="58E3FC6D" w:rsidR="006B4EAF" w:rsidRPr="00DE4201" w:rsidRDefault="006B4EAF" w:rsidP="00275C72">
      <w:pPr>
        <w:pStyle w:val="ListParagraph"/>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p>
    <w:p w14:paraId="10921C11" w14:textId="6E67A597" w:rsidR="00DE4201" w:rsidRPr="00DE4201" w:rsidRDefault="00DE4201" w:rsidP="00DE4201">
      <w:pPr>
        <w:pStyle w:val="ListParagraph"/>
        <w:numPr>
          <w:ilvl w:val="0"/>
          <w:numId w:val="15"/>
        </w:numPr>
        <w:rPr>
          <w:lang w:eastAsia="en-AU"/>
        </w:rPr>
      </w:pPr>
      <w:r w:rsidRPr="00DE4201">
        <w:rPr>
          <w:b/>
          <w:lang w:eastAsia="en-AU"/>
        </w:rPr>
        <w:t>USB Male A to USB Male B Micro Cable</w:t>
      </w:r>
      <w:r>
        <w:rPr>
          <w:lang w:eastAsia="en-AU"/>
        </w:rPr>
        <w:t xml:space="preserve"> </w:t>
      </w:r>
    </w:p>
    <w:p w14:paraId="10921C12" w14:textId="08FB9AB0" w:rsidR="00821420" w:rsidRPr="003407D0" w:rsidDel="00B24226" w:rsidRDefault="008E4A12">
      <w:pPr>
        <w:tabs>
          <w:tab w:val="clear" w:pos="284"/>
          <w:tab w:val="clear" w:pos="567"/>
          <w:tab w:val="clear" w:pos="851"/>
          <w:tab w:val="clear" w:pos="1134"/>
          <w:tab w:val="clear" w:pos="1418"/>
          <w:tab w:val="clear" w:pos="1701"/>
          <w:tab w:val="clear" w:pos="1985"/>
          <w:tab w:val="clear" w:pos="2268"/>
        </w:tabs>
        <w:spacing w:line="240" w:lineRule="auto"/>
        <w:rPr>
          <w:del w:id="1203" w:author="Martin Ruppert - M91221" w:date="2019-06-03T17:31:00Z"/>
          <w:rFonts w:ascii="Arial" w:eastAsia="Times New Roman" w:hAnsi="Arial"/>
          <w:b/>
          <w:color w:val="2E74B5"/>
          <w:sz w:val="32"/>
          <w:szCs w:val="32"/>
          <w:lang w:eastAsia="en-AU"/>
          <w:rPrChange w:id="1204" w:author="Martin Ruppert - M91221" w:date="2019-06-04T12:32:00Z">
            <w:rPr>
              <w:del w:id="1205" w:author="Martin Ruppert - M91221" w:date="2019-06-03T17:31:00Z"/>
              <w:lang w:eastAsia="en-AU"/>
            </w:rPr>
          </w:rPrChange>
        </w:rPr>
        <w:pPrChange w:id="1206" w:author="Martin Ruppert - M91221" w:date="2019-06-04T12:32:00Z">
          <w:pPr/>
        </w:pPrChange>
      </w:pPr>
      <w:ins w:id="1207" w:author="Martin Ruppert - M91221" w:date="2019-06-04T12:13:00Z">
        <w:r>
          <w:rPr>
            <w:lang w:eastAsia="en-AU"/>
          </w:rPr>
          <w:br w:type="page"/>
        </w:r>
      </w:ins>
      <w:del w:id="1208" w:author="Martin Ruppert - M91221" w:date="2019-06-03T17:31:00Z">
        <w:r w:rsidR="00821420" w:rsidRPr="00821420" w:rsidDel="00B24226">
          <w:rPr>
            <w:lang w:eastAsia="en-AU"/>
          </w:rPr>
          <w:lastRenderedPageBreak/>
          <w:delText>The following hardware is optional:</w:delText>
        </w:r>
      </w:del>
    </w:p>
    <w:p w14:paraId="10921C13" w14:textId="2CF9405C" w:rsidR="00821420" w:rsidDel="00B24226" w:rsidRDefault="00821420">
      <w:pPr>
        <w:rPr>
          <w:del w:id="1209" w:author="Martin Ruppert - M91221" w:date="2019-06-03T17:31:00Z"/>
          <w:b/>
          <w:lang w:eastAsia="en-AU"/>
        </w:rPr>
        <w:pPrChange w:id="1210" w:author="Martin Ruppert - M91221" w:date="2019-06-04T12:32:00Z">
          <w:pPr>
            <w:pStyle w:val="ListParagraph"/>
            <w:numPr>
              <w:numId w:val="15"/>
            </w:numPr>
            <w:ind w:hanging="360"/>
          </w:pPr>
        </w:pPrChange>
      </w:pPr>
      <w:del w:id="1211" w:author="Martin Ruppert - M91221" w:date="2019-06-03T17:31:00Z">
        <w:r w:rsidDel="00B24226">
          <w:rPr>
            <w:b/>
            <w:lang w:eastAsia="en-AU"/>
          </w:rPr>
          <w:delText xml:space="preserve">Multimedia Expansion Board II </w:delText>
        </w:r>
        <w:r w:rsidRPr="00DE4201" w:rsidDel="00B24226">
          <w:rPr>
            <w:lang w:eastAsia="en-AU"/>
          </w:rPr>
          <w:delText>(Microchip Part Number: DM320005-2)</w:delText>
        </w:r>
      </w:del>
    </w:p>
    <w:p w14:paraId="10921C14" w14:textId="6855179F" w:rsidR="00821420" w:rsidRPr="00821420" w:rsidDel="00B24226" w:rsidRDefault="00B206A8">
      <w:pPr>
        <w:rPr>
          <w:del w:id="1212" w:author="Martin Ruppert - M91221" w:date="2019-06-03T17:31:00Z"/>
          <w:lang w:eastAsia="en-AU"/>
        </w:rPr>
        <w:pPrChange w:id="1213" w:author="Martin Ruppert - M91221" w:date="2019-06-04T12:32:00Z">
          <w:pPr>
            <w:pStyle w:val="ListParagraph"/>
            <w:numPr>
              <w:ilvl w:val="1"/>
              <w:numId w:val="15"/>
            </w:numPr>
            <w:ind w:left="1440" w:hanging="360"/>
          </w:pPr>
        </w:pPrChange>
      </w:pPr>
      <w:del w:id="1214" w:author="Martin Ruppert - M91221" w:date="2019-06-03T17:31:00Z">
        <w:r w:rsidDel="00B24226">
          <w:fldChar w:fldCharType="begin"/>
        </w:r>
        <w:r w:rsidDel="00B24226">
          <w:delInstrText xml:space="preserve"> HYPERLINK "http://www.microchip.com/DevelopmentTools/ProductDetails.aspx?PartNO=dm320005-2" </w:delInstrText>
        </w:r>
        <w:r w:rsidDel="00B24226">
          <w:fldChar w:fldCharType="separate"/>
        </w:r>
        <w:r w:rsidR="00821420" w:rsidRPr="00821420" w:rsidDel="00B24226">
          <w:rPr>
            <w:rStyle w:val="Hyperlink"/>
            <w:lang w:eastAsia="en-AU"/>
          </w:rPr>
          <w:delText>http://www.microchip.com/DevelopmentTools/ProductDetails.aspx?PartNO=dm320005-2</w:delText>
        </w:r>
        <w:r w:rsidDel="00B24226">
          <w:rPr>
            <w:rStyle w:val="Hyperlink"/>
            <w:lang w:eastAsia="en-AU"/>
          </w:rPr>
          <w:fldChar w:fldCharType="end"/>
        </w:r>
      </w:del>
    </w:p>
    <w:p w14:paraId="10921C15" w14:textId="7AAAE048" w:rsidR="00821420" w:rsidDel="00B24226" w:rsidRDefault="00821420">
      <w:pPr>
        <w:rPr>
          <w:del w:id="1215" w:author="Martin Ruppert - M91221" w:date="2019-06-03T17:31:00Z"/>
          <w:b/>
          <w:lang w:eastAsia="en-AU"/>
        </w:rPr>
        <w:pPrChange w:id="1216" w:author="Martin Ruppert - M91221" w:date="2019-06-04T12:32:00Z">
          <w:pPr>
            <w:pStyle w:val="ListParagraph"/>
            <w:numPr>
              <w:numId w:val="15"/>
            </w:numPr>
            <w:ind w:hanging="360"/>
          </w:pPr>
        </w:pPrChange>
      </w:pPr>
      <w:del w:id="1217" w:author="Martin Ruppert - M91221" w:date="2019-06-03T17:31:00Z">
        <w:r w:rsidDel="00B24226">
          <w:rPr>
            <w:b/>
            <w:lang w:eastAsia="en-AU"/>
          </w:rPr>
          <w:delText xml:space="preserve">MPLAB ICD3 In-Circuit Debugger </w:delText>
        </w:r>
        <w:r w:rsidRPr="00DE4201" w:rsidDel="00B24226">
          <w:rPr>
            <w:lang w:eastAsia="en-AU"/>
          </w:rPr>
          <w:delText>(Microchip Part Number: DV164035)</w:delText>
        </w:r>
      </w:del>
    </w:p>
    <w:p w14:paraId="10921C16" w14:textId="0B5A0144" w:rsidR="00821420" w:rsidRPr="00821420" w:rsidDel="00B24226" w:rsidRDefault="00B206A8">
      <w:pPr>
        <w:rPr>
          <w:del w:id="1218" w:author="Martin Ruppert - M91221" w:date="2019-06-03T17:31:00Z"/>
          <w:lang w:eastAsia="en-AU"/>
        </w:rPr>
        <w:pPrChange w:id="1219" w:author="Martin Ruppert - M91221" w:date="2019-06-04T12:32:00Z">
          <w:pPr>
            <w:pStyle w:val="ListParagraph"/>
            <w:numPr>
              <w:ilvl w:val="1"/>
              <w:numId w:val="15"/>
            </w:numPr>
            <w:ind w:left="1440" w:hanging="360"/>
          </w:pPr>
        </w:pPrChange>
      </w:pPr>
      <w:del w:id="1220" w:author="Martin Ruppert - M91221" w:date="2019-06-03T17:31:00Z">
        <w:r w:rsidDel="00B24226">
          <w:fldChar w:fldCharType="begin"/>
        </w:r>
        <w:r w:rsidDel="00B24226">
          <w:delInstrText xml:space="preserve"> HYPERLINK "http://www.microchip.com/DevelopmentTools/ProductDetails.aspx?PartNO=dv164035" </w:delInstrText>
        </w:r>
        <w:r w:rsidDel="00B24226">
          <w:fldChar w:fldCharType="separate"/>
        </w:r>
        <w:r w:rsidR="00821420" w:rsidRPr="00B5533B" w:rsidDel="00B24226">
          <w:rPr>
            <w:rStyle w:val="Hyperlink"/>
            <w:lang w:eastAsia="en-AU"/>
          </w:rPr>
          <w:delText>http://www.microchip.com/DevelopmentTools/ProductDetails.aspx?PartNO=dv164035</w:delText>
        </w:r>
        <w:r w:rsidDel="00B24226">
          <w:rPr>
            <w:rStyle w:val="Hyperlink"/>
            <w:lang w:eastAsia="en-AU"/>
          </w:rPr>
          <w:fldChar w:fldCharType="end"/>
        </w:r>
      </w:del>
    </w:p>
    <w:p w14:paraId="10921C17" w14:textId="35CFCC8C" w:rsidR="00DE4201" w:rsidDel="00B24226" w:rsidRDefault="00DE4201">
      <w:pPr>
        <w:rPr>
          <w:del w:id="1221" w:author="Martin Ruppert - M91221" w:date="2019-06-03T17:31:00Z"/>
          <w:b/>
          <w:lang w:eastAsia="en-AU"/>
        </w:rPr>
        <w:pPrChange w:id="1222" w:author="Martin Ruppert - M91221" w:date="2019-06-04T12:32:00Z">
          <w:pPr>
            <w:pStyle w:val="ListParagraph"/>
            <w:numPr>
              <w:numId w:val="15"/>
            </w:numPr>
            <w:ind w:hanging="360"/>
          </w:pPr>
        </w:pPrChange>
      </w:pPr>
      <w:del w:id="1223" w:author="Martin Ruppert - M91221" w:date="2019-06-03T17:31:00Z">
        <w:r w:rsidDel="00B24226">
          <w:rPr>
            <w:b/>
            <w:lang w:eastAsia="en-AU"/>
          </w:rPr>
          <w:delText>USB Male A</w:delText>
        </w:r>
        <w:r w:rsidRPr="006B4EAF" w:rsidDel="00B24226">
          <w:rPr>
            <w:b/>
            <w:lang w:eastAsia="en-AU"/>
          </w:rPr>
          <w:delText xml:space="preserve"> to USB </w:delText>
        </w:r>
        <w:r w:rsidDel="00B24226">
          <w:rPr>
            <w:b/>
            <w:lang w:eastAsia="en-AU"/>
          </w:rPr>
          <w:delText xml:space="preserve">Male </w:delText>
        </w:r>
        <w:r w:rsidRPr="006B4EAF" w:rsidDel="00B24226">
          <w:rPr>
            <w:b/>
            <w:lang w:eastAsia="en-AU"/>
          </w:rPr>
          <w:delText xml:space="preserve">B </w:delText>
        </w:r>
        <w:r w:rsidDel="00B24226">
          <w:rPr>
            <w:b/>
            <w:lang w:eastAsia="en-AU"/>
          </w:rPr>
          <w:delText xml:space="preserve">Cable </w:delText>
        </w:r>
        <w:r w:rsidDel="00B24226">
          <w:rPr>
            <w:lang w:eastAsia="en-AU"/>
          </w:rPr>
          <w:delText>(supplied with</w:delText>
        </w:r>
        <w:r w:rsidRPr="00DE4201" w:rsidDel="00B24226">
          <w:rPr>
            <w:lang w:eastAsia="en-AU"/>
          </w:rPr>
          <w:delText xml:space="preserve"> DV164035)</w:delText>
        </w:r>
      </w:del>
    </w:p>
    <w:p w14:paraId="10921C18" w14:textId="5A70E12A" w:rsidR="00DE4201" w:rsidRPr="00DE4201" w:rsidDel="00B24226" w:rsidRDefault="00DE4201">
      <w:pPr>
        <w:rPr>
          <w:del w:id="1224" w:author="Martin Ruppert - M91221" w:date="2019-06-03T17:31:00Z"/>
          <w:b/>
          <w:lang w:eastAsia="en-AU"/>
        </w:rPr>
        <w:pPrChange w:id="1225" w:author="Martin Ruppert - M91221" w:date="2019-06-04T12:32:00Z">
          <w:pPr>
            <w:pStyle w:val="ListParagraph"/>
            <w:numPr>
              <w:numId w:val="15"/>
            </w:numPr>
            <w:ind w:hanging="360"/>
          </w:pPr>
        </w:pPrChange>
      </w:pPr>
      <w:del w:id="1226" w:author="Martin Ruppert - M91221" w:date="2019-06-03T17:31:00Z">
        <w:r w:rsidDel="00B24226">
          <w:rPr>
            <w:b/>
            <w:lang w:eastAsia="en-AU"/>
          </w:rPr>
          <w:delText xml:space="preserve">6 Core Modular Cable with RJ11 Connectors </w:delText>
        </w:r>
        <w:r w:rsidRPr="00DE4201" w:rsidDel="00B24226">
          <w:rPr>
            <w:lang w:eastAsia="en-AU"/>
          </w:rPr>
          <w:delText>(supplied with DV164035)</w:delText>
        </w:r>
      </w:del>
    </w:p>
    <w:p w14:paraId="10921C19" w14:textId="5565FBD2" w:rsidR="00821420" w:rsidRPr="00821420" w:rsidDel="00B24226" w:rsidRDefault="00821420">
      <w:pPr>
        <w:rPr>
          <w:del w:id="1227" w:author="Martin Ruppert - M91221" w:date="2019-06-03T17:31:00Z"/>
          <w:b/>
          <w:lang w:eastAsia="en-AU"/>
        </w:rPr>
        <w:pPrChange w:id="1228" w:author="Martin Ruppert - M91221" w:date="2019-06-04T12:32:00Z">
          <w:pPr>
            <w:pStyle w:val="ListParagraph"/>
            <w:numPr>
              <w:numId w:val="15"/>
            </w:numPr>
            <w:ind w:hanging="360"/>
          </w:pPr>
        </w:pPrChange>
      </w:pPr>
      <w:del w:id="1229" w:author="Martin Ruppert - M91221" w:date="2019-06-03T17:31:00Z">
        <w:r w:rsidRPr="00821420" w:rsidDel="00B24226">
          <w:rPr>
            <w:b/>
            <w:lang w:eastAsia="en-AU"/>
          </w:rPr>
          <w:delText>9V, 500mA Power Supply</w:delText>
        </w:r>
        <w:r w:rsidDel="00B24226">
          <w:rPr>
            <w:b/>
            <w:lang w:eastAsia="en-AU"/>
          </w:rPr>
          <w:delText xml:space="preserve"> with 2.5mm Plug</w:delText>
        </w:r>
      </w:del>
    </w:p>
    <w:p w14:paraId="10921C1A" w14:textId="3A5D1646" w:rsidR="00C12AF3" w:rsidRPr="00C12AF3" w:rsidRDefault="00C12AF3">
      <w:pPr>
        <w:rPr>
          <w:lang w:eastAsia="en-AU"/>
        </w:rPr>
        <w:pPrChange w:id="1230" w:author="Martin Ruppert - M91221" w:date="2019-06-04T12:32:00Z">
          <w:pPr>
            <w:pStyle w:val="Heading1"/>
          </w:pPr>
        </w:pPrChange>
      </w:pPr>
      <w:bookmarkStart w:id="1231" w:name="_Toc488278752"/>
      <w:r>
        <w:rPr>
          <w:lang w:eastAsia="en-AU"/>
        </w:rPr>
        <w:t>Software Requirements</w:t>
      </w:r>
      <w:bookmarkEnd w:id="1231"/>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7C9D837" w:rsidR="00C12AF3" w:rsidRPr="006B4EAF" w:rsidRDefault="00C12AF3" w:rsidP="00275C72">
      <w:pPr>
        <w:pStyle w:val="ListParagraph"/>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r w:rsidR="00A97FAA">
        <w:rPr>
          <w:b/>
          <w:lang w:eastAsia="en-AU"/>
        </w:rPr>
        <w:t>v5.20</w:t>
      </w:r>
      <w:del w:id="1232" w:author="Martin Ruppert - M91221" w:date="2019-06-03T17:37:00Z">
        <w:r w:rsidR="00A97FAA" w:rsidDel="00B24226">
          <w:rPr>
            <w:b/>
            <w:lang w:eastAsia="en-AU"/>
          </w:rPr>
          <w:delText>.04</w:delText>
        </w:r>
      </w:del>
    </w:p>
    <w:p w14:paraId="10921C1D" w14:textId="11089DB3" w:rsidR="00C12AF3" w:rsidRDefault="00B206A8" w:rsidP="00275C72">
      <w:pPr>
        <w:pStyle w:val="ListParagraph"/>
        <w:numPr>
          <w:ilvl w:val="1"/>
          <w:numId w:val="12"/>
        </w:numPr>
        <w:rPr>
          <w:lang w:eastAsia="en-AU"/>
        </w:rPr>
      </w:pPr>
      <w:r>
        <w:fldChar w:fldCharType="begin"/>
      </w:r>
      <w:ins w:id="1233" w:author="Martin Ruppert - M91221" w:date="2019-06-04T13:03:00Z">
        <w:r w:rsidR="003A0BB0">
          <w:instrText>HYPERLINK "http://www.microchip.com/mplab"</w:instrText>
        </w:r>
      </w:ins>
      <w:del w:id="1234" w:author="Martin Ruppert - M91221" w:date="2019-06-03T17:40:00Z">
        <w:r w:rsidDel="00B24226">
          <w:delInstrText xml:space="preserve"> HYPERLINK "http://www.microchip.com/mplab" </w:delInstrText>
        </w:r>
      </w:del>
      <w:r>
        <w:fldChar w:fldCharType="separate"/>
      </w:r>
      <w:r w:rsidR="00C12AF3" w:rsidRPr="00E56DE0">
        <w:rPr>
          <w:rStyle w:val="Hyperlink"/>
          <w:lang w:eastAsia="en-AU"/>
        </w:rPr>
        <w:t>http://www.microchip.com/mplab</w:t>
      </w:r>
      <w:r>
        <w:rPr>
          <w:rStyle w:val="Hyperlink"/>
          <w:lang w:eastAsia="en-AU"/>
        </w:rPr>
        <w:fldChar w:fldCharType="end"/>
      </w:r>
      <w:r w:rsidR="00C12AF3">
        <w:rPr>
          <w:lang w:eastAsia="en-AU"/>
        </w:rPr>
        <w:tab/>
      </w:r>
    </w:p>
    <w:p w14:paraId="10921C1E" w14:textId="665260F3" w:rsidR="00C12AF3" w:rsidRPr="006B4EAF" w:rsidRDefault="00C12AF3" w:rsidP="00275C72">
      <w:pPr>
        <w:pStyle w:val="ListParagraph"/>
        <w:numPr>
          <w:ilvl w:val="0"/>
          <w:numId w:val="12"/>
        </w:numPr>
        <w:rPr>
          <w:b/>
          <w:lang w:eastAsia="en-AU"/>
        </w:rPr>
      </w:pPr>
      <w:r w:rsidRPr="006B4EAF">
        <w:rPr>
          <w:b/>
          <w:lang w:eastAsia="en-AU"/>
        </w:rPr>
        <w:t xml:space="preserve">Microchip MPLAB XC32 Compiler </w:t>
      </w:r>
      <w:r w:rsidR="000A4467">
        <w:rPr>
          <w:b/>
          <w:lang w:eastAsia="en-AU"/>
        </w:rPr>
        <w:t>v2.</w:t>
      </w:r>
      <w:ins w:id="1235" w:author="Martin Ruppert - M91221" w:date="2019-06-03T17:37:00Z">
        <w:r w:rsidR="00B24226">
          <w:rPr>
            <w:b/>
            <w:lang w:eastAsia="en-AU"/>
          </w:rPr>
          <w:t>15</w:t>
        </w:r>
      </w:ins>
      <w:del w:id="1236" w:author="Martin Ruppert - M91221" w:date="2019-06-03T17:37:00Z">
        <w:r w:rsidR="000A4467" w:rsidDel="00B24226">
          <w:rPr>
            <w:b/>
            <w:lang w:eastAsia="en-AU"/>
          </w:rPr>
          <w:delText>20</w:delText>
        </w:r>
      </w:del>
    </w:p>
    <w:p w14:paraId="10921C1F" w14:textId="08F30BE4" w:rsidR="00C12AF3" w:rsidRDefault="00B206A8" w:rsidP="00275C72">
      <w:pPr>
        <w:pStyle w:val="ListParagraph"/>
        <w:numPr>
          <w:ilvl w:val="1"/>
          <w:numId w:val="12"/>
        </w:numPr>
        <w:rPr>
          <w:lang w:eastAsia="en-AU"/>
        </w:rPr>
      </w:pPr>
      <w:r>
        <w:fldChar w:fldCharType="begin"/>
      </w:r>
      <w:ins w:id="1237" w:author="Martin Ruppert - M91221" w:date="2019-06-04T13:03:00Z">
        <w:r w:rsidR="003A0BB0">
          <w:instrText>HYPERLINK "http://www.microchip.com/mplab/compilers"</w:instrText>
        </w:r>
      </w:ins>
      <w:del w:id="1238" w:author="Martin Ruppert - M91221" w:date="2019-06-03T17:40:00Z">
        <w:r w:rsidDel="00B24226">
          <w:delInstrText xml:space="preserve"> HYPERLINK "http://www.microchip.com/mplab/compilers" </w:delInstrText>
        </w:r>
      </w:del>
      <w:r>
        <w:fldChar w:fldCharType="separate"/>
      </w:r>
      <w:r w:rsidR="00C12AF3" w:rsidRPr="00E56DE0">
        <w:rPr>
          <w:rStyle w:val="Hyperlink"/>
          <w:lang w:eastAsia="en-AU"/>
        </w:rPr>
        <w:t>http://www.microchip.com/mplab/compilers</w:t>
      </w:r>
      <w:r>
        <w:rPr>
          <w:rStyle w:val="Hyperlink"/>
          <w:lang w:eastAsia="en-AU"/>
        </w:rPr>
        <w:fldChar w:fldCharType="end"/>
      </w:r>
      <w:r w:rsidR="00C12AF3">
        <w:rPr>
          <w:lang w:eastAsia="en-AU"/>
        </w:rPr>
        <w:tab/>
      </w:r>
    </w:p>
    <w:p w14:paraId="10921C20" w14:textId="015E2518" w:rsidR="00C12AF3" w:rsidRPr="006B4EAF" w:rsidRDefault="00821420" w:rsidP="00275C72">
      <w:pPr>
        <w:pStyle w:val="ListParagraph"/>
        <w:numPr>
          <w:ilvl w:val="0"/>
          <w:numId w:val="12"/>
        </w:numPr>
        <w:rPr>
          <w:b/>
          <w:lang w:eastAsia="en-AU"/>
        </w:rPr>
      </w:pPr>
      <w:r>
        <w:rPr>
          <w:b/>
          <w:lang w:eastAsia="en-AU"/>
        </w:rPr>
        <w:t xml:space="preserve">Microchip MPLAB Harmony </w:t>
      </w:r>
      <w:ins w:id="1239" w:author="Martin Ruppert - M91221" w:date="2019-06-03T17:37:00Z">
        <w:r w:rsidR="00B24226">
          <w:rPr>
            <w:b/>
            <w:lang w:eastAsia="en-AU"/>
          </w:rPr>
          <w:t>3</w:t>
        </w:r>
      </w:ins>
      <w:del w:id="1240" w:author="Martin Ruppert - M91221" w:date="2019-06-03T17:37:00Z">
        <w:r w:rsidDel="00B24226">
          <w:rPr>
            <w:b/>
            <w:lang w:eastAsia="en-AU"/>
          </w:rPr>
          <w:delText>v2.03B</w:delText>
        </w:r>
      </w:del>
    </w:p>
    <w:p w14:paraId="10921C21" w14:textId="34FEC1F9" w:rsidR="00C12AF3" w:rsidRDefault="00B206A8" w:rsidP="00275C72">
      <w:pPr>
        <w:pStyle w:val="ListParagraph"/>
        <w:numPr>
          <w:ilvl w:val="1"/>
          <w:numId w:val="12"/>
        </w:numPr>
        <w:rPr>
          <w:lang w:eastAsia="en-AU"/>
        </w:rPr>
      </w:pPr>
      <w:r>
        <w:fldChar w:fldCharType="begin"/>
      </w:r>
      <w:ins w:id="1241" w:author="Martin Ruppert - M91221" w:date="2019-06-04T13:03:00Z">
        <w:r w:rsidR="003A0BB0">
          <w:instrText>HYPERLINK "http://www.microchip.com/mplab/mplab-harmony"</w:instrText>
        </w:r>
      </w:ins>
      <w:del w:id="1242" w:author="Martin Ruppert - M91221" w:date="2019-06-03T17:40:00Z">
        <w:r w:rsidDel="00B24226">
          <w:delInstrText xml:space="preserve"> HYPERLINK "http://www.microchip.com/mplab/mplab-harmony" </w:delInstrText>
        </w:r>
      </w:del>
      <w:r>
        <w:fldChar w:fldCharType="separate"/>
      </w:r>
      <w:r w:rsidR="00C12AF3" w:rsidRPr="00E56DE0">
        <w:rPr>
          <w:rStyle w:val="Hyperlink"/>
          <w:lang w:eastAsia="en-AU"/>
        </w:rPr>
        <w:t>http://www.microchip.com/mplab/mplab-harmony</w:t>
      </w:r>
      <w:r>
        <w:rPr>
          <w:rStyle w:val="Hyperlink"/>
          <w:lang w:eastAsia="en-AU"/>
        </w:rPr>
        <w:fldChar w:fldCharType="end"/>
      </w:r>
      <w:r w:rsidR="00C12AF3">
        <w:rPr>
          <w:lang w:eastAsia="en-AU"/>
        </w:rPr>
        <w:tab/>
      </w:r>
    </w:p>
    <w:p w14:paraId="10921C22" w14:textId="72E81C0F" w:rsidR="00C12AF3" w:rsidRPr="006B4EAF" w:rsidRDefault="00C12AF3" w:rsidP="00275C72">
      <w:pPr>
        <w:pStyle w:val="ListParagraph"/>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ins w:id="1243" w:author="Martin Ruppert - M91221" w:date="2019-06-03T17:38:00Z">
        <w:r w:rsidR="00B24226">
          <w:rPr>
            <w:b/>
            <w:lang w:eastAsia="en-AU"/>
          </w:rPr>
          <w:t>3.3.0.1</w:t>
        </w:r>
      </w:ins>
      <w:del w:id="1244" w:author="Martin Ruppert - M91221" w:date="2019-06-03T17:38:00Z">
        <w:r w:rsidR="00821420" w:rsidDel="00B24226">
          <w:rPr>
            <w:b/>
            <w:lang w:eastAsia="en-AU"/>
          </w:rPr>
          <w:delText>2.0.3.5</w:delText>
        </w:r>
      </w:del>
    </w:p>
    <w:p w14:paraId="10921C23" w14:textId="1C619F84" w:rsidR="00C12AF3" w:rsidDel="00B24226" w:rsidRDefault="00151F0E" w:rsidP="00275C72">
      <w:pPr>
        <w:pStyle w:val="ListParagraph"/>
        <w:numPr>
          <w:ilvl w:val="1"/>
          <w:numId w:val="12"/>
        </w:numPr>
        <w:rPr>
          <w:del w:id="1245" w:author="Martin Ruppert - M91221" w:date="2019-06-03T17:40:00Z"/>
          <w:lang w:eastAsia="en-AU"/>
        </w:rPr>
      </w:pPr>
      <w:del w:id="1246" w:author="Martin Ruppert - M91221" w:date="2019-06-03T17:40:00Z">
        <w:r w:rsidRPr="00151F0E" w:rsidDel="00B24226">
          <w:delText>MPLAB</w:delText>
        </w:r>
        <w:r w:rsidR="00970E1D" w:rsidDel="00B24226">
          <w:delText xml:space="preserve"> </w:delText>
        </w:r>
        <w:r w:rsidRPr="00151F0E" w:rsidDel="00B24226">
          <w:delText xml:space="preserve">X Plugin </w:delText>
        </w:r>
        <w:r w:rsidR="00DD5B37" w:rsidDel="00B24226">
          <w:delText>“</w:delText>
        </w:r>
        <w:r w:rsidR="006B4EAF" w:rsidRPr="00DD5B37" w:rsidDel="00B24226">
          <w:rPr>
            <w:i/>
          </w:rPr>
          <w:delText>com-microchip-mplab-modules-mhc.nbm</w:delText>
        </w:r>
        <w:r w:rsidR="00DD5B37" w:rsidDel="00B24226">
          <w:rPr>
            <w:i/>
          </w:rPr>
          <w:delText>”</w:delText>
        </w:r>
        <w:r w:rsidR="006B4EAF" w:rsidRPr="006B4EAF" w:rsidDel="00B24226">
          <w:rPr>
            <w:lang w:eastAsia="en-AU"/>
          </w:rPr>
          <w:delText xml:space="preserve"> </w:delText>
        </w:r>
        <w:r w:rsidR="006B4EAF" w:rsidDel="00B24226">
          <w:rPr>
            <w:lang w:eastAsia="en-AU"/>
          </w:rPr>
          <w:delText>is b</w:delText>
        </w:r>
        <w:r w:rsidR="00C12AF3" w:rsidDel="00B24226">
          <w:rPr>
            <w:lang w:eastAsia="en-AU"/>
          </w:rPr>
          <w:delText>undled with MPLAB Harmony under</w:delText>
        </w:r>
        <w:r w:rsidR="006B4EAF" w:rsidDel="00B24226">
          <w:rPr>
            <w:lang w:eastAsia="en-AU"/>
          </w:rPr>
          <w:delText xml:space="preserve"> the </w:delText>
        </w:r>
        <w:r w:rsidR="00821420" w:rsidDel="00B24226">
          <w:rPr>
            <w:rStyle w:val="FilePath"/>
          </w:rPr>
          <w:delText>microchip\v2</w:delText>
        </w:r>
        <w:r w:rsidR="006B4EAF" w:rsidRPr="00151F0E" w:rsidDel="00B24226">
          <w:rPr>
            <w:rStyle w:val="FilePath"/>
          </w:rPr>
          <w:delText>_</w:delText>
        </w:r>
        <w:r w:rsidR="00821420" w:rsidDel="00B24226">
          <w:rPr>
            <w:rStyle w:val="FilePath"/>
          </w:rPr>
          <w:delText>03b</w:delText>
        </w:r>
        <w:r w:rsidR="006B4EAF" w:rsidRPr="00151F0E" w:rsidDel="00B24226">
          <w:rPr>
            <w:rStyle w:val="FilePath"/>
          </w:rPr>
          <w:delText>\utilities\mhc</w:delText>
        </w:r>
        <w:r w:rsidR="006B4EAF" w:rsidRPr="00151F0E" w:rsidDel="00B24226">
          <w:delText xml:space="preserve"> folder</w:delText>
        </w:r>
      </w:del>
    </w:p>
    <w:p w14:paraId="10921C24" w14:textId="646D40DA" w:rsidR="008E4A12" w:rsidRDefault="00073E52" w:rsidP="00073E52">
      <w:pPr>
        <w:pStyle w:val="ListParagraph"/>
        <w:numPr>
          <w:ilvl w:val="0"/>
          <w:numId w:val="12"/>
        </w:numPr>
        <w:rPr>
          <w:ins w:id="1247" w:author="Martin Ruppert - M91221" w:date="2019-06-04T12:14:00Z"/>
          <w:b/>
        </w:rPr>
      </w:pPr>
      <w:r w:rsidRPr="00590742">
        <w:rPr>
          <w:b/>
        </w:rPr>
        <w:t xml:space="preserve">Tera Term </w:t>
      </w:r>
      <w:r>
        <w:rPr>
          <w:b/>
        </w:rPr>
        <w:t>v4.95</w:t>
      </w:r>
    </w:p>
    <w:p w14:paraId="4E5DE87A" w14:textId="77777777" w:rsidR="008E4A12" w:rsidRDefault="008E4A12">
      <w:pPr>
        <w:tabs>
          <w:tab w:val="clear" w:pos="284"/>
          <w:tab w:val="clear" w:pos="567"/>
          <w:tab w:val="clear" w:pos="851"/>
          <w:tab w:val="clear" w:pos="1134"/>
          <w:tab w:val="clear" w:pos="1418"/>
          <w:tab w:val="clear" w:pos="1701"/>
          <w:tab w:val="clear" w:pos="1985"/>
          <w:tab w:val="clear" w:pos="2268"/>
        </w:tabs>
        <w:spacing w:line="240" w:lineRule="auto"/>
        <w:rPr>
          <w:ins w:id="1248" w:author="Martin Ruppert - M91221" w:date="2019-06-04T12:14:00Z"/>
          <w:b/>
        </w:rPr>
      </w:pPr>
      <w:ins w:id="1249" w:author="Martin Ruppert - M91221" w:date="2019-06-04T12:14:00Z">
        <w:r>
          <w:rPr>
            <w:b/>
          </w:rPr>
          <w:br w:type="page"/>
        </w:r>
      </w:ins>
    </w:p>
    <w:p w14:paraId="662CEC2C" w14:textId="17B8B3D0" w:rsidR="00073E52" w:rsidRPr="001910EC" w:rsidDel="001F6390" w:rsidRDefault="00387DEB">
      <w:pPr>
        <w:pStyle w:val="Heading1"/>
        <w:rPr>
          <w:del w:id="1250" w:author="Martin Ruppert - M91221" w:date="2019-06-04T12:14:00Z"/>
        </w:rPr>
        <w:pPrChange w:id="1251" w:author="Martin Ruppert - M91221" w:date="2019-06-04T12:34:00Z">
          <w:pPr>
            <w:pStyle w:val="ListParagraph"/>
            <w:numPr>
              <w:numId w:val="12"/>
            </w:numPr>
            <w:ind w:hanging="360"/>
          </w:pPr>
        </w:pPrChange>
      </w:pPr>
      <w:bookmarkStart w:id="1252" w:name="_Toc10545759"/>
      <w:ins w:id="1253" w:author="Martin Ruppert - M91221" w:date="2019-06-04T12:33:00Z">
        <w:r w:rsidRPr="001910EC">
          <w:lastRenderedPageBreak/>
          <w:t>Lab</w:t>
        </w:r>
        <w:r>
          <w:t xml:space="preserve"> 1</w:t>
        </w:r>
      </w:ins>
      <w:bookmarkEnd w:id="1252"/>
    </w:p>
    <w:p w14:paraId="10921C25" w14:textId="1C4E9859" w:rsidR="00073E52" w:rsidDel="006A023E" w:rsidRDefault="00B206A8">
      <w:pPr>
        <w:pStyle w:val="Heading1"/>
        <w:rPr>
          <w:del w:id="1254" w:author="Martin Ruppert - M91221" w:date="2019-06-03T17:41:00Z"/>
        </w:rPr>
        <w:pPrChange w:id="1255" w:author="Martin Ruppert - M91221" w:date="2019-06-04T12:34:00Z">
          <w:pPr>
            <w:pStyle w:val="ListParagraph"/>
            <w:numPr>
              <w:ilvl w:val="1"/>
              <w:numId w:val="12"/>
            </w:numPr>
            <w:ind w:left="1440" w:hanging="360"/>
          </w:pPr>
        </w:pPrChange>
      </w:pPr>
      <w:del w:id="1256" w:author="Martin Ruppert - M91221" w:date="2019-06-03T17:41:00Z">
        <w:r w:rsidDel="006A023E">
          <w:fldChar w:fldCharType="begin"/>
        </w:r>
      </w:del>
      <w:del w:id="1257" w:author="Martin Ruppert - M91221" w:date="2019-06-03T17:40:00Z">
        <w:r w:rsidDel="00B24226">
          <w:delInstrText xml:space="preserve"> HYPERLINK "https://ttssh2.osdn.jp/index.html.en" </w:delInstrText>
        </w:r>
      </w:del>
      <w:del w:id="1258" w:author="Martin Ruppert - M91221" w:date="2019-06-03T17:41:00Z">
        <w:r w:rsidDel="006A023E">
          <w:fldChar w:fldCharType="separate"/>
        </w:r>
        <w:r w:rsidR="00073E52" w:rsidRPr="0010390B" w:rsidDel="006A023E">
          <w:rPr>
            <w:rStyle w:val="Hyperlink"/>
            <w:lang w:eastAsia="en-AU"/>
          </w:rPr>
          <w:delText>https://ttssh2.osdn.jp/index.html.en</w:delText>
        </w:r>
        <w:r w:rsidDel="006A023E">
          <w:rPr>
            <w:rStyle w:val="Hyperlink"/>
            <w:b w:val="0"/>
            <w:lang w:eastAsia="en-AU"/>
          </w:rPr>
          <w:fldChar w:fldCharType="end"/>
        </w:r>
      </w:del>
    </w:p>
    <w:p w14:paraId="10921C26" w14:textId="4A16298E" w:rsidR="00C12AF3" w:rsidRPr="00456C54" w:rsidDel="006A023E" w:rsidRDefault="00C12AF3">
      <w:pPr>
        <w:pStyle w:val="Heading1"/>
        <w:rPr>
          <w:del w:id="1259" w:author="Martin Ruppert - M91221" w:date="2019-06-03T17:41:00Z"/>
        </w:rPr>
        <w:pPrChange w:id="1260" w:author="Martin Ruppert - M91221" w:date="2019-06-04T12:34:00Z">
          <w:pPr>
            <w:pStyle w:val="ListParagraph"/>
            <w:numPr>
              <w:numId w:val="12"/>
            </w:numPr>
            <w:ind w:hanging="360"/>
          </w:pPr>
        </w:pPrChange>
      </w:pPr>
      <w:del w:id="1261" w:author="Martin Ruppert - M91221" w:date="2019-06-03T17:41:00Z">
        <w:r w:rsidRPr="006B4EAF" w:rsidDel="006A023E">
          <w:delText>Packet Sender</w:delText>
        </w:r>
        <w:r w:rsidR="000E57FB" w:rsidDel="006A023E">
          <w:delText xml:space="preserve"> v5.</w:delText>
        </w:r>
        <w:r w:rsidR="00456C54" w:rsidDel="006A023E">
          <w:delText>1</w:delText>
        </w:r>
        <w:r w:rsidRPr="00456C54" w:rsidDel="006A023E">
          <w:delText xml:space="preserve"> (lab 2 only)</w:delText>
        </w:r>
      </w:del>
    </w:p>
    <w:p w14:paraId="10921C27" w14:textId="0115DA91" w:rsidR="00C12AF3" w:rsidRPr="00590742" w:rsidDel="006A023E" w:rsidRDefault="00B206A8">
      <w:pPr>
        <w:pStyle w:val="Heading1"/>
        <w:rPr>
          <w:del w:id="1262" w:author="Martin Ruppert - M91221" w:date="2019-06-03T17:41:00Z"/>
          <w:rStyle w:val="Hyperlink"/>
          <w:color w:val="auto"/>
          <w:u w:val="none"/>
          <w:lang w:eastAsia="en-AU"/>
        </w:rPr>
        <w:pPrChange w:id="1263" w:author="Martin Ruppert - M91221" w:date="2019-06-04T12:34:00Z">
          <w:pPr>
            <w:pStyle w:val="ListParagraph"/>
            <w:numPr>
              <w:ilvl w:val="1"/>
              <w:numId w:val="12"/>
            </w:numPr>
            <w:ind w:left="1440" w:hanging="360"/>
          </w:pPr>
        </w:pPrChange>
      </w:pPr>
      <w:del w:id="1264" w:author="Martin Ruppert - M91221" w:date="2019-06-03T17:41:00Z">
        <w:r w:rsidDel="006A023E">
          <w:fldChar w:fldCharType="begin"/>
        </w:r>
      </w:del>
      <w:del w:id="1265" w:author="Martin Ruppert - M91221" w:date="2019-06-03T17:40:00Z">
        <w:r w:rsidDel="00B24226">
          <w:delInstrText xml:space="preserve"> HYPERLINK "https://packetsender.com/" </w:delInstrText>
        </w:r>
      </w:del>
      <w:del w:id="1266" w:author="Martin Ruppert - M91221" w:date="2019-06-03T17:41:00Z">
        <w:r w:rsidDel="006A023E">
          <w:fldChar w:fldCharType="separate"/>
        </w:r>
        <w:r w:rsidR="00C12AF3" w:rsidRPr="00E56DE0" w:rsidDel="006A023E">
          <w:rPr>
            <w:rStyle w:val="Hyperlink"/>
            <w:lang w:eastAsia="en-AU"/>
          </w:rPr>
          <w:delText>https://packetsender.com</w:delText>
        </w:r>
        <w:r w:rsidDel="006A023E">
          <w:rPr>
            <w:rStyle w:val="Hyperlink"/>
            <w:b w:val="0"/>
            <w:lang w:eastAsia="en-AU"/>
          </w:rPr>
          <w:fldChar w:fldCharType="end"/>
        </w:r>
      </w:del>
    </w:p>
    <w:p w14:paraId="10921C28" w14:textId="33E076E7" w:rsidR="00C12AF3" w:rsidRPr="006B4EAF" w:rsidDel="006A023E" w:rsidRDefault="00C12AF3">
      <w:pPr>
        <w:pStyle w:val="Heading1"/>
        <w:rPr>
          <w:del w:id="1267" w:author="Martin Ruppert - M91221" w:date="2019-06-03T17:41:00Z"/>
        </w:rPr>
        <w:pPrChange w:id="1268" w:author="Martin Ruppert - M91221" w:date="2019-06-04T12:34:00Z">
          <w:pPr>
            <w:pStyle w:val="ListParagraph"/>
            <w:numPr>
              <w:numId w:val="12"/>
            </w:numPr>
            <w:ind w:hanging="360"/>
          </w:pPr>
        </w:pPrChange>
      </w:pPr>
      <w:del w:id="1269" w:author="Martin Ruppert - M91221" w:date="2019-06-03T17:41:00Z">
        <w:r w:rsidRPr="006B4EAF" w:rsidDel="006A023E">
          <w:delText>JSMN JSON Parser (lab 2 only)</w:delText>
        </w:r>
      </w:del>
    </w:p>
    <w:p w14:paraId="10921C29" w14:textId="0A733949" w:rsidR="00C12AF3" w:rsidDel="006A023E" w:rsidRDefault="00B206A8">
      <w:pPr>
        <w:pStyle w:val="Heading1"/>
        <w:rPr>
          <w:del w:id="1270" w:author="Martin Ruppert - M91221" w:date="2019-06-03T17:41:00Z"/>
        </w:rPr>
        <w:pPrChange w:id="1271" w:author="Martin Ruppert - M91221" w:date="2019-06-04T12:34:00Z">
          <w:pPr>
            <w:pStyle w:val="ListParagraph"/>
            <w:numPr>
              <w:ilvl w:val="1"/>
              <w:numId w:val="12"/>
            </w:numPr>
            <w:ind w:left="1440" w:hanging="360"/>
          </w:pPr>
        </w:pPrChange>
      </w:pPr>
      <w:del w:id="1272" w:author="Martin Ruppert - M91221" w:date="2019-06-03T17:41:00Z">
        <w:r w:rsidDel="006A023E">
          <w:fldChar w:fldCharType="begin"/>
        </w:r>
      </w:del>
      <w:del w:id="1273" w:author="Martin Ruppert - M91221" w:date="2019-06-03T17:40:00Z">
        <w:r w:rsidDel="00B24226">
          <w:delInstrText xml:space="preserve"> HYPERLINK "http://www.zserge.com/jsmn.html" </w:delInstrText>
        </w:r>
      </w:del>
      <w:del w:id="1274" w:author="Martin Ruppert - M91221" w:date="2019-06-03T17:41:00Z">
        <w:r w:rsidDel="006A023E">
          <w:fldChar w:fldCharType="separate"/>
        </w:r>
        <w:r w:rsidR="006B4EAF" w:rsidRPr="00E56DE0" w:rsidDel="006A023E">
          <w:rPr>
            <w:rStyle w:val="Hyperlink"/>
          </w:rPr>
          <w:delText>http://www.zserge.com/</w:delText>
        </w:r>
        <w:r w:rsidR="006B4EAF" w:rsidRPr="006B4EAF" w:rsidDel="006A023E">
          <w:rPr>
            <w:rStyle w:val="Hyperlink"/>
            <w:bCs/>
          </w:rPr>
          <w:delText>jsmn</w:delText>
        </w:r>
        <w:r w:rsidR="006B4EAF" w:rsidRPr="006B4EAF" w:rsidDel="006A023E">
          <w:rPr>
            <w:rStyle w:val="Hyperlink"/>
          </w:rPr>
          <w:delText>.html</w:delText>
        </w:r>
        <w:r w:rsidDel="006A023E">
          <w:rPr>
            <w:rStyle w:val="Hyperlink"/>
            <w:b w:val="0"/>
          </w:rPr>
          <w:fldChar w:fldCharType="end"/>
        </w:r>
      </w:del>
    </w:p>
    <w:p w14:paraId="10921C2A" w14:textId="77777777" w:rsidR="005169A8" w:rsidRDefault="005169A8">
      <w:pPr>
        <w:pStyle w:val="Heading1"/>
        <w:pPrChange w:id="1275" w:author="Martin Ruppert - M91221" w:date="2019-06-04T12:34:00Z">
          <w:pPr>
            <w:pStyle w:val="Title"/>
          </w:pPr>
        </w:pPrChange>
      </w:pPr>
      <w:bookmarkStart w:id="1276" w:name="_Toc488278753"/>
      <w:bookmarkEnd w:id="1276"/>
    </w:p>
    <w:p w14:paraId="10921C2B" w14:textId="202C4A7B" w:rsidR="00A70D8F" w:rsidRDefault="00A70D8F">
      <w:pPr>
        <w:pStyle w:val="Heading2"/>
        <w:rPr>
          <w:lang w:eastAsia="en-AU"/>
        </w:rPr>
        <w:pPrChange w:id="1277" w:author="Martin Ruppert - M91221" w:date="2019-06-04T12:34:00Z">
          <w:pPr>
            <w:pStyle w:val="Heading1"/>
          </w:pPr>
        </w:pPrChange>
      </w:pPr>
      <w:bookmarkStart w:id="1278" w:name="_Toc488278754"/>
      <w:del w:id="1279" w:author="Martin Ruppert - M91221" w:date="2019-06-04T12:08:00Z">
        <w:r w:rsidDel="00963F7F">
          <w:rPr>
            <w:lang w:eastAsia="en-AU"/>
          </w:rPr>
          <w:delText>Introduction</w:delText>
        </w:r>
      </w:del>
      <w:bookmarkStart w:id="1280" w:name="_Toc10545760"/>
      <w:bookmarkEnd w:id="1278"/>
      <w:ins w:id="1281" w:author="Martin Ruppert - M91221" w:date="2019-06-04T12:08:00Z">
        <w:r w:rsidR="00963F7F">
          <w:rPr>
            <w:lang w:eastAsia="en-AU"/>
          </w:rPr>
          <w:t>Overview</w:t>
        </w:r>
      </w:ins>
      <w:bookmarkEnd w:id="1280"/>
    </w:p>
    <w:p w14:paraId="10921C2C" w14:textId="410D5F75" w:rsidR="00A70D8F" w:rsidRDefault="00A70D8F" w:rsidP="001F328C">
      <w:pPr>
        <w:jc w:val="both"/>
        <w:rPr>
          <w:lang w:eastAsia="en-AU"/>
        </w:rPr>
      </w:pPr>
      <w:r>
        <w:rPr>
          <w:lang w:eastAsia="en-AU"/>
        </w:rPr>
        <w:t xml:space="preserve">Lab 1 will show you how to </w:t>
      </w:r>
      <w:del w:id="1282" w:author="Martin Ruppert - M91221" w:date="2019-06-03T17:41:00Z">
        <w:r w:rsidDel="006A023E">
          <w:rPr>
            <w:lang w:eastAsia="en-AU"/>
          </w:rPr>
          <w:delText xml:space="preserve">create a new </w:delText>
        </w:r>
      </w:del>
      <w:ins w:id="1283" w:author="Martin Ruppert - M91221" w:date="2019-06-03T17:41:00Z">
        <w:r w:rsidR="006A023E">
          <w:rPr>
            <w:lang w:eastAsia="en-AU"/>
          </w:rPr>
          <w:t xml:space="preserve">open an existing </w:t>
        </w:r>
      </w:ins>
      <w:r w:rsidR="00B971A6">
        <w:rPr>
          <w:lang w:eastAsia="en-AU"/>
        </w:rPr>
        <w:t>TCP/IP</w:t>
      </w:r>
      <w:r>
        <w:rPr>
          <w:lang w:eastAsia="en-AU"/>
        </w:rPr>
        <w:t xml:space="preserve"> MPLAB Harmony </w:t>
      </w:r>
      <w:ins w:id="1284" w:author="Martin Ruppert - M91221" w:date="2019-06-03T17:41:00Z">
        <w:r w:rsidR="006A023E">
          <w:rPr>
            <w:lang w:eastAsia="en-AU"/>
          </w:rPr>
          <w:t xml:space="preserve">3 </w:t>
        </w:r>
      </w:ins>
      <w:r>
        <w:rPr>
          <w:lang w:eastAsia="en-AU"/>
        </w:rPr>
        <w:t>Project</w:t>
      </w:r>
      <w:del w:id="1285" w:author="Martin Ruppert - M91221" w:date="2019-06-03T17:41:00Z">
        <w:r w:rsidDel="006A023E">
          <w:rPr>
            <w:lang w:eastAsia="en-AU"/>
          </w:rPr>
          <w:delText xml:space="preserve"> from scratch</w:delText>
        </w:r>
      </w:del>
      <w:ins w:id="1286" w:author="Martin Ruppert - M91221" w:date="2019-06-03T17:41:00Z">
        <w:r w:rsidR="006A023E">
          <w:rPr>
            <w:lang w:eastAsia="en-AU"/>
          </w:rPr>
          <w:t xml:space="preserve"> and</w:t>
        </w:r>
      </w:ins>
      <w:r>
        <w:rPr>
          <w:lang w:eastAsia="en-AU"/>
        </w:rPr>
        <w:t xml:space="preserve"> using the MPLAB Harmony Configuration (MHC) Tool. The project will incorporate basic TCP/IP functionality to allow the </w:t>
      </w:r>
      <w:r w:rsidR="00064A8E">
        <w:rPr>
          <w:lang w:eastAsia="en-AU"/>
        </w:rPr>
        <w:t xml:space="preserve">SAM E70 </w:t>
      </w:r>
      <w:proofErr w:type="spellStart"/>
      <w:r w:rsidR="00064A8E">
        <w:rPr>
          <w:lang w:eastAsia="en-AU"/>
        </w:rPr>
        <w:t>Xplained</w:t>
      </w:r>
      <w:proofErr w:type="spellEnd"/>
      <w:r w:rsidR="00064A8E">
        <w:rPr>
          <w:lang w:eastAsia="en-AU"/>
        </w:rPr>
        <w:t xml:space="preserve"> Ultra</w:t>
      </w:r>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w:t>
      </w:r>
      <w:proofErr w:type="gramStart"/>
      <w:r>
        <w:rPr>
          <w:lang w:eastAsia="en-AU"/>
        </w:rPr>
        <w:t>a number of</w:t>
      </w:r>
      <w:proofErr w:type="gramEnd"/>
      <w:r>
        <w:rPr>
          <w:lang w:eastAsia="en-AU"/>
        </w:rPr>
        <w:t xml:space="preserve"> techniques to validate that the PIC is connected to a network and determine its IP Address. The concepts that will </w:t>
      </w:r>
      <w:r w:rsidR="00121D6B">
        <w:rPr>
          <w:lang w:eastAsia="en-AU"/>
        </w:rPr>
        <w:t>be covered in this lab include:</w:t>
      </w:r>
    </w:p>
    <w:p w14:paraId="10921C2D" w14:textId="5ED6315E" w:rsidR="00A70D8F" w:rsidRDefault="00A70D8F" w:rsidP="00275C72">
      <w:pPr>
        <w:pStyle w:val="ListParagraph"/>
        <w:numPr>
          <w:ilvl w:val="0"/>
          <w:numId w:val="11"/>
        </w:numPr>
        <w:jc w:val="both"/>
        <w:rPr>
          <w:lang w:eastAsia="en-AU"/>
        </w:rPr>
      </w:pPr>
      <w:del w:id="1287" w:author="Martin Ruppert - M91221" w:date="2019-06-03T17:42:00Z">
        <w:r w:rsidDel="0071576F">
          <w:rPr>
            <w:lang w:eastAsia="en-AU"/>
          </w:rPr>
          <w:delText xml:space="preserve">Creating </w:delText>
        </w:r>
      </w:del>
      <w:ins w:id="1288" w:author="Martin Ruppert - M91221" w:date="2019-06-03T17:42:00Z">
        <w:r w:rsidR="0071576F">
          <w:rPr>
            <w:lang w:eastAsia="en-AU"/>
          </w:rPr>
          <w:t xml:space="preserve">Open </w:t>
        </w:r>
      </w:ins>
      <w:r>
        <w:rPr>
          <w:lang w:eastAsia="en-AU"/>
        </w:rPr>
        <w:t xml:space="preserve">a </w:t>
      </w:r>
      <w:del w:id="1289" w:author="Martin Ruppert - M91221" w:date="2019-06-03T17:42:00Z">
        <w:r w:rsidDel="0071576F">
          <w:rPr>
            <w:lang w:eastAsia="en-AU"/>
          </w:rPr>
          <w:delText xml:space="preserve">new </w:delText>
        </w:r>
      </w:del>
      <w:r w:rsidR="00A56E17">
        <w:rPr>
          <w:lang w:eastAsia="en-AU"/>
        </w:rPr>
        <w:t>SAM E70</w:t>
      </w:r>
      <w:r>
        <w:rPr>
          <w:lang w:eastAsia="en-AU"/>
        </w:rPr>
        <w:t xml:space="preserve"> MPLAB</w:t>
      </w:r>
      <w:r w:rsidR="00970E1D">
        <w:rPr>
          <w:lang w:eastAsia="en-AU"/>
        </w:rPr>
        <w:t xml:space="preserve"> </w:t>
      </w:r>
      <w:r>
        <w:rPr>
          <w:lang w:eastAsia="en-AU"/>
        </w:rPr>
        <w:t>X Project</w:t>
      </w:r>
    </w:p>
    <w:p w14:paraId="10921C2E" w14:textId="5A30BDE3" w:rsidR="00A70D8F" w:rsidRDefault="00A70D8F" w:rsidP="00275C72">
      <w:pPr>
        <w:pStyle w:val="ListParagraph"/>
        <w:numPr>
          <w:ilvl w:val="0"/>
          <w:numId w:val="11"/>
        </w:numPr>
        <w:rPr>
          <w:lang w:eastAsia="en-AU"/>
        </w:rPr>
      </w:pPr>
      <w:r>
        <w:rPr>
          <w:lang w:eastAsia="en-AU"/>
        </w:rPr>
        <w:t>Configuring the MPLAB Harmony path</w:t>
      </w:r>
      <w:del w:id="1290" w:author="Martin Ruppert - M91221" w:date="2019-06-03T17:42:00Z">
        <w:r w:rsidDel="0071576F">
          <w:rPr>
            <w:lang w:eastAsia="en-AU"/>
          </w:rPr>
          <w:delText>, project name and target device</w:delText>
        </w:r>
      </w:del>
    </w:p>
    <w:p w14:paraId="10921C2F" w14:textId="42222781" w:rsidR="00A70D8F" w:rsidDel="0071576F" w:rsidRDefault="00A70D8F" w:rsidP="00275C72">
      <w:pPr>
        <w:pStyle w:val="ListParagraph"/>
        <w:numPr>
          <w:ilvl w:val="0"/>
          <w:numId w:val="11"/>
        </w:numPr>
        <w:rPr>
          <w:del w:id="1291" w:author="Martin Ruppert - M91221" w:date="2019-06-03T17:42:00Z"/>
          <w:lang w:eastAsia="en-AU"/>
        </w:rPr>
      </w:pPr>
      <w:del w:id="1292" w:author="Martin Ruppert - M91221" w:date="2019-06-03T17:42:00Z">
        <w:r w:rsidDel="0071576F">
          <w:rPr>
            <w:lang w:eastAsia="en-AU"/>
          </w:rPr>
          <w:delText xml:space="preserve">Selecting a Board Support Package (BSP) </w:delText>
        </w:r>
      </w:del>
    </w:p>
    <w:p w14:paraId="10921C30" w14:textId="6E797B27" w:rsidR="00A70D8F" w:rsidDel="0071576F" w:rsidRDefault="00A70D8F" w:rsidP="00275C72">
      <w:pPr>
        <w:pStyle w:val="ListParagraph"/>
        <w:numPr>
          <w:ilvl w:val="0"/>
          <w:numId w:val="11"/>
        </w:numPr>
        <w:rPr>
          <w:del w:id="1293" w:author="Martin Ruppert - M91221" w:date="2019-06-03T17:42:00Z"/>
          <w:lang w:eastAsia="en-AU"/>
        </w:rPr>
      </w:pPr>
      <w:del w:id="1294" w:author="Martin Ruppert - M91221" w:date="2019-06-03T17:42:00Z">
        <w:r w:rsidDel="0071576F">
          <w:rPr>
            <w:lang w:eastAsia="en-AU"/>
          </w:rPr>
          <w:delText>Enabling the TCP/IP Stack</w:delText>
        </w:r>
      </w:del>
    </w:p>
    <w:p w14:paraId="10921C31" w14:textId="77777777" w:rsidR="00A70D8F" w:rsidRDefault="00A70D8F" w:rsidP="00275C72">
      <w:pPr>
        <w:pStyle w:val="ListParagraph"/>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D05D06A" w:rsidR="00A70D8F" w:rsidRDefault="00A70D8F" w:rsidP="00FC014A">
      <w:pPr>
        <w:pStyle w:val="ListParagraph"/>
        <w:numPr>
          <w:ilvl w:val="1"/>
          <w:numId w:val="11"/>
        </w:numPr>
        <w:rPr>
          <w:lang w:eastAsia="en-AU"/>
        </w:rPr>
      </w:pPr>
      <w:r>
        <w:rPr>
          <w:lang w:eastAsia="en-AU"/>
        </w:rPr>
        <w:t>Network Configuration</w:t>
      </w:r>
      <w:r w:rsidR="00FC014A">
        <w:rPr>
          <w:lang w:eastAsia="en-AU"/>
        </w:rPr>
        <w:t xml:space="preserve"> </w:t>
      </w:r>
      <w:ins w:id="1295" w:author="Martin Ruppert - M91221" w:date="2019-06-03T17:44:00Z">
        <w:r w:rsidR="00821D51">
          <w:rPr>
            <w:lang w:eastAsia="en-AU"/>
          </w:rPr>
          <w:t xml:space="preserve">of the </w:t>
        </w:r>
      </w:ins>
      <w:del w:id="1296" w:author="Martin Ruppert - M91221" w:date="2019-06-03T17:43:00Z">
        <w:r w:rsidR="00FC014A" w:rsidDel="003C71F1">
          <w:rPr>
            <w:lang w:eastAsia="en-AU"/>
          </w:rPr>
          <w:delText>(I</w:delText>
        </w:r>
        <w:r w:rsidDel="003C71F1">
          <w:rPr>
            <w:lang w:eastAsia="en-AU"/>
          </w:rPr>
          <w:delText>nterface Type</w:delText>
        </w:r>
        <w:r w:rsidR="00FC014A" w:rsidDel="003C71F1">
          <w:rPr>
            <w:lang w:eastAsia="en-AU"/>
          </w:rPr>
          <w:delText xml:space="preserve">, </w:delText>
        </w:r>
      </w:del>
      <w:r>
        <w:rPr>
          <w:lang w:eastAsia="en-AU"/>
        </w:rPr>
        <w:t>Host Name</w:t>
      </w:r>
      <w:del w:id="1297" w:author="Martin Ruppert - M91221" w:date="2019-06-03T17:43:00Z">
        <w:r w:rsidR="00FC014A" w:rsidDel="003C71F1">
          <w:rPr>
            <w:lang w:eastAsia="en-AU"/>
          </w:rPr>
          <w:delText>)</w:delText>
        </w:r>
      </w:del>
    </w:p>
    <w:p w14:paraId="10921C33" w14:textId="6BBB2C48" w:rsidR="00A70D8F" w:rsidRDefault="00B971A6" w:rsidP="00FC014A">
      <w:pPr>
        <w:pStyle w:val="ListParagraph"/>
        <w:numPr>
          <w:ilvl w:val="1"/>
          <w:numId w:val="11"/>
        </w:numPr>
        <w:rPr>
          <w:ins w:id="1298" w:author="Martin Ruppert - M91221" w:date="2019-06-03T17:44:00Z"/>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069EBFC5" w14:textId="6333D8BE" w:rsidR="00AD02A4" w:rsidDel="00F95DE5" w:rsidRDefault="00AD02A4" w:rsidP="00FC014A">
      <w:pPr>
        <w:pStyle w:val="ListParagraph"/>
        <w:numPr>
          <w:ilvl w:val="1"/>
          <w:numId w:val="11"/>
        </w:numPr>
        <w:rPr>
          <w:del w:id="1299" w:author="Martin Ruppert - M91221" w:date="2019-06-03T17:45:00Z"/>
          <w:lang w:eastAsia="en-AU"/>
        </w:rPr>
      </w:pPr>
      <w:ins w:id="1300" w:author="Martin Ruppert - M91221" w:date="2019-06-03T17:44:00Z">
        <w:r>
          <w:rPr>
            <w:lang w:eastAsia="en-AU"/>
          </w:rPr>
          <w:t>Bandwidth testing with “</w:t>
        </w:r>
        <w:proofErr w:type="spellStart"/>
        <w:r>
          <w:rPr>
            <w:lang w:eastAsia="en-AU"/>
          </w:rPr>
          <w:t>iperf</w:t>
        </w:r>
        <w:proofErr w:type="spellEnd"/>
        <w:r>
          <w:rPr>
            <w:lang w:eastAsia="en-AU"/>
          </w:rPr>
          <w:t>”</w:t>
        </w:r>
      </w:ins>
    </w:p>
    <w:p w14:paraId="10921C34" w14:textId="5961FB69" w:rsidR="00121D6B" w:rsidDel="00F95DE5" w:rsidRDefault="00A70D8F">
      <w:pPr>
        <w:pStyle w:val="ListParagraph"/>
        <w:numPr>
          <w:ilvl w:val="1"/>
          <w:numId w:val="11"/>
        </w:numPr>
        <w:rPr>
          <w:del w:id="1301" w:author="Martin Ruppert - M91221" w:date="2019-06-03T17:44:00Z"/>
          <w:lang w:eastAsia="en-AU"/>
        </w:rPr>
        <w:pPrChange w:id="1302" w:author="Martin Ruppert - M91221" w:date="2019-06-03T17:45:00Z">
          <w:pPr>
            <w:pStyle w:val="ListParagraph"/>
            <w:numPr>
              <w:numId w:val="11"/>
            </w:numPr>
            <w:ind w:hanging="360"/>
          </w:pPr>
        </w:pPrChange>
      </w:pPr>
      <w:del w:id="1303" w:author="Martin Ruppert - M91221" w:date="2019-06-03T17:44:00Z">
        <w:r w:rsidDel="00F95DE5">
          <w:rPr>
            <w:lang w:eastAsia="en-AU"/>
          </w:rPr>
          <w:delText>Configuring Network Interface Drivers</w:delText>
        </w:r>
        <w:r w:rsidR="006336DD" w:rsidDel="00F95DE5">
          <w:rPr>
            <w:lang w:eastAsia="en-AU"/>
          </w:rPr>
          <w:delText>:</w:delText>
        </w:r>
      </w:del>
    </w:p>
    <w:p w14:paraId="10921C35" w14:textId="6D987386" w:rsidR="00A70D8F" w:rsidDel="00F95DE5" w:rsidRDefault="00A70D8F">
      <w:pPr>
        <w:pStyle w:val="ListParagraph"/>
        <w:rPr>
          <w:del w:id="1304" w:author="Martin Ruppert - M91221" w:date="2019-06-03T17:44:00Z"/>
          <w:lang w:eastAsia="en-AU"/>
        </w:rPr>
        <w:pPrChange w:id="1305" w:author="Martin Ruppert - M91221" w:date="2019-06-03T17:45:00Z">
          <w:pPr>
            <w:pStyle w:val="ListParagraph"/>
            <w:numPr>
              <w:ilvl w:val="1"/>
              <w:numId w:val="11"/>
            </w:numPr>
            <w:ind w:left="1440" w:hanging="360"/>
          </w:pPr>
        </w:pPrChange>
      </w:pPr>
      <w:del w:id="1306" w:author="Martin Ruppert - M91221" w:date="2019-06-03T17:44:00Z">
        <w:r w:rsidDel="00F95DE5">
          <w:rPr>
            <w:lang w:eastAsia="en-AU"/>
          </w:rPr>
          <w:delText>Enabling t</w:delText>
        </w:r>
        <w:r w:rsidR="00121D6B" w:rsidDel="00F95DE5">
          <w:rPr>
            <w:lang w:eastAsia="en-AU"/>
          </w:rPr>
          <w:delText>he Internal Ethernet MAC Driver</w:delText>
        </w:r>
      </w:del>
    </w:p>
    <w:p w14:paraId="10921C36" w14:textId="10ED6C17" w:rsidR="00A70D8F" w:rsidDel="00F95DE5" w:rsidRDefault="00121D6B">
      <w:pPr>
        <w:pStyle w:val="ListParagraph"/>
        <w:rPr>
          <w:del w:id="1307" w:author="Martin Ruppert - M91221" w:date="2019-06-03T17:44:00Z"/>
          <w:lang w:eastAsia="en-AU"/>
        </w:rPr>
        <w:pPrChange w:id="1308" w:author="Martin Ruppert - M91221" w:date="2019-06-03T17:45:00Z">
          <w:pPr>
            <w:pStyle w:val="ListParagraph"/>
            <w:numPr>
              <w:ilvl w:val="1"/>
              <w:numId w:val="11"/>
            </w:numPr>
            <w:ind w:left="1440" w:hanging="360"/>
          </w:pPr>
        </w:pPrChange>
      </w:pPr>
      <w:del w:id="1309" w:author="Martin Ruppert - M91221" w:date="2019-06-03T17:44:00Z">
        <w:r w:rsidDel="00F95DE5">
          <w:rPr>
            <w:lang w:eastAsia="en-AU"/>
          </w:rPr>
          <w:delText>Selection of External PHY Type</w:delText>
        </w:r>
      </w:del>
    </w:p>
    <w:p w14:paraId="10921C37" w14:textId="4741C1BD" w:rsidR="00A70D8F" w:rsidRDefault="00A70D8F">
      <w:pPr>
        <w:pStyle w:val="ListParagraph"/>
        <w:numPr>
          <w:ilvl w:val="1"/>
          <w:numId w:val="11"/>
        </w:numPr>
        <w:rPr>
          <w:lang w:eastAsia="en-AU"/>
        </w:rPr>
      </w:pPr>
      <w:del w:id="1310" w:author="Martin Ruppert - M91221" w:date="2019-06-03T17:44:00Z">
        <w:r w:rsidRPr="00331502" w:rsidDel="00F95DE5">
          <w:rPr>
            <w:lang w:eastAsia="en-AU"/>
          </w:rPr>
          <w:delText>Configuration of MAC and PHY Options</w:delText>
        </w:r>
      </w:del>
    </w:p>
    <w:p w14:paraId="10921C38" w14:textId="55E233FA" w:rsidR="00036504" w:rsidDel="004E697D" w:rsidRDefault="00036504" w:rsidP="004E697D">
      <w:pPr>
        <w:pStyle w:val="ListParagraph"/>
        <w:rPr>
          <w:del w:id="1311" w:author="Martin Ruppert - M91221" w:date="2019-06-03T17:46:00Z"/>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61F0EF69" w14:textId="77777777" w:rsidR="004E697D" w:rsidRDefault="004E697D">
      <w:pPr>
        <w:pStyle w:val="ListParagraph"/>
        <w:numPr>
          <w:ilvl w:val="0"/>
          <w:numId w:val="11"/>
        </w:numPr>
        <w:rPr>
          <w:ins w:id="1312" w:author="Martin Ruppert - M91221" w:date="2019-06-03T17:46:00Z"/>
          <w:lang w:eastAsia="en-AU"/>
        </w:rPr>
      </w:pPr>
    </w:p>
    <w:p w14:paraId="10921C39" w14:textId="4624DDB0" w:rsidR="00036504" w:rsidRPr="00331502" w:rsidDel="00A4106A" w:rsidRDefault="00036504">
      <w:pPr>
        <w:pStyle w:val="ListParagraph"/>
        <w:numPr>
          <w:ilvl w:val="0"/>
          <w:numId w:val="11"/>
        </w:numPr>
        <w:rPr>
          <w:del w:id="1313" w:author="Martin Ruppert - M91221" w:date="2019-06-03T17:45:00Z"/>
          <w:lang w:eastAsia="en-AU"/>
        </w:rPr>
      </w:pPr>
      <w:del w:id="1314" w:author="Martin Ruppert - M91221" w:date="2019-06-03T17:45:00Z">
        <w:r w:rsidDel="00A4106A">
          <w:rPr>
            <w:lang w:eastAsia="en-AU"/>
          </w:rPr>
          <w:delText xml:space="preserve">Configuring </w:delText>
        </w:r>
        <w:r w:rsidR="006336DD" w:rsidDel="00A4106A">
          <w:rPr>
            <w:lang w:eastAsia="en-AU"/>
          </w:rPr>
          <w:delText xml:space="preserve">the </w:delText>
        </w:r>
        <w:r w:rsidDel="00A4106A">
          <w:rPr>
            <w:lang w:eastAsia="en-AU"/>
          </w:rPr>
          <w:delText>USB</w:delText>
        </w:r>
        <w:r w:rsidR="006336DD" w:rsidDel="00A4106A">
          <w:rPr>
            <w:lang w:eastAsia="en-AU"/>
          </w:rPr>
          <w:delText xml:space="preserve"> Device Driver</w:delText>
        </w:r>
        <w:r w:rsidDel="00A4106A">
          <w:rPr>
            <w:lang w:eastAsia="en-AU"/>
          </w:rPr>
          <w:delText xml:space="preserve"> for a CDC Interface</w:delText>
        </w:r>
      </w:del>
    </w:p>
    <w:p w14:paraId="10921C3A" w14:textId="2F487A3A" w:rsidR="00A70D8F" w:rsidDel="00A4106A" w:rsidRDefault="00A70D8F">
      <w:pPr>
        <w:pStyle w:val="ListParagraph"/>
        <w:rPr>
          <w:del w:id="1315" w:author="Martin Ruppert - M91221" w:date="2019-06-03T17:45:00Z"/>
          <w:lang w:eastAsia="en-AU"/>
        </w:rPr>
        <w:pPrChange w:id="1316" w:author="Martin Ruppert - M91221" w:date="2019-06-03T17:46:00Z">
          <w:pPr>
            <w:pStyle w:val="ListParagraph"/>
            <w:numPr>
              <w:numId w:val="11"/>
            </w:numPr>
            <w:ind w:hanging="360"/>
          </w:pPr>
        </w:pPrChange>
      </w:pPr>
      <w:del w:id="1317" w:author="Martin Ruppert - M91221" w:date="2019-06-03T17:45:00Z">
        <w:r w:rsidDel="00A4106A">
          <w:rPr>
            <w:lang w:eastAsia="en-AU"/>
          </w:rPr>
          <w:delText>Application Configuration</w:delText>
        </w:r>
        <w:r w:rsidR="00121D6B" w:rsidDel="00A4106A">
          <w:rPr>
            <w:lang w:eastAsia="en-AU"/>
          </w:rPr>
          <w:delText xml:space="preserve">: </w:delText>
        </w:r>
        <w:r w:rsidDel="00A4106A">
          <w:rPr>
            <w:lang w:eastAsia="en-AU"/>
          </w:rPr>
          <w:delText>Changing the default application name</w:delText>
        </w:r>
      </w:del>
    </w:p>
    <w:p w14:paraId="10921C3B" w14:textId="36C59F7F" w:rsidR="00A70D8F" w:rsidDel="004E697D" w:rsidRDefault="00A70D8F">
      <w:pPr>
        <w:pStyle w:val="ListParagraph"/>
        <w:rPr>
          <w:del w:id="1318" w:author="Martin Ruppert - M91221" w:date="2019-06-03T17:46:00Z"/>
          <w:lang w:eastAsia="en-AU"/>
        </w:rPr>
        <w:pPrChange w:id="1319" w:author="Martin Ruppert - M91221" w:date="2019-06-03T17:46:00Z">
          <w:pPr>
            <w:pStyle w:val="ListParagraph"/>
            <w:numPr>
              <w:numId w:val="11"/>
            </w:numPr>
            <w:ind w:hanging="360"/>
          </w:pPr>
        </w:pPrChange>
      </w:pPr>
      <w:del w:id="1320" w:author="Martin Ruppert - M91221" w:date="2019-06-03T17:46:00Z">
        <w:r w:rsidDel="004E697D">
          <w:rPr>
            <w:lang w:eastAsia="en-AU"/>
          </w:rPr>
          <w:delText>Implementing a simple LED flasher using the System T</w:delText>
        </w:r>
        <w:r w:rsidR="00B971A6" w:rsidDel="004E697D">
          <w:rPr>
            <w:lang w:eastAsia="en-AU"/>
          </w:rPr>
          <w:delText>imer Service as the timing base</w:delText>
        </w:r>
      </w:del>
    </w:p>
    <w:p w14:paraId="10921C3C" w14:textId="3819580A" w:rsidR="00121D6B" w:rsidDel="004E697D" w:rsidRDefault="00A70D8F">
      <w:pPr>
        <w:pStyle w:val="ListParagraph"/>
        <w:rPr>
          <w:del w:id="1321" w:author="Martin Ruppert - M91221" w:date="2019-06-03T17:46:00Z"/>
          <w:lang w:eastAsia="en-AU"/>
        </w:rPr>
        <w:pPrChange w:id="1322" w:author="Martin Ruppert - M91221" w:date="2019-06-03T17:46:00Z">
          <w:pPr>
            <w:pStyle w:val="ListParagraph"/>
            <w:numPr>
              <w:ilvl w:val="1"/>
              <w:numId w:val="11"/>
            </w:numPr>
            <w:ind w:left="1440" w:hanging="360"/>
          </w:pPr>
        </w:pPrChange>
      </w:pPr>
      <w:del w:id="1323" w:author="Martin Ruppert - M91221" w:date="2019-06-03T17:46:00Z">
        <w:r w:rsidDel="004E697D">
          <w:rPr>
            <w:lang w:eastAsia="en-AU"/>
          </w:rPr>
          <w:delText>Adding a System Timer Service Handle variable in the application data structure</w:delText>
        </w:r>
      </w:del>
    </w:p>
    <w:p w14:paraId="10921C3D" w14:textId="7838D9D8" w:rsidR="00121D6B" w:rsidDel="004E697D" w:rsidRDefault="00A70D8F">
      <w:pPr>
        <w:pStyle w:val="ListParagraph"/>
        <w:rPr>
          <w:del w:id="1324" w:author="Martin Ruppert - M91221" w:date="2019-06-03T17:46:00Z"/>
          <w:lang w:eastAsia="en-AU"/>
        </w:rPr>
        <w:pPrChange w:id="1325" w:author="Martin Ruppert - M91221" w:date="2019-06-03T17:46:00Z">
          <w:pPr>
            <w:pStyle w:val="ListParagraph"/>
            <w:numPr>
              <w:ilvl w:val="1"/>
              <w:numId w:val="11"/>
            </w:numPr>
            <w:ind w:left="1440" w:hanging="360"/>
          </w:pPr>
        </w:pPrChange>
      </w:pPr>
      <w:del w:id="1326" w:author="Martin Ruppert - M91221" w:date="2019-06-03T17:46:00Z">
        <w:r w:rsidDel="004E697D">
          <w:rPr>
            <w:lang w:eastAsia="en-AU"/>
          </w:rPr>
          <w:delText>Checking if the System Timer Service is ready for use</w:delText>
        </w:r>
      </w:del>
    </w:p>
    <w:p w14:paraId="10921C3E" w14:textId="10433446" w:rsidR="00121D6B" w:rsidDel="004E697D" w:rsidRDefault="00906549">
      <w:pPr>
        <w:pStyle w:val="ListParagraph"/>
        <w:rPr>
          <w:del w:id="1327" w:author="Martin Ruppert - M91221" w:date="2019-06-03T17:46:00Z"/>
          <w:lang w:eastAsia="en-AU"/>
        </w:rPr>
        <w:pPrChange w:id="1328" w:author="Martin Ruppert - M91221" w:date="2019-06-03T17:46:00Z">
          <w:pPr>
            <w:pStyle w:val="ListParagraph"/>
            <w:numPr>
              <w:ilvl w:val="1"/>
              <w:numId w:val="11"/>
            </w:numPr>
            <w:ind w:left="1440" w:hanging="360"/>
          </w:pPr>
        </w:pPrChange>
      </w:pPr>
      <w:del w:id="1329" w:author="Martin Ruppert - M91221" w:date="2019-06-03T17:46:00Z">
        <w:r w:rsidDel="004E697D">
          <w:rPr>
            <w:lang w:eastAsia="en-AU"/>
          </w:rPr>
          <w:delText>Setting up a non-</w:delText>
        </w:r>
        <w:r w:rsidR="00A70D8F" w:rsidDel="004E697D">
          <w:rPr>
            <w:lang w:eastAsia="en-AU"/>
          </w:rPr>
          <w:delText>blocking 500ms Delay</w:delText>
        </w:r>
      </w:del>
    </w:p>
    <w:p w14:paraId="10921C3F" w14:textId="2DAB36E2" w:rsidR="00121D6B" w:rsidDel="004E697D" w:rsidRDefault="00A70D8F">
      <w:pPr>
        <w:pStyle w:val="ListParagraph"/>
        <w:rPr>
          <w:del w:id="1330" w:author="Martin Ruppert - M91221" w:date="2019-06-03T17:46:00Z"/>
          <w:lang w:eastAsia="en-AU"/>
        </w:rPr>
        <w:pPrChange w:id="1331" w:author="Martin Ruppert - M91221" w:date="2019-06-03T17:46:00Z">
          <w:pPr>
            <w:pStyle w:val="ListParagraph"/>
            <w:numPr>
              <w:ilvl w:val="1"/>
              <w:numId w:val="11"/>
            </w:numPr>
            <w:ind w:left="1440" w:hanging="360"/>
          </w:pPr>
        </w:pPrChange>
      </w:pPr>
      <w:del w:id="1332" w:author="Martin Ruppert - M91221" w:date="2019-06-03T17:46:00Z">
        <w:r w:rsidDel="004E697D">
          <w:rPr>
            <w:lang w:eastAsia="en-AU"/>
          </w:rPr>
          <w:delText xml:space="preserve">Polling the System Timer Service to determine if the </w:delText>
        </w:r>
        <w:r w:rsidR="00FC014A" w:rsidDel="004E697D">
          <w:rPr>
            <w:lang w:eastAsia="en-AU"/>
          </w:rPr>
          <w:delText xml:space="preserve">delay period </w:delText>
        </w:r>
        <w:r w:rsidDel="004E697D">
          <w:rPr>
            <w:lang w:eastAsia="en-AU"/>
          </w:rPr>
          <w:delText>has elapsed</w:delText>
        </w:r>
      </w:del>
    </w:p>
    <w:p w14:paraId="10921C40" w14:textId="044D78E5" w:rsidR="00A70D8F" w:rsidDel="004E697D" w:rsidRDefault="00A70D8F">
      <w:pPr>
        <w:pStyle w:val="ListParagraph"/>
        <w:rPr>
          <w:del w:id="1333" w:author="Martin Ruppert - M91221" w:date="2019-06-03T17:46:00Z"/>
          <w:lang w:eastAsia="en-AU"/>
        </w:rPr>
        <w:pPrChange w:id="1334" w:author="Martin Ruppert - M91221" w:date="2019-06-03T17:46:00Z">
          <w:pPr>
            <w:pStyle w:val="ListParagraph"/>
            <w:numPr>
              <w:ilvl w:val="1"/>
              <w:numId w:val="11"/>
            </w:numPr>
            <w:ind w:left="1440" w:hanging="360"/>
          </w:pPr>
        </w:pPrChange>
      </w:pPr>
      <w:del w:id="1335" w:author="Martin Ruppert - M91221" w:date="2019-06-03T17:46:00Z">
        <w:r w:rsidDel="004E697D">
          <w:rPr>
            <w:lang w:eastAsia="en-AU"/>
          </w:rPr>
          <w:delText>Rearming the 500ms Delay</w:delText>
        </w:r>
      </w:del>
    </w:p>
    <w:p w14:paraId="10921C41" w14:textId="021CAD37" w:rsidR="00121D6B" w:rsidRDefault="00A70D8F">
      <w:pPr>
        <w:pStyle w:val="ListParagraph"/>
        <w:rPr>
          <w:lang w:eastAsia="en-AU"/>
        </w:rPr>
        <w:pPrChange w:id="1336" w:author="Martin Ruppert - M91221" w:date="2019-06-03T17:46:00Z">
          <w:pPr>
            <w:pStyle w:val="ListParagraph"/>
            <w:numPr>
              <w:numId w:val="11"/>
            </w:numPr>
            <w:ind w:hanging="360"/>
          </w:pPr>
        </w:pPrChange>
      </w:pPr>
      <w:r>
        <w:rPr>
          <w:lang w:eastAsia="en-AU"/>
        </w:rPr>
        <w:t xml:space="preserve">Toggling the IO Pin that drives </w:t>
      </w:r>
      <w:ins w:id="1337" w:author="Martin Ruppert - M91221" w:date="2019-06-03T17:46:00Z">
        <w:r w:rsidR="004E697D">
          <w:rPr>
            <w:lang w:eastAsia="en-AU"/>
          </w:rPr>
          <w:t>USER_LED0</w:t>
        </w:r>
      </w:ins>
      <w:del w:id="1338" w:author="Martin Ruppert - M91221" w:date="2019-06-03T17:46:00Z">
        <w:r w:rsidDel="004E697D">
          <w:rPr>
            <w:lang w:eastAsia="en-AU"/>
          </w:rPr>
          <w:delText>LED</w:delText>
        </w:r>
        <w:r w:rsidR="00B971A6" w:rsidDel="004E697D">
          <w:rPr>
            <w:lang w:eastAsia="en-AU"/>
          </w:rPr>
          <w:delText>3</w:delText>
        </w:r>
      </w:del>
      <w:r>
        <w:rPr>
          <w:lang w:eastAsia="en-AU"/>
        </w:rPr>
        <w:t xml:space="preserve"> on the </w:t>
      </w:r>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p>
    <w:p w14:paraId="10921C42" w14:textId="1F879848" w:rsidR="00121D6B" w:rsidRDefault="00A70D8F" w:rsidP="00275C72">
      <w:pPr>
        <w:pStyle w:val="ListParagraph"/>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r w:rsidR="00036504">
        <w:rPr>
          <w:lang w:eastAsia="en-AU"/>
        </w:rPr>
        <w:t xml:space="preserve"> on the network</w:t>
      </w:r>
    </w:p>
    <w:p w14:paraId="10921C43" w14:textId="77777777" w:rsidR="00036504" w:rsidRDefault="00036504" w:rsidP="00275C72">
      <w:pPr>
        <w:pStyle w:val="ListParagraph"/>
        <w:numPr>
          <w:ilvl w:val="0"/>
          <w:numId w:val="11"/>
        </w:numPr>
        <w:rPr>
          <w:lang w:eastAsia="en-AU"/>
        </w:rPr>
      </w:pPr>
      <w:r>
        <w:rPr>
          <w:lang w:eastAsia="en-AU"/>
        </w:rPr>
        <w:t>Use the Console and Command System to get help on available TCPIP Commands and execute a command to get information about the network configuration.</w:t>
      </w:r>
      <w:bookmarkStart w:id="1339" w:name="_GoBack"/>
      <w:bookmarkEnd w:id="1339"/>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4F6C7537" w:rsidR="002718C7" w:rsidRDefault="005169A8">
      <w:pPr>
        <w:pStyle w:val="Heading2"/>
        <w:rPr>
          <w:lang w:eastAsia="en-AU"/>
        </w:rPr>
        <w:pPrChange w:id="1340" w:author="Martin Ruppert - M91221" w:date="2019-06-04T12:34:00Z">
          <w:pPr>
            <w:pStyle w:val="Heading1"/>
          </w:pPr>
        </w:pPrChange>
      </w:pPr>
      <w:bookmarkStart w:id="1341" w:name="_Toc488278755"/>
      <w:bookmarkStart w:id="1342" w:name="_Toc10545761"/>
      <w:r>
        <w:rPr>
          <w:lang w:eastAsia="en-AU"/>
        </w:rPr>
        <w:lastRenderedPageBreak/>
        <w:t>Lab Procedure</w:t>
      </w:r>
      <w:bookmarkEnd w:id="1341"/>
      <w:bookmarkEnd w:id="1342"/>
    </w:p>
    <w:p w14:paraId="10921C46" w14:textId="77777777" w:rsidR="005169A8" w:rsidRPr="005169A8" w:rsidRDefault="005169A8">
      <w:pPr>
        <w:pStyle w:val="Heading3"/>
        <w:rPr>
          <w:lang w:eastAsia="en-AU"/>
        </w:rPr>
        <w:pPrChange w:id="1343" w:author="Martin Ruppert - M91221" w:date="2019-06-04T12:34:00Z">
          <w:pPr>
            <w:pStyle w:val="Heading2"/>
          </w:pPr>
        </w:pPrChange>
      </w:pPr>
      <w:bookmarkStart w:id="1344" w:name="_Toc488278756"/>
      <w:bookmarkStart w:id="1345" w:name="_Toc10545762"/>
      <w:r>
        <w:rPr>
          <w:lang w:eastAsia="en-AU"/>
        </w:rPr>
        <w:t>Starting MPLAB</w:t>
      </w:r>
      <w:r w:rsidR="00DE4201">
        <w:rPr>
          <w:lang w:eastAsia="en-AU"/>
        </w:rPr>
        <w:t xml:space="preserve"> </w:t>
      </w:r>
      <w:r>
        <w:rPr>
          <w:lang w:eastAsia="en-AU"/>
        </w:rPr>
        <w:t>X</w:t>
      </w:r>
      <w:r w:rsidR="00DE4201">
        <w:rPr>
          <w:lang w:eastAsia="en-AU"/>
        </w:rPr>
        <w:t xml:space="preserve"> IDE</w:t>
      </w:r>
      <w:bookmarkEnd w:id="1344"/>
      <w:bookmarkEnd w:id="1345"/>
    </w:p>
    <w:p w14:paraId="10921C47" w14:textId="6D838675" w:rsidR="002718C7" w:rsidRDefault="0038709F" w:rsidP="00C858E8">
      <w:pPr>
        <w:pStyle w:val="NumberedList"/>
      </w:pPr>
      <w:r>
        <w:t xml:space="preserve">Start MPLAB X IDE by double clicking on the MPLAB X IDE </w:t>
      </w:r>
      <w:r w:rsidR="00064A8E">
        <w:t>vv5.20.04</w:t>
      </w:r>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5652532B" w:rsidR="0038709F" w:rsidRPr="001458B3" w:rsidRDefault="00064A8E" w:rsidP="00B64AD3">
            <w:pPr>
              <w:pStyle w:val="NumberedList"/>
              <w:numPr>
                <w:ilvl w:val="0"/>
                <w:numId w:val="0"/>
              </w:numPr>
            </w:pPr>
            <w:r>
              <w:rPr>
                <w:noProof/>
              </w:rPr>
              <w:t xml:space="preserve"> </w:t>
            </w:r>
            <w:del w:id="1346" w:author="Martin Ruppert - M91221" w:date="2019-06-03T18:11:00Z">
              <w:r w:rsidDel="008821D5">
                <w:rPr>
                  <w:noProof/>
                </w:rPr>
                <w:drawing>
                  <wp:inline distT="0" distB="0" distL="0" distR="0" wp14:anchorId="66CB7641" wp14:editId="1BF773BC">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9204" cy="823031"/>
                            </a:xfrm>
                            <a:prstGeom prst="rect">
                              <a:avLst/>
                            </a:prstGeom>
                          </pic:spPr>
                        </pic:pic>
                      </a:graphicData>
                    </a:graphic>
                  </wp:inline>
                </w:drawing>
              </w:r>
            </w:del>
            <w:ins w:id="1347" w:author="Martin Ruppert - M91221" w:date="2019-06-03T18:11:00Z">
              <w:r w:rsidR="008821D5">
                <w:rPr>
                  <w:noProof/>
                </w:rPr>
                <w:drawing>
                  <wp:inline distT="0" distB="0" distL="0" distR="0" wp14:anchorId="2F4D80C6" wp14:editId="6B1F0D93">
                    <wp:extent cx="857493" cy="9829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63267" cy="989599"/>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01269337" w:rsidR="00B971A6" w:rsidRDefault="00B971A6" w:rsidP="001458B3">
            <w:pPr>
              <w:pStyle w:val="NumberedList"/>
              <w:numPr>
                <w:ilvl w:val="0"/>
                <w:numId w:val="0"/>
              </w:numPr>
              <w:jc w:val="center"/>
            </w:pPr>
          </w:p>
          <w:p w14:paraId="10921C4A" w14:textId="5BAA6074" w:rsidR="00064A8E" w:rsidRPr="001458B3" w:rsidRDefault="00064A8E" w:rsidP="001458B3">
            <w:pPr>
              <w:pStyle w:val="NumberedList"/>
              <w:numPr>
                <w:ilvl w:val="0"/>
                <w:numId w:val="0"/>
              </w:numPr>
              <w:jc w:val="center"/>
            </w:pPr>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94170" cy="4153535"/>
                          </a:xfrm>
                          <a:prstGeom prst="rect">
                            <a:avLst/>
                          </a:prstGeom>
                        </pic:spPr>
                      </pic:pic>
                    </a:graphicData>
                  </a:graphic>
                </wp:inline>
              </w:drawing>
            </w:r>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3D81126" w:rsidR="0002075E" w:rsidRDefault="0002075E">
      <w:pPr>
        <w:pStyle w:val="Heading3"/>
        <w:pPrChange w:id="1348" w:author="Martin Ruppert - M91221" w:date="2019-06-04T12:34:00Z">
          <w:pPr>
            <w:pStyle w:val="Heading2"/>
          </w:pPr>
        </w:pPrChange>
      </w:pPr>
      <w:bookmarkStart w:id="1349" w:name="_Toc488278757"/>
      <w:bookmarkStart w:id="1350" w:name="_Toc10545763"/>
      <w:r>
        <w:lastRenderedPageBreak/>
        <w:t xml:space="preserve">Project </w:t>
      </w:r>
      <w:del w:id="1351" w:author="Martin Ruppert - M91221" w:date="2019-06-03T23:34:00Z">
        <w:r w:rsidDel="00ED28C0">
          <w:delText>Setup</w:delText>
        </w:r>
      </w:del>
      <w:bookmarkEnd w:id="1349"/>
      <w:ins w:id="1352" w:author="Martin Ruppert - M91221" w:date="2019-06-03T23:34:00Z">
        <w:r w:rsidR="00ED28C0">
          <w:t>Load</w:t>
        </w:r>
      </w:ins>
      <w:ins w:id="1353" w:author="Martin Ruppert - M91221" w:date="2019-06-04T12:52:00Z">
        <w:r w:rsidR="00CF5F88">
          <w:t xml:space="preserve">, </w:t>
        </w:r>
      </w:ins>
      <w:ins w:id="1354" w:author="Martin Ruppert - M91221" w:date="2019-06-04T12:51:00Z">
        <w:r w:rsidR="00CF5F88">
          <w:t>modify</w:t>
        </w:r>
      </w:ins>
      <w:ins w:id="1355" w:author="Martin Ruppert - M91221" w:date="2019-06-04T12:57:00Z">
        <w:r w:rsidR="00F53943">
          <w:t xml:space="preserve"> with MHC</w:t>
        </w:r>
      </w:ins>
      <w:ins w:id="1356" w:author="Martin Ruppert - M91221" w:date="2019-06-04T12:52:00Z">
        <w:r w:rsidR="00CF5F88">
          <w:t xml:space="preserve">, </w:t>
        </w:r>
      </w:ins>
      <w:ins w:id="1357" w:author="Martin Ruppert - M91221" w:date="2019-06-04T12:57:00Z">
        <w:r w:rsidR="00F53943">
          <w:t xml:space="preserve">Generate, </w:t>
        </w:r>
      </w:ins>
      <w:ins w:id="1358" w:author="Martin Ruppert - M91221" w:date="2019-06-04T12:52:00Z">
        <w:r w:rsidR="00CF5F88">
          <w:t>build and run</w:t>
        </w:r>
      </w:ins>
      <w:bookmarkEnd w:id="1350"/>
    </w:p>
    <w:p w14:paraId="10921C4F" w14:textId="4C5909FF" w:rsidR="002718C7" w:rsidRDefault="001F6F04" w:rsidP="000F17AB">
      <w:pPr>
        <w:pStyle w:val="ListParagraph"/>
        <w:numPr>
          <w:ilvl w:val="0"/>
          <w:numId w:val="31"/>
        </w:numPr>
        <w:rPr>
          <w:ins w:id="1359" w:author="Martin Ruppert - M91221" w:date="2019-06-03T18:24:00Z"/>
        </w:rPr>
      </w:pPr>
      <w:r w:rsidRPr="005E5085">
        <w:t>O</w:t>
      </w:r>
      <w:r w:rsidR="00AD7FDC" w:rsidRPr="005E5085">
        <w:t xml:space="preserve">pen </w:t>
      </w:r>
      <w:del w:id="1360" w:author="Martin Ruppert - M91221" w:date="2019-06-03T18:15:00Z">
        <w:r w:rsidR="00AD7FDC" w:rsidRPr="005E5085" w:rsidDel="00CC103D">
          <w:delText xml:space="preserve">the New </w:delText>
        </w:r>
      </w:del>
      <w:r w:rsidR="00AD7FDC" w:rsidRPr="005E5085">
        <w:t xml:space="preserve">Project </w:t>
      </w:r>
      <w:del w:id="1361" w:author="Martin Ruppert - M91221" w:date="2019-06-03T18:15:00Z">
        <w:r w:rsidR="00AD7FDC" w:rsidRPr="005E5085" w:rsidDel="00CC103D">
          <w:delText xml:space="preserve">Wizard </w:delText>
        </w:r>
      </w:del>
      <w:r w:rsidR="00AD7FDC" w:rsidRPr="005E5085">
        <w:t xml:space="preserve">by choosing </w:t>
      </w:r>
      <w:r w:rsidR="002718C7" w:rsidRPr="005E5085">
        <w:rPr>
          <w:rPrChange w:id="1362" w:author="Martin Ruppert - M91221" w:date="2019-06-03T18:24:00Z">
            <w:rPr>
              <w:rStyle w:val="MenuPath"/>
            </w:rPr>
          </w:rPrChange>
        </w:rPr>
        <w:t>File</w:t>
      </w:r>
      <w:r w:rsidR="0038709F" w:rsidRPr="005E5085">
        <w:rPr>
          <w:rPrChange w:id="1363" w:author="Martin Ruppert - M91221" w:date="2019-06-03T18:24:00Z">
            <w:rPr>
              <w:rStyle w:val="MenuPath"/>
            </w:rPr>
          </w:rPrChange>
        </w:rPr>
        <w:sym w:font="Wingdings 3" w:char="F086"/>
      </w:r>
      <w:ins w:id="1364" w:author="Martin Ruppert - M91221" w:date="2019-06-03T18:15:00Z">
        <w:r w:rsidR="00CC103D" w:rsidRPr="005E5085">
          <w:rPr>
            <w:rPrChange w:id="1365" w:author="Martin Ruppert - M91221" w:date="2019-06-03T18:24:00Z">
              <w:rPr>
                <w:rStyle w:val="MenuPath"/>
              </w:rPr>
            </w:rPrChange>
          </w:rPr>
          <w:t xml:space="preserve">Open </w:t>
        </w:r>
      </w:ins>
      <w:del w:id="1366" w:author="Martin Ruppert - M91221" w:date="2019-06-03T18:15:00Z">
        <w:r w:rsidR="002718C7" w:rsidRPr="005E5085" w:rsidDel="00CC103D">
          <w:rPr>
            <w:rPrChange w:id="1367" w:author="Martin Ruppert - M91221" w:date="2019-06-03T18:24:00Z">
              <w:rPr>
                <w:rStyle w:val="MenuPath"/>
              </w:rPr>
            </w:rPrChange>
          </w:rPr>
          <w:delText xml:space="preserve">New </w:delText>
        </w:r>
      </w:del>
      <w:r w:rsidR="002718C7" w:rsidRPr="005E5085">
        <w:rPr>
          <w:rPrChange w:id="1368" w:author="Martin Ruppert - M91221" w:date="2019-06-03T18:24:00Z">
            <w:rPr>
              <w:rStyle w:val="MenuPath"/>
            </w:rPr>
          </w:rPrChange>
        </w:rPr>
        <w:t>Project</w:t>
      </w:r>
      <w:r w:rsidR="00A811FA" w:rsidRPr="005E5085">
        <w:rPr>
          <w:rPrChange w:id="1369" w:author="Martin Ruppert - M91221" w:date="2019-06-03T18:24:00Z">
            <w:rPr>
              <w:rStyle w:val="MenuPath"/>
            </w:rPr>
          </w:rPrChange>
        </w:rPr>
        <w:t>…</w:t>
      </w:r>
      <w:r w:rsidR="00AD7FDC" w:rsidRPr="005E5085">
        <w:t xml:space="preserve"> from the main menu</w:t>
      </w:r>
      <w:ins w:id="1370" w:author="Martin Ruppert - M91221" w:date="2019-06-03T18:15:00Z">
        <w:r w:rsidR="00813E94" w:rsidRPr="005E5085">
          <w:t xml:space="preserve"> and select</w:t>
        </w:r>
      </w:ins>
      <w:ins w:id="1371" w:author="Martin Ruppert - M91221" w:date="2019-06-03T18:16:00Z">
        <w:r w:rsidR="00813E94" w:rsidRPr="005E5085">
          <w:t xml:space="preserve"> lab1 project</w:t>
        </w:r>
      </w:ins>
      <w:ins w:id="1372" w:author="Martin Ruppert - M91221" w:date="2019-06-03T18:24:00Z">
        <w:r w:rsidR="000F17AB" w:rsidRPr="00837FCB">
          <w:rPr>
            <w:noProof/>
          </w:rPr>
          <w:drawing>
            <wp:inline distT="0" distB="0" distL="0" distR="0" wp14:anchorId="4041374C" wp14:editId="077EFFAD">
              <wp:extent cx="6694170" cy="351409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94170" cy="3514090"/>
                      </a:xfrm>
                      <a:prstGeom prst="rect">
                        <a:avLst/>
                      </a:prstGeom>
                    </pic:spPr>
                  </pic:pic>
                </a:graphicData>
              </a:graphic>
            </wp:inline>
          </w:drawing>
        </w:r>
      </w:ins>
      <w:ins w:id="1373" w:author="Martin Ruppert - M91221" w:date="2019-06-03T23:34:00Z">
        <w:r w:rsidR="00B675E4">
          <w:br/>
        </w:r>
      </w:ins>
      <w:del w:id="1374" w:author="Martin Ruppert - M91221" w:date="2019-06-03T18:15:00Z">
        <w:r w:rsidR="00AD7FDC" w:rsidRPr="005E5085" w:rsidDel="00813E94">
          <w:delText>.</w:delText>
        </w:r>
      </w:del>
    </w:p>
    <w:p w14:paraId="72A99050" w14:textId="77777777" w:rsidR="003072BB" w:rsidRDefault="003072BB" w:rsidP="000F17AB">
      <w:pPr>
        <w:pStyle w:val="ListParagraph"/>
        <w:numPr>
          <w:ilvl w:val="0"/>
          <w:numId w:val="31"/>
        </w:numPr>
        <w:rPr>
          <w:ins w:id="1375" w:author="Martin Ruppert - M91221" w:date="2019-06-03T18:25:00Z"/>
        </w:rPr>
      </w:pPr>
      <w:ins w:id="1376" w:author="Martin Ruppert - M91221" w:date="2019-06-03T18:24:00Z">
        <w:r w:rsidRPr="00DB1C44">
          <w:t xml:space="preserve">Open Project Properties by choosing </w:t>
        </w:r>
      </w:ins>
    </w:p>
    <w:p w14:paraId="18BE1CA0" w14:textId="1A240391" w:rsidR="000F17AB" w:rsidRDefault="003072BB">
      <w:pPr>
        <w:pStyle w:val="ListParagraph"/>
        <w:numPr>
          <w:ilvl w:val="1"/>
          <w:numId w:val="31"/>
        </w:numPr>
        <w:rPr>
          <w:ins w:id="1377" w:author="Martin Ruppert - M91221" w:date="2019-06-03T18:24:00Z"/>
        </w:rPr>
        <w:pPrChange w:id="1378" w:author="Martin Ruppert - M91221" w:date="2019-06-03T18:25:00Z">
          <w:pPr>
            <w:pStyle w:val="ListParagraph"/>
            <w:numPr>
              <w:numId w:val="31"/>
            </w:numPr>
            <w:ind w:hanging="360"/>
          </w:pPr>
        </w:pPrChange>
      </w:pPr>
      <w:ins w:id="1379" w:author="Martin Ruppert - M91221" w:date="2019-06-03T18:24:00Z">
        <w:r w:rsidRPr="00DB1C44">
          <w:t>File</w:t>
        </w:r>
        <w:r w:rsidRPr="00DB1C44">
          <w:sym w:font="Wingdings 3" w:char="F086"/>
        </w:r>
        <w:r w:rsidRPr="00DB1C44">
          <w:t>Project Properties from the main menu</w:t>
        </w:r>
      </w:ins>
    </w:p>
    <w:p w14:paraId="370D73E6" w14:textId="32F2DF12" w:rsidR="003072BB" w:rsidRDefault="00E84221" w:rsidP="003072BB">
      <w:pPr>
        <w:pStyle w:val="ListParagraph"/>
        <w:numPr>
          <w:ilvl w:val="1"/>
          <w:numId w:val="31"/>
        </w:numPr>
        <w:rPr>
          <w:ins w:id="1380" w:author="Martin Ruppert - M91221" w:date="2019-06-03T18:26:00Z"/>
        </w:rPr>
      </w:pPr>
      <w:ins w:id="1381" w:author="Martin Ruppert - M91221" w:date="2019-06-03T18:25:00Z">
        <w:r>
          <w:t xml:space="preserve">Or select with a right click the project node </w:t>
        </w:r>
        <w:r w:rsidR="00E72D87">
          <w:t>in the project w</w:t>
        </w:r>
      </w:ins>
      <w:ins w:id="1382" w:author="Martin Ruppert - M91221" w:date="2019-06-03T18:26:00Z">
        <w:r w:rsidR="00E72D87">
          <w:t>indows and select at the bottom</w:t>
        </w:r>
        <w:r w:rsidR="00E72D87">
          <w:br/>
        </w:r>
        <w:r w:rsidR="00E72D87">
          <w:rPr>
            <w:noProof/>
          </w:rPr>
          <w:drawing>
            <wp:inline distT="0" distB="0" distL="0" distR="0" wp14:anchorId="4ABA54E2" wp14:editId="69573006">
              <wp:extent cx="4076190" cy="828571"/>
              <wp:effectExtent l="0" t="0" r="63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6190" cy="828571"/>
                      </a:xfrm>
                      <a:prstGeom prst="rect">
                        <a:avLst/>
                      </a:prstGeom>
                    </pic:spPr>
                  </pic:pic>
                </a:graphicData>
              </a:graphic>
            </wp:inline>
          </w:drawing>
        </w:r>
      </w:ins>
    </w:p>
    <w:p w14:paraId="2A6471C8" w14:textId="2FC9C084" w:rsidR="00CF0B6C" w:rsidRDefault="00837FE7">
      <w:pPr>
        <w:pStyle w:val="ListParagraph"/>
        <w:numPr>
          <w:ilvl w:val="1"/>
          <w:numId w:val="31"/>
        </w:numPr>
        <w:rPr>
          <w:ins w:id="1383" w:author="Martin Ruppert - M91221" w:date="2019-06-04T12:58:00Z"/>
        </w:rPr>
      </w:pPr>
      <w:ins w:id="1384" w:author="Martin Ruppert - M91221" w:date="2019-06-03T18:27:00Z">
        <w:r>
          <w:t xml:space="preserve">Or select the toolbox in </w:t>
        </w:r>
        <w:r w:rsidR="00F7607A">
          <w:t>the Dashboard</w:t>
        </w:r>
        <w:r w:rsidR="00F7607A">
          <w:br/>
        </w:r>
        <w:r w:rsidR="00F7607A">
          <w:rPr>
            <w:noProof/>
          </w:rPr>
          <w:drawing>
            <wp:inline distT="0" distB="0" distL="0" distR="0" wp14:anchorId="33DF1380" wp14:editId="0FFBE959">
              <wp:extent cx="4181475" cy="18669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1475" cy="1866900"/>
                      </a:xfrm>
                      <a:prstGeom prst="rect">
                        <a:avLst/>
                      </a:prstGeom>
                    </pic:spPr>
                  </pic:pic>
                </a:graphicData>
              </a:graphic>
            </wp:inline>
          </w:drawing>
        </w:r>
      </w:ins>
      <w:ins w:id="1385" w:author="Martin Ruppert - M91221" w:date="2019-06-03T23:35:00Z">
        <w:r w:rsidR="00B675E4">
          <w:br/>
        </w:r>
        <w:r w:rsidR="00B675E4">
          <w:br/>
        </w:r>
      </w:ins>
    </w:p>
    <w:p w14:paraId="69EB5A86" w14:textId="77777777" w:rsidR="00CF0B6C" w:rsidRDefault="00CF0B6C">
      <w:pPr>
        <w:tabs>
          <w:tab w:val="clear" w:pos="284"/>
          <w:tab w:val="clear" w:pos="567"/>
          <w:tab w:val="clear" w:pos="851"/>
          <w:tab w:val="clear" w:pos="1134"/>
          <w:tab w:val="clear" w:pos="1418"/>
          <w:tab w:val="clear" w:pos="1701"/>
          <w:tab w:val="clear" w:pos="1985"/>
          <w:tab w:val="clear" w:pos="2268"/>
        </w:tabs>
        <w:spacing w:line="240" w:lineRule="auto"/>
        <w:rPr>
          <w:ins w:id="1386" w:author="Martin Ruppert - M91221" w:date="2019-06-04T12:58:00Z"/>
        </w:rPr>
      </w:pPr>
      <w:ins w:id="1387" w:author="Martin Ruppert - M91221" w:date="2019-06-04T12:58:00Z">
        <w:r>
          <w:br w:type="page"/>
        </w:r>
      </w:ins>
    </w:p>
    <w:p w14:paraId="66F067C4" w14:textId="77777777" w:rsidR="00E72D87" w:rsidRPr="00FB6039" w:rsidRDefault="00E72D87">
      <w:pPr>
        <w:pStyle w:val="ListParagraph"/>
        <w:numPr>
          <w:ilvl w:val="1"/>
          <w:numId w:val="31"/>
        </w:numPr>
        <w:pPrChange w:id="1388" w:author="Martin Ruppert - M91221" w:date="2019-06-03T18:24:00Z">
          <w:pPr>
            <w:pStyle w:val="NumberedList"/>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5E5085" w:rsidDel="00B675E4" w14:paraId="10921C51" w14:textId="3C9F9B02" w:rsidTr="001458B3">
        <w:trPr>
          <w:del w:id="1389" w:author="Martin Ruppert - M91221" w:date="2019-06-03T23:34:00Z"/>
        </w:trPr>
        <w:tc>
          <w:tcPr>
            <w:tcW w:w="9016" w:type="dxa"/>
            <w:shd w:val="clear" w:color="auto" w:fill="auto"/>
            <w:vAlign w:val="center"/>
          </w:tcPr>
          <w:p w14:paraId="0F07C61C" w14:textId="5411E619" w:rsidR="00B759CA" w:rsidRPr="005E5085" w:rsidDel="00B675E4" w:rsidRDefault="005B3261">
            <w:pPr>
              <w:rPr>
                <w:del w:id="1390" w:author="Martin Ruppert - M91221" w:date="2019-06-03T23:34:00Z"/>
              </w:rPr>
              <w:pPrChange w:id="1391" w:author="Martin Ruppert - M91221" w:date="2019-06-03T18:24:00Z">
                <w:pPr>
                  <w:pStyle w:val="NoSpacing"/>
                </w:pPr>
              </w:pPrChange>
            </w:pPr>
            <w:del w:id="1392" w:author="Martin Ruppert - M91221" w:date="2019-06-03T18:15:00Z">
              <w:r w:rsidRPr="005E5085" w:rsidDel="00CC103D">
                <w:rPr>
                  <w:noProof/>
                  <w:rPrChange w:id="1393" w:author="Martin Ruppert - M91221" w:date="2019-06-03T18:24:00Z">
                    <w:rPr>
                      <w:noProof/>
                      <w:lang w:eastAsia="en-AU"/>
                    </w:rPr>
                  </w:rPrChange>
                </w:rPr>
                <mc:AlternateContent>
                  <mc:Choice Requires="wps">
                    <w:drawing>
                      <wp:anchor distT="0" distB="0" distL="114300" distR="114300" simplePos="0" relativeHeight="251231744" behindDoc="0" locked="0" layoutInCell="1" allowOverlap="1" wp14:anchorId="1092223D" wp14:editId="1D98F594">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D0467" id="Rounded Rectangle 19" o:spid="_x0000_s1026" style="position:absolute;margin-left:-5pt;margin-top:17.9pt;width:190.4pt;height:38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p>
          <w:p w14:paraId="10921C50" w14:textId="4DB53ADA" w:rsidR="000F17AB" w:rsidRPr="005E5085" w:rsidDel="00B675E4" w:rsidRDefault="002E774D">
            <w:pPr>
              <w:rPr>
                <w:del w:id="1394" w:author="Martin Ruppert - M91221" w:date="2019-06-03T23:34:00Z"/>
              </w:rPr>
              <w:pPrChange w:id="1395" w:author="Martin Ruppert - M91221" w:date="2019-06-03T23:34:00Z">
                <w:pPr>
                  <w:pStyle w:val="NoSpacing"/>
                </w:pPr>
              </w:pPrChange>
            </w:pPr>
            <w:del w:id="1396" w:author="Martin Ruppert - M91221" w:date="2019-06-03T18:15:00Z">
              <w:r w:rsidRPr="00FB6039" w:rsidDel="00CC103D">
                <w:rPr>
                  <w:noProof/>
                </w:rPr>
                <w:drawing>
                  <wp:inline distT="0" distB="0" distL="0" distR="0" wp14:anchorId="6D383F9E" wp14:editId="186B999C">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9602" cy="769687"/>
                            </a:xfrm>
                            <a:prstGeom prst="rect">
                              <a:avLst/>
                            </a:prstGeom>
                          </pic:spPr>
                        </pic:pic>
                      </a:graphicData>
                    </a:graphic>
                  </wp:inline>
                </w:drawing>
              </w:r>
            </w:del>
          </w:p>
        </w:tc>
      </w:tr>
    </w:tbl>
    <w:p w14:paraId="10921C52" w14:textId="63F94698" w:rsidR="002718C7" w:rsidDel="000F17AB" w:rsidRDefault="00AD7FDC" w:rsidP="005E5085">
      <w:pPr>
        <w:rPr>
          <w:del w:id="1397" w:author="Martin Ruppert - M91221" w:date="2019-06-03T18:16:00Z"/>
        </w:rPr>
      </w:pPr>
      <w:del w:id="1398" w:author="Martin Ruppert - M91221" w:date="2019-06-03T18:16:00Z">
        <w:r w:rsidRPr="005E5085" w:rsidDel="002523E3">
          <w:delText xml:space="preserve">There are two </w:delText>
        </w:r>
        <w:r w:rsidR="00E9277C" w:rsidRPr="005E5085" w:rsidDel="002523E3">
          <w:delText>s</w:delText>
        </w:r>
        <w:r w:rsidRPr="005E5085" w:rsidDel="002523E3">
          <w:delText>teps to create a new</w:delText>
        </w:r>
        <w:r w:rsidR="00A91EB6" w:rsidRPr="005E5085" w:rsidDel="002523E3">
          <w:delText xml:space="preserve"> MPLAB Harmony</w:delText>
        </w:r>
        <w:r w:rsidRPr="005E5085" w:rsidDel="002523E3">
          <w:delText xml:space="preserve"> project. In the </w:delText>
        </w:r>
        <w:r w:rsidRPr="005E5085" w:rsidDel="002523E3">
          <w:rPr>
            <w:rPrChange w:id="1399" w:author="Martin Ruppert - M91221" w:date="2019-06-03T18:24:00Z">
              <w:rPr>
                <w:rStyle w:val="WindowOrDialogName"/>
              </w:rPr>
            </w:rPrChange>
          </w:rPr>
          <w:delText>Choose Project</w:delText>
        </w:r>
        <w:r w:rsidRPr="005E5085" w:rsidDel="002523E3">
          <w:delText xml:space="preserve"> step</w:delText>
        </w:r>
        <w:r w:rsidR="00E9277C" w:rsidRPr="005E5085" w:rsidDel="002523E3">
          <w:delText>,</w:delText>
        </w:r>
        <w:r w:rsidRPr="005E5085" w:rsidDel="002523E3">
          <w:delText xml:space="preserve"> </w:delText>
        </w:r>
        <w:r w:rsidR="002718C7" w:rsidRPr="005E5085" w:rsidDel="002523E3">
          <w:delText>set the following options:</w:delText>
        </w:r>
      </w:del>
    </w:p>
    <w:p w14:paraId="1A03DA46" w14:textId="1064F928" w:rsidR="00974E59" w:rsidRDefault="00974E59" w:rsidP="00974E59">
      <w:pPr>
        <w:pStyle w:val="ListParagraph"/>
        <w:numPr>
          <w:ilvl w:val="0"/>
          <w:numId w:val="31"/>
        </w:numPr>
        <w:rPr>
          <w:ins w:id="1400" w:author="Martin Ruppert - M91221" w:date="2019-06-03T18:29:00Z"/>
        </w:rPr>
      </w:pPr>
      <w:ins w:id="1401" w:author="Martin Ruppert - M91221" w:date="2019-06-03T18:29:00Z">
        <w:r>
          <w:t>Select the XC32 Compiler v2.15</w:t>
        </w:r>
        <w:r w:rsidR="009409E4">
          <w:t xml:space="preserve"> </w:t>
        </w:r>
      </w:ins>
    </w:p>
    <w:p w14:paraId="0CB73CAA" w14:textId="05631C2A" w:rsidR="009409E4" w:rsidRDefault="009409E4">
      <w:pPr>
        <w:pStyle w:val="ListParagraph"/>
        <w:numPr>
          <w:ilvl w:val="0"/>
          <w:numId w:val="31"/>
        </w:numPr>
        <w:rPr>
          <w:ins w:id="1402" w:author="Martin Ruppert - M91221" w:date="2019-06-03T18:29:00Z"/>
        </w:rPr>
        <w:pPrChange w:id="1403" w:author="Martin Ruppert - M91221" w:date="2019-06-03T18:29:00Z">
          <w:pPr/>
        </w:pPrChange>
      </w:pPr>
      <w:ins w:id="1404" w:author="Martin Ruppert - M91221" w:date="2019-06-03T18:29:00Z">
        <w:r>
          <w:t>Select the SAME7</w:t>
        </w:r>
      </w:ins>
      <w:ins w:id="1405" w:author="Martin Ruppert - M91221" w:date="2019-06-03T18:30:00Z">
        <w:r>
          <w:t xml:space="preserve">0 </w:t>
        </w:r>
        <w:proofErr w:type="spellStart"/>
        <w:r>
          <w:t>Xplained</w:t>
        </w:r>
        <w:proofErr w:type="spellEnd"/>
        <w:r>
          <w:t xml:space="preserve"> by clicking on the </w:t>
        </w:r>
        <w:r w:rsidR="00FC7090">
          <w:t>SN: Number</w:t>
        </w:r>
      </w:ins>
    </w:p>
    <w:p w14:paraId="10921C53" w14:textId="68B59AE3" w:rsidR="0038709F" w:rsidDel="002523E3" w:rsidRDefault="00CA7D4F">
      <w:pPr>
        <w:rPr>
          <w:del w:id="1406" w:author="Martin Ruppert - M91221" w:date="2019-06-03T18:17:00Z"/>
        </w:rPr>
        <w:pPrChange w:id="1407" w:author="Martin Ruppert - M91221" w:date="2019-06-03T18:24:00Z">
          <w:pPr>
            <w:pStyle w:val="NumberedList"/>
            <w:numPr>
              <w:ilvl w:val="0"/>
              <w:numId w:val="0"/>
            </w:numPr>
            <w:ind w:left="0" w:firstLine="0"/>
          </w:pPr>
        </w:pPrChange>
      </w:pPr>
      <w:ins w:id="1408" w:author="Martin Ruppert - M91221" w:date="2019-06-03T18:29:00Z">
        <w:r>
          <w:rPr>
            <w:noProof/>
          </w:rPr>
          <w:drawing>
            <wp:inline distT="0" distB="0" distL="0" distR="0" wp14:anchorId="140346E1" wp14:editId="5CC2F0BD">
              <wp:extent cx="6694170" cy="43459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4170" cy="4345940"/>
                      </a:xfrm>
                      <a:prstGeom prst="rect">
                        <a:avLst/>
                      </a:prstGeom>
                    </pic:spPr>
                  </pic:pic>
                </a:graphicData>
              </a:graphic>
            </wp:inline>
          </w:drawing>
        </w:r>
        <w:r w:rsidDel="002523E3">
          <w:t xml:space="preserve"> </w:t>
        </w:r>
      </w:ins>
      <w:del w:id="1409" w:author="Martin Ruppert - M91221" w:date="2019-06-03T18:17:00Z">
        <w:r w:rsidR="0038709F" w:rsidDel="002523E3">
          <w:delText xml:space="preserve">Under </w:delText>
        </w:r>
        <w:r w:rsidR="00A811FA" w:rsidDel="002523E3">
          <w:rPr>
            <w:rStyle w:val="FieldName"/>
          </w:rPr>
          <w:delText>Ca</w:delText>
        </w:r>
        <w:r w:rsidR="0038709F" w:rsidRPr="00A811FA" w:rsidDel="002523E3">
          <w:rPr>
            <w:rStyle w:val="FieldName"/>
          </w:rPr>
          <w:delText>tegories</w:delText>
        </w:r>
        <w:r w:rsidR="0038709F" w:rsidDel="002523E3">
          <w:delText xml:space="preserve"> select </w:delText>
        </w:r>
        <w:r w:rsidR="0038709F" w:rsidRPr="003B48DE" w:rsidDel="002523E3">
          <w:rPr>
            <w:rStyle w:val="EnteredValue"/>
          </w:rPr>
          <w:delText>Microchip Embedded</w:delText>
        </w:r>
        <w:r w:rsidR="0038709F" w:rsidDel="002523E3">
          <w:delText>.</w:delText>
        </w:r>
      </w:del>
    </w:p>
    <w:p w14:paraId="46A1CEBF" w14:textId="77777777" w:rsidR="002523E3" w:rsidRDefault="002523E3">
      <w:pPr>
        <w:rPr>
          <w:ins w:id="1410" w:author="Martin Ruppert - M91221" w:date="2019-06-03T18:17:00Z"/>
        </w:rPr>
        <w:pPrChange w:id="1411" w:author="Martin Ruppert - M91221" w:date="2019-06-03T18:24:00Z">
          <w:pPr>
            <w:pStyle w:val="NumberedList"/>
          </w:pPr>
        </w:pPrChange>
      </w:pPr>
    </w:p>
    <w:p w14:paraId="10921C54" w14:textId="0709684A" w:rsidR="0038709F" w:rsidDel="006E4CAC" w:rsidRDefault="0038709F">
      <w:pPr>
        <w:pStyle w:val="ListParagraph"/>
        <w:numPr>
          <w:ilvl w:val="0"/>
          <w:numId w:val="31"/>
        </w:numPr>
        <w:rPr>
          <w:del w:id="1412" w:author="Martin Ruppert - M91221" w:date="2019-06-03T18:23:00Z"/>
        </w:rPr>
        <w:pPrChange w:id="1413" w:author="Martin Ruppert - M91221" w:date="2019-06-03T18:32:00Z">
          <w:pPr/>
        </w:pPrChange>
      </w:pPr>
      <w:del w:id="1414" w:author="Martin Ruppert - M91221" w:date="2019-06-03T18:23:00Z">
        <w:r w:rsidRPr="006E4CAC" w:rsidDel="001E419B">
          <w:delText xml:space="preserve">Under </w:delText>
        </w:r>
        <w:r w:rsidR="00A811FA" w:rsidRPr="006E4CAC" w:rsidDel="001E419B">
          <w:rPr>
            <w:rPrChange w:id="1415" w:author="Martin Ruppert - M91221" w:date="2019-06-03T18:32:00Z">
              <w:rPr>
                <w:rStyle w:val="FieldName"/>
              </w:rPr>
            </w:rPrChange>
          </w:rPr>
          <w:delText>P</w:delText>
        </w:r>
        <w:r w:rsidRPr="006E4CAC" w:rsidDel="001E419B">
          <w:rPr>
            <w:rPrChange w:id="1416" w:author="Martin Ruppert - M91221" w:date="2019-06-03T18:32:00Z">
              <w:rPr>
                <w:rStyle w:val="FieldName"/>
              </w:rPr>
            </w:rPrChange>
          </w:rPr>
          <w:delText>rojects</w:delText>
        </w:r>
        <w:r w:rsidRPr="006E4CAC" w:rsidDel="001E419B">
          <w:delText xml:space="preserve"> select </w:delText>
        </w:r>
        <w:r w:rsidRPr="006E4CAC" w:rsidDel="001E419B">
          <w:rPr>
            <w:rPrChange w:id="1417" w:author="Martin Ruppert - M91221" w:date="2019-06-03T18:32:00Z">
              <w:rPr>
                <w:rStyle w:val="EnteredValue"/>
              </w:rPr>
            </w:rPrChange>
          </w:rPr>
          <w:delText xml:space="preserve">32-bit </w:delText>
        </w:r>
        <w:r w:rsidR="00AA4179" w:rsidRPr="006E4CAC" w:rsidDel="001E419B">
          <w:rPr>
            <w:rPrChange w:id="1418" w:author="Martin Ruppert - M91221" w:date="2019-06-03T18:32:00Z">
              <w:rPr>
                <w:rStyle w:val="EnteredValue"/>
              </w:rPr>
            </w:rPrChange>
          </w:rPr>
          <w:delText xml:space="preserve">MPLAB </w:delText>
        </w:r>
        <w:r w:rsidRPr="006E4CAC" w:rsidDel="001E419B">
          <w:rPr>
            <w:rPrChange w:id="1419" w:author="Martin Ruppert - M91221" w:date="2019-06-03T18:32:00Z">
              <w:rPr>
                <w:rStyle w:val="EnteredValue"/>
              </w:rPr>
            </w:rPrChange>
          </w:rPr>
          <w:delText xml:space="preserve">Harmony </w:delText>
        </w:r>
        <w:r w:rsidR="002E774D" w:rsidRPr="006E4CAC" w:rsidDel="001E419B">
          <w:rPr>
            <w:rPrChange w:id="1420" w:author="Martin Ruppert - M91221" w:date="2019-06-03T18:32:00Z">
              <w:rPr>
                <w:rStyle w:val="EnteredValue"/>
              </w:rPr>
            </w:rPrChange>
          </w:rPr>
          <w:delText xml:space="preserve">3 </w:delText>
        </w:r>
        <w:r w:rsidRPr="006E4CAC" w:rsidDel="001E419B">
          <w:rPr>
            <w:rPrChange w:id="1421" w:author="Martin Ruppert - M91221" w:date="2019-06-03T18:32:00Z">
              <w:rPr>
                <w:rStyle w:val="EnteredValue"/>
              </w:rPr>
            </w:rPrChange>
          </w:rPr>
          <w:delText>Project</w:delText>
        </w:r>
        <w:r w:rsidRPr="006E4CAC" w:rsidDel="001E419B">
          <w:delText>.</w:delText>
        </w:r>
        <w:r w:rsidR="007B4F3B" w:rsidRPr="006E4CAC" w:rsidDel="001E419B">
          <w:rPr>
            <w:rPrChange w:id="1422" w:author="Martin Ruppert - M91221" w:date="2019-06-03T18:32:00Z">
              <w:rPr>
                <w:noProof/>
              </w:rPr>
            </w:rPrChange>
          </w:rPr>
          <w:delText xml:space="preserve"> </w:delText>
        </w:r>
      </w:del>
    </w:p>
    <w:p w14:paraId="0EF28121" w14:textId="5810930B" w:rsidR="006E4CAC" w:rsidRDefault="006E4CAC" w:rsidP="006E4CAC">
      <w:pPr>
        <w:pStyle w:val="ListParagraph"/>
        <w:numPr>
          <w:ilvl w:val="0"/>
          <w:numId w:val="31"/>
        </w:numPr>
        <w:rPr>
          <w:ins w:id="1423" w:author="Martin Ruppert - M91221" w:date="2019-06-03T18:33:00Z"/>
        </w:rPr>
      </w:pPr>
      <w:ins w:id="1424" w:author="Martin Ruppert - M91221" w:date="2019-06-03T18:32:00Z">
        <w:r>
          <w:t>Select from the Tools</w:t>
        </w:r>
        <w:r w:rsidR="00712807">
          <w:t xml:space="preserve"> Me</w:t>
        </w:r>
      </w:ins>
      <w:ins w:id="1425" w:author="Martin Ruppert - M91221" w:date="2019-06-03T18:33:00Z">
        <w:r w:rsidR="00712807">
          <w:t>nu the Harmony 3 Configurator</w:t>
        </w:r>
      </w:ins>
      <w:ins w:id="1426" w:author="Martin Ruppert - M91221" w:date="2019-06-03T18:32:00Z">
        <w:r>
          <w:br/>
        </w:r>
        <w:r>
          <w:rPr>
            <w:noProof/>
          </w:rPr>
          <w:drawing>
            <wp:inline distT="0" distB="0" distL="0" distR="0" wp14:anchorId="081718DF" wp14:editId="1CD5F157">
              <wp:extent cx="4023360" cy="756687"/>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3924" cy="764316"/>
                      </a:xfrm>
                      <a:prstGeom prst="rect">
                        <a:avLst/>
                      </a:prstGeom>
                    </pic:spPr>
                  </pic:pic>
                </a:graphicData>
              </a:graphic>
            </wp:inline>
          </w:drawing>
        </w:r>
      </w:ins>
    </w:p>
    <w:p w14:paraId="0EE5E21E" w14:textId="70B687CF" w:rsidR="00320FAF" w:rsidRDefault="00320FAF" w:rsidP="006E4CAC">
      <w:pPr>
        <w:pStyle w:val="ListParagraph"/>
        <w:numPr>
          <w:ilvl w:val="0"/>
          <w:numId w:val="31"/>
        </w:numPr>
        <w:rPr>
          <w:ins w:id="1427" w:author="Martin Ruppert - M91221" w:date="2019-06-03T18:34:00Z"/>
        </w:rPr>
      </w:pPr>
      <w:ins w:id="1428" w:author="Martin Ruppert - M91221" w:date="2019-06-03T18:34:00Z">
        <w:r>
          <w:lastRenderedPageBreak/>
          <w:t xml:space="preserve">Ensure the H3 Path is set to </w:t>
        </w:r>
        <w:r w:rsidR="00AC09D5">
          <w:t>“</w:t>
        </w:r>
        <w:r w:rsidR="00AC09D5" w:rsidRPr="00AC09D5">
          <w:t>C:\MASTERs\23075\h3\</w:t>
        </w:r>
        <w:r w:rsidR="00AC09D5">
          <w:t>”</w:t>
        </w:r>
        <w:r>
          <w:br/>
        </w:r>
        <w:r>
          <w:rPr>
            <w:noProof/>
          </w:rPr>
          <w:drawing>
            <wp:inline distT="0" distB="0" distL="0" distR="0" wp14:anchorId="0DF956DA" wp14:editId="613B8D23">
              <wp:extent cx="5570220" cy="2677320"/>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2183" cy="2687877"/>
                      </a:xfrm>
                      <a:prstGeom prst="rect">
                        <a:avLst/>
                      </a:prstGeom>
                    </pic:spPr>
                  </pic:pic>
                </a:graphicData>
              </a:graphic>
            </wp:inline>
          </w:drawing>
        </w:r>
      </w:ins>
    </w:p>
    <w:p w14:paraId="258512BA" w14:textId="583D4837" w:rsidR="00AC09D5" w:rsidRDefault="00970992" w:rsidP="006E4CAC">
      <w:pPr>
        <w:pStyle w:val="ListParagraph"/>
        <w:numPr>
          <w:ilvl w:val="0"/>
          <w:numId w:val="31"/>
        </w:numPr>
        <w:rPr>
          <w:ins w:id="1429" w:author="Martin Ruppert - M91221" w:date="2019-06-03T18:37:00Z"/>
        </w:rPr>
      </w:pPr>
      <w:ins w:id="1430" w:author="Martin Ruppert - M91221" w:date="2019-06-03T18:35:00Z">
        <w:r>
          <w:t>Select “Launch”</w:t>
        </w:r>
        <w:r w:rsidR="004D6A1E">
          <w:br/>
        </w:r>
        <w:r w:rsidR="004D6A1E">
          <w:rPr>
            <w:noProof/>
          </w:rPr>
          <w:drawing>
            <wp:inline distT="0" distB="0" distL="0" distR="0" wp14:anchorId="1EE7669B" wp14:editId="6DECA517">
              <wp:extent cx="4892040" cy="1098512"/>
              <wp:effectExtent l="0" t="0" r="381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3389" cy="1101060"/>
                      </a:xfrm>
                      <a:prstGeom prst="rect">
                        <a:avLst/>
                      </a:prstGeom>
                    </pic:spPr>
                  </pic:pic>
                </a:graphicData>
              </a:graphic>
            </wp:inline>
          </w:drawing>
        </w:r>
        <w:r w:rsidR="004D6A1E">
          <w:br/>
        </w:r>
      </w:ins>
      <w:ins w:id="1431" w:author="Martin Ruppert - M91221" w:date="2019-06-03T18:36:00Z">
        <w:r w:rsidR="00E4304E">
          <w:t xml:space="preserve">The first time the MHC is started, it can take </w:t>
        </w:r>
        <w:r w:rsidR="001A312E">
          <w:t xml:space="preserve">up to </w:t>
        </w:r>
        <w:r w:rsidR="00E4304E">
          <w:t xml:space="preserve">2 Minutes before </w:t>
        </w:r>
      </w:ins>
      <w:ins w:id="1432" w:author="Martin Ruppert - M91221" w:date="2019-06-03T18:37:00Z">
        <w:r w:rsidR="00545B1F">
          <w:t xml:space="preserve">the Configuration Database </w:t>
        </w:r>
      </w:ins>
      <w:ins w:id="1433" w:author="Martin Ruppert - M91221" w:date="2019-06-03T18:36:00Z">
        <w:r w:rsidR="00E4304E">
          <w:t>is prepared</w:t>
        </w:r>
      </w:ins>
      <w:ins w:id="1434" w:author="Martin Ruppert - M91221" w:date="2019-06-03T18:38:00Z">
        <w:r w:rsidR="00B33343">
          <w:br/>
        </w:r>
      </w:ins>
    </w:p>
    <w:p w14:paraId="2E064AD3" w14:textId="51361E0C" w:rsidR="00545B1F" w:rsidRDefault="00292353" w:rsidP="006E4CAC">
      <w:pPr>
        <w:pStyle w:val="ListParagraph"/>
        <w:numPr>
          <w:ilvl w:val="0"/>
          <w:numId w:val="31"/>
        </w:numPr>
        <w:rPr>
          <w:ins w:id="1435" w:author="Martin Ruppert - M91221" w:date="2019-06-03T18:39:00Z"/>
        </w:rPr>
      </w:pPr>
      <w:ins w:id="1436" w:author="Martin Ruppert - M91221" w:date="2019-06-03T18:37:00Z">
        <w:r>
          <w:lastRenderedPageBreak/>
          <w:t xml:space="preserve">In the next window </w:t>
        </w:r>
      </w:ins>
      <w:ins w:id="1437" w:author="Martin Ruppert - M91221" w:date="2019-06-03T18:38:00Z">
        <w:r>
          <w:t>the H3 parts and their used Version Numbers are displayed</w:t>
        </w:r>
      </w:ins>
      <w:ins w:id="1438" w:author="Martin Ruppert - M91221" w:date="2019-06-03T18:37:00Z">
        <w:r>
          <w:br/>
        </w:r>
        <w:r>
          <w:rPr>
            <w:noProof/>
          </w:rPr>
          <w:drawing>
            <wp:inline distT="0" distB="0" distL="0" distR="0" wp14:anchorId="2DE4F8D7" wp14:editId="5459BE17">
              <wp:extent cx="5666091" cy="416814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7206" cy="4168960"/>
                      </a:xfrm>
                      <a:prstGeom prst="rect">
                        <a:avLst/>
                      </a:prstGeom>
                    </pic:spPr>
                  </pic:pic>
                </a:graphicData>
              </a:graphic>
            </wp:inline>
          </w:drawing>
        </w:r>
      </w:ins>
      <w:ins w:id="1439" w:author="Martin Ruppert - M91221" w:date="2019-06-03T18:38:00Z">
        <w:r w:rsidR="00B33343">
          <w:br/>
          <w:t>Click on “Launch”</w:t>
        </w:r>
      </w:ins>
      <w:ins w:id="1440" w:author="Martin Ruppert - M91221" w:date="2019-06-03T18:39:00Z">
        <w:r w:rsidR="00634B12">
          <w:br/>
        </w:r>
      </w:ins>
    </w:p>
    <w:p w14:paraId="67CCFA2D" w14:textId="0EFE42FE" w:rsidR="00CD1F7B" w:rsidRDefault="00634B12" w:rsidP="00CD1F7B">
      <w:pPr>
        <w:pStyle w:val="ListParagraph"/>
        <w:numPr>
          <w:ilvl w:val="0"/>
          <w:numId w:val="31"/>
        </w:numPr>
        <w:rPr>
          <w:ins w:id="1441" w:author="Martin Ruppert - M91221" w:date="2019-06-03T18:41:00Z"/>
        </w:rPr>
      </w:pPr>
      <w:ins w:id="1442" w:author="Martin Ruppert - M91221" w:date="2019-06-03T18:39:00Z">
        <w:r>
          <w:t xml:space="preserve">Open the </w:t>
        </w:r>
      </w:ins>
      <w:ins w:id="1443" w:author="Martin Ruppert - M91221" w:date="2019-06-03T18:40:00Z">
        <w:r>
          <w:t xml:space="preserve">saved </w:t>
        </w:r>
      </w:ins>
      <w:ins w:id="1444" w:author="Martin Ruppert - M91221" w:date="2019-06-03T18:39:00Z">
        <w:r>
          <w:t>state file</w:t>
        </w:r>
        <w:r>
          <w:br/>
        </w:r>
        <w:r>
          <w:rPr>
            <w:noProof/>
          </w:rPr>
          <w:drawing>
            <wp:inline distT="0" distB="0" distL="0" distR="0" wp14:anchorId="3D3D5BDE" wp14:editId="2DCFC418">
              <wp:extent cx="5036820" cy="13014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0298" cy="1310110"/>
                      </a:xfrm>
                      <a:prstGeom prst="rect">
                        <a:avLst/>
                      </a:prstGeom>
                    </pic:spPr>
                  </pic:pic>
                </a:graphicData>
              </a:graphic>
            </wp:inline>
          </w:drawing>
        </w:r>
      </w:ins>
      <w:ins w:id="1445" w:author="Martin Ruppert - M91221" w:date="2019-06-03T18:41:00Z">
        <w:r w:rsidR="00CD1F7B">
          <w:br/>
        </w:r>
        <w:r w:rsidR="00CD1F7B">
          <w:br/>
        </w:r>
      </w:ins>
    </w:p>
    <w:p w14:paraId="7A70D1EB" w14:textId="7C91051E" w:rsidR="00CD1F7B" w:rsidRDefault="00CD1F7B" w:rsidP="00CD1F7B">
      <w:pPr>
        <w:pStyle w:val="ListParagraph"/>
        <w:numPr>
          <w:ilvl w:val="0"/>
          <w:numId w:val="31"/>
        </w:numPr>
        <w:rPr>
          <w:ins w:id="1446" w:author="Martin Ruppert - M91221" w:date="2019-06-03T18:42:00Z"/>
        </w:rPr>
      </w:pPr>
      <w:ins w:id="1447" w:author="Martin Ruppert - M91221" w:date="2019-06-03T18:41:00Z">
        <w:r>
          <w:lastRenderedPageBreak/>
          <w:t>The MHC</w:t>
        </w:r>
        <w:r w:rsidR="00940063">
          <w:t xml:space="preserve"> is up and running</w:t>
        </w:r>
        <w:r>
          <w:br/>
        </w:r>
        <w:r>
          <w:rPr>
            <w:noProof/>
          </w:rPr>
          <w:drawing>
            <wp:inline distT="0" distB="0" distL="0" distR="0" wp14:anchorId="74565049" wp14:editId="681F2A67">
              <wp:extent cx="6176010" cy="3611167"/>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25" cy="3618952"/>
                      </a:xfrm>
                      <a:prstGeom prst="rect">
                        <a:avLst/>
                      </a:prstGeom>
                    </pic:spPr>
                  </pic:pic>
                </a:graphicData>
              </a:graphic>
            </wp:inline>
          </w:drawing>
        </w:r>
      </w:ins>
      <w:ins w:id="1448" w:author="Martin Ruppert - M91221" w:date="2019-06-03T18:42:00Z">
        <w:r w:rsidR="00E530E2">
          <w:br/>
        </w:r>
      </w:ins>
    </w:p>
    <w:p w14:paraId="627E4216" w14:textId="6D11142B" w:rsidR="00E530E2" w:rsidRDefault="00E530E2" w:rsidP="00CD1F7B">
      <w:pPr>
        <w:pStyle w:val="ListParagraph"/>
        <w:numPr>
          <w:ilvl w:val="0"/>
          <w:numId w:val="31"/>
        </w:numPr>
        <w:rPr>
          <w:ins w:id="1449" w:author="Martin Ruppert - M91221" w:date="2019-06-03T18:43:00Z"/>
        </w:rPr>
      </w:pPr>
      <w:ins w:id="1450" w:author="Martin Ruppert - M91221" w:date="2019-06-03T18:42:00Z">
        <w:r>
          <w:t>Select Active Components</w:t>
        </w:r>
        <w:r w:rsidR="00881379">
          <w:t xml:space="preserve"> (</w:t>
        </w:r>
      </w:ins>
      <w:ins w:id="1451" w:author="Martin Ruppert - M91221" w:date="2019-06-03T18:43:00Z">
        <w:r w:rsidR="00881379">
          <w:t>left below</w:t>
        </w:r>
      </w:ins>
      <w:ins w:id="1452" w:author="Martin Ruppert - M91221" w:date="2019-06-03T18:42:00Z">
        <w:r w:rsidR="00881379">
          <w:t>)</w:t>
        </w:r>
        <w:r>
          <w:br/>
        </w:r>
        <w:r>
          <w:rPr>
            <w:noProof/>
          </w:rPr>
          <w:drawing>
            <wp:inline distT="0" distB="0" distL="0" distR="0" wp14:anchorId="711B69A4" wp14:editId="43B0B230">
              <wp:extent cx="4038600" cy="800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800100"/>
                      </a:xfrm>
                      <a:prstGeom prst="rect">
                        <a:avLst/>
                      </a:prstGeom>
                    </pic:spPr>
                  </pic:pic>
                </a:graphicData>
              </a:graphic>
            </wp:inline>
          </w:drawing>
        </w:r>
      </w:ins>
    </w:p>
    <w:p w14:paraId="433F9E39" w14:textId="2E5C0351" w:rsidR="00881379" w:rsidRDefault="00154106" w:rsidP="00CD1F7B">
      <w:pPr>
        <w:pStyle w:val="ListParagraph"/>
        <w:numPr>
          <w:ilvl w:val="0"/>
          <w:numId w:val="31"/>
        </w:numPr>
        <w:rPr>
          <w:ins w:id="1453" w:author="Martin Ruppert - M91221" w:date="2019-06-03T18:45:00Z"/>
        </w:rPr>
      </w:pPr>
      <w:ins w:id="1454" w:author="Martin Ruppert - M91221" w:date="2019-06-03T18:44:00Z">
        <w:r>
          <w:lastRenderedPageBreak/>
          <w:t xml:space="preserve">Select </w:t>
        </w:r>
        <w:r w:rsidR="00265614">
          <w:t>the Instance 0</w:t>
        </w:r>
      </w:ins>
      <w:ins w:id="1455" w:author="Martin Ruppert - M91221" w:date="2019-06-03T18:51:00Z">
        <w:r w:rsidR="00F6300E">
          <w:t xml:space="preserve"> in </w:t>
        </w:r>
      </w:ins>
      <w:ins w:id="1456" w:author="Martin Ruppert - M91221" w:date="2019-06-03T18:52:00Z">
        <w:r w:rsidR="00F6300E">
          <w:t>Active Components</w:t>
        </w:r>
      </w:ins>
      <w:ins w:id="1457" w:author="Martin Ruppert - M91221" w:date="2019-06-03T18:44:00Z">
        <w:r>
          <w:br/>
        </w:r>
        <w:r>
          <w:rPr>
            <w:noProof/>
          </w:rPr>
          <w:drawing>
            <wp:inline distT="0" distB="0" distL="0" distR="0" wp14:anchorId="76C5E53D" wp14:editId="33C8DD2C">
              <wp:extent cx="2832135" cy="4739640"/>
              <wp:effectExtent l="0" t="0" r="635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8068" cy="4749569"/>
                      </a:xfrm>
                      <a:prstGeom prst="rect">
                        <a:avLst/>
                      </a:prstGeom>
                    </pic:spPr>
                  </pic:pic>
                </a:graphicData>
              </a:graphic>
            </wp:inline>
          </w:drawing>
        </w:r>
      </w:ins>
    </w:p>
    <w:p w14:paraId="0A671468" w14:textId="258AC7D8" w:rsidR="001B1C5A" w:rsidRDefault="001B1C5A" w:rsidP="00CD1F7B">
      <w:pPr>
        <w:pStyle w:val="ListParagraph"/>
        <w:numPr>
          <w:ilvl w:val="0"/>
          <w:numId w:val="31"/>
        </w:numPr>
        <w:rPr>
          <w:ins w:id="1458" w:author="Martin Ruppert - M91221" w:date="2019-06-03T18:48:00Z"/>
        </w:rPr>
      </w:pPr>
      <w:ins w:id="1459" w:author="Martin Ruppert - M91221" w:date="2019-06-03T18:45:00Z">
        <w:r>
          <w:t xml:space="preserve">And change in the Configuration Options </w:t>
        </w:r>
      </w:ins>
      <w:ins w:id="1460" w:author="Martin Ruppert - M91221" w:date="2019-06-03T18:51:00Z">
        <w:r w:rsidR="00E5280C">
          <w:t xml:space="preserve">(on the right side) </w:t>
        </w:r>
      </w:ins>
      <w:ins w:id="1461" w:author="Martin Ruppert - M91221" w:date="2019-06-03T18:45:00Z">
        <w:r>
          <w:t>the Hos</w:t>
        </w:r>
      </w:ins>
      <w:ins w:id="1462" w:author="Martin Ruppert - M91221" w:date="2019-06-03T18:46:00Z">
        <w:r>
          <w:t>t Name to something meaningful for you</w:t>
        </w:r>
        <w:r w:rsidR="00C166ED">
          <w:t xml:space="preserve">. </w:t>
        </w:r>
        <w:r w:rsidR="00C166ED">
          <w:br/>
          <w:t>The Host name can be identified in the Network.</w:t>
        </w:r>
      </w:ins>
      <w:ins w:id="1463" w:author="Martin Ruppert - M91221" w:date="2019-06-03T18:45:00Z">
        <w:r>
          <w:br/>
        </w:r>
        <w:r>
          <w:rPr>
            <w:noProof/>
          </w:rPr>
          <w:drawing>
            <wp:inline distT="0" distB="0" distL="0" distR="0" wp14:anchorId="559CC614" wp14:editId="13ED06EA">
              <wp:extent cx="3813810" cy="25984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9386" cy="2602219"/>
                      </a:xfrm>
                      <a:prstGeom prst="rect">
                        <a:avLst/>
                      </a:prstGeom>
                    </pic:spPr>
                  </pic:pic>
                </a:graphicData>
              </a:graphic>
            </wp:inline>
          </w:drawing>
        </w:r>
      </w:ins>
    </w:p>
    <w:p w14:paraId="200FB2AA" w14:textId="3DF96E4F" w:rsidR="00B523B2" w:rsidRDefault="00B523B2" w:rsidP="00CD1F7B">
      <w:pPr>
        <w:pStyle w:val="ListParagraph"/>
        <w:numPr>
          <w:ilvl w:val="0"/>
          <w:numId w:val="31"/>
        </w:numPr>
        <w:rPr>
          <w:ins w:id="1464" w:author="Martin Ruppert - M91221" w:date="2019-06-03T18:52:00Z"/>
        </w:rPr>
      </w:pPr>
      <w:ins w:id="1465" w:author="Martin Ruppert - M91221" w:date="2019-06-03T18:48:00Z">
        <w:r>
          <w:lastRenderedPageBreak/>
          <w:t>Select</w:t>
        </w:r>
      </w:ins>
      <w:ins w:id="1466" w:author="Martin Ruppert - M91221" w:date="2019-06-03T18:50:00Z">
        <w:r w:rsidR="00600971">
          <w:t xml:space="preserve"> </w:t>
        </w:r>
      </w:ins>
      <w:ins w:id="1467" w:author="Martin Ruppert - M91221" w:date="2019-06-03T18:51:00Z">
        <w:r w:rsidR="00E5280C">
          <w:t>“</w:t>
        </w:r>
      </w:ins>
      <w:ins w:id="1468" w:author="Martin Ruppert - M91221" w:date="2019-06-03T18:50:00Z">
        <w:r w:rsidR="00E5280C">
          <w:t>TCP</w:t>
        </w:r>
      </w:ins>
      <w:ins w:id="1469" w:author="Martin Ruppert - M91221" w:date="2019-06-03T18:51:00Z">
        <w:r w:rsidR="00E5280C">
          <w:t xml:space="preserve">/IP Application Layer Configuration” in </w:t>
        </w:r>
      </w:ins>
      <w:ins w:id="1470" w:author="Martin Ruppert - M91221" w:date="2019-06-03T18:52:00Z">
        <w:r w:rsidR="00F6300E">
          <w:t>Active Components</w:t>
        </w:r>
      </w:ins>
      <w:ins w:id="1471" w:author="Martin Ruppert - M91221" w:date="2019-06-03T18:51:00Z">
        <w:r w:rsidR="00E5280C">
          <w:t xml:space="preserve"> </w:t>
        </w:r>
      </w:ins>
      <w:ins w:id="1472" w:author="Martin Ruppert - M91221" w:date="2019-06-03T18:48:00Z">
        <w:r>
          <w:br/>
        </w:r>
        <w:r>
          <w:rPr>
            <w:noProof/>
          </w:rPr>
          <w:drawing>
            <wp:inline distT="0" distB="0" distL="0" distR="0" wp14:anchorId="30C24714" wp14:editId="7A2BF25D">
              <wp:extent cx="2482564" cy="420624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1099" cy="4220701"/>
                      </a:xfrm>
                      <a:prstGeom prst="rect">
                        <a:avLst/>
                      </a:prstGeom>
                    </pic:spPr>
                  </pic:pic>
                </a:graphicData>
              </a:graphic>
            </wp:inline>
          </w:drawing>
        </w:r>
      </w:ins>
    </w:p>
    <w:p w14:paraId="250999F4" w14:textId="6020352F" w:rsidR="00F6300E" w:rsidRDefault="00020254" w:rsidP="00CD1F7B">
      <w:pPr>
        <w:pStyle w:val="ListParagraph"/>
        <w:numPr>
          <w:ilvl w:val="0"/>
          <w:numId w:val="31"/>
        </w:numPr>
        <w:rPr>
          <w:ins w:id="1473" w:author="Martin Ruppert - M91221" w:date="2019-06-03T19:28:00Z"/>
        </w:rPr>
      </w:pPr>
      <w:ins w:id="1474" w:author="Martin Ruppert - M91221" w:date="2019-06-03T18:54:00Z">
        <w:r>
          <w:t xml:space="preserve">Ensure </w:t>
        </w:r>
      </w:ins>
      <w:ins w:id="1475" w:author="Martin Ruppert - M91221" w:date="2019-06-03T18:55:00Z">
        <w:r>
          <w:t>that ANNOUNCE and IPERF are selected</w:t>
        </w:r>
      </w:ins>
      <w:ins w:id="1476" w:author="Martin Ruppert - M91221" w:date="2019-06-03T18:54:00Z">
        <w:r>
          <w:br/>
        </w:r>
        <w:r>
          <w:rPr>
            <w:noProof/>
          </w:rPr>
          <w:drawing>
            <wp:inline distT="0" distB="0" distL="0" distR="0" wp14:anchorId="16C64B34" wp14:editId="4AD320AB">
              <wp:extent cx="1666706" cy="3406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7507" cy="3428213"/>
                      </a:xfrm>
                      <a:prstGeom prst="rect">
                        <a:avLst/>
                      </a:prstGeom>
                    </pic:spPr>
                  </pic:pic>
                </a:graphicData>
              </a:graphic>
            </wp:inline>
          </w:drawing>
        </w:r>
      </w:ins>
    </w:p>
    <w:p w14:paraId="4EA528E9" w14:textId="5BA68F4D" w:rsidR="00C51922" w:rsidRDefault="00C51922" w:rsidP="00CD1F7B">
      <w:pPr>
        <w:pStyle w:val="ListParagraph"/>
        <w:numPr>
          <w:ilvl w:val="0"/>
          <w:numId w:val="31"/>
        </w:numPr>
        <w:rPr>
          <w:ins w:id="1477" w:author="Martin Ruppert - M91221" w:date="2019-06-03T19:28:00Z"/>
        </w:rPr>
      </w:pPr>
      <w:ins w:id="1478" w:author="Martin Ruppert - M91221" w:date="2019-06-03T19:28:00Z">
        <w:r>
          <w:lastRenderedPageBreak/>
          <w:t>Select ICMP</w:t>
        </w:r>
        <w:r w:rsidR="00D15F87">
          <w:t>v4 in the Active Components</w:t>
        </w:r>
        <w:r>
          <w:br/>
        </w:r>
        <w:r>
          <w:rPr>
            <w:noProof/>
          </w:rPr>
          <w:drawing>
            <wp:inline distT="0" distB="0" distL="0" distR="0" wp14:anchorId="1F219C62" wp14:editId="0AE0D276">
              <wp:extent cx="2862039" cy="48634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3475" cy="4882898"/>
                      </a:xfrm>
                      <a:prstGeom prst="rect">
                        <a:avLst/>
                      </a:prstGeom>
                    </pic:spPr>
                  </pic:pic>
                </a:graphicData>
              </a:graphic>
            </wp:inline>
          </w:drawing>
        </w:r>
      </w:ins>
    </w:p>
    <w:p w14:paraId="1FD46D71" w14:textId="1D940B5C" w:rsidR="004837CC" w:rsidRDefault="004837CC" w:rsidP="00CD1F7B">
      <w:pPr>
        <w:pStyle w:val="ListParagraph"/>
        <w:numPr>
          <w:ilvl w:val="0"/>
          <w:numId w:val="31"/>
        </w:numPr>
        <w:rPr>
          <w:ins w:id="1479" w:author="Martin Ruppert - M91221" w:date="2019-06-03T18:55:00Z"/>
        </w:rPr>
      </w:pPr>
      <w:ins w:id="1480" w:author="Martin Ruppert - M91221" w:date="2019-06-03T19:28:00Z">
        <w:r>
          <w:t>And e</w:t>
        </w:r>
      </w:ins>
      <w:ins w:id="1481" w:author="Martin Ruppert - M91221" w:date="2019-06-03T19:29:00Z">
        <w:r>
          <w:t>nsure that the “Use ICMPv4 Client” is selected</w:t>
        </w:r>
        <w:r>
          <w:br/>
        </w:r>
        <w:r>
          <w:rPr>
            <w:noProof/>
          </w:rPr>
          <w:drawing>
            <wp:inline distT="0" distB="0" distL="0" distR="0" wp14:anchorId="7C64B445" wp14:editId="4E9F1A7C">
              <wp:extent cx="3383280" cy="1963354"/>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8589" cy="1966435"/>
                      </a:xfrm>
                      <a:prstGeom prst="rect">
                        <a:avLst/>
                      </a:prstGeom>
                    </pic:spPr>
                  </pic:pic>
                </a:graphicData>
              </a:graphic>
            </wp:inline>
          </w:drawing>
        </w:r>
        <w:r>
          <w:br/>
        </w:r>
      </w:ins>
    </w:p>
    <w:p w14:paraId="605106D2" w14:textId="77777777" w:rsidR="00320295" w:rsidRDefault="00D71FA2" w:rsidP="00CD1F7B">
      <w:pPr>
        <w:pStyle w:val="ListParagraph"/>
        <w:numPr>
          <w:ilvl w:val="0"/>
          <w:numId w:val="31"/>
        </w:numPr>
        <w:rPr>
          <w:ins w:id="1482" w:author="Martin Ruppert - M91221" w:date="2019-06-03T18:57:00Z"/>
        </w:rPr>
      </w:pPr>
      <w:ins w:id="1483" w:author="Martin Ruppert - M91221" w:date="2019-06-03T18:56:00Z">
        <w:r>
          <w:lastRenderedPageBreak/>
          <w:t>Select “Code” (Generate Code)</w:t>
        </w:r>
        <w:r>
          <w:br/>
        </w:r>
        <w:r>
          <w:rPr>
            <w:noProof/>
          </w:rPr>
          <w:drawing>
            <wp:inline distT="0" distB="0" distL="0" distR="0" wp14:anchorId="3C8EFCC0" wp14:editId="54833242">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990600"/>
                      </a:xfrm>
                      <a:prstGeom prst="rect">
                        <a:avLst/>
                      </a:prstGeom>
                    </pic:spPr>
                  </pic:pic>
                </a:graphicData>
              </a:graphic>
            </wp:inline>
          </w:drawing>
        </w:r>
      </w:ins>
    </w:p>
    <w:p w14:paraId="4D539DA6" w14:textId="77777777" w:rsidR="00C62C31" w:rsidRDefault="00C62C31" w:rsidP="00CD1F7B">
      <w:pPr>
        <w:pStyle w:val="ListParagraph"/>
        <w:numPr>
          <w:ilvl w:val="0"/>
          <w:numId w:val="31"/>
        </w:numPr>
        <w:rPr>
          <w:ins w:id="1484" w:author="Martin Ruppert - M91221" w:date="2019-06-03T18:58:00Z"/>
        </w:rPr>
      </w:pPr>
      <w:ins w:id="1485" w:author="Martin Ruppert - M91221" w:date="2019-06-03T18:57:00Z">
        <w:r>
          <w:t>Select Don’t Save</w:t>
        </w:r>
        <w:r>
          <w:br/>
        </w:r>
        <w:r>
          <w:rPr>
            <w:noProof/>
          </w:rPr>
          <w:drawing>
            <wp:inline distT="0" distB="0" distL="0" distR="0" wp14:anchorId="49C8EA55" wp14:editId="077628F7">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319" cy="1095482"/>
                      </a:xfrm>
                      <a:prstGeom prst="rect">
                        <a:avLst/>
                      </a:prstGeom>
                    </pic:spPr>
                  </pic:pic>
                </a:graphicData>
              </a:graphic>
            </wp:inline>
          </w:drawing>
        </w:r>
      </w:ins>
    </w:p>
    <w:p w14:paraId="5096B6F4" w14:textId="77777777" w:rsidR="00CF0B6C" w:rsidRDefault="00CC3E2F" w:rsidP="00C55C53">
      <w:pPr>
        <w:pStyle w:val="ListParagraph"/>
        <w:numPr>
          <w:ilvl w:val="0"/>
          <w:numId w:val="31"/>
        </w:numPr>
        <w:rPr>
          <w:ins w:id="1486" w:author="Martin Ruppert - M91221" w:date="2019-06-04T12:59:00Z"/>
        </w:rPr>
      </w:pPr>
      <w:ins w:id="1487" w:author="Martin Ruppert - M91221" w:date="2019-06-03T18:58:00Z">
        <w:r>
          <w:t>Select Generate</w:t>
        </w:r>
        <w:r>
          <w:br/>
        </w:r>
        <w:r>
          <w:rPr>
            <w:noProof/>
          </w:rPr>
          <w:drawing>
            <wp:inline distT="0" distB="0" distL="0" distR="0" wp14:anchorId="42584C60" wp14:editId="39A35216">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6079" cy="4496923"/>
                      </a:xfrm>
                      <a:prstGeom prst="rect">
                        <a:avLst/>
                      </a:prstGeom>
                    </pic:spPr>
                  </pic:pic>
                </a:graphicData>
              </a:graphic>
            </wp:inline>
          </w:drawing>
        </w:r>
      </w:ins>
      <w:ins w:id="1488" w:author="Martin Ruppert - M91221" w:date="2019-06-03T19:02:00Z">
        <w:r w:rsidR="008023DD">
          <w:br/>
        </w:r>
        <w:r w:rsidR="008023DD">
          <w:br/>
        </w:r>
      </w:ins>
    </w:p>
    <w:p w14:paraId="2A197EF9" w14:textId="77777777" w:rsidR="00CF0B6C" w:rsidRDefault="00CF0B6C">
      <w:pPr>
        <w:tabs>
          <w:tab w:val="clear" w:pos="284"/>
          <w:tab w:val="clear" w:pos="567"/>
          <w:tab w:val="clear" w:pos="851"/>
          <w:tab w:val="clear" w:pos="1134"/>
          <w:tab w:val="clear" w:pos="1418"/>
          <w:tab w:val="clear" w:pos="1701"/>
          <w:tab w:val="clear" w:pos="1985"/>
          <w:tab w:val="clear" w:pos="2268"/>
        </w:tabs>
        <w:spacing w:line="240" w:lineRule="auto"/>
        <w:rPr>
          <w:ins w:id="1489" w:author="Martin Ruppert - M91221" w:date="2019-06-04T12:59:00Z"/>
        </w:rPr>
      </w:pPr>
      <w:ins w:id="1490" w:author="Martin Ruppert - M91221" w:date="2019-06-04T12:59:00Z">
        <w:r>
          <w:br w:type="page"/>
        </w:r>
      </w:ins>
    </w:p>
    <w:p w14:paraId="10FBECA5" w14:textId="40F5A075" w:rsidR="00D2446B" w:rsidRDefault="00794DE0">
      <w:pPr>
        <w:pStyle w:val="ListParagraph"/>
        <w:numPr>
          <w:ilvl w:val="0"/>
          <w:numId w:val="31"/>
        </w:numPr>
        <w:rPr>
          <w:ins w:id="1491" w:author="Martin Ruppert - M91221" w:date="2019-06-03T19:03:00Z"/>
        </w:rPr>
      </w:pPr>
      <w:ins w:id="1492" w:author="Martin Ruppert - M91221" w:date="2019-06-03T19:00:00Z">
        <w:r>
          <w:lastRenderedPageBreak/>
          <w:t>Some Files will be changed and the MHC is asking</w:t>
        </w:r>
        <w:r w:rsidR="00E03637">
          <w:t xml:space="preserve"> i</w:t>
        </w:r>
      </w:ins>
      <w:ins w:id="1493" w:author="Martin Ruppert - M91221" w:date="2019-06-03T19:01:00Z">
        <w:r w:rsidR="00E03637">
          <w:t xml:space="preserve">n a “diff” </w:t>
        </w:r>
        <w:proofErr w:type="gramStart"/>
        <w:r w:rsidR="00E03637">
          <w:t xml:space="preserve">window, </w:t>
        </w:r>
      </w:ins>
      <w:ins w:id="1494" w:author="Martin Ruppert - M91221" w:date="2019-06-03T19:00:00Z">
        <w:r>
          <w:t xml:space="preserve"> if</w:t>
        </w:r>
        <w:proofErr w:type="gramEnd"/>
        <w:r>
          <w:t xml:space="preserve"> the changes should be </w:t>
        </w:r>
        <w:r w:rsidR="00E03637">
          <w:t>taken over</w:t>
        </w:r>
      </w:ins>
      <w:ins w:id="1495" w:author="Martin Ruppert - M91221" w:date="2019-06-03T19:01:00Z">
        <w:r w:rsidR="00E03637">
          <w:t>.</w:t>
        </w:r>
        <w:r w:rsidR="00E03637">
          <w:br/>
        </w:r>
      </w:ins>
      <w:ins w:id="1496" w:author="Martin Ruppert - M91221" w:date="2019-06-03T19:02:00Z">
        <w:r w:rsidR="008023DD" w:rsidRPr="008023DD">
          <w:t>Accept all changes in the file by clicking on the Arrow in the middle above.</w:t>
        </w:r>
      </w:ins>
      <w:ins w:id="1497" w:author="Martin Ruppert - M91221" w:date="2019-06-03T19:00:00Z">
        <w:r w:rsidR="00E03637">
          <w:rPr>
            <w:noProof/>
          </w:rPr>
          <w:drawing>
            <wp:inline distT="0" distB="0" distL="0" distR="0" wp14:anchorId="5A1472B9" wp14:editId="2B02C3EA">
              <wp:extent cx="6115050" cy="312887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0348" cy="3136701"/>
                      </a:xfrm>
                      <a:prstGeom prst="rect">
                        <a:avLst/>
                      </a:prstGeom>
                    </pic:spPr>
                  </pic:pic>
                </a:graphicData>
              </a:graphic>
            </wp:inline>
          </w:drawing>
        </w:r>
      </w:ins>
    </w:p>
    <w:p w14:paraId="02349FB7" w14:textId="77777777" w:rsidR="00E9512B" w:rsidRDefault="00D2446B" w:rsidP="00CD1F7B">
      <w:pPr>
        <w:pStyle w:val="ListParagraph"/>
        <w:numPr>
          <w:ilvl w:val="0"/>
          <w:numId w:val="31"/>
        </w:numPr>
        <w:rPr>
          <w:ins w:id="1498" w:author="Martin Ruppert - M91221" w:date="2019-06-03T19:04:00Z"/>
        </w:rPr>
      </w:pPr>
      <w:ins w:id="1499" w:author="Martin Ruppert - M91221" w:date="2019-06-03T19:03:00Z">
        <w:r>
          <w:t>Then click on close in the upper ri</w:t>
        </w:r>
      </w:ins>
      <w:ins w:id="1500" w:author="Martin Ruppert - M91221" w:date="2019-06-03T19:04:00Z">
        <w:r>
          <w:t>ght</w:t>
        </w:r>
      </w:ins>
      <w:ins w:id="1501" w:author="Martin Ruppert - M91221" w:date="2019-06-03T19:03:00Z">
        <w:r>
          <w:t xml:space="preserve"> corner</w:t>
        </w:r>
      </w:ins>
      <w:ins w:id="1502" w:author="Martin Ruppert - M91221" w:date="2019-06-03T19:04:00Z">
        <w:r>
          <w:br/>
        </w:r>
        <w:r>
          <w:rPr>
            <w:noProof/>
          </w:rPr>
          <w:drawing>
            <wp:inline distT="0" distB="0" distL="0" distR="0" wp14:anchorId="4FF4FC70" wp14:editId="368B7460">
              <wp:extent cx="1756222" cy="13125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3376" cy="1317892"/>
                      </a:xfrm>
                      <a:prstGeom prst="rect">
                        <a:avLst/>
                      </a:prstGeom>
                    </pic:spPr>
                  </pic:pic>
                </a:graphicData>
              </a:graphic>
            </wp:inline>
          </w:drawing>
        </w:r>
      </w:ins>
    </w:p>
    <w:p w14:paraId="71F81ED1" w14:textId="77777777" w:rsidR="00AE3CEF" w:rsidRDefault="00E9512B" w:rsidP="00CD1F7B">
      <w:pPr>
        <w:pStyle w:val="ListParagraph"/>
        <w:numPr>
          <w:ilvl w:val="0"/>
          <w:numId w:val="31"/>
        </w:numPr>
        <w:rPr>
          <w:ins w:id="1503" w:author="Martin Ruppert - M91221" w:date="2019-06-03T19:05:00Z"/>
        </w:rPr>
      </w:pPr>
      <w:ins w:id="1504" w:author="Martin Ruppert - M91221" w:date="2019-06-03T19:04:00Z">
        <w:r>
          <w:t xml:space="preserve">Same for the next </w:t>
        </w:r>
      </w:ins>
      <w:ins w:id="1505" w:author="Martin Ruppert - M91221" w:date="2019-06-03T19:05:00Z">
        <w:r w:rsidR="00A017F0">
          <w:t xml:space="preserve">2 </w:t>
        </w:r>
      </w:ins>
      <w:ins w:id="1506" w:author="Martin Ruppert - M91221" w:date="2019-06-03T19:04:00Z">
        <w:r>
          <w:t>diff window</w:t>
        </w:r>
      </w:ins>
      <w:ins w:id="1507" w:author="Martin Ruppert - M91221" w:date="2019-06-03T19:05:00Z">
        <w:r w:rsidR="00A017F0">
          <w:t>s</w:t>
        </w:r>
      </w:ins>
      <w:ins w:id="1508" w:author="Martin Ruppert - M91221" w:date="2019-06-03T19:04:00Z">
        <w:r>
          <w:br/>
        </w:r>
        <w:r>
          <w:rPr>
            <w:noProof/>
          </w:rPr>
          <w:drawing>
            <wp:inline distT="0" distB="0" distL="0" distR="0" wp14:anchorId="66B02E55" wp14:editId="55FE6B27">
              <wp:extent cx="6122670" cy="2535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4904" cy="2540206"/>
                      </a:xfrm>
                      <a:prstGeom prst="rect">
                        <a:avLst/>
                      </a:prstGeom>
                    </pic:spPr>
                  </pic:pic>
                </a:graphicData>
              </a:graphic>
            </wp:inline>
          </w:drawing>
        </w:r>
      </w:ins>
    </w:p>
    <w:p w14:paraId="4ABE0DC4" w14:textId="270F983F" w:rsidR="00B22257" w:rsidRDefault="00AE3CEF" w:rsidP="00CD1F7B">
      <w:pPr>
        <w:pStyle w:val="ListParagraph"/>
        <w:numPr>
          <w:ilvl w:val="0"/>
          <w:numId w:val="31"/>
        </w:numPr>
        <w:rPr>
          <w:ins w:id="1509" w:author="Martin Ruppert - M91221" w:date="2019-06-03T19:06:00Z"/>
        </w:rPr>
      </w:pPr>
      <w:ins w:id="1510" w:author="Martin Ruppert - M91221" w:date="2019-06-03T19:05:00Z">
        <w:r>
          <w:lastRenderedPageBreak/>
          <w:t xml:space="preserve">The whole process is </w:t>
        </w:r>
      </w:ins>
      <w:ins w:id="1511" w:author="Martin Ruppert - M91221" w:date="2019-06-03T19:06:00Z">
        <w:r>
          <w:t>displayed with a progress bar</w:t>
        </w:r>
        <w:r>
          <w:br/>
        </w:r>
        <w:r>
          <w:rPr>
            <w:noProof/>
          </w:rPr>
          <w:drawing>
            <wp:inline distT="0" distB="0" distL="0" distR="0" wp14:anchorId="3792CE94" wp14:editId="7ACD4AB3">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64930" cy="2800261"/>
                      </a:xfrm>
                      <a:prstGeom prst="rect">
                        <a:avLst/>
                      </a:prstGeom>
                    </pic:spPr>
                  </pic:pic>
                </a:graphicData>
              </a:graphic>
            </wp:inline>
          </w:drawing>
        </w:r>
      </w:ins>
      <w:ins w:id="1512" w:author="Martin Ruppert - M91221" w:date="2019-06-03T19:11:00Z">
        <w:r w:rsidR="00A83290">
          <w:br/>
        </w:r>
      </w:ins>
    </w:p>
    <w:p w14:paraId="4CB4CF64" w14:textId="1C5079A9" w:rsidR="009D6D10" w:rsidRDefault="00DE3B58" w:rsidP="00CD1F7B">
      <w:pPr>
        <w:pStyle w:val="ListParagraph"/>
        <w:numPr>
          <w:ilvl w:val="0"/>
          <w:numId w:val="31"/>
        </w:numPr>
        <w:rPr>
          <w:ins w:id="1513" w:author="Martin Ruppert - M91221" w:date="2019-06-03T19:10:00Z"/>
        </w:rPr>
      </w:pPr>
      <w:ins w:id="1514" w:author="Martin Ruppert - M91221" w:date="2019-06-03T19:08:00Z">
        <w:r>
          <w:t xml:space="preserve">Back </w:t>
        </w:r>
        <w:r w:rsidR="006A1EE4">
          <w:t xml:space="preserve">again </w:t>
        </w:r>
        <w:r>
          <w:t>in the main window of</w:t>
        </w:r>
      </w:ins>
      <w:ins w:id="1515" w:author="Martin Ruppert - M91221" w:date="2019-06-03T19:07:00Z">
        <w:r>
          <w:t xml:space="preserve"> MPLABX</w:t>
        </w:r>
      </w:ins>
      <w:ins w:id="1516" w:author="Martin Ruppert - M91221" w:date="2019-06-03T19:08:00Z">
        <w:r w:rsidR="006A1EE4">
          <w:t>,</w:t>
        </w:r>
      </w:ins>
      <w:ins w:id="1517" w:author="Martin Ruppert - M91221" w:date="2019-06-03T19:07:00Z">
        <w:r>
          <w:t xml:space="preserve"> </w:t>
        </w:r>
      </w:ins>
      <w:ins w:id="1518" w:author="Martin Ruppert - M91221" w:date="2019-06-03T19:08:00Z">
        <w:r w:rsidR="006A1EE4">
          <w:t>c</w:t>
        </w:r>
      </w:ins>
      <w:ins w:id="1519" w:author="Martin Ruppert - M91221" w:date="2019-06-03T19:06:00Z">
        <w:r w:rsidR="00B22257">
          <w:t xml:space="preserve">lick </w:t>
        </w:r>
      </w:ins>
      <w:ins w:id="1520" w:author="Martin Ruppert - M91221" w:date="2019-06-03T19:07:00Z">
        <w:r w:rsidR="00B22257">
          <w:t xml:space="preserve">on </w:t>
        </w:r>
        <w:r w:rsidR="006F2FD1">
          <w:t>the “Make and Program Device” button</w:t>
        </w:r>
        <w:r w:rsidR="006F2FD1">
          <w:br/>
        </w:r>
        <w:r w:rsidR="006F2FD1">
          <w:rPr>
            <w:noProof/>
          </w:rPr>
          <w:drawing>
            <wp:inline distT="0" distB="0" distL="0" distR="0" wp14:anchorId="4DAC55E7" wp14:editId="72017488">
              <wp:extent cx="2926080" cy="1165542"/>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8814" cy="1170614"/>
                      </a:xfrm>
                      <a:prstGeom prst="rect">
                        <a:avLst/>
                      </a:prstGeom>
                    </pic:spPr>
                  </pic:pic>
                </a:graphicData>
              </a:graphic>
            </wp:inline>
          </w:drawing>
        </w:r>
      </w:ins>
      <w:ins w:id="1521" w:author="Martin Ruppert - M91221" w:date="2019-06-03T19:11:00Z">
        <w:r w:rsidR="00A83290">
          <w:br/>
        </w:r>
      </w:ins>
    </w:p>
    <w:p w14:paraId="67131865" w14:textId="0E4230F2" w:rsidR="004D43CC" w:rsidRDefault="009D6D10" w:rsidP="004D43CC">
      <w:pPr>
        <w:pStyle w:val="ListParagraph"/>
        <w:numPr>
          <w:ilvl w:val="0"/>
          <w:numId w:val="31"/>
        </w:numPr>
        <w:rPr>
          <w:ins w:id="1522" w:author="Martin Ruppert - M91221" w:date="2019-06-03T23:25:00Z"/>
        </w:rPr>
      </w:pPr>
      <w:ins w:id="1523" w:author="Martin Ruppert - M91221" w:date="2019-06-03T19:10:00Z">
        <w:r>
          <w:t>After successful build, the SAME70 is programmed</w:t>
        </w:r>
        <w:r w:rsidR="00A83290">
          <w:t xml:space="preserve"> automatically </w:t>
        </w:r>
        <w:r>
          <w:br/>
        </w:r>
        <w:r>
          <w:rPr>
            <w:noProof/>
          </w:rPr>
          <w:drawing>
            <wp:inline distT="0" distB="0" distL="0" distR="0" wp14:anchorId="44E0F7B4" wp14:editId="55D789EA">
              <wp:extent cx="5562600" cy="1976516"/>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4865" cy="1980874"/>
                      </a:xfrm>
                      <a:prstGeom prst="rect">
                        <a:avLst/>
                      </a:prstGeom>
                    </pic:spPr>
                  </pic:pic>
                </a:graphicData>
              </a:graphic>
            </wp:inline>
          </w:drawing>
        </w:r>
      </w:ins>
      <w:ins w:id="1524" w:author="Martin Ruppert - M91221" w:date="2019-06-03T23:25:00Z">
        <w:r w:rsidR="004D43CC">
          <w:br/>
        </w:r>
        <w:r w:rsidR="004D43CC">
          <w:br/>
        </w:r>
        <w:r w:rsidR="004D43CC">
          <w:br/>
        </w:r>
        <w:r w:rsidR="004D43CC">
          <w:br/>
        </w:r>
        <w:r w:rsidR="004D43CC">
          <w:br/>
        </w:r>
        <w:r w:rsidR="004D43CC">
          <w:br/>
        </w:r>
        <w:r w:rsidR="004D43CC">
          <w:br/>
        </w:r>
      </w:ins>
    </w:p>
    <w:p w14:paraId="461362E8" w14:textId="7699A0FB" w:rsidR="00600A79" w:rsidRDefault="00AC6446" w:rsidP="00600A79">
      <w:pPr>
        <w:pStyle w:val="ListParagraph"/>
        <w:numPr>
          <w:ilvl w:val="0"/>
          <w:numId w:val="31"/>
        </w:numPr>
        <w:rPr>
          <w:ins w:id="1525" w:author="Martin Ruppert - M91221" w:date="2019-06-03T23:25:00Z"/>
        </w:rPr>
      </w:pPr>
      <w:ins w:id="1526" w:author="Martin Ruppert - M91221" w:date="2019-06-03T19:11:00Z">
        <w:r>
          <w:lastRenderedPageBreak/>
          <w:t xml:space="preserve">The programming </w:t>
        </w:r>
        <w:proofErr w:type="gramStart"/>
        <w:r>
          <w:t>take</w:t>
        </w:r>
        <w:proofErr w:type="gramEnd"/>
        <w:r>
          <w:t xml:space="preserve"> about 30 seconds with on Board </w:t>
        </w:r>
        <w:proofErr w:type="spellStart"/>
        <w:r>
          <w:t>Debugge</w:t>
        </w:r>
      </w:ins>
      <w:ins w:id="1527" w:author="Martin Ruppert - M91221" w:date="2019-06-03T19:30:00Z">
        <w:r w:rsidR="009309EF">
          <w:t>Check</w:t>
        </w:r>
        <w:proofErr w:type="spellEnd"/>
        <w:r w:rsidR="009309EF">
          <w:t xml:space="preserve"> </w:t>
        </w:r>
      </w:ins>
      <w:ins w:id="1528" w:author="Martin Ruppert - M91221" w:date="2019-06-03T19:31:00Z">
        <w:r w:rsidR="00ED393D">
          <w:t>whet</w:t>
        </w:r>
        <w:r w:rsidR="00C51407">
          <w:t>h</w:t>
        </w:r>
        <w:r w:rsidR="00ED393D">
          <w:t>er</w:t>
        </w:r>
      </w:ins>
      <w:ins w:id="1529" w:author="Martin Ruppert - M91221" w:date="2019-06-03T19:30:00Z">
        <w:r w:rsidR="009309EF">
          <w:t xml:space="preserve"> the </w:t>
        </w:r>
      </w:ins>
      <w:ins w:id="1530" w:author="Martin Ruppert - M91221" w:date="2019-06-03T19:14:00Z">
        <w:r w:rsidR="0007315C">
          <w:t xml:space="preserve">USER_LED0 Activity </w:t>
        </w:r>
      </w:ins>
      <w:ins w:id="1531" w:author="Martin Ruppert - M91221" w:date="2019-06-03T19:30:00Z">
        <w:r w:rsidR="009309EF">
          <w:t xml:space="preserve">is </w:t>
        </w:r>
      </w:ins>
      <w:ins w:id="1532" w:author="Martin Ruppert - M91221" w:date="2019-06-03T19:14:00Z">
        <w:r w:rsidR="0007315C">
          <w:t>Blink</w:t>
        </w:r>
      </w:ins>
      <w:ins w:id="1533" w:author="Martin Ruppert - M91221" w:date="2019-06-03T23:22:00Z">
        <w:r w:rsidR="000C04B9">
          <w:t>ing</w:t>
        </w:r>
      </w:ins>
      <w:ins w:id="1534" w:author="Martin Ruppert - M91221" w:date="2019-06-03T23:25:00Z">
        <w:r w:rsidR="00600A79">
          <w:br/>
        </w:r>
        <w:r w:rsidR="00600A79">
          <w:br/>
        </w:r>
        <w:r w:rsidR="00600A79">
          <w:br/>
        </w:r>
      </w:ins>
      <w:ins w:id="1535" w:author="Martin Ruppert - M91221" w:date="2019-06-03T23:22:00Z">
        <w:r w:rsidR="000C04B9">
          <w:br/>
        </w:r>
      </w:ins>
      <w:ins w:id="1536" w:author="Martin Ruppert - M91221" w:date="2019-06-03T23:25:00Z">
        <w:r w:rsidR="00600A79">
          <w:br/>
        </w:r>
      </w:ins>
      <w:ins w:id="1537" w:author="Martin Ruppert - M91221" w:date="2019-06-03T19:36:00Z">
        <w:r w:rsidR="00F211E7">
          <w:rPr>
            <w:noProof/>
          </w:rPr>
          <w:drawing>
            <wp:inline distT="0" distB="0" distL="0" distR="0" wp14:anchorId="78C7A908" wp14:editId="6660648E">
              <wp:extent cx="5646420" cy="648168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1200" cy="6498656"/>
                      </a:xfrm>
                      <a:prstGeom prst="rect">
                        <a:avLst/>
                      </a:prstGeom>
                    </pic:spPr>
                  </pic:pic>
                </a:graphicData>
              </a:graphic>
            </wp:inline>
          </w:drawing>
        </w:r>
      </w:ins>
      <w:ins w:id="1538" w:author="Martin Ruppert - M91221" w:date="2019-06-03T23:25:00Z">
        <w:r w:rsidR="00600A79">
          <w:br/>
        </w:r>
        <w:r w:rsidR="00600A79">
          <w:br/>
        </w:r>
        <w:r w:rsidR="00600A79">
          <w:br/>
        </w:r>
        <w:r w:rsidR="00600A79">
          <w:br/>
        </w:r>
      </w:ins>
    </w:p>
    <w:p w14:paraId="4FB5C176" w14:textId="77777777" w:rsidR="00A765A4" w:rsidRDefault="004D43CC" w:rsidP="00600A79">
      <w:pPr>
        <w:pStyle w:val="ListParagraph"/>
        <w:numPr>
          <w:ilvl w:val="0"/>
          <w:numId w:val="31"/>
        </w:numPr>
        <w:rPr>
          <w:ins w:id="1539" w:author="Martin Ruppert - M91221" w:date="2019-06-03T23:29:00Z"/>
        </w:rPr>
      </w:pPr>
      <w:ins w:id="1540" w:author="Martin Ruppert - M91221" w:date="2019-06-03T23:24:00Z">
        <w:r>
          <w:lastRenderedPageBreak/>
          <w:t>Open Terra Term Terminal Program</w:t>
        </w:r>
      </w:ins>
      <w:ins w:id="1541" w:author="Martin Ruppert - M91221" w:date="2019-06-03T23:28:00Z">
        <w:r w:rsidR="007C3CD8">
          <w:t xml:space="preserve">  </w:t>
        </w:r>
      </w:ins>
      <w:ins w:id="1542" w:author="Martin Ruppert - M91221" w:date="2019-06-03T23:24:00Z">
        <w:r>
          <w:t xml:space="preserve"> </w:t>
        </w:r>
      </w:ins>
      <w:ins w:id="1543" w:author="Martin Ruppert - M91221" w:date="2019-06-03T23:28:00Z">
        <w:r w:rsidR="007C3CD8" w:rsidRPr="000A5197">
          <w:rPr>
            <w:noProof/>
            <w:lang w:eastAsia="en-AU"/>
          </w:rPr>
          <w:drawing>
            <wp:inline distT="0" distB="0" distL="0" distR="0" wp14:anchorId="21498497" wp14:editId="1C705C44">
              <wp:extent cx="723900" cy="669992"/>
              <wp:effectExtent l="0" t="0" r="0" b="0"/>
              <wp:docPr id="35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007C3CD8">
          <w:t xml:space="preserve">  </w:t>
        </w:r>
      </w:ins>
      <w:ins w:id="1544" w:author="Martin Ruppert - M91221" w:date="2019-06-03T23:24:00Z">
        <w:r>
          <w:t xml:space="preserve">and select under Setup-&gt;Serial Port the COM Port (in this case a </w:t>
        </w:r>
        <w:proofErr w:type="gramStart"/>
        <w:r>
          <w:t>COM96, but</w:t>
        </w:r>
        <w:proofErr w:type="gramEnd"/>
        <w:r>
          <w:t xml:space="preserve"> could be a different COM Port number in your case).</w:t>
        </w:r>
        <w:r>
          <w:br/>
        </w:r>
        <w:r>
          <w:br/>
          <w:t>The press the Reset Button of the Board and let the Firmware restart. You should see the start message with the Lab name and the build timestamp at first, followed by the MAC Address from EEPROM.</w:t>
        </w:r>
      </w:ins>
    </w:p>
    <w:p w14:paraId="0ACBB033" w14:textId="65C939EE" w:rsidR="00A765A4" w:rsidRDefault="00A765A4" w:rsidP="00A765A4">
      <w:pPr>
        <w:pStyle w:val="ListParagraph"/>
        <w:numPr>
          <w:ilvl w:val="0"/>
          <w:numId w:val="31"/>
        </w:numPr>
        <w:rPr>
          <w:ins w:id="1545" w:author="Martin Ruppert - M91221" w:date="2019-06-03T23:29:00Z"/>
        </w:rPr>
      </w:pPr>
      <w:ins w:id="1546" w:author="Martin Ruppert - M91221" w:date="2019-06-03T23:29:00Z">
        <w:r>
          <w:t>After some small time, the IP Address should be change from 0.0.0.0 to a valid address</w:t>
        </w:r>
        <w:r>
          <w:br/>
        </w:r>
        <w:r>
          <w:rPr>
            <w:noProof/>
          </w:rPr>
          <w:drawing>
            <wp:inline distT="0" distB="0" distL="0" distR="0" wp14:anchorId="43335052" wp14:editId="229D31AF">
              <wp:extent cx="5669139" cy="400367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78120" cy="4010017"/>
                      </a:xfrm>
                      <a:prstGeom prst="rect">
                        <a:avLst/>
                      </a:prstGeom>
                    </pic:spPr>
                  </pic:pic>
                </a:graphicData>
              </a:graphic>
            </wp:inline>
          </w:drawing>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ins>
    </w:p>
    <w:p w14:paraId="071E42F6" w14:textId="7BB3F49A" w:rsidR="00B72CE5" w:rsidRDefault="00B72CE5">
      <w:pPr>
        <w:pStyle w:val="ListParagraph"/>
        <w:numPr>
          <w:ilvl w:val="0"/>
          <w:numId w:val="31"/>
        </w:numPr>
        <w:rPr>
          <w:ins w:id="1547" w:author="Martin Ruppert - M91221" w:date="2019-06-03T23:23:00Z"/>
        </w:rPr>
        <w:pPrChange w:id="1548" w:author="Martin Ruppert - M91221" w:date="2019-06-03T23:25:00Z">
          <w:pPr>
            <w:pStyle w:val="NumberedList"/>
          </w:pPr>
        </w:pPrChange>
      </w:pPr>
      <w:ins w:id="1549" w:author="Martin Ruppert - M91221" w:date="2019-06-03T23:23:00Z">
        <w:r>
          <w:lastRenderedPageBreak/>
          <w:t xml:space="preserve">To check the basic information about the </w:t>
        </w:r>
        <w:proofErr w:type="gramStart"/>
        <w:r>
          <w:t>network</w:t>
        </w:r>
        <w:proofErr w:type="gramEnd"/>
        <w:r>
          <w:t xml:space="preserve"> enter the </w:t>
        </w:r>
        <w:proofErr w:type="spellStart"/>
        <w:r w:rsidRPr="00275E4E">
          <w:rPr>
            <w:rStyle w:val="TypedInValue"/>
          </w:rPr>
          <w:t>netinfo</w:t>
        </w:r>
        <w:proofErr w:type="spellEnd"/>
        <w:r>
          <w:t xml:space="preserve"> command and press </w:t>
        </w:r>
        <w:r w:rsidRPr="00405B22">
          <w:rPr>
            <w:rStyle w:val="KeyboardKey"/>
          </w:rPr>
          <w:t>Enter</w:t>
        </w:r>
        <w:r>
          <w:t>.</w:t>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B72CE5" w:rsidRPr="001458B3" w14:paraId="0243FB11" w14:textId="77777777" w:rsidTr="003407D0">
        <w:trPr>
          <w:ins w:id="1550" w:author="Martin Ruppert - M91221" w:date="2019-06-03T23:23:00Z"/>
        </w:trPr>
        <w:tc>
          <w:tcPr>
            <w:tcW w:w="9026" w:type="dxa"/>
            <w:shd w:val="clear" w:color="auto" w:fill="auto"/>
            <w:vAlign w:val="center"/>
          </w:tcPr>
          <w:p w14:paraId="2EFB85AD" w14:textId="08835361" w:rsidR="00B72CE5" w:rsidRPr="001458B3" w:rsidRDefault="000E485F" w:rsidP="003407D0">
            <w:pPr>
              <w:rPr>
                <w:ins w:id="1551" w:author="Martin Ruppert - M91221" w:date="2019-06-03T23:23:00Z"/>
              </w:rPr>
            </w:pPr>
            <w:ins w:id="1552" w:author="Martin Ruppert - M91221" w:date="2019-06-03T23:26:00Z">
              <w:r>
                <w:rPr>
                  <w:noProof/>
                </w:rPr>
                <w:drawing>
                  <wp:inline distT="0" distB="0" distL="0" distR="0" wp14:anchorId="312261EB" wp14:editId="0F133842">
                    <wp:extent cx="5124450" cy="3981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4450" cy="3981450"/>
                            </a:xfrm>
                            <a:prstGeom prst="rect">
                              <a:avLst/>
                            </a:prstGeom>
                          </pic:spPr>
                        </pic:pic>
                      </a:graphicData>
                    </a:graphic>
                  </wp:inline>
                </w:drawing>
              </w:r>
            </w:ins>
          </w:p>
        </w:tc>
      </w:tr>
    </w:tbl>
    <w:p w14:paraId="1B1E1D59" w14:textId="6804DE7D" w:rsidR="004A414F" w:rsidRDefault="00701606">
      <w:pPr>
        <w:pStyle w:val="ListParagraph"/>
        <w:numPr>
          <w:ilvl w:val="0"/>
          <w:numId w:val="31"/>
        </w:numPr>
        <w:rPr>
          <w:ins w:id="1553" w:author="Martin Ruppert - M91221" w:date="2019-06-03T23:21:00Z"/>
        </w:rPr>
        <w:pPrChange w:id="1554" w:author="Martin Ruppert - M91221" w:date="2019-06-03T23:21:00Z">
          <w:pPr>
            <w:pStyle w:val="NumberedList"/>
          </w:pPr>
        </w:pPrChange>
      </w:pPr>
      <w:ins w:id="1555" w:author="Martin Ruppert - M91221" w:date="2019-06-03T23:26:00Z">
        <w:r>
          <w:lastRenderedPageBreak/>
          <w:t>A help shows the available commands</w:t>
        </w:r>
      </w:ins>
      <w:ins w:id="1556" w:author="Martin Ruppert - M91221" w:date="2019-06-03T23:27:00Z">
        <w:r w:rsidR="00BC5D78">
          <w:br/>
        </w:r>
        <w:r w:rsidR="00BC5D78">
          <w:rPr>
            <w:noProof/>
          </w:rPr>
          <w:drawing>
            <wp:inline distT="0" distB="0" distL="0" distR="0" wp14:anchorId="1DD86104" wp14:editId="110E96BF">
              <wp:extent cx="5000625" cy="60579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0625" cy="6057900"/>
                      </a:xfrm>
                      <a:prstGeom prst="rect">
                        <a:avLst/>
                      </a:prstGeom>
                    </pic:spPr>
                  </pic:pic>
                </a:graphicData>
              </a:graphic>
            </wp:inline>
          </w:drawing>
        </w:r>
      </w:ins>
      <w:ins w:id="1557" w:author="Martin Ruppert - M91221" w:date="2019-06-03T19:35:00Z">
        <w:r w:rsidR="008C7B46">
          <w:br/>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7D82D8A6" w14:textId="77777777" w:rsidTr="003407D0">
        <w:trPr>
          <w:ins w:id="1558" w:author="Martin Ruppert - M91221" w:date="2019-06-03T23:21:00Z"/>
        </w:trPr>
        <w:tc>
          <w:tcPr>
            <w:tcW w:w="9026" w:type="dxa"/>
            <w:shd w:val="clear" w:color="auto" w:fill="auto"/>
            <w:vAlign w:val="center"/>
          </w:tcPr>
          <w:p w14:paraId="6D58AA1C" w14:textId="125B6FED" w:rsidR="004A414F" w:rsidRPr="001458B3" w:rsidRDefault="004A414F" w:rsidP="003407D0">
            <w:pPr>
              <w:pStyle w:val="NumberedList"/>
              <w:numPr>
                <w:ilvl w:val="0"/>
                <w:numId w:val="0"/>
              </w:numPr>
              <w:rPr>
                <w:ins w:id="1559" w:author="Martin Ruppert - M91221" w:date="2019-06-03T23:21:00Z"/>
              </w:rPr>
            </w:pPr>
          </w:p>
        </w:tc>
      </w:tr>
    </w:tbl>
    <w:p w14:paraId="61EF20A6" w14:textId="0DB4547B" w:rsidR="004A414F" w:rsidRPr="006975B1" w:rsidRDefault="004A414F">
      <w:pPr>
        <w:pStyle w:val="NumberedList"/>
        <w:numPr>
          <w:ilvl w:val="0"/>
          <w:numId w:val="0"/>
        </w:numPr>
        <w:ind w:left="567"/>
        <w:rPr>
          <w:ins w:id="1560" w:author="Martin Ruppert - M91221" w:date="2019-06-03T23:21:00Z"/>
          <w:rStyle w:val="KeyboardKey"/>
          <w:rFonts w:ascii="Calibri" w:eastAsia="Calibri" w:hAnsi="Calibri"/>
          <w:b w:val="0"/>
          <w:spacing w:val="0"/>
          <w:bdr w:val="none" w:sz="0" w:space="0" w:color="auto"/>
          <w:lang w:eastAsia="en-US"/>
        </w:rPr>
        <w:pPrChange w:id="1561" w:author="Martin Ruppert - M91221" w:date="2019-06-03T23:27:00Z">
          <w:pPr>
            <w:pStyle w:val="NumberedList"/>
          </w:pPr>
        </w:pPrChange>
      </w:pP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61ABE4A3" w14:textId="77777777" w:rsidTr="003407D0">
        <w:trPr>
          <w:ins w:id="1562" w:author="Martin Ruppert - M91221" w:date="2019-06-03T23:21:00Z"/>
        </w:trPr>
        <w:tc>
          <w:tcPr>
            <w:tcW w:w="9026" w:type="dxa"/>
            <w:shd w:val="clear" w:color="auto" w:fill="auto"/>
            <w:vAlign w:val="center"/>
          </w:tcPr>
          <w:p w14:paraId="2DC46037" w14:textId="5A199C31" w:rsidR="004A414F" w:rsidRPr="001458B3" w:rsidRDefault="004A414F" w:rsidP="003407D0">
            <w:pPr>
              <w:rPr>
                <w:ins w:id="1563" w:author="Martin Ruppert - M91221" w:date="2019-06-03T23:21:00Z"/>
              </w:rPr>
            </w:pPr>
          </w:p>
        </w:tc>
      </w:tr>
    </w:tbl>
    <w:p w14:paraId="667D17B2" w14:textId="43E02626" w:rsidR="00DB19F5" w:rsidRDefault="00FB0CFD">
      <w:pPr>
        <w:rPr>
          <w:ins w:id="1564" w:author="Martin Ruppert - M91221" w:date="2019-06-03T19:50:00Z"/>
        </w:rPr>
        <w:pPrChange w:id="1565" w:author="Martin Ruppert - M91221" w:date="2019-06-03T23:30:00Z">
          <w:pPr>
            <w:pStyle w:val="ListParagraph"/>
            <w:numPr>
              <w:numId w:val="31"/>
            </w:numPr>
            <w:ind w:hanging="360"/>
          </w:pPr>
        </w:pPrChange>
      </w:pPr>
      <w:ins w:id="1566" w:author="Martin Ruppert - M91221" w:date="2019-06-03T19:38:00Z">
        <w:r>
          <w:br/>
        </w:r>
      </w:ins>
    </w:p>
    <w:p w14:paraId="7F7A8DF6" w14:textId="4FD5A8C6" w:rsidR="004020CD" w:rsidRDefault="00DB19F5" w:rsidP="00CD1F7B">
      <w:pPr>
        <w:pStyle w:val="ListParagraph"/>
        <w:numPr>
          <w:ilvl w:val="0"/>
          <w:numId w:val="31"/>
        </w:numPr>
        <w:rPr>
          <w:ins w:id="1567" w:author="Martin Ruppert - M91221" w:date="2019-06-03T19:41:00Z"/>
        </w:rPr>
      </w:pPr>
      <w:ins w:id="1568" w:author="Martin Ruppert - M91221" w:date="2019-06-03T19:50:00Z">
        <w:r>
          <w:lastRenderedPageBreak/>
          <w:t xml:space="preserve">As a first simple test you can ping </w:t>
        </w:r>
        <w:r w:rsidR="00B248D4">
          <w:t>an external Server or anything else you like</w:t>
        </w:r>
      </w:ins>
      <w:ins w:id="1569" w:author="Martin Ruppert - M91221" w:date="2019-06-03T19:51:00Z">
        <w:r w:rsidR="00347146">
          <w:t xml:space="preserve"> (</w:t>
        </w:r>
      </w:ins>
      <w:ins w:id="1570" w:author="Martin Ruppert - M91221" w:date="2019-06-03T19:52:00Z">
        <w:r w:rsidR="001513EE" w:rsidRPr="001513EE">
          <w:t xml:space="preserve">Maybe the board of your class </w:t>
        </w:r>
        <w:proofErr w:type="spellStart"/>
        <w:r w:rsidR="001513EE" w:rsidRPr="001513EE">
          <w:t>neighbor</w:t>
        </w:r>
        <w:proofErr w:type="spellEnd"/>
        <w:r w:rsidR="001513EE" w:rsidRPr="001513EE">
          <w:t>?</w:t>
        </w:r>
      </w:ins>
      <w:ins w:id="1571" w:author="Martin Ruppert - M91221" w:date="2019-06-03T19:51:00Z">
        <w:r w:rsidR="00347146">
          <w:t>)</w:t>
        </w:r>
      </w:ins>
      <w:ins w:id="1572" w:author="Martin Ruppert - M91221" w:date="2019-06-03T19:50:00Z">
        <w:r w:rsidR="00B248D4">
          <w:br/>
        </w:r>
        <w:r w:rsidR="00B248D4">
          <w:rPr>
            <w:noProof/>
          </w:rPr>
          <w:drawing>
            <wp:inline distT="0" distB="0" distL="0" distR="0" wp14:anchorId="5308BFA0" wp14:editId="4F2758DE">
              <wp:extent cx="5631180" cy="3878580"/>
              <wp:effectExtent l="0" t="0" r="762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0606" cy="3885072"/>
                      </a:xfrm>
                      <a:prstGeom prst="rect">
                        <a:avLst/>
                      </a:prstGeom>
                    </pic:spPr>
                  </pic:pic>
                </a:graphicData>
              </a:graphic>
            </wp:inline>
          </w:drawing>
        </w:r>
      </w:ins>
      <w:ins w:id="1573" w:author="Martin Ruppert - M91221" w:date="2019-06-03T23:20:00Z">
        <w:r w:rsidR="00E216B3">
          <w:br/>
        </w:r>
      </w:ins>
    </w:p>
    <w:p w14:paraId="3E333F13" w14:textId="77777777" w:rsidR="00047435" w:rsidRDefault="004020CD" w:rsidP="00CD1F7B">
      <w:pPr>
        <w:pStyle w:val="ListParagraph"/>
        <w:numPr>
          <w:ilvl w:val="0"/>
          <w:numId w:val="31"/>
        </w:numPr>
        <w:rPr>
          <w:ins w:id="1574" w:author="Martin Ruppert - M91221" w:date="2019-06-03T19:44:00Z"/>
        </w:rPr>
      </w:pPr>
      <w:ins w:id="1575" w:author="Martin Ruppert - M91221" w:date="2019-06-03T19:41:00Z">
        <w:r>
          <w:lastRenderedPageBreak/>
          <w:t xml:space="preserve">Select </w:t>
        </w:r>
      </w:ins>
      <w:ins w:id="1576" w:author="Martin Ruppert - M91221" w:date="2019-06-03T19:42:00Z">
        <w:r w:rsidR="00F07FDA">
          <w:t xml:space="preserve">the </w:t>
        </w:r>
        <w:proofErr w:type="spellStart"/>
        <w:r w:rsidR="00F07FDA" w:rsidRPr="00F07FDA">
          <w:rPr>
            <w:b/>
            <w:bCs/>
            <w:rPrChange w:id="1577" w:author="Martin Ruppert - M91221" w:date="2019-06-03T19:42:00Z">
              <w:rPr/>
            </w:rPrChange>
          </w:rPr>
          <w:t>tcpip_discoverer</w:t>
        </w:r>
        <w:proofErr w:type="spellEnd"/>
        <w:r w:rsidR="00F07FDA">
          <w:t xml:space="preserve"> tool from </w:t>
        </w:r>
      </w:ins>
      <w:ins w:id="1578" w:author="Martin Ruppert - M91221" w:date="2019-06-03T19:41:00Z">
        <w:r>
          <w:br/>
        </w:r>
        <w:r>
          <w:rPr>
            <w:noProof/>
          </w:rPr>
          <w:drawing>
            <wp:inline distT="0" distB="0" distL="0" distR="0" wp14:anchorId="0266B9B7" wp14:editId="4B97A0E7">
              <wp:extent cx="6191908" cy="59182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7777" cy="5923810"/>
                      </a:xfrm>
                      <a:prstGeom prst="rect">
                        <a:avLst/>
                      </a:prstGeom>
                    </pic:spPr>
                  </pic:pic>
                </a:graphicData>
              </a:graphic>
            </wp:inline>
          </w:drawing>
        </w:r>
      </w:ins>
    </w:p>
    <w:p w14:paraId="4CC8A2F5" w14:textId="77777777" w:rsidR="00FF3BFC" w:rsidRDefault="00047435" w:rsidP="00FF3BFC">
      <w:pPr>
        <w:pStyle w:val="ListParagraph"/>
        <w:numPr>
          <w:ilvl w:val="0"/>
          <w:numId w:val="31"/>
        </w:numPr>
        <w:rPr>
          <w:ins w:id="1579" w:author="Martin Ruppert - M91221" w:date="2019-06-03T23:30:00Z"/>
        </w:rPr>
      </w:pPr>
      <w:ins w:id="1580" w:author="Martin Ruppert - M91221" w:date="2019-06-03T19:44:00Z">
        <w:r>
          <w:lastRenderedPageBreak/>
          <w:t xml:space="preserve">If Windows is asking for permissions </w:t>
        </w:r>
        <w:r w:rsidR="00987F0D">
          <w:t>allow the access</w:t>
        </w:r>
      </w:ins>
      <w:ins w:id="1581" w:author="Martin Ruppert - M91221" w:date="2019-06-03T19:43:00Z">
        <w:r w:rsidR="000B5488">
          <w:br/>
        </w:r>
        <w:r w:rsidR="000B5488">
          <w:rPr>
            <w:noProof/>
          </w:rPr>
          <w:drawing>
            <wp:inline distT="0" distB="0" distL="0" distR="0" wp14:anchorId="63EB6D7E" wp14:editId="0F7A864C">
              <wp:extent cx="3046894" cy="2293620"/>
              <wp:effectExtent l="0" t="0" r="127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54467" cy="2299321"/>
                      </a:xfrm>
                      <a:prstGeom prst="rect">
                        <a:avLst/>
                      </a:prstGeom>
                    </pic:spPr>
                  </pic:pic>
                </a:graphicData>
              </a:graphic>
            </wp:inline>
          </w:drawing>
        </w:r>
      </w:ins>
      <w:ins w:id="1582" w:author="Martin Ruppert - M91221" w:date="2019-06-03T23:30:00Z">
        <w:r w:rsidR="00FF3BFC">
          <w:br/>
        </w:r>
      </w:ins>
    </w:p>
    <w:p w14:paraId="0B7D7F1F" w14:textId="2C83ADAA" w:rsidR="002908BE" w:rsidRDefault="00ED1520">
      <w:pPr>
        <w:pStyle w:val="ListParagraph"/>
        <w:numPr>
          <w:ilvl w:val="0"/>
          <w:numId w:val="31"/>
        </w:numPr>
        <w:rPr>
          <w:ins w:id="1583" w:author="Martin Ruppert - M91221" w:date="2019-06-03T19:54:00Z"/>
        </w:rPr>
      </w:pPr>
      <w:ins w:id="1584" w:author="Martin Ruppert - M91221" w:date="2019-06-03T19:46:00Z">
        <w:r>
          <w:t>The TCP Discover</w:t>
        </w:r>
      </w:ins>
      <w:ins w:id="1585" w:author="Martin Ruppert - M91221" w:date="2019-06-03T19:47:00Z">
        <w:r>
          <w:t xml:space="preserve"> should list all boards in the classroom.</w:t>
        </w:r>
      </w:ins>
      <w:ins w:id="1586" w:author="Martin Ruppert - M91221" w:date="2019-06-03T23:14:00Z">
        <w:r w:rsidR="00BD07F1">
          <w:t xml:space="preserve"> We have made this tool to help you to find your board in the network. The source codes of this tool (Java) are part of the </w:t>
        </w:r>
      </w:ins>
      <w:ins w:id="1587" w:author="Martin Ruppert - M91221" w:date="2019-06-03T23:15:00Z">
        <w:r w:rsidR="00BD07F1">
          <w:t>H3</w:t>
        </w:r>
        <w:r w:rsidR="00615517">
          <w:t xml:space="preserve">. </w:t>
        </w:r>
      </w:ins>
      <w:ins w:id="1588" w:author="Martin Ruppert - M91221" w:date="2019-06-03T19:59:00Z">
        <w:r w:rsidR="00AE6392">
          <w:br/>
        </w:r>
      </w:ins>
      <w:ins w:id="1589" w:author="Martin Ruppert - M91221" w:date="2019-06-03T19:47:00Z">
        <w:r>
          <w:br/>
        </w:r>
      </w:ins>
      <w:ins w:id="1590" w:author="Martin Ruppert - M91221" w:date="2019-06-03T19:48:00Z">
        <w:r w:rsidR="000B293B" w:rsidRPr="000B293B">
          <w:t>You can identify your board by the Host Name that has select in an earlier step.</w:t>
        </w:r>
      </w:ins>
      <w:ins w:id="1591" w:author="Martin Ruppert - M91221" w:date="2019-06-03T19:47:00Z">
        <w:r w:rsidR="00AF382C">
          <w:t xml:space="preserve"> </w:t>
        </w:r>
      </w:ins>
      <w:ins w:id="1592" w:author="Martin Ruppert - M91221" w:date="2019-06-03T19:57:00Z">
        <w:r w:rsidR="000E0051">
          <w:t>Th</w:t>
        </w:r>
      </w:ins>
      <w:ins w:id="1593" w:author="Martin Ruppert - M91221" w:date="2019-06-03T19:58:00Z">
        <w:r w:rsidR="000E0051">
          <w:t xml:space="preserve">e Host Name </w:t>
        </w:r>
      </w:ins>
      <w:ins w:id="1594" w:author="Martin Ruppert - M91221" w:date="2019-06-03T19:57:00Z">
        <w:r w:rsidR="000E0051">
          <w:t xml:space="preserve">is </w:t>
        </w:r>
      </w:ins>
      <w:ins w:id="1595" w:author="Martin Ruppert - M91221" w:date="2019-06-03T19:58:00Z">
        <w:r w:rsidR="000E0051">
          <w:t xml:space="preserve">also known to the DHCP server and </w:t>
        </w:r>
        <w:r w:rsidR="007A7FFA">
          <w:t>is listed</w:t>
        </w:r>
        <w:r w:rsidR="000E0051">
          <w:t xml:space="preserve"> </w:t>
        </w:r>
      </w:ins>
      <w:ins w:id="1596" w:author="Martin Ruppert - M91221" w:date="2019-06-03T19:59:00Z">
        <w:r w:rsidR="007A7FFA">
          <w:t>in</w:t>
        </w:r>
      </w:ins>
      <w:ins w:id="1597" w:author="Martin Ruppert - M91221" w:date="2019-06-03T19:58:00Z">
        <w:r w:rsidR="000E0051">
          <w:t xml:space="preserve"> their typical Web Interfaces</w:t>
        </w:r>
      </w:ins>
      <w:ins w:id="1598" w:author="Martin Ruppert - M91221" w:date="2019-06-03T19:59:00Z">
        <w:r w:rsidR="00AE6392">
          <w:t xml:space="preserve"> as a connected device. </w:t>
        </w:r>
      </w:ins>
      <w:ins w:id="1599" w:author="Martin Ruppert - M91221" w:date="2019-06-03T19:46:00Z">
        <w:r>
          <w:br/>
        </w:r>
        <w:r>
          <w:rPr>
            <w:noProof/>
          </w:rPr>
          <w:drawing>
            <wp:inline distT="0" distB="0" distL="0" distR="0" wp14:anchorId="6D4C2247" wp14:editId="6D146E68">
              <wp:extent cx="5217711" cy="381000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4203" cy="3822042"/>
                      </a:xfrm>
                      <a:prstGeom prst="rect">
                        <a:avLst/>
                      </a:prstGeom>
                    </pic:spPr>
                  </pic:pic>
                </a:graphicData>
              </a:graphic>
            </wp:inline>
          </w:drawing>
        </w:r>
      </w:ins>
      <w:ins w:id="1600" w:author="Martin Ruppert - M91221" w:date="2019-06-03T23:17:00Z">
        <w:r w:rsidR="00E64A12">
          <w:br/>
        </w:r>
        <w:r w:rsidR="00E64A12">
          <w:br/>
          <w:t xml:space="preserve">Press the </w:t>
        </w:r>
        <w:r w:rsidR="00E64A12" w:rsidRPr="00895066">
          <w:rPr>
            <w:rStyle w:val="DialogButton"/>
          </w:rPr>
          <w:t>Discover Devices</w:t>
        </w:r>
        <w:r w:rsidR="00E64A12">
          <w:t xml:space="preserve"> button: T</w:t>
        </w:r>
        <w:r w:rsidR="00E64A12" w:rsidRPr="00895066">
          <w:t xml:space="preserve">he tool will send a UDP broadcast on port 30303, with the packet “Discovery, who is out there?” All </w:t>
        </w:r>
        <w:r w:rsidR="00DA2C9F">
          <w:t>H3</w:t>
        </w:r>
        <w:r w:rsidR="00E64A12" w:rsidRPr="00895066">
          <w:t xml:space="preserve"> devices running the Announce service will respond to this broadcast, by sending a return broadcast on por</w:t>
        </w:r>
        <w:r w:rsidR="00E64A12">
          <w:t xml:space="preserve">t 30303. The broadcast packet </w:t>
        </w:r>
        <w:r w:rsidR="00E64A12" w:rsidRPr="00895066">
          <w:t>contains data on the type of interface used, the Host Name, MAC and IP Address.</w:t>
        </w:r>
        <w:r w:rsidR="00E64A12">
          <w:t xml:space="preserve"> The Discover tool listens to all broadcasts on port 30303 and will show found devices under the Microchip </w:t>
        </w:r>
        <w:r w:rsidR="00E64A12">
          <w:lastRenderedPageBreak/>
          <w:t>Devices tree. You can identify your device by looking for the host name that you entered in MHC Setup process. The Microchip TCPIP Discoverer tool also shows the IP address for your board.</w:t>
        </w:r>
      </w:ins>
      <w:ins w:id="1601" w:author="Martin Ruppert - M91221" w:date="2019-06-03T23:18:00Z">
        <w:r w:rsidR="009726FA">
          <w:br/>
        </w:r>
      </w:ins>
    </w:p>
    <w:p w14:paraId="67459B6D" w14:textId="77777777" w:rsidR="00C25A54" w:rsidRDefault="002908BE" w:rsidP="00CD1F7B">
      <w:pPr>
        <w:pStyle w:val="ListParagraph"/>
        <w:numPr>
          <w:ilvl w:val="0"/>
          <w:numId w:val="31"/>
        </w:numPr>
        <w:rPr>
          <w:ins w:id="1602" w:author="Martin Ruppert - M91221" w:date="2019-06-03T19:56:00Z"/>
        </w:rPr>
      </w:pPr>
      <w:ins w:id="1603" w:author="Martin Ruppert - M91221" w:date="2019-06-03T19:54:00Z">
        <w:r>
          <w:t xml:space="preserve">A double click on the </w:t>
        </w:r>
        <w:r w:rsidRPr="00B55066">
          <w:rPr>
            <w:b/>
            <w:bCs/>
            <w:rPrChange w:id="1604" w:author="Martin Ruppert - M91221" w:date="2019-06-03T20:00:00Z">
              <w:rPr/>
            </w:rPrChange>
          </w:rPr>
          <w:t>MAC-Address</w:t>
        </w:r>
        <w:r>
          <w:t xml:space="preserve"> line will put you in your default Internet Browser</w:t>
        </w:r>
        <w:r>
          <w:br/>
        </w:r>
        <w:r>
          <w:rPr>
            <w:noProof/>
          </w:rPr>
          <w:drawing>
            <wp:inline distT="0" distB="0" distL="0" distR="0" wp14:anchorId="368AD1C3" wp14:editId="31CBEA4A">
              <wp:extent cx="5219700" cy="381145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1812" cy="3812993"/>
                      </a:xfrm>
                      <a:prstGeom prst="rect">
                        <a:avLst/>
                      </a:prstGeom>
                    </pic:spPr>
                  </pic:pic>
                </a:graphicData>
              </a:graphic>
            </wp:inline>
          </w:drawing>
        </w:r>
      </w:ins>
    </w:p>
    <w:p w14:paraId="10921C55" w14:textId="00446A5A" w:rsidR="0038709F" w:rsidRPr="00FB6039" w:rsidDel="00FF3BFC" w:rsidRDefault="00C25A54">
      <w:pPr>
        <w:pStyle w:val="ListParagraph"/>
        <w:numPr>
          <w:ilvl w:val="0"/>
          <w:numId w:val="31"/>
        </w:numPr>
        <w:rPr>
          <w:del w:id="1605" w:author="Martin Ruppert - M91221" w:date="2019-06-03T23:31:00Z"/>
        </w:rPr>
        <w:pPrChange w:id="1606" w:author="Martin Ruppert - M91221" w:date="2019-06-03T23:31:00Z">
          <w:pPr>
            <w:pStyle w:val="NumberedList"/>
          </w:pPr>
        </w:pPrChange>
      </w:pPr>
      <w:ins w:id="1607" w:author="Martin Ruppert - M91221" w:date="2019-06-03T19:56:00Z">
        <w:r>
          <w:t>And the Webpage is displayed</w:t>
        </w:r>
      </w:ins>
      <w:ins w:id="1608" w:author="Martin Ruppert - M91221" w:date="2019-06-03T23:15:00Z">
        <w:r w:rsidR="00615517">
          <w:t xml:space="preserve">. Please take some time </w:t>
        </w:r>
        <w:proofErr w:type="gramStart"/>
        <w:r w:rsidR="00615517">
          <w:t>an</w:t>
        </w:r>
        <w:proofErr w:type="gramEnd"/>
        <w:r w:rsidR="00615517">
          <w:t xml:space="preserve"> play with the sub menus </w:t>
        </w:r>
        <w:r w:rsidR="004B44E0">
          <w:t>to find out the capabilities of or H3 Web Server</w:t>
        </w:r>
      </w:ins>
      <w:ins w:id="1609" w:author="Martin Ruppert - M91221" w:date="2019-06-03T19:56:00Z">
        <w:r>
          <w:br/>
        </w:r>
        <w:r>
          <w:rPr>
            <w:noProof/>
          </w:rPr>
          <w:drawing>
            <wp:inline distT="0" distB="0" distL="0" distR="0" wp14:anchorId="7F5DC2AF" wp14:editId="02FB878D">
              <wp:extent cx="3622399" cy="3291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7080" cy="3323357"/>
                      </a:xfrm>
                      <a:prstGeom prst="rect">
                        <a:avLst/>
                      </a:prstGeom>
                    </pic:spPr>
                  </pic:pic>
                </a:graphicData>
              </a:graphic>
            </wp:inline>
          </w:drawing>
        </w:r>
      </w:ins>
      <w:del w:id="1610" w:author="Martin Ruppert - M91221" w:date="2019-06-03T18:23:00Z">
        <w:r w:rsidR="0038709F" w:rsidRPr="00FB6039" w:rsidDel="005E5085">
          <w:delText xml:space="preserve">Click on </w:delText>
        </w:r>
        <w:r w:rsidR="0038709F" w:rsidRPr="006E4CAC" w:rsidDel="005E5085">
          <w:rPr>
            <w:rPrChange w:id="1611" w:author="Martin Ruppert - M91221" w:date="2019-06-03T18:32:00Z">
              <w:rPr>
                <w:rStyle w:val="DialogButton"/>
              </w:rPr>
            </w:rPrChange>
          </w:rPr>
          <w:delText>Next&gt;</w:delText>
        </w:r>
        <w:r w:rsidR="0038709F" w:rsidRPr="00FB6039" w:rsidDel="005E5085">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Change w:id="1612" w:author="Martin Ruppert - M91221" w:date="2019-06-03T18:30:00Z">
          <w:tblPr>
            <w:tblW w:w="0" w:type="auto"/>
            <w:tblInd w:w="567" w:type="dxa"/>
            <w:tblCellMar>
              <w:top w:w="142" w:type="dxa"/>
              <w:left w:w="0" w:type="dxa"/>
              <w:bottom w:w="142" w:type="dxa"/>
              <w:right w:w="0" w:type="dxa"/>
            </w:tblCellMar>
            <w:tblLook w:val="04A0" w:firstRow="1" w:lastRow="0" w:firstColumn="1" w:lastColumn="0" w:noHBand="0" w:noVBand="1"/>
          </w:tblPr>
        </w:tblPrChange>
      </w:tblPr>
      <w:tblGrid>
        <w:gridCol w:w="9975"/>
        <w:tblGridChange w:id="1613">
          <w:tblGrid>
            <w:gridCol w:w="9975"/>
          </w:tblGrid>
        </w:tblGridChange>
      </w:tblGrid>
      <w:tr w:rsidR="00EC7889" w:rsidRPr="006E4CAC" w:rsidDel="00FC7090" w14:paraId="10921C57" w14:textId="7E2FAC75" w:rsidTr="00FC7090">
        <w:trPr>
          <w:del w:id="1614" w:author="Martin Ruppert - M91221" w:date="2019-06-03T18:30:00Z"/>
        </w:trPr>
        <w:tc>
          <w:tcPr>
            <w:tcW w:w="9975" w:type="dxa"/>
            <w:shd w:val="clear" w:color="auto" w:fill="auto"/>
            <w:vAlign w:val="center"/>
            <w:tcPrChange w:id="1615" w:author="Martin Ruppert - M91221" w:date="2019-06-03T18:30:00Z">
              <w:tcPr>
                <w:tcW w:w="9016" w:type="dxa"/>
                <w:shd w:val="clear" w:color="auto" w:fill="auto"/>
                <w:vAlign w:val="center"/>
              </w:tcPr>
            </w:tcPrChange>
          </w:tcPr>
          <w:p w14:paraId="0BFFC0AB" w14:textId="463C3AB1" w:rsidR="00EC7889" w:rsidRPr="006E4CAC" w:rsidDel="00FC7090" w:rsidRDefault="00EC7889">
            <w:pPr>
              <w:pStyle w:val="ListParagraph"/>
              <w:numPr>
                <w:ilvl w:val="0"/>
                <w:numId w:val="31"/>
              </w:numPr>
              <w:rPr>
                <w:del w:id="1616" w:author="Martin Ruppert - M91221" w:date="2019-06-03T18:30:00Z"/>
                <w:rPrChange w:id="1617" w:author="Martin Ruppert - M91221" w:date="2019-06-03T18:32:00Z">
                  <w:rPr>
                    <w:del w:id="1618" w:author="Martin Ruppert - M91221" w:date="2019-06-03T18:30:00Z"/>
                    <w:lang w:eastAsia="en-AU"/>
                  </w:rPr>
                </w:rPrChange>
              </w:rPr>
              <w:pPrChange w:id="1619" w:author="Martin Ruppert - M91221" w:date="2019-06-03T23:31:00Z">
                <w:pPr>
                  <w:pStyle w:val="NoSpacing"/>
                </w:pPr>
              </w:pPrChange>
            </w:pPr>
          </w:p>
          <w:p w14:paraId="28D04E1C" w14:textId="0FA4846D" w:rsidR="002F7DAA" w:rsidRPr="006E4CAC" w:rsidDel="00FC7090" w:rsidRDefault="002F7DAA">
            <w:pPr>
              <w:pStyle w:val="ListParagraph"/>
              <w:numPr>
                <w:ilvl w:val="0"/>
                <w:numId w:val="31"/>
              </w:numPr>
              <w:rPr>
                <w:del w:id="1620" w:author="Martin Ruppert - M91221" w:date="2019-06-03T18:30:00Z"/>
                <w:rPrChange w:id="1621" w:author="Martin Ruppert - M91221" w:date="2019-06-03T18:32:00Z">
                  <w:rPr>
                    <w:del w:id="1622" w:author="Martin Ruppert - M91221" w:date="2019-06-03T18:30:00Z"/>
                    <w:lang w:eastAsia="en-AU"/>
                  </w:rPr>
                </w:rPrChange>
              </w:rPr>
              <w:pPrChange w:id="1623" w:author="Martin Ruppert - M91221" w:date="2019-06-03T23:31:00Z">
                <w:pPr>
                  <w:pStyle w:val="NoSpacing"/>
                </w:pPr>
              </w:pPrChange>
            </w:pPr>
            <w:del w:id="1624" w:author="Martin Ruppert - M91221" w:date="2019-06-03T18:29:00Z">
              <w:r w:rsidRPr="006E4CAC" w:rsidDel="00CA7D4F">
                <w:rPr>
                  <w:noProof/>
                  <w:rPrChange w:id="1625" w:author="Martin Ruppert - M91221" w:date="2019-06-03T18:32:00Z">
                    <w:rPr>
                      <w:noProof/>
                    </w:rPr>
                  </w:rPrChange>
                </w:rPr>
                <w:drawing>
                  <wp:inline distT="0" distB="0" distL="0" distR="0" wp14:anchorId="68E43840" wp14:editId="1D2D6745">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94170" cy="4567555"/>
                            </a:xfrm>
                            <a:prstGeom prst="rect">
                              <a:avLst/>
                            </a:prstGeom>
                          </pic:spPr>
                        </pic:pic>
                      </a:graphicData>
                    </a:graphic>
                  </wp:inline>
                </w:drawing>
              </w:r>
            </w:del>
          </w:p>
          <w:p w14:paraId="10921C56" w14:textId="35790132" w:rsidR="00064A8E" w:rsidRPr="006E4CAC" w:rsidDel="00FC7090" w:rsidRDefault="00064A8E">
            <w:pPr>
              <w:pStyle w:val="ListParagraph"/>
              <w:numPr>
                <w:ilvl w:val="0"/>
                <w:numId w:val="31"/>
              </w:numPr>
              <w:rPr>
                <w:del w:id="1626" w:author="Martin Ruppert - M91221" w:date="2019-06-03T18:30:00Z"/>
                <w:rPrChange w:id="1627" w:author="Martin Ruppert - M91221" w:date="2019-06-03T18:32:00Z">
                  <w:rPr>
                    <w:del w:id="1628" w:author="Martin Ruppert - M91221" w:date="2019-06-03T18:30:00Z"/>
                    <w:lang w:eastAsia="en-AU"/>
                  </w:rPr>
                </w:rPrChange>
              </w:rPr>
              <w:pPrChange w:id="1629" w:author="Martin Ruppert - M91221" w:date="2019-06-03T23:31:00Z">
                <w:pPr>
                  <w:pStyle w:val="NoSpacing"/>
                </w:pPr>
              </w:pPrChange>
            </w:pPr>
          </w:p>
        </w:tc>
      </w:tr>
    </w:tbl>
    <w:p w14:paraId="10921C58" w14:textId="29DE6E71" w:rsidR="002718C7" w:rsidRPr="006E4CAC" w:rsidDel="00B206A8" w:rsidRDefault="002F7DAA">
      <w:pPr>
        <w:pStyle w:val="ListParagraph"/>
        <w:numPr>
          <w:ilvl w:val="0"/>
          <w:numId w:val="31"/>
        </w:numPr>
        <w:rPr>
          <w:del w:id="1630" w:author="Martin Ruppert - M91221" w:date="2019-06-03T17:25:00Z"/>
        </w:rPr>
        <w:pPrChange w:id="1631"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1632" w:author="Martin Ruppert - M91221" w:date="2019-06-03T17:25:00Z">
        <w:r w:rsidRPr="006E4CAC" w:rsidDel="00B206A8">
          <w:rPr>
            <w:noProof/>
            <w:rPrChange w:id="1633" w:author="Martin Ruppert - M91221" w:date="2019-06-03T18:32:00Z">
              <w:rPr>
                <w:noProof/>
                <w:lang w:eastAsia="en-AU"/>
              </w:rPr>
            </w:rPrChange>
          </w:rPr>
          <mc:AlternateContent>
            <mc:Choice Requires="wps">
              <w:drawing>
                <wp:anchor distT="0" distB="0" distL="114300" distR="114300" simplePos="0" relativeHeight="250961408"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51272" id="Rounded Rectangle 59" o:spid="_x0000_s1026" style="position:absolute;margin-left:328.95pt;margin-top:-320.85pt;width:171.8pt;height:25.3pt;z-index:2509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RPr="006E4CAC" w:rsidDel="00B206A8">
          <w:rPr>
            <w:noProof/>
            <w:rPrChange w:id="1634" w:author="Martin Ruppert - M91221" w:date="2019-06-03T18:32:00Z">
              <w:rPr>
                <w:noProof/>
                <w:lang w:eastAsia="en-AU"/>
              </w:rPr>
            </w:rPrChange>
          </w:rPr>
          <mc:AlternateContent>
            <mc:Choice Requires="wps">
              <w:drawing>
                <wp:anchor distT="0" distB="0" distL="114300" distR="114300" simplePos="0" relativeHeight="250949120"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567E6B" id="Rounded Rectangle 51" o:spid="_x0000_s1026" style="position:absolute;margin-left:148.95pt;margin-top:-320.5pt;width:110.4pt;height:25.3pt;z-index:2509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RPr="006E4CAC" w:rsidDel="00B206A8">
          <w:rPr>
            <w:noProof/>
            <w:rPrChange w:id="1635" w:author="Martin Ruppert - M91221" w:date="2019-06-03T18:32:00Z">
              <w:rPr>
                <w:noProof/>
                <w:lang w:eastAsia="en-AU"/>
              </w:rPr>
            </w:rPrChange>
          </w:rPr>
          <mc:AlternateContent>
            <mc:Choice Requires="wps">
              <w:drawing>
                <wp:anchor distT="0" distB="0" distL="114300" distR="114300" simplePos="0" relativeHeight="250936832"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4F0D2" id="Rounded Rectangle 40" o:spid="_x0000_s1026" style="position:absolute;margin-left:377.7pt;margin-top:-50.1pt;width:46.35pt;height:21.45pt;z-index:2509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RPr="006E4CAC" w:rsidDel="00B206A8">
          <w:delText xml:space="preserve">For the </w:delText>
        </w:r>
        <w:r w:rsidR="002718C7" w:rsidRPr="006E4CAC" w:rsidDel="00B206A8">
          <w:rPr>
            <w:rPrChange w:id="1636" w:author="Martin Ruppert - M91221" w:date="2019-06-03T18:32:00Z">
              <w:rPr>
                <w:rStyle w:val="WindowOrDialogName"/>
              </w:rPr>
            </w:rPrChange>
          </w:rPr>
          <w:delText>Name and Location</w:delText>
        </w:r>
        <w:r w:rsidR="002718C7" w:rsidRPr="006E4CAC" w:rsidDel="00B206A8">
          <w:delText xml:space="preserve"> step</w:delText>
        </w:r>
        <w:r w:rsidR="00E9277C" w:rsidRPr="006E4CAC" w:rsidDel="00B206A8">
          <w:delText>,</w:delText>
        </w:r>
        <w:r w:rsidR="002718C7" w:rsidRPr="006E4CAC" w:rsidDel="00B206A8">
          <w:delText xml:space="preserve"> set the following options:</w:delText>
        </w:r>
      </w:del>
    </w:p>
    <w:p w14:paraId="10921C59" w14:textId="32BE5D7B" w:rsidR="0029256B" w:rsidRPr="00FB6039" w:rsidDel="00B206A8" w:rsidRDefault="00AD7FDC">
      <w:pPr>
        <w:pStyle w:val="ListParagraph"/>
        <w:numPr>
          <w:ilvl w:val="0"/>
          <w:numId w:val="31"/>
        </w:numPr>
        <w:rPr>
          <w:del w:id="1637" w:author="Martin Ruppert - M91221" w:date="2019-06-03T17:25:00Z"/>
        </w:rPr>
        <w:pPrChange w:id="1638" w:author="Martin Ruppert - M91221" w:date="2019-06-03T23:31:00Z">
          <w:pPr>
            <w:pStyle w:val="NumberedList"/>
          </w:pPr>
        </w:pPrChange>
      </w:pPr>
      <w:commentRangeStart w:id="1639"/>
      <w:del w:id="1640" w:author="Martin Ruppert - M91221" w:date="2019-06-03T17:25:00Z">
        <w:r w:rsidRPr="00FB6039" w:rsidDel="00B206A8">
          <w:delText>Verify</w:delText>
        </w:r>
        <w:commentRangeEnd w:id="1639"/>
        <w:r w:rsidR="00041CFA" w:rsidRPr="006E4CAC" w:rsidDel="00B206A8">
          <w:rPr>
            <w:rPrChange w:id="1641" w:author="Martin Ruppert - M91221" w:date="2019-06-03T18:32:00Z">
              <w:rPr>
                <w:rStyle w:val="CommentReference"/>
              </w:rPr>
            </w:rPrChange>
          </w:rPr>
          <w:commentReference w:id="1639"/>
        </w:r>
        <w:r w:rsidRPr="00FB6039" w:rsidDel="00B206A8">
          <w:delText xml:space="preserve"> that</w:delText>
        </w:r>
        <w:r w:rsidR="0029256B" w:rsidRPr="00FB6039" w:rsidDel="00B206A8">
          <w:delText xml:space="preserve"> the </w:delText>
        </w:r>
        <w:r w:rsidR="0029256B" w:rsidRPr="006E4CAC" w:rsidDel="00B206A8">
          <w:rPr>
            <w:rPrChange w:id="1642" w:author="Martin Ruppert - M91221" w:date="2019-06-03T18:32:00Z">
              <w:rPr>
                <w:rStyle w:val="FieldName"/>
              </w:rPr>
            </w:rPrChange>
          </w:rPr>
          <w:delText>Harmony Path</w:delText>
        </w:r>
        <w:r w:rsidR="0029256B" w:rsidRPr="00FB6039" w:rsidDel="00B206A8">
          <w:delText xml:space="preserve"> is </w:delText>
        </w:r>
        <w:r w:rsidR="00FC0D50" w:rsidRPr="006E4CAC" w:rsidDel="00B206A8">
          <w:rPr>
            <w:rPrChange w:id="1643" w:author="Martin Ruppert - M91221" w:date="2019-06-03T18:32:00Z">
              <w:rPr>
                <w:rStyle w:val="EnteredValue"/>
              </w:rPr>
            </w:rPrChange>
          </w:rPr>
          <w:delText>C: \Microchip\harmony\v3</w:delText>
        </w:r>
        <w:r w:rsidR="0029256B" w:rsidRPr="00FB6039" w:rsidDel="00B206A8">
          <w:delText xml:space="preserve">where </w:delText>
        </w:r>
        <w:r w:rsidR="0029256B" w:rsidRPr="006E4CAC" w:rsidDel="00B206A8">
          <w:rPr>
            <w:rPrChange w:id="1644" w:author="Martin Ruppert - M91221" w:date="2019-06-03T18:32:00Z">
              <w:rPr>
                <w:rStyle w:val="EnteredValue"/>
              </w:rPr>
            </w:rPrChange>
          </w:rPr>
          <w:delText>c</w:delText>
        </w:r>
        <w:r w:rsidR="0029256B" w:rsidRPr="00FB6039" w:rsidDel="00B206A8">
          <w:delText xml:space="preserve"> is the logical hard drive where MPLAB Harmony </w:delText>
        </w:r>
        <w:r w:rsidR="006336DD" w:rsidRPr="00FB6039" w:rsidDel="00B206A8">
          <w:delText>has been</w:delText>
        </w:r>
        <w:r w:rsidR="0029256B" w:rsidRPr="00FB6039" w:rsidDel="00B206A8">
          <w:delText xml:space="preserve"> installed.</w:delText>
        </w:r>
      </w:del>
    </w:p>
    <w:p w14:paraId="10921C5A" w14:textId="677CE245" w:rsidR="0029256B" w:rsidRPr="00FB6039" w:rsidDel="00B206A8" w:rsidRDefault="0029256B">
      <w:pPr>
        <w:pStyle w:val="ListParagraph"/>
        <w:numPr>
          <w:ilvl w:val="0"/>
          <w:numId w:val="31"/>
        </w:numPr>
        <w:rPr>
          <w:del w:id="1645" w:author="Martin Ruppert - M91221" w:date="2019-06-03T17:25:00Z"/>
        </w:rPr>
        <w:pPrChange w:id="1646" w:author="Martin Ruppert - M91221" w:date="2019-06-03T23:31:00Z">
          <w:pPr>
            <w:pStyle w:val="NumberedList"/>
          </w:pPr>
        </w:pPrChange>
      </w:pPr>
      <w:del w:id="1647" w:author="Martin Ruppert - M91221" w:date="2019-06-03T17:25:00Z">
        <w:r w:rsidRPr="00FB6039" w:rsidDel="00B206A8">
          <w:delText xml:space="preserve">Set the </w:delText>
        </w:r>
        <w:r w:rsidR="0098010B" w:rsidRPr="006E4CAC" w:rsidDel="00B206A8">
          <w:rPr>
            <w:rPrChange w:id="1648" w:author="Martin Ruppert - M91221" w:date="2019-06-03T18:32:00Z">
              <w:rPr>
                <w:rStyle w:val="FieldName"/>
              </w:rPr>
            </w:rPrChange>
          </w:rPr>
          <w:delText>P</w:delText>
        </w:r>
        <w:r w:rsidRPr="006E4CAC" w:rsidDel="00B206A8">
          <w:rPr>
            <w:rPrChange w:id="1649" w:author="Martin Ruppert - M91221" w:date="2019-06-03T18:32:00Z">
              <w:rPr>
                <w:rStyle w:val="FieldName"/>
              </w:rPr>
            </w:rPrChange>
          </w:rPr>
          <w:delText>roject Location</w:delText>
        </w:r>
        <w:r w:rsidRPr="00FB6039" w:rsidDel="00B206A8">
          <w:delText xml:space="preserve"> to </w:delText>
        </w:r>
        <w:r w:rsidR="00F31BC8" w:rsidRPr="006E4CAC" w:rsidDel="00B206A8">
          <w:rPr>
            <w:rPrChange w:id="1650" w:author="Martin Ruppert - M91221" w:date="2019-06-03T18:32:00Z">
              <w:rPr>
                <w:rStyle w:val="TypedInValue"/>
              </w:rPr>
            </w:rPrChange>
          </w:rPr>
          <w:delText>C</w:delText>
        </w:r>
        <w:r w:rsidRPr="006E4CAC" w:rsidDel="00B206A8">
          <w:rPr>
            <w:rPrChange w:id="1651" w:author="Martin Ruppert - M91221" w:date="2019-06-03T18:32:00Z">
              <w:rPr>
                <w:rStyle w:val="TypedInValue"/>
              </w:rPr>
            </w:rPrChange>
          </w:rPr>
          <w:delText>:\MASTER</w:delText>
        </w:r>
        <w:r w:rsidR="008909EC" w:rsidRPr="006E4CAC" w:rsidDel="00B206A8">
          <w:rPr>
            <w:rPrChange w:id="1652" w:author="Martin Ruppert - M91221" w:date="2019-06-03T18:32:00Z">
              <w:rPr>
                <w:rStyle w:val="TypedInValue"/>
              </w:rPr>
            </w:rPrChange>
          </w:rPr>
          <w:delText>s</w:delText>
        </w:r>
        <w:r w:rsidRPr="006E4CAC" w:rsidDel="00B206A8">
          <w:rPr>
            <w:rPrChange w:id="1653" w:author="Martin Ruppert - M91221" w:date="2019-06-03T18:32:00Z">
              <w:rPr>
                <w:rStyle w:val="TypedInValue"/>
              </w:rPr>
            </w:rPrChange>
          </w:rPr>
          <w:delText>\</w:delText>
        </w:r>
        <w:r w:rsidR="00064A8E" w:rsidRPr="006E4CAC" w:rsidDel="00B206A8">
          <w:rPr>
            <w:rPrChange w:id="1654" w:author="Martin Ruppert - M91221" w:date="2019-06-03T18:32:00Z">
              <w:rPr>
                <w:rStyle w:val="TypedInValue"/>
              </w:rPr>
            </w:rPrChange>
          </w:rPr>
          <w:delText>23075</w:delText>
        </w:r>
      </w:del>
    </w:p>
    <w:p w14:paraId="10921C5B" w14:textId="3DBF1D1A" w:rsidR="0029256B" w:rsidRPr="00FB6039" w:rsidDel="00FC7090" w:rsidRDefault="0029256B">
      <w:pPr>
        <w:pStyle w:val="ListParagraph"/>
        <w:numPr>
          <w:ilvl w:val="0"/>
          <w:numId w:val="31"/>
        </w:numPr>
        <w:rPr>
          <w:del w:id="1655" w:author="Martin Ruppert - M91221" w:date="2019-06-03T18:30:00Z"/>
        </w:rPr>
        <w:pPrChange w:id="1656" w:author="Martin Ruppert - M91221" w:date="2019-06-03T23:31:00Z">
          <w:pPr>
            <w:pStyle w:val="NumberedList"/>
          </w:pPr>
        </w:pPrChange>
      </w:pPr>
      <w:del w:id="1657" w:author="Martin Ruppert - M91221" w:date="2019-06-03T18:30:00Z">
        <w:r w:rsidRPr="00FB6039" w:rsidDel="00FC7090">
          <w:delText xml:space="preserve">Enter </w:delText>
        </w:r>
        <w:r w:rsidR="00F43E3A" w:rsidRPr="006E4CAC" w:rsidDel="00FC7090">
          <w:rPr>
            <w:rPrChange w:id="1658" w:author="Martin Ruppert - M91221" w:date="2019-06-03T18:32:00Z">
              <w:rPr>
                <w:rStyle w:val="TypedInValue"/>
              </w:rPr>
            </w:rPrChange>
          </w:rPr>
          <w:delText>net1l</w:delText>
        </w:r>
        <w:r w:rsidRPr="006E4CAC" w:rsidDel="00FC7090">
          <w:rPr>
            <w:rPrChange w:id="1659" w:author="Martin Ruppert - M91221" w:date="2019-06-03T18:32:00Z">
              <w:rPr>
                <w:rStyle w:val="TypedInValue"/>
              </w:rPr>
            </w:rPrChange>
          </w:rPr>
          <w:delText>ab1</w:delText>
        </w:r>
        <w:r w:rsidRPr="00FB6039" w:rsidDel="00FC7090">
          <w:delText xml:space="preserve"> for the </w:delText>
        </w:r>
        <w:r w:rsidR="0098010B" w:rsidRPr="006E4CAC" w:rsidDel="00FC7090">
          <w:rPr>
            <w:rPrChange w:id="1660" w:author="Martin Ruppert - M91221" w:date="2019-06-03T18:32:00Z">
              <w:rPr>
                <w:rStyle w:val="FieldName"/>
              </w:rPr>
            </w:rPrChange>
          </w:rPr>
          <w:delText>P</w:delText>
        </w:r>
        <w:r w:rsidRPr="006E4CAC" w:rsidDel="00FC7090">
          <w:rPr>
            <w:rPrChange w:id="1661" w:author="Martin Ruppert - M91221" w:date="2019-06-03T18:32:00Z">
              <w:rPr>
                <w:rStyle w:val="FieldName"/>
              </w:rPr>
            </w:rPrChange>
          </w:rPr>
          <w:delText>roject Name</w:delText>
        </w:r>
        <w:r w:rsidRPr="00FB6039" w:rsidDel="00FC7090">
          <w:delText>.</w:delText>
        </w:r>
      </w:del>
    </w:p>
    <w:p w14:paraId="10921C5C" w14:textId="35134F57" w:rsidR="00381477" w:rsidRPr="00FB6039" w:rsidDel="00FC7090" w:rsidRDefault="00381477">
      <w:pPr>
        <w:pStyle w:val="ListParagraph"/>
        <w:numPr>
          <w:ilvl w:val="0"/>
          <w:numId w:val="31"/>
        </w:numPr>
        <w:rPr>
          <w:del w:id="1662" w:author="Martin Ruppert - M91221" w:date="2019-06-03T18:30:00Z"/>
        </w:rPr>
        <w:pPrChange w:id="1663" w:author="Martin Ruppert - M91221" w:date="2019-06-03T23:31:00Z">
          <w:pPr>
            <w:pStyle w:val="NumberedList"/>
          </w:pPr>
        </w:pPrChange>
      </w:pPr>
      <w:del w:id="1664" w:author="Martin Ruppert - M91221" w:date="2019-06-03T18:30:00Z">
        <w:r w:rsidRPr="00FB6039" w:rsidDel="00FC7090">
          <w:delText xml:space="preserve">Set the </w:delText>
        </w:r>
        <w:r w:rsidRPr="006E4CAC" w:rsidDel="00FC7090">
          <w:rPr>
            <w:rPrChange w:id="1665" w:author="Martin Ruppert - M91221" w:date="2019-06-03T18:32:00Z">
              <w:rPr>
                <w:rStyle w:val="FieldName"/>
              </w:rPr>
            </w:rPrChange>
          </w:rPr>
          <w:delText>Device Family</w:delText>
        </w:r>
        <w:r w:rsidRPr="00FB6039" w:rsidDel="00FC7090">
          <w:delText xml:space="preserve"> to </w:delText>
        </w:r>
        <w:r w:rsidRPr="006E4CAC" w:rsidDel="00FC7090">
          <w:rPr>
            <w:rPrChange w:id="1666" w:author="Martin Ruppert - M91221" w:date="2019-06-03T18:32:00Z">
              <w:rPr>
                <w:rStyle w:val="EnteredValue"/>
              </w:rPr>
            </w:rPrChange>
          </w:rPr>
          <w:delText>PIC32MZ</w:delText>
        </w:r>
      </w:del>
    </w:p>
    <w:p w14:paraId="10921C5D" w14:textId="2E5E4F8D" w:rsidR="0029256B" w:rsidRPr="00FB6039" w:rsidDel="00FC7090" w:rsidRDefault="006D6BFF">
      <w:pPr>
        <w:pStyle w:val="ListParagraph"/>
        <w:numPr>
          <w:ilvl w:val="0"/>
          <w:numId w:val="31"/>
        </w:numPr>
        <w:rPr>
          <w:del w:id="1667" w:author="Martin Ruppert - M91221" w:date="2019-06-03T18:30:00Z"/>
        </w:rPr>
        <w:pPrChange w:id="1668" w:author="Martin Ruppert - M91221" w:date="2019-06-03T23:31:00Z">
          <w:pPr>
            <w:pStyle w:val="NumberedList"/>
          </w:pPr>
        </w:pPrChange>
      </w:pPr>
      <w:del w:id="1669" w:author="Martin Ruppert - M91221" w:date="2019-06-03T18:30:00Z">
        <w:r w:rsidRPr="00FB6039" w:rsidDel="00FC7090">
          <w:delText>S</w:delText>
        </w:r>
        <w:r w:rsidR="0029256B" w:rsidRPr="00FB6039" w:rsidDel="00FC7090">
          <w:delText xml:space="preserve">et the </w:delText>
        </w:r>
        <w:r w:rsidR="0029256B" w:rsidRPr="006E4CAC" w:rsidDel="00FC7090">
          <w:rPr>
            <w:rPrChange w:id="1670" w:author="Martin Ruppert - M91221" w:date="2019-06-03T18:32:00Z">
              <w:rPr>
                <w:rStyle w:val="FieldName"/>
              </w:rPr>
            </w:rPrChange>
          </w:rPr>
          <w:delText>Target Device</w:delText>
        </w:r>
        <w:r w:rsidR="0029256B" w:rsidRPr="00FB6039" w:rsidDel="00FC7090">
          <w:delText xml:space="preserve"> to:</w:delText>
        </w:r>
      </w:del>
    </w:p>
    <w:p w14:paraId="10921C5E" w14:textId="310E6E05" w:rsidR="0029256B" w:rsidRPr="006E4CAC" w:rsidDel="00FC7090" w:rsidRDefault="00A56E17">
      <w:pPr>
        <w:pStyle w:val="ListParagraph"/>
        <w:numPr>
          <w:ilvl w:val="0"/>
          <w:numId w:val="31"/>
        </w:numPr>
        <w:rPr>
          <w:del w:id="1671" w:author="Martin Ruppert - M91221" w:date="2019-06-03T18:30:00Z"/>
          <w:rPrChange w:id="1672" w:author="Martin Ruppert - M91221" w:date="2019-06-03T18:32:00Z">
            <w:rPr>
              <w:del w:id="1673" w:author="Martin Ruppert - M91221" w:date="2019-06-03T18:30:00Z"/>
              <w:lang w:eastAsia="en-AU"/>
            </w:rPr>
          </w:rPrChange>
        </w:rPr>
        <w:pPrChange w:id="1674" w:author="Martin Ruppert - M91221" w:date="2019-06-03T23:31:00Z">
          <w:pPr>
            <w:pStyle w:val="ListParagraph"/>
            <w:numPr>
              <w:numId w:val="20"/>
            </w:numPr>
            <w:ind w:left="927" w:hanging="360"/>
          </w:pPr>
        </w:pPrChange>
      </w:pPr>
      <w:del w:id="1675" w:author="Martin Ruppert - M91221" w:date="2019-06-03T18:30:00Z">
        <w:r w:rsidRPr="006E4CAC" w:rsidDel="00FC7090">
          <w:rPr>
            <w:rPrChange w:id="1676" w:author="Martin Ruppert - M91221" w:date="2019-06-03T18:32:00Z">
              <w:rPr>
                <w:rStyle w:val="EnteredValue"/>
              </w:rPr>
            </w:rPrChange>
          </w:rPr>
          <w:delText>ATSMAE70Q21B</w:delText>
        </w:r>
      </w:del>
    </w:p>
    <w:p w14:paraId="10921C5F" w14:textId="1F69F25D" w:rsidR="00381477" w:rsidRPr="00FB6039" w:rsidDel="00FC7090" w:rsidRDefault="00381477">
      <w:pPr>
        <w:pStyle w:val="ListParagraph"/>
        <w:numPr>
          <w:ilvl w:val="0"/>
          <w:numId w:val="31"/>
        </w:numPr>
        <w:rPr>
          <w:del w:id="1677" w:author="Martin Ruppert - M91221" w:date="2019-06-03T18:30:00Z"/>
        </w:rPr>
        <w:pPrChange w:id="1678" w:author="Martin Ruppert - M91221" w:date="2019-06-03T23:31:00Z">
          <w:pPr>
            <w:pStyle w:val="NumberedList"/>
          </w:pPr>
        </w:pPrChange>
      </w:pPr>
      <w:del w:id="1679" w:author="Martin Ruppert - M91221" w:date="2019-06-03T18:30:00Z">
        <w:r w:rsidRPr="006E4CAC" w:rsidDel="00FC7090">
          <w:rPr>
            <w:rPrChange w:id="1680" w:author="Martin Ruppert - M91221" w:date="2019-06-03T18:32:00Z">
              <w:rPr/>
            </w:rPrChange>
          </w:rPr>
          <w:delText xml:space="preserve">Leave the </w:delText>
        </w:r>
        <w:r w:rsidRPr="006E4CAC" w:rsidDel="00FC7090">
          <w:rPr>
            <w:rPrChange w:id="1681" w:author="Martin Ruppert - M91221" w:date="2019-06-03T18:32:00Z">
              <w:rPr>
                <w:rStyle w:val="FieldName"/>
              </w:rPr>
            </w:rPrChange>
          </w:rPr>
          <w:delText>Target Board</w:delText>
        </w:r>
        <w:r w:rsidRPr="00FB6039" w:rsidDel="00FC7090">
          <w:delText xml:space="preserve"> blank.</w:delText>
        </w:r>
      </w:del>
    </w:p>
    <w:p w14:paraId="10921C60" w14:textId="18F29290" w:rsidR="0029256B" w:rsidRPr="00FB6039" w:rsidDel="00FC7090" w:rsidRDefault="0029256B">
      <w:pPr>
        <w:pStyle w:val="ListParagraph"/>
        <w:numPr>
          <w:ilvl w:val="0"/>
          <w:numId w:val="31"/>
        </w:numPr>
        <w:rPr>
          <w:del w:id="1682" w:author="Martin Ruppert - M91221" w:date="2019-06-03T18:30:00Z"/>
        </w:rPr>
        <w:pPrChange w:id="1683" w:author="Martin Ruppert - M91221" w:date="2019-06-03T23:31:00Z">
          <w:pPr>
            <w:pStyle w:val="NumberedList"/>
          </w:pPr>
        </w:pPrChange>
      </w:pPr>
      <w:del w:id="1684" w:author="Martin Ruppert - M91221" w:date="2019-06-03T18:30:00Z">
        <w:r w:rsidRPr="00FB6039" w:rsidDel="00FC7090">
          <w:delText xml:space="preserve">Click on </w:delText>
        </w:r>
        <w:r w:rsidRPr="006E4CAC" w:rsidDel="00FC7090">
          <w:rPr>
            <w:rPrChange w:id="1685" w:author="Martin Ruppert - M91221" w:date="2019-06-03T18:32:00Z">
              <w:rPr>
                <w:rStyle w:val="DialogButton"/>
              </w:rPr>
            </w:rPrChange>
          </w:rPr>
          <w:delText>Finish</w:delText>
        </w:r>
        <w:r w:rsidRPr="00FB6039" w:rsidDel="00FC7090">
          <w:delText xml:space="preserve"> to co</w:delText>
        </w:r>
        <w:r w:rsidR="00E9277C" w:rsidRPr="00FB6039" w:rsidDel="00FC7090">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08"/>
      </w:tblGrid>
      <w:tr w:rsidR="00EC7889" w:rsidRPr="006E4CAC" w:rsidDel="00603698" w14:paraId="10921C62" w14:textId="5BE6F8C7" w:rsidTr="001458B3">
        <w:trPr>
          <w:del w:id="1686" w:author="Martin Ruppert - M91221" w:date="2019-06-03T19:16:00Z"/>
        </w:trPr>
        <w:tc>
          <w:tcPr>
            <w:tcW w:w="9016" w:type="dxa"/>
            <w:shd w:val="clear" w:color="auto" w:fill="auto"/>
            <w:vAlign w:val="center"/>
          </w:tcPr>
          <w:p w14:paraId="10921C61" w14:textId="2FA8057A" w:rsidR="00EC7889" w:rsidRPr="006E4CAC" w:rsidDel="00603698" w:rsidRDefault="00381477">
            <w:pPr>
              <w:pStyle w:val="ListParagraph"/>
              <w:numPr>
                <w:ilvl w:val="0"/>
                <w:numId w:val="31"/>
              </w:numPr>
              <w:rPr>
                <w:del w:id="1687" w:author="Martin Ruppert - M91221" w:date="2019-06-03T19:16:00Z"/>
              </w:rPr>
              <w:pPrChange w:id="1688" w:author="Martin Ruppert - M91221" w:date="2019-06-03T23:31:00Z">
                <w:pPr>
                  <w:jc w:val="center"/>
                </w:pPr>
              </w:pPrChange>
            </w:pPr>
            <w:del w:id="1689" w:author="Martin Ruppert - M91221" w:date="2019-06-03T19:16:00Z">
              <w:r w:rsidRPr="006E4CAC" w:rsidDel="00603698">
                <w:rPr>
                  <w:noProof/>
                  <w:rPrChange w:id="1690" w:author="Martin Ruppert - M91221" w:date="2019-06-03T18:32:00Z">
                    <w:rPr>
                      <w:noProof/>
                      <w:lang w:eastAsia="en-AU"/>
                    </w:rPr>
                  </w:rPrChange>
                </w:rPr>
                <mc:AlternateContent>
                  <mc:Choice Requires="wps">
                    <w:drawing>
                      <wp:anchor distT="0" distB="0" distL="114300" distR="114300" simplePos="0" relativeHeight="250985984"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3286F" id="Rounded Rectangle 79" o:spid="_x0000_s1026" style="position:absolute;margin-left:340.55pt;margin-top:211.85pt;width:38.1pt;height:17.2pt;z-index:2509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del>
            <w:del w:id="1691" w:author="Martin Ruppert - M91221" w:date="2019-06-03T18:31:00Z">
              <w:r w:rsidRPr="006E4CAC" w:rsidDel="00FC7090">
                <w:rPr>
                  <w:noProof/>
                  <w:rPrChange w:id="1692" w:author="Martin Ruppert - M91221" w:date="2019-06-03T18:32:00Z">
                    <w:rPr>
                      <w:noProof/>
                      <w:lang w:eastAsia="en-AU"/>
                    </w:rPr>
                  </w:rPrChange>
                </w:rPr>
                <mc:AlternateContent>
                  <mc:Choice Requires="wps">
                    <w:drawing>
                      <wp:anchor distT="0" distB="0" distL="114300" distR="114300" simplePos="0" relativeHeight="250973696" behindDoc="0" locked="0" layoutInCell="1" allowOverlap="1" wp14:anchorId="1092224B" wp14:editId="33A7F069">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4A62E14" id="Rounded Rectangle 65" o:spid="_x0000_s1026" style="position:absolute;margin-left:100.25pt;margin-top:53.6pt;width:116.6pt;height:29.95pt;z-index:2509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RPr="006E4CAC" w:rsidDel="00FC7090">
                <w:rPr>
                  <w:noProof/>
                  <w:rPrChange w:id="1693" w:author="Martin Ruppert - M91221" w:date="2019-06-03T18:32:00Z">
                    <w:rPr>
                      <w:noProof/>
                      <w:lang w:eastAsia="en-AU"/>
                    </w:rPr>
                  </w:rPrChange>
                </w:rPr>
                <mc:AlternateContent>
                  <mc:Choice Requires="wps">
                    <w:drawing>
                      <wp:anchor distT="0" distB="0" distL="114300" distR="114300" simplePos="0" relativeHeight="251843072" behindDoc="0" locked="0" layoutInCell="1" allowOverlap="1" wp14:anchorId="1092224D" wp14:editId="027A349B">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9FE1E3" id="Rounded Rectangle 78" o:spid="_x0000_s1026" style="position:absolute;margin-left:252.6pt;margin-top:122.6pt;width:170.15pt;height:19.2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RPr="006E4CAC" w:rsidDel="00FC7090">
                <w:rPr>
                  <w:noProof/>
                  <w:rPrChange w:id="1694" w:author="Martin Ruppert - M91221" w:date="2019-06-03T18:32:00Z">
                    <w:rPr>
                      <w:noProof/>
                      <w:lang w:eastAsia="en-AU"/>
                    </w:rPr>
                  </w:rPrChange>
                </w:rPr>
                <mc:AlternateContent>
                  <mc:Choice Requires="wps">
                    <w:drawing>
                      <wp:anchor distT="0" distB="0" distL="114300" distR="114300" simplePos="0" relativeHeight="251830784" behindDoc="0" locked="0" layoutInCell="1" allowOverlap="1" wp14:anchorId="1092224F" wp14:editId="4ACFE7F9">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82BAF" id="Rounded Rectangle 78" o:spid="_x0000_s1026" style="position:absolute;margin-left:100.75pt;margin-top:122.6pt;width:123.7pt;height:19.1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6E4CAC" w:rsidDel="00FC7090">
                <w:rPr>
                  <w:noProof/>
                  <w:rPrChange w:id="1695" w:author="Martin Ruppert - M91221" w:date="2019-06-03T18:32:00Z">
                    <w:rPr>
                      <w:noProof/>
                      <w:lang w:eastAsia="en-AU"/>
                    </w:rPr>
                  </w:rPrChange>
                </w:rPr>
                <w:drawing>
                  <wp:inline distT="0" distB="0" distL="0" distR="0" wp14:anchorId="10922251" wp14:editId="28A3B5D5">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4C037000" w:rsidR="00E9277C" w:rsidDel="00603698" w:rsidRDefault="006336DD">
      <w:pPr>
        <w:pStyle w:val="ListParagraph"/>
        <w:numPr>
          <w:ilvl w:val="0"/>
          <w:numId w:val="31"/>
        </w:numPr>
        <w:rPr>
          <w:del w:id="1696" w:author="Martin Ruppert - M91221" w:date="2019-06-03T19:16:00Z"/>
        </w:rPr>
        <w:pPrChange w:id="1697" w:author="Martin Ruppert - M91221" w:date="2019-06-03T23:31:00Z">
          <w:pPr>
            <w:ind w:left="567"/>
          </w:pPr>
        </w:pPrChange>
      </w:pPr>
      <w:del w:id="1698" w:author="Martin Ruppert - M91221" w:date="2019-06-03T19:16:00Z">
        <w:r w:rsidDel="00603698">
          <w:delText>At this point, t</w:delText>
        </w:r>
        <w:r w:rsidR="00E9277C" w:rsidDel="00603698">
          <w:delText>he Microchip Harmony Configuration (MHC) Tool will automatically open.</w:delText>
        </w:r>
        <w:r w:rsidR="00937C55" w:rsidRPr="00937C55" w:rsidDel="00603698">
          <w:rPr>
            <w:noProof/>
            <w:lang w:eastAsia="en-AU"/>
          </w:rPr>
          <w:delText xml:space="preserve"> </w:delText>
        </w:r>
        <w:r w:rsidR="00937C55" w:rsidDel="0060369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A4179" w:rsidRPr="001458B3" w:rsidDel="00FF3BFC" w14:paraId="10921C65" w14:textId="264B212A" w:rsidTr="001458B3">
        <w:trPr>
          <w:del w:id="1699" w:author="Martin Ruppert - M91221" w:date="2019-06-03T23:31:00Z"/>
        </w:trPr>
        <w:tc>
          <w:tcPr>
            <w:tcW w:w="9026" w:type="dxa"/>
            <w:shd w:val="clear" w:color="auto" w:fill="auto"/>
            <w:vAlign w:val="center"/>
          </w:tcPr>
          <w:p w14:paraId="10921C64" w14:textId="5BB0BCE2" w:rsidR="00AA4179" w:rsidRPr="001458B3" w:rsidDel="00FF3BFC" w:rsidRDefault="00937C55">
            <w:pPr>
              <w:pStyle w:val="ListParagraph"/>
              <w:numPr>
                <w:ilvl w:val="0"/>
                <w:numId w:val="31"/>
              </w:numPr>
              <w:rPr>
                <w:del w:id="1700" w:author="Martin Ruppert - M91221" w:date="2019-06-03T23:31:00Z"/>
              </w:rPr>
              <w:pPrChange w:id="1701" w:author="Martin Ruppert - M91221" w:date="2019-06-03T23:31:00Z">
                <w:pPr>
                  <w:jc w:val="center"/>
                </w:pPr>
              </w:pPrChange>
            </w:pPr>
            <w:del w:id="1702" w:author="Martin Ruppert - M91221" w:date="2019-06-03T19:16:00Z">
              <w:r w:rsidDel="00603698">
                <w:rPr>
                  <w:noProof/>
                  <w:lang w:eastAsia="en-AU"/>
                </w:rPr>
                <mc:AlternateContent>
                  <mc:Choice Requires="wps">
                    <w:drawing>
                      <wp:anchor distT="0" distB="0" distL="114300" distR="114300" simplePos="0" relativeHeight="251978240" behindDoc="0" locked="0" layoutInCell="1" allowOverlap="1" wp14:anchorId="10922253" wp14:editId="400F2B8F">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D7DA3" id="Rounded Rectangle 79" o:spid="_x0000_s1026" style="position:absolute;margin-left:120.35pt;margin-top:19.2pt;width:157.2pt;height:188.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5" wp14:editId="222B4F5A">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30CD21C6" w:rsidR="00A32AE3" w:rsidDel="00603698" w:rsidRDefault="005169A8">
      <w:pPr>
        <w:pStyle w:val="ListParagraph"/>
        <w:numPr>
          <w:ilvl w:val="0"/>
          <w:numId w:val="31"/>
        </w:numPr>
        <w:rPr>
          <w:del w:id="1703" w:author="Martin Ruppert - M91221" w:date="2019-06-03T19:16:00Z"/>
          <w:lang w:eastAsia="en-AU"/>
        </w:rPr>
        <w:pPrChange w:id="1704" w:author="Martin Ruppert - M91221" w:date="2019-06-03T23:31:00Z">
          <w:pPr>
            <w:pStyle w:val="Heading2"/>
          </w:pPr>
        </w:pPrChange>
      </w:pPr>
      <w:bookmarkStart w:id="1705" w:name="_Toc488278758"/>
      <w:del w:id="1706" w:author="Martin Ruppert - M91221" w:date="2019-06-03T19:16:00Z">
        <w:r w:rsidDel="00603698">
          <w:rPr>
            <w:lang w:eastAsia="en-AU"/>
          </w:rPr>
          <w:delText xml:space="preserve">MHC: </w:delText>
        </w:r>
        <w:r w:rsidR="00A32AE3" w:rsidDel="00603698">
          <w:rPr>
            <w:lang w:eastAsia="en-AU"/>
          </w:rPr>
          <w:delText>BSP Selection</w:delText>
        </w:r>
        <w:bookmarkEnd w:id="1705"/>
      </w:del>
    </w:p>
    <w:p w14:paraId="10921C67" w14:textId="15610344" w:rsidR="00A32AE3" w:rsidDel="00603698" w:rsidRDefault="00A32AE3">
      <w:pPr>
        <w:pStyle w:val="ListParagraph"/>
        <w:numPr>
          <w:ilvl w:val="0"/>
          <w:numId w:val="31"/>
        </w:numPr>
        <w:rPr>
          <w:del w:id="1707" w:author="Martin Ruppert - M91221" w:date="2019-06-03T19:16:00Z"/>
        </w:rPr>
        <w:pPrChange w:id="1708" w:author="Martin Ruppert - M91221" w:date="2019-06-03T23:31:00Z">
          <w:pPr/>
        </w:pPrChange>
      </w:pPr>
      <w:del w:id="1709" w:author="Martin Ruppert - M91221" w:date="2019-06-03T19:16:00Z">
        <w:r w:rsidDel="00603698">
          <w:delText xml:space="preserve">The first step in the </w:delText>
        </w:r>
        <w:r w:rsidR="00E9277C" w:rsidDel="00603698">
          <w:delText xml:space="preserve">MHC setup </w:delText>
        </w:r>
        <w:r w:rsidDel="00603698">
          <w:delText xml:space="preserve">process is to enable a Board Support Package for your targeted hardware platform. The </w:delText>
        </w:r>
        <w:r w:rsidR="00E9277C" w:rsidDel="00603698">
          <w:delText>B</w:delText>
        </w:r>
        <w:r w:rsidDel="00603698">
          <w:delText xml:space="preserve">oard </w:delText>
        </w:r>
        <w:r w:rsidR="00E9277C" w:rsidDel="00603698">
          <w:delText>S</w:delText>
        </w:r>
        <w:r w:rsidDel="00603698">
          <w:delText xml:space="preserve">upport </w:delText>
        </w:r>
        <w:r w:rsidR="00E9277C" w:rsidDel="00603698">
          <w:delText>P</w:delText>
        </w:r>
        <w:r w:rsidDel="00603698">
          <w:delText>ackage</w:delText>
        </w:r>
        <w:r w:rsidR="00E9277C" w:rsidDel="00603698">
          <w:delText xml:space="preserve"> (BSP)</w:delText>
        </w:r>
        <w:r w:rsidDel="00603698">
          <w:delText xml:space="preserve"> will </w:delText>
        </w:r>
        <w:r w:rsidR="00E9277C" w:rsidDel="00603698">
          <w:delText xml:space="preserve">assign </w:delText>
        </w:r>
        <w:r w:rsidDel="00603698">
          <w:delText>the configuration bits, clock settings, and I/O pins for external peripheral</w:delText>
        </w:r>
        <w:r w:rsidR="00E9277C" w:rsidDel="00603698">
          <w:delText>s</w:delText>
        </w:r>
        <w:r w:rsidDel="00603698">
          <w:delText xml:space="preserve"> that are defined in the BSP. For example</w:delText>
        </w:r>
        <w:r w:rsidR="00E50105" w:rsidDel="00603698">
          <w:delText>,</w:delText>
        </w:r>
        <w:r w:rsidDel="00603698">
          <w:delText xml:space="preserve"> on the </w:delText>
        </w:r>
        <w:r w:rsidR="00064A8E" w:rsidDel="00603698">
          <w:delText>SAM E70 Xplained UltraSAM E70 Xplained Ultra</w:delText>
        </w:r>
        <w:r w:rsidDel="00603698">
          <w:delText>, the BSP wi</w:delText>
        </w:r>
        <w:r w:rsidR="009530A1" w:rsidDel="00603698">
          <w:delText xml:space="preserve">ll setup the I/O pins for the </w:delText>
        </w:r>
        <w:r w:rsidDel="00603698">
          <w:delText>Push Buttons (Digital Inputs with Pull</w:delText>
        </w:r>
        <w:r w:rsidR="00A359BC" w:rsidDel="00603698">
          <w:delText>-</w:delText>
        </w:r>
        <w:r w:rsidR="00E50105" w:rsidDel="00603698">
          <w:delText>ups)</w:delText>
        </w:r>
        <w:r w:rsidR="009530A1" w:rsidDel="00603698">
          <w:delText xml:space="preserve"> and </w:delText>
        </w:r>
        <w:r w:rsidDel="00603698">
          <w:delText>LEDS (Digital Outputs with the initial state of Logic Low).</w:delText>
        </w:r>
      </w:del>
    </w:p>
    <w:p w14:paraId="10921C68" w14:textId="45C6F1BD" w:rsidR="00BA0738" w:rsidDel="00603698" w:rsidRDefault="00BA0738">
      <w:pPr>
        <w:pStyle w:val="ListParagraph"/>
        <w:numPr>
          <w:ilvl w:val="0"/>
          <w:numId w:val="31"/>
        </w:numPr>
        <w:rPr>
          <w:del w:id="1710" w:author="Martin Ruppert - M91221" w:date="2019-06-03T19:16:00Z"/>
        </w:rPr>
        <w:pPrChange w:id="1711" w:author="Martin Ruppert - M91221" w:date="2019-06-03T23:31:00Z">
          <w:pPr/>
        </w:pPrChange>
      </w:pPr>
    </w:p>
    <w:p w14:paraId="10921C69" w14:textId="50F54DF1" w:rsidR="00545470" w:rsidDel="00603698" w:rsidRDefault="002718C7">
      <w:pPr>
        <w:pStyle w:val="ListParagraph"/>
        <w:numPr>
          <w:ilvl w:val="0"/>
          <w:numId w:val="31"/>
        </w:numPr>
        <w:rPr>
          <w:del w:id="1712" w:author="Martin Ruppert - M91221" w:date="2019-06-03T19:16:00Z"/>
        </w:rPr>
        <w:pPrChange w:id="1713" w:author="Martin Ruppert - M91221" w:date="2019-06-03T23:31:00Z">
          <w:pPr>
            <w:pStyle w:val="NumberedList"/>
          </w:pPr>
        </w:pPrChange>
      </w:pPr>
      <w:del w:id="1714" w:author="Martin Ruppert - M91221" w:date="2019-06-03T19:16:00Z">
        <w:r w:rsidDel="00603698">
          <w:delText xml:space="preserve">Expand the </w:delText>
        </w:r>
        <w:r w:rsidRPr="00C8417F" w:rsidDel="00603698">
          <w:rPr>
            <w:rStyle w:val="MHCTree"/>
          </w:rPr>
          <w:delText>BSP Configuration</w:delText>
        </w:r>
        <w:r w:rsidDel="00603698">
          <w:delText xml:space="preserve"> tree by </w:delText>
        </w:r>
        <w:r w:rsidR="006336DD" w:rsidDel="00603698">
          <w:delText xml:space="preserve">left </w:delText>
        </w:r>
        <w:r w:rsidDel="00603698">
          <w:delText>clicking on the plus-sign</w:delText>
        </w:r>
        <w:r w:rsidR="00C8417F" w:rsidDel="00603698">
          <w:delText xml:space="preserve"> </w:delText>
        </w:r>
        <w:r w:rsidR="005B3261" w:rsidRPr="000A5197" w:rsidDel="00603698">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603698">
          <w:delText xml:space="preserve"> </w:delText>
        </w:r>
        <w:r w:rsidDel="00603698">
          <w:delText>button</w:delText>
        </w:r>
        <w:r w:rsidR="00545470" w:rsidDel="00603698">
          <w:delText>.</w:delText>
        </w:r>
      </w:del>
    </w:p>
    <w:p w14:paraId="10921C6A" w14:textId="5B29370D" w:rsidR="002718C7" w:rsidDel="00603698" w:rsidRDefault="00545470">
      <w:pPr>
        <w:pStyle w:val="ListParagraph"/>
        <w:numPr>
          <w:ilvl w:val="0"/>
          <w:numId w:val="31"/>
        </w:numPr>
        <w:rPr>
          <w:del w:id="1715" w:author="Martin Ruppert - M91221" w:date="2019-06-03T19:16:00Z"/>
        </w:rPr>
        <w:pPrChange w:id="1716" w:author="Martin Ruppert - M91221" w:date="2019-06-03T23:31:00Z">
          <w:pPr>
            <w:pStyle w:val="NumberedList"/>
          </w:pPr>
        </w:pPrChange>
      </w:pPr>
      <w:del w:id="1717" w:author="Martin Ruppert - M91221" w:date="2019-06-03T19:16:00Z">
        <w:r w:rsidDel="00603698">
          <w:delText>C</w:delText>
        </w:r>
        <w:r w:rsidR="00987D1D" w:rsidDel="00603698">
          <w:delText xml:space="preserve">heck the </w:delText>
        </w:r>
        <w:r w:rsidR="00987D1D" w:rsidRPr="005354D7" w:rsidDel="00603698">
          <w:rPr>
            <w:rStyle w:val="MHCOption"/>
          </w:rPr>
          <w:delText>Use BSP?</w:delText>
        </w:r>
        <w:r w:rsidR="00987D1D" w:rsidDel="00603698">
          <w:delText xml:space="preserve"> Option. When the option is </w:delText>
        </w:r>
        <w:r w:rsidR="002718C7" w:rsidDel="00603698">
          <w:delText>checked you will see a tick</w:delText>
        </w:r>
        <w:r w:rsidR="00C8417F" w:rsidDel="00603698">
          <w:delText xml:space="preserve"> </w:delText>
        </w:r>
        <w:r w:rsidR="005B3261" w:rsidRPr="000A5197" w:rsidDel="00603698">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603698">
          <w:delText xml:space="preserve"> inside the check box.</w:delText>
        </w:r>
      </w:del>
    </w:p>
    <w:p w14:paraId="10921C6B" w14:textId="3285BD4D" w:rsidR="00545470" w:rsidDel="00603698" w:rsidRDefault="00BB4A9A">
      <w:pPr>
        <w:pStyle w:val="ListParagraph"/>
        <w:numPr>
          <w:ilvl w:val="0"/>
          <w:numId w:val="31"/>
        </w:numPr>
        <w:rPr>
          <w:del w:id="1718" w:author="Martin Ruppert - M91221" w:date="2019-06-03T19:16:00Z"/>
        </w:rPr>
        <w:pPrChange w:id="1719" w:author="Martin Ruppert - M91221" w:date="2019-06-03T23:31:00Z">
          <w:pPr>
            <w:pStyle w:val="NumberedList"/>
          </w:pPr>
        </w:pPrChange>
      </w:pPr>
      <w:bookmarkStart w:id="1720" w:name="_Ref456177392"/>
      <w:del w:id="1721" w:author="Martin Ruppert - M91221" w:date="2019-06-03T19:16:00Z">
        <w:r w:rsidDel="00603698">
          <w:delText xml:space="preserve">Expand the </w:delText>
        </w:r>
        <w:r w:rsidRPr="00B759CA" w:rsidDel="00603698">
          <w:rPr>
            <w:rStyle w:val="MHCTree"/>
          </w:rPr>
          <w:delText>Select BSP To Use for PIC32MZ2048EFH144 Device</w:delText>
        </w:r>
        <w:r w:rsidDel="00603698">
          <w:delText xml:space="preserve"> tree</w:delText>
        </w:r>
        <w:r w:rsidR="00545470" w:rsidDel="00603698">
          <w:delText>.</w:delText>
        </w:r>
      </w:del>
    </w:p>
    <w:p w14:paraId="10921C6C" w14:textId="7BC1FE8E" w:rsidR="00BB4A9A" w:rsidDel="00603698" w:rsidRDefault="00545470">
      <w:pPr>
        <w:pStyle w:val="ListParagraph"/>
        <w:numPr>
          <w:ilvl w:val="0"/>
          <w:numId w:val="31"/>
        </w:numPr>
        <w:rPr>
          <w:del w:id="1722" w:author="Martin Ruppert - M91221" w:date="2019-06-03T19:16:00Z"/>
        </w:rPr>
        <w:pPrChange w:id="1723" w:author="Martin Ruppert - M91221" w:date="2019-06-03T23:31:00Z">
          <w:pPr>
            <w:pStyle w:val="NumberedList"/>
          </w:pPr>
        </w:pPrChange>
      </w:pPr>
      <w:del w:id="1724" w:author="Martin Ruppert - M91221" w:date="2019-06-03T19:16:00Z">
        <w:r w:rsidDel="00603698">
          <w:delText>C</w:delText>
        </w:r>
        <w:r w:rsidR="00BB4A9A" w:rsidDel="00603698">
          <w:delText xml:space="preserve">heck the </w:delText>
        </w:r>
        <w:r w:rsidR="00064A8E" w:rsidDel="00603698">
          <w:rPr>
            <w:rStyle w:val="MHCOption"/>
          </w:rPr>
          <w:delText>SAM E70 Xplained UltraSAM E70 Xplained Ultra</w:delText>
        </w:r>
        <w:r w:rsidR="00BB4A9A" w:rsidDel="00603698">
          <w:delText xml:space="preserve"> option.</w:delText>
        </w:r>
        <w:bookmarkEnd w:id="1720"/>
        <w:r w:rsidR="009530A1" w:rsidRPr="009530A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603698" w14:paraId="10921C6E" w14:textId="599DC1A5" w:rsidTr="001458B3">
        <w:trPr>
          <w:del w:id="1725" w:author="Martin Ruppert - M91221" w:date="2019-06-03T19:16:00Z"/>
        </w:trPr>
        <w:tc>
          <w:tcPr>
            <w:tcW w:w="9016" w:type="dxa"/>
            <w:shd w:val="clear" w:color="auto" w:fill="auto"/>
            <w:vAlign w:val="center"/>
          </w:tcPr>
          <w:p w14:paraId="10921C6D" w14:textId="03010808" w:rsidR="00B759CA" w:rsidRPr="001458B3" w:rsidDel="00603698" w:rsidRDefault="006D6BFF">
            <w:pPr>
              <w:pStyle w:val="ListParagraph"/>
              <w:numPr>
                <w:ilvl w:val="0"/>
                <w:numId w:val="31"/>
              </w:numPr>
              <w:rPr>
                <w:del w:id="1726" w:author="Martin Ruppert - M91221" w:date="2019-06-03T19:16:00Z"/>
              </w:rPr>
              <w:pPrChange w:id="1727" w:author="Martin Ruppert - M91221" w:date="2019-06-03T23:31:00Z">
                <w:pPr/>
              </w:pPrChange>
            </w:pPr>
            <w:del w:id="1728" w:author="Martin Ruppert - M91221" w:date="2019-06-03T19:16:00Z">
              <w:r w:rsidDel="00603698">
                <w:rPr>
                  <w:noProof/>
                  <w:lang w:eastAsia="en-AU"/>
                </w:rPr>
                <mc:AlternateContent>
                  <mc:Choice Requires="wps">
                    <w:drawing>
                      <wp:anchor distT="0" distB="0" distL="114300" distR="114300" simplePos="0" relativeHeight="25099827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011F1" id="Rounded Rectangle 85" o:spid="_x0000_s1026" style="position:absolute;margin-left:9.35pt;margin-top:47.55pt;width:64.65pt;height:16.8pt;z-index:2509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603698">
                <w:rPr>
                  <w:noProof/>
                  <w:lang w:eastAsia="en-AU"/>
                </w:rPr>
                <mc:AlternateContent>
                  <mc:Choice Requires="wps">
                    <w:drawing>
                      <wp:anchor distT="0" distB="0" distL="114300" distR="114300" simplePos="0" relativeHeight="251010560"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60C0C" id="Rounded Rectangle 86" o:spid="_x0000_s1026" style="position:absolute;margin-left:35.85pt;margin-top:108.95pt;width:105.95pt;height:19.95pt;z-index:2510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141AAD44" w:rsidR="000A5B6B" w:rsidDel="00603698" w:rsidRDefault="000A5B6B">
      <w:pPr>
        <w:pStyle w:val="ListParagraph"/>
        <w:numPr>
          <w:ilvl w:val="0"/>
          <w:numId w:val="31"/>
        </w:numPr>
        <w:rPr>
          <w:del w:id="1729" w:author="Martin Ruppert - M91221" w:date="2019-06-03T19:16:00Z"/>
          <w:lang w:eastAsia="en-AU"/>
        </w:rPr>
        <w:pPrChange w:id="1730" w:author="Martin Ruppert - M91221" w:date="2019-06-03T23:31:00Z">
          <w:pPr>
            <w:jc w:val="both"/>
          </w:pPr>
        </w:pPrChange>
      </w:pPr>
    </w:p>
    <w:p w14:paraId="10921C70" w14:textId="75B32CC7" w:rsidR="00B759CA" w:rsidDel="00603698" w:rsidRDefault="00380C26">
      <w:pPr>
        <w:pStyle w:val="ListParagraph"/>
        <w:numPr>
          <w:ilvl w:val="0"/>
          <w:numId w:val="31"/>
        </w:numPr>
        <w:rPr>
          <w:del w:id="1731" w:author="Martin Ruppert - M91221" w:date="2019-06-03T19:16:00Z"/>
          <w:lang w:eastAsia="en-AU"/>
        </w:rPr>
        <w:pPrChange w:id="1732" w:author="Martin Ruppert - M91221" w:date="2019-06-03T23:31:00Z">
          <w:pPr>
            <w:ind w:left="567"/>
            <w:jc w:val="both"/>
          </w:pPr>
        </w:pPrChange>
      </w:pPr>
      <w:del w:id="1733" w:author="Martin Ruppert - M91221" w:date="2019-06-03T19:16:00Z">
        <w:r w:rsidDel="00603698">
          <w:rPr>
            <w:lang w:eastAsia="en-AU"/>
          </w:rPr>
          <w:delText xml:space="preserve">The </w:delText>
        </w:r>
        <w:r w:rsidR="00B759CA" w:rsidDel="00603698">
          <w:rPr>
            <w:lang w:eastAsia="en-AU"/>
          </w:rPr>
          <w:delText xml:space="preserve">Harmony BSP you have just selected already contains basic configuration bit and clock settings for the </w:delText>
        </w:r>
        <w:r w:rsidR="00064A8E" w:rsidDel="00603698">
          <w:rPr>
            <w:lang w:eastAsia="en-AU"/>
          </w:rPr>
          <w:delText>SAM E70 Xplained UltraSAM E70 Xplained Ultra</w:delText>
        </w:r>
        <w:r w:rsidR="006308AB" w:rsidDel="00603698">
          <w:rPr>
            <w:lang w:eastAsia="en-AU"/>
          </w:rPr>
          <w:delText>. Therefore</w:delText>
        </w:r>
        <w:r w:rsidR="006336DD" w:rsidDel="00603698">
          <w:rPr>
            <w:lang w:eastAsia="en-AU"/>
          </w:rPr>
          <w:delText>,</w:delText>
        </w:r>
        <w:r w:rsidR="007B4F3B" w:rsidDel="00603698">
          <w:rPr>
            <w:lang w:eastAsia="en-AU"/>
          </w:rPr>
          <w:delText xml:space="preserve"> </w:delText>
        </w:r>
        <w:r w:rsidR="00B759CA" w:rsidDel="00603698">
          <w:rPr>
            <w:lang w:eastAsia="en-AU"/>
          </w:rPr>
          <w:delText xml:space="preserve">it is not necessary to change any options under </w:delText>
        </w:r>
        <w:r w:rsidR="006308AB" w:rsidDel="00603698">
          <w:rPr>
            <w:lang w:eastAsia="en-AU"/>
          </w:rPr>
          <w:delText xml:space="preserve">the </w:delText>
        </w:r>
        <w:r w:rsidR="00B759CA" w:rsidRPr="006308AB" w:rsidDel="00603698">
          <w:rPr>
            <w:rStyle w:val="MHCTree"/>
          </w:rPr>
          <w:delText>Device &amp; Project Configuration</w:delText>
        </w:r>
        <w:r w:rsidR="006308AB" w:rsidDel="00603698">
          <w:rPr>
            <w:lang w:eastAsia="en-AU"/>
          </w:rPr>
          <w:delText xml:space="preserve"> tree</w:delText>
        </w:r>
        <w:r w:rsidR="00B759CA" w:rsidDel="00603698">
          <w:rPr>
            <w:lang w:eastAsia="en-AU"/>
          </w:rPr>
          <w:delText xml:space="preserve"> for this Lab.</w:delText>
        </w:r>
      </w:del>
    </w:p>
    <w:p w14:paraId="10921C71" w14:textId="75C9C401" w:rsidR="006A66B6" w:rsidDel="00603698" w:rsidRDefault="006A66B6">
      <w:pPr>
        <w:pStyle w:val="ListParagraph"/>
        <w:numPr>
          <w:ilvl w:val="0"/>
          <w:numId w:val="31"/>
        </w:numPr>
        <w:rPr>
          <w:del w:id="1734" w:author="Martin Ruppert - M91221" w:date="2019-06-03T19:16:00Z"/>
          <w:lang w:eastAsia="en-AU"/>
        </w:rPr>
        <w:pPrChange w:id="1735" w:author="Martin Ruppert - M91221" w:date="2019-06-03T23:31:00Z">
          <w:pPr>
            <w:ind w:left="567"/>
            <w:jc w:val="both"/>
          </w:pPr>
        </w:pPrChange>
      </w:pPr>
    </w:p>
    <w:p w14:paraId="10921C72" w14:textId="0BFD68D8" w:rsidR="007A4730" w:rsidDel="00603698" w:rsidRDefault="007A4730">
      <w:pPr>
        <w:pStyle w:val="ListParagraph"/>
        <w:numPr>
          <w:ilvl w:val="0"/>
          <w:numId w:val="31"/>
        </w:numPr>
        <w:rPr>
          <w:del w:id="1736" w:author="Martin Ruppert - M91221" w:date="2019-06-03T19:16:00Z"/>
          <w:rFonts w:ascii="Arial" w:eastAsia="Times New Roman" w:hAnsi="Arial"/>
          <w:b/>
          <w:color w:val="2E74B5"/>
          <w:sz w:val="28"/>
          <w:szCs w:val="26"/>
        </w:rPr>
        <w:pPrChange w:id="1737"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738" w:author="Martin Ruppert - M91221" w:date="2019-06-03T19:16:00Z">
        <w:r w:rsidDel="00603698">
          <w:br w:type="page"/>
        </w:r>
      </w:del>
    </w:p>
    <w:p w14:paraId="10921C73" w14:textId="513150DA" w:rsidR="006D6BFF" w:rsidDel="00603698" w:rsidRDefault="005169A8">
      <w:pPr>
        <w:pStyle w:val="ListParagraph"/>
        <w:numPr>
          <w:ilvl w:val="0"/>
          <w:numId w:val="31"/>
        </w:numPr>
        <w:rPr>
          <w:del w:id="1739" w:author="Martin Ruppert - M91221" w:date="2019-06-03T19:16:00Z"/>
        </w:rPr>
        <w:pPrChange w:id="1740" w:author="Martin Ruppert - M91221" w:date="2019-06-03T23:31:00Z">
          <w:pPr>
            <w:pStyle w:val="Heading2"/>
          </w:pPr>
        </w:pPrChange>
      </w:pPr>
      <w:bookmarkStart w:id="1741" w:name="_Toc488278759"/>
      <w:del w:id="1742" w:author="Martin Ruppert - M91221" w:date="2019-06-03T19:16:00Z">
        <w:r w:rsidDel="00603698">
          <w:delText>MHC</w:delText>
        </w:r>
        <w:r w:rsidR="0077342C" w:rsidDel="00603698">
          <w:delText>: Ethernet I/O Pin Configuration</w:delText>
        </w:r>
        <w:bookmarkEnd w:id="1741"/>
      </w:del>
    </w:p>
    <w:p w14:paraId="10921C74" w14:textId="6A4FA4D1" w:rsidR="00C50B4C" w:rsidDel="00603698" w:rsidRDefault="00A1424B">
      <w:pPr>
        <w:pStyle w:val="ListParagraph"/>
        <w:numPr>
          <w:ilvl w:val="0"/>
          <w:numId w:val="31"/>
        </w:numPr>
        <w:rPr>
          <w:del w:id="1743" w:author="Martin Ruppert - M91221" w:date="2019-06-03T19:16:00Z"/>
        </w:rPr>
        <w:pPrChange w:id="1744" w:author="Martin Ruppert - M91221" w:date="2019-06-03T23:31:00Z">
          <w:pPr/>
        </w:pPrChange>
      </w:pPr>
      <w:del w:id="1745" w:author="Martin Ruppert - M91221" w:date="2019-06-03T19:16:00Z">
        <w:r w:rsidDel="00603698">
          <w:delText xml:space="preserve">The PIC32MZEF Starter Kit has a PHY Daughter Board with a Microchip LAN8740 Ethernet Physical Layer Transceiver. The </w:delText>
        </w:r>
        <w:r w:rsidR="00C557AB" w:rsidDel="00603698">
          <w:delText>J6 connector</w:delText>
        </w:r>
        <w:r w:rsidR="007A4730" w:rsidDel="00603698">
          <w:delText>s</w:delText>
        </w:r>
        <w:r w:rsidR="00C557AB" w:rsidDel="00603698">
          <w:delText xml:space="preserve"> </w:delText>
        </w:r>
        <w:r w:rsidR="00C50B4C" w:rsidDel="00603698">
          <w:delText>on the S</w:delText>
        </w:r>
        <w:r w:rsidR="00C557AB" w:rsidDel="00603698">
          <w:delText xml:space="preserve">tarter </w:delText>
        </w:r>
        <w:r w:rsidR="00C50B4C" w:rsidDel="00603698">
          <w:delText>K</w:delText>
        </w:r>
        <w:r w:rsidR="00C557AB" w:rsidDel="00603698">
          <w:delText xml:space="preserve">it is used for the </w:delText>
        </w:r>
        <w:r w:rsidR="00C50B4C" w:rsidDel="00603698">
          <w:delText xml:space="preserve">interfacing the PHY Daughter Board. </w:delText>
        </w:r>
        <w:r w:rsidR="00937C55" w:rsidDel="00603698">
          <w:delText>Lines on t</w:delText>
        </w:r>
        <w:r w:rsidR="00C50B4C" w:rsidDel="00603698">
          <w:delText>h</w:delText>
        </w:r>
        <w:r w:rsidR="007A4730" w:rsidDel="00603698">
          <w:delText>e</w:delText>
        </w:r>
        <w:r w:rsidR="00C50B4C" w:rsidDel="00603698">
          <w:delText xml:space="preserve"> </w:delText>
        </w:r>
        <w:r w:rsidR="00937C55" w:rsidDel="00603698">
          <w:delText xml:space="preserve">J6 connector </w:delText>
        </w:r>
        <w:r w:rsidR="007A4730" w:rsidDel="00603698">
          <w:delText>are</w:delText>
        </w:r>
        <w:r w:rsidDel="00603698">
          <w:delText xml:space="preserve"> hardwired to specific </w:delText>
        </w:r>
        <w:r w:rsidR="00C557AB" w:rsidDel="00603698">
          <w:delText xml:space="preserve">I/O pins on the PIC32MZEF2048EFH144 </w:delText>
        </w:r>
        <w:r w:rsidR="007A4730" w:rsidDel="00603698">
          <w:delText>that</w:delText>
        </w:r>
        <w:r w:rsidR="00C557AB" w:rsidDel="00603698">
          <w:delText xml:space="preserve"> have Ethernet functions.</w:delText>
        </w:r>
      </w:del>
    </w:p>
    <w:p w14:paraId="10921C75" w14:textId="0C72C9BC" w:rsidR="00C50B4C" w:rsidDel="00603698" w:rsidRDefault="00C50B4C">
      <w:pPr>
        <w:pStyle w:val="ListParagraph"/>
        <w:numPr>
          <w:ilvl w:val="0"/>
          <w:numId w:val="31"/>
        </w:numPr>
        <w:rPr>
          <w:del w:id="1746" w:author="Martin Ruppert - M91221" w:date="2019-06-03T19:16:00Z"/>
        </w:rPr>
        <w:pPrChange w:id="1747" w:author="Martin Ruppert - M91221" w:date="2019-06-03T23:31:00Z">
          <w:pPr/>
        </w:pPrChange>
      </w:pPr>
    </w:p>
    <w:p w14:paraId="10921C76" w14:textId="2FF25796" w:rsidR="0077342C" w:rsidDel="00603698" w:rsidRDefault="00C50B4C">
      <w:pPr>
        <w:pStyle w:val="ListParagraph"/>
        <w:numPr>
          <w:ilvl w:val="0"/>
          <w:numId w:val="31"/>
        </w:numPr>
        <w:rPr>
          <w:del w:id="1748" w:author="Martin Ruppert - M91221" w:date="2019-06-03T19:16:00Z"/>
        </w:rPr>
        <w:pPrChange w:id="1749" w:author="Martin Ruppert - M91221" w:date="2019-06-03T23:31:00Z">
          <w:pPr/>
        </w:pPrChange>
      </w:pPr>
      <w:del w:id="1750" w:author="Martin Ruppert - M91221" w:date="2019-06-03T19:16:00Z">
        <w:r w:rsidDel="00603698">
          <w:delText>The PIC32 has two sets of Ethernet I/O pins that can be used for interfacing to a PHY, they are called Default and Alternative.</w:delText>
        </w:r>
        <w:r w:rsidR="0077342C" w:rsidDel="00603698">
          <w:delText xml:space="preserve"> </w:delText>
        </w:r>
        <w:r w:rsidDel="00603698">
          <w:delText>The PIC32 supports two types of MAC to PHY inter</w:delText>
        </w:r>
        <w:r w:rsidR="00937C55" w:rsidDel="00603698">
          <w:delText>faces:</w:delText>
        </w:r>
        <w:r w:rsidDel="00603698">
          <w:delText xml:space="preserve"> Media Independent Interface (MII), which requires 18 I/O lines, and the Reduced Media Independent Interface (RMII)</w:delText>
        </w:r>
        <w:r w:rsidR="0077342C" w:rsidDel="00603698">
          <w:delText>,</w:delText>
        </w:r>
        <w:r w:rsidDel="00603698">
          <w:delText xml:space="preserve"> which only requires </w:delText>
        </w:r>
        <w:r w:rsidR="0077342C" w:rsidDel="00603698">
          <w:delText>10 I/O lines.</w:delText>
        </w:r>
        <w:r w:rsidR="00937C55" w:rsidDel="00603698">
          <w:delText xml:space="preserve"> The </w:delText>
        </w:r>
        <w:r w:rsidR="00064A8E" w:rsidDel="00603698">
          <w:delText>SAM E70 Xplained UltraSAM E70 Xplained Ultra</w:delText>
        </w:r>
        <w:r w:rsidR="00937C55" w:rsidDel="00603698">
          <w:delText xml:space="preserve"> uses the Default Ethernet I/O pins with RMII.</w:delText>
        </w:r>
      </w:del>
    </w:p>
    <w:p w14:paraId="10921C77" w14:textId="7F16E4D6" w:rsidR="0077342C" w:rsidDel="00603698" w:rsidRDefault="0077342C">
      <w:pPr>
        <w:pStyle w:val="ListParagraph"/>
        <w:numPr>
          <w:ilvl w:val="0"/>
          <w:numId w:val="31"/>
        </w:numPr>
        <w:rPr>
          <w:del w:id="1751" w:author="Martin Ruppert - M91221" w:date="2019-06-03T19:16:00Z"/>
        </w:rPr>
        <w:pPrChange w:id="1752" w:author="Martin Ruppert - M91221" w:date="2019-06-03T23:31:00Z">
          <w:pPr/>
        </w:pPrChange>
      </w:pPr>
    </w:p>
    <w:p w14:paraId="10921C78" w14:textId="2B0660ED" w:rsidR="00A1424B" w:rsidDel="00603698" w:rsidRDefault="00C557AB">
      <w:pPr>
        <w:pStyle w:val="ListParagraph"/>
        <w:numPr>
          <w:ilvl w:val="0"/>
          <w:numId w:val="31"/>
        </w:numPr>
        <w:rPr>
          <w:del w:id="1753" w:author="Martin Ruppert - M91221" w:date="2019-06-03T19:16:00Z"/>
        </w:rPr>
        <w:pPrChange w:id="1754" w:author="Martin Ruppert - M91221" w:date="2019-06-03T23:31:00Z">
          <w:pPr/>
        </w:pPrChange>
      </w:pPr>
      <w:del w:id="1755" w:author="Martin Ruppert - M91221" w:date="2019-06-03T19:16:00Z">
        <w:r w:rsidDel="00603698">
          <w:delText xml:space="preserve">A number of </w:delText>
        </w:r>
        <w:r w:rsidR="0077342C" w:rsidDel="00603698">
          <w:delText>the Ethernet I/O lines on the PIC32</w:delText>
        </w:r>
        <w:r w:rsidR="00937C55" w:rsidDel="00603698">
          <w:delText>MZEF part</w:delText>
        </w:r>
        <w:r w:rsidR="0077342C" w:rsidDel="00603698">
          <w:delText xml:space="preserve"> are shared</w:delText>
        </w:r>
        <w:r w:rsidDel="00603698">
          <w:delText xml:space="preserve"> with</w:delText>
        </w:r>
        <w:r w:rsidR="0077342C" w:rsidDel="00603698">
          <w:delText xml:space="preserve"> an</w:delText>
        </w:r>
        <w:r w:rsidDel="00603698">
          <w:delText xml:space="preserve"> </w:delText>
        </w:r>
        <w:r w:rsidR="0077342C" w:rsidDel="00603698">
          <w:delText>Analogue Input</w:delText>
        </w:r>
        <w:r w:rsidR="0089476F" w:rsidDel="00603698">
          <w:delText xml:space="preserve">, and therefore it is necessary to configure these pins to Digital mode </w:delText>
        </w:r>
        <w:r w:rsidR="0077342C" w:rsidDel="00603698">
          <w:delText xml:space="preserve">using </w:delText>
        </w:r>
        <w:r w:rsidDel="00603698">
          <w:delText xml:space="preserve">the </w:delText>
        </w:r>
        <w:r w:rsidR="0077342C" w:rsidDel="00603698">
          <w:delText>MHC</w:delText>
        </w:r>
        <w:r w:rsidDel="00603698">
          <w:delText xml:space="preserve"> Pin Manage</w:delText>
        </w:r>
        <w:r w:rsidR="0089476F" w:rsidDel="00603698">
          <w:delText>r.</w:delText>
        </w:r>
        <w:r w:rsidR="00E24D06" w:rsidDel="00603698">
          <w:delText xml:space="preserve"> The table shown below lists all Ethernet I/O pins which are used on the Starter Kit.</w:delText>
        </w:r>
      </w:del>
    </w:p>
    <w:p w14:paraId="10921C79" w14:textId="2EC12AAE" w:rsidR="001546D6" w:rsidDel="00603698" w:rsidRDefault="001546D6">
      <w:pPr>
        <w:pStyle w:val="ListParagraph"/>
        <w:numPr>
          <w:ilvl w:val="0"/>
          <w:numId w:val="31"/>
        </w:numPr>
        <w:rPr>
          <w:del w:id="1756" w:author="Martin Ruppert - M91221" w:date="2019-06-03T19:16:00Z"/>
        </w:rPr>
        <w:pPrChange w:id="1757" w:author="Martin Ruppert - M91221" w:date="2019-06-03T23:31:00Z">
          <w:pPr/>
        </w:pPrChange>
      </w:pPr>
    </w:p>
    <w:tbl>
      <w:tblPr>
        <w:tblStyle w:val="GridTable4-Accent5"/>
        <w:tblW w:w="0" w:type="auto"/>
        <w:jc w:val="center"/>
        <w:tblLook w:val="04A0" w:firstRow="1" w:lastRow="0" w:firstColumn="1" w:lastColumn="0" w:noHBand="0" w:noVBand="1"/>
      </w:tblPr>
      <w:tblGrid>
        <w:gridCol w:w="1819"/>
        <w:gridCol w:w="2026"/>
        <w:gridCol w:w="2204"/>
        <w:gridCol w:w="1728"/>
      </w:tblGrid>
      <w:tr w:rsidR="001546D6" w:rsidDel="00603698" w14:paraId="10921C7E" w14:textId="4CE7CCAF" w:rsidTr="001546D6">
        <w:trPr>
          <w:cnfStyle w:val="100000000000" w:firstRow="1" w:lastRow="0" w:firstColumn="0" w:lastColumn="0" w:oddVBand="0" w:evenVBand="0" w:oddHBand="0" w:evenHBand="0" w:firstRowFirstColumn="0" w:firstRowLastColumn="0" w:lastRowFirstColumn="0" w:lastRowLastColumn="0"/>
          <w:jc w:val="center"/>
          <w:del w:id="1758"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7A81069" w:rsidR="001546D6" w:rsidDel="00603698" w:rsidRDefault="001546D6">
            <w:pPr>
              <w:pStyle w:val="ListParagraph"/>
              <w:numPr>
                <w:ilvl w:val="0"/>
                <w:numId w:val="31"/>
              </w:numPr>
              <w:rPr>
                <w:del w:id="1759" w:author="Martin Ruppert - M91221" w:date="2019-06-03T19:16:00Z"/>
              </w:rPr>
              <w:pPrChange w:id="1760" w:author="Martin Ruppert - M91221" w:date="2019-06-03T23:31:00Z">
                <w:pPr/>
              </w:pPrChange>
            </w:pPr>
            <w:del w:id="1761" w:author="Martin Ruppert - M91221" w:date="2019-06-03T19:16:00Z">
              <w:r w:rsidDel="00603698">
                <w:delText>PIC32 Pin Number</w:delText>
              </w:r>
            </w:del>
          </w:p>
        </w:tc>
        <w:tc>
          <w:tcPr>
            <w:tcW w:w="1951" w:type="dxa"/>
          </w:tcPr>
          <w:p w14:paraId="10921C7B" w14:textId="1A8B39CE"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1762" w:author="Martin Ruppert - M91221" w:date="2019-06-03T19:16:00Z"/>
              </w:rPr>
              <w:pPrChange w:id="1763"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1764" w:author="Martin Ruppert - M91221" w:date="2019-06-03T19:16:00Z">
              <w:r w:rsidDel="00603698">
                <w:delText>PIC32 I/O Pin Name</w:delText>
              </w:r>
            </w:del>
          </w:p>
        </w:tc>
        <w:tc>
          <w:tcPr>
            <w:tcW w:w="2204" w:type="dxa"/>
          </w:tcPr>
          <w:p w14:paraId="10921C7C" w14:textId="1CE02CFD"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1765" w:author="Martin Ruppert - M91221" w:date="2019-06-03T19:16:00Z"/>
              </w:rPr>
              <w:pPrChange w:id="1766" w:author="Martin Ruppert - M91221" w:date="2019-06-03T23:31:00Z">
                <w:pPr>
                  <w:jc w:val="center"/>
                  <w:cnfStyle w:val="100000000000" w:firstRow="1" w:lastRow="0" w:firstColumn="0" w:lastColumn="0" w:oddVBand="0" w:evenVBand="0" w:oddHBand="0" w:evenHBand="0" w:firstRowFirstColumn="0" w:firstRowLastColumn="0" w:lastRowFirstColumn="0" w:lastRowLastColumn="0"/>
                </w:pPr>
              </w:pPrChange>
            </w:pPr>
            <w:del w:id="1767" w:author="Martin Ruppert - M91221" w:date="2019-06-03T19:16:00Z">
              <w:r w:rsidDel="00603698">
                <w:delText>Description</w:delText>
              </w:r>
            </w:del>
          </w:p>
        </w:tc>
        <w:tc>
          <w:tcPr>
            <w:tcW w:w="1728" w:type="dxa"/>
          </w:tcPr>
          <w:p w14:paraId="10921C7D" w14:textId="05028653"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1768" w:author="Martin Ruppert - M91221" w:date="2019-06-03T19:16:00Z"/>
              </w:rPr>
              <w:pPrChange w:id="1769"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1770" w:author="Martin Ruppert - M91221" w:date="2019-06-03T19:16:00Z">
              <w:r w:rsidDel="00603698">
                <w:delText>Shared Analogue</w:delText>
              </w:r>
            </w:del>
          </w:p>
        </w:tc>
      </w:tr>
      <w:tr w:rsidR="001546D6" w:rsidDel="00603698" w14:paraId="10921C83" w14:textId="5B731EFE" w:rsidTr="001546D6">
        <w:trPr>
          <w:cnfStyle w:val="000000100000" w:firstRow="0" w:lastRow="0" w:firstColumn="0" w:lastColumn="0" w:oddVBand="0" w:evenVBand="0" w:oddHBand="1" w:evenHBand="0" w:firstRowFirstColumn="0" w:firstRowLastColumn="0" w:lastRowFirstColumn="0" w:lastRowLastColumn="0"/>
          <w:jc w:val="center"/>
          <w:del w:id="1771"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B93B47F" w:rsidR="001546D6" w:rsidDel="00603698" w:rsidRDefault="001546D6">
            <w:pPr>
              <w:pStyle w:val="ListParagraph"/>
              <w:numPr>
                <w:ilvl w:val="0"/>
                <w:numId w:val="31"/>
              </w:numPr>
              <w:rPr>
                <w:del w:id="1772" w:author="Martin Ruppert - M91221" w:date="2019-06-03T19:16:00Z"/>
                <w:rFonts w:cs="Calibri"/>
                <w:color w:val="000000"/>
                <w:szCs w:val="20"/>
              </w:rPr>
              <w:pPrChange w:id="1773" w:author="Martin Ruppert - M91221" w:date="2019-06-03T23:31:00Z">
                <w:pPr/>
              </w:pPrChange>
            </w:pPr>
            <w:del w:id="1774" w:author="Martin Ruppert - M91221" w:date="2019-06-03T19:16:00Z">
              <w:r w:rsidDel="00603698">
                <w:rPr>
                  <w:rFonts w:cs="Calibri"/>
                  <w:color w:val="000000"/>
                  <w:szCs w:val="20"/>
                </w:rPr>
                <w:delText>7</w:delText>
              </w:r>
            </w:del>
          </w:p>
        </w:tc>
        <w:tc>
          <w:tcPr>
            <w:tcW w:w="1951" w:type="dxa"/>
          </w:tcPr>
          <w:p w14:paraId="10921C80" w14:textId="161993BC"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775" w:author="Martin Ruppert - M91221" w:date="2019-06-03T19:16:00Z"/>
                <w:rFonts w:cs="Calibri"/>
                <w:color w:val="000000"/>
                <w:szCs w:val="20"/>
              </w:rPr>
              <w:pPrChange w:id="177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777" w:author="Martin Ruppert - M91221" w:date="2019-06-03T19:16:00Z">
              <w:r w:rsidDel="00603698">
                <w:rPr>
                  <w:rFonts w:cs="Calibri"/>
                  <w:color w:val="000000"/>
                  <w:szCs w:val="20"/>
                </w:rPr>
                <w:delText>RJ8/ETXD0</w:delText>
              </w:r>
            </w:del>
          </w:p>
        </w:tc>
        <w:tc>
          <w:tcPr>
            <w:tcW w:w="2204" w:type="dxa"/>
          </w:tcPr>
          <w:p w14:paraId="10921C81" w14:textId="73AA60BC"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778" w:author="Martin Ruppert - M91221" w:date="2019-06-03T19:16:00Z"/>
                <w:rFonts w:cs="Calibri"/>
                <w:color w:val="000000"/>
                <w:szCs w:val="20"/>
              </w:rPr>
              <w:pPrChange w:id="1779"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780" w:author="Martin Ruppert - M91221" w:date="2019-06-03T19:16:00Z">
              <w:r w:rsidDel="00603698">
                <w:rPr>
                  <w:rFonts w:cs="Calibri"/>
                  <w:color w:val="000000"/>
                  <w:szCs w:val="20"/>
                </w:rPr>
                <w:delText>Data Transmit 0</w:delText>
              </w:r>
            </w:del>
          </w:p>
        </w:tc>
        <w:tc>
          <w:tcPr>
            <w:tcW w:w="1728" w:type="dxa"/>
          </w:tcPr>
          <w:p w14:paraId="10921C82" w14:textId="4F145E51"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781" w:author="Martin Ruppert - M91221" w:date="2019-06-03T19:16:00Z"/>
                <w:rFonts w:cs="Calibri"/>
                <w:color w:val="000000"/>
                <w:szCs w:val="20"/>
              </w:rPr>
              <w:pPrChange w:id="178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783" w:author="Martin Ruppert - M91221" w:date="2019-06-03T19:16:00Z">
              <w:r w:rsidDel="00603698">
                <w:rPr>
                  <w:rFonts w:cs="Calibri"/>
                  <w:color w:val="000000"/>
                  <w:szCs w:val="20"/>
                </w:rPr>
                <w:delText>Y</w:delText>
              </w:r>
            </w:del>
          </w:p>
        </w:tc>
      </w:tr>
      <w:tr w:rsidR="001546D6" w:rsidDel="00603698" w14:paraId="10921C88" w14:textId="514265C8" w:rsidTr="001546D6">
        <w:trPr>
          <w:jc w:val="center"/>
          <w:del w:id="1784"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3A52DD7F" w:rsidR="001546D6" w:rsidDel="00603698" w:rsidRDefault="001546D6">
            <w:pPr>
              <w:pStyle w:val="ListParagraph"/>
              <w:numPr>
                <w:ilvl w:val="0"/>
                <w:numId w:val="31"/>
              </w:numPr>
              <w:rPr>
                <w:del w:id="1785" w:author="Martin Ruppert - M91221" w:date="2019-06-03T19:16:00Z"/>
                <w:rFonts w:cs="Calibri"/>
                <w:color w:val="000000"/>
                <w:szCs w:val="20"/>
              </w:rPr>
              <w:pPrChange w:id="1786" w:author="Martin Ruppert - M91221" w:date="2019-06-03T23:31:00Z">
                <w:pPr/>
              </w:pPrChange>
            </w:pPr>
            <w:del w:id="1787" w:author="Martin Ruppert - M91221" w:date="2019-06-03T19:16:00Z">
              <w:r w:rsidDel="00603698">
                <w:rPr>
                  <w:rFonts w:cs="Calibri"/>
                  <w:color w:val="000000"/>
                  <w:szCs w:val="20"/>
                </w:rPr>
                <w:delText>8</w:delText>
              </w:r>
            </w:del>
          </w:p>
        </w:tc>
        <w:tc>
          <w:tcPr>
            <w:tcW w:w="1951" w:type="dxa"/>
          </w:tcPr>
          <w:p w14:paraId="10921C85" w14:textId="0D34812F"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788" w:author="Martin Ruppert - M91221" w:date="2019-06-03T19:16:00Z"/>
                <w:rFonts w:cs="Calibri"/>
                <w:color w:val="000000"/>
                <w:szCs w:val="20"/>
              </w:rPr>
              <w:pPrChange w:id="178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790" w:author="Martin Ruppert - M91221" w:date="2019-06-03T19:16:00Z">
              <w:r w:rsidDel="00603698">
                <w:rPr>
                  <w:rFonts w:cs="Calibri"/>
                  <w:color w:val="000000"/>
                  <w:szCs w:val="20"/>
                </w:rPr>
                <w:delText>RJ9/ETXD1</w:delText>
              </w:r>
            </w:del>
          </w:p>
        </w:tc>
        <w:tc>
          <w:tcPr>
            <w:tcW w:w="2204" w:type="dxa"/>
          </w:tcPr>
          <w:p w14:paraId="10921C86" w14:textId="416DF115"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791" w:author="Martin Ruppert - M91221" w:date="2019-06-03T19:16:00Z"/>
                <w:rFonts w:cs="Calibri"/>
                <w:color w:val="000000"/>
                <w:szCs w:val="20"/>
              </w:rPr>
              <w:pPrChange w:id="1792"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793" w:author="Martin Ruppert - M91221" w:date="2019-06-03T19:16:00Z">
              <w:r w:rsidDel="00603698">
                <w:rPr>
                  <w:rFonts w:cs="Calibri"/>
                  <w:color w:val="000000"/>
                  <w:szCs w:val="20"/>
                </w:rPr>
                <w:delText>Data Transmit 1</w:delText>
              </w:r>
            </w:del>
          </w:p>
        </w:tc>
        <w:tc>
          <w:tcPr>
            <w:tcW w:w="1728" w:type="dxa"/>
          </w:tcPr>
          <w:p w14:paraId="10921C87" w14:textId="292A27B7"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794" w:author="Martin Ruppert - M91221" w:date="2019-06-03T19:16:00Z"/>
                <w:rFonts w:cs="Calibri"/>
                <w:color w:val="000000"/>
                <w:szCs w:val="20"/>
              </w:rPr>
              <w:pPrChange w:id="179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796" w:author="Martin Ruppert - M91221" w:date="2019-06-03T19:16:00Z">
              <w:r w:rsidDel="00603698">
                <w:rPr>
                  <w:rFonts w:cs="Calibri"/>
                  <w:color w:val="000000"/>
                  <w:szCs w:val="20"/>
                </w:rPr>
                <w:delText>Y</w:delText>
              </w:r>
            </w:del>
          </w:p>
        </w:tc>
      </w:tr>
      <w:tr w:rsidR="001546D6" w:rsidDel="00603698" w14:paraId="10921C8D" w14:textId="10D163E7" w:rsidTr="001546D6">
        <w:trPr>
          <w:cnfStyle w:val="000000100000" w:firstRow="0" w:lastRow="0" w:firstColumn="0" w:lastColumn="0" w:oddVBand="0" w:evenVBand="0" w:oddHBand="1" w:evenHBand="0" w:firstRowFirstColumn="0" w:firstRowLastColumn="0" w:lastRowFirstColumn="0" w:lastRowLastColumn="0"/>
          <w:jc w:val="center"/>
          <w:del w:id="1797"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007B5D19" w:rsidR="001546D6" w:rsidDel="00603698" w:rsidRDefault="001546D6">
            <w:pPr>
              <w:pStyle w:val="ListParagraph"/>
              <w:numPr>
                <w:ilvl w:val="0"/>
                <w:numId w:val="31"/>
              </w:numPr>
              <w:rPr>
                <w:del w:id="1798" w:author="Martin Ruppert - M91221" w:date="2019-06-03T19:16:00Z"/>
                <w:rFonts w:cs="Calibri"/>
                <w:color w:val="000000"/>
                <w:szCs w:val="20"/>
              </w:rPr>
              <w:pPrChange w:id="1799" w:author="Martin Ruppert - M91221" w:date="2019-06-03T23:31:00Z">
                <w:pPr/>
              </w:pPrChange>
            </w:pPr>
            <w:del w:id="1800" w:author="Martin Ruppert - M91221" w:date="2019-06-03T19:16:00Z">
              <w:r w:rsidDel="00603698">
                <w:rPr>
                  <w:rFonts w:cs="Calibri"/>
                  <w:color w:val="000000"/>
                  <w:szCs w:val="20"/>
                </w:rPr>
                <w:delText>27</w:delText>
              </w:r>
            </w:del>
          </w:p>
        </w:tc>
        <w:tc>
          <w:tcPr>
            <w:tcW w:w="1951" w:type="dxa"/>
          </w:tcPr>
          <w:p w14:paraId="10921C8A" w14:textId="39AC21B1"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01" w:author="Martin Ruppert - M91221" w:date="2019-06-03T19:16:00Z"/>
                <w:rFonts w:cs="Calibri"/>
                <w:color w:val="000000"/>
                <w:szCs w:val="20"/>
              </w:rPr>
              <w:pPrChange w:id="180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03" w:author="Martin Ruppert - M91221" w:date="2019-06-03T19:16:00Z">
              <w:r w:rsidDel="00603698">
                <w:rPr>
                  <w:rFonts w:cs="Calibri"/>
                  <w:color w:val="000000"/>
                  <w:szCs w:val="20"/>
                </w:rPr>
                <w:delText>RJ11/EREF_CLK</w:delText>
              </w:r>
            </w:del>
          </w:p>
        </w:tc>
        <w:tc>
          <w:tcPr>
            <w:tcW w:w="2204" w:type="dxa"/>
          </w:tcPr>
          <w:p w14:paraId="10921C8B" w14:textId="4986ADDB"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04" w:author="Martin Ruppert - M91221" w:date="2019-06-03T19:16:00Z"/>
                <w:rFonts w:cs="Calibri"/>
                <w:color w:val="000000"/>
                <w:szCs w:val="20"/>
              </w:rPr>
              <w:pPrChange w:id="1805"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06" w:author="Martin Ruppert - M91221" w:date="2019-06-03T19:16:00Z">
              <w:r w:rsidDel="00603698">
                <w:rPr>
                  <w:rFonts w:cs="Calibri"/>
                  <w:color w:val="000000"/>
                  <w:szCs w:val="20"/>
                </w:rPr>
                <w:delText>RMII Reference Clock</w:delText>
              </w:r>
            </w:del>
          </w:p>
        </w:tc>
        <w:tc>
          <w:tcPr>
            <w:tcW w:w="1728" w:type="dxa"/>
          </w:tcPr>
          <w:p w14:paraId="10921C8C" w14:textId="7DDC8B1A"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07" w:author="Martin Ruppert - M91221" w:date="2019-06-03T19:16:00Z"/>
                <w:rFonts w:cs="Calibri"/>
                <w:color w:val="000000"/>
                <w:szCs w:val="20"/>
              </w:rPr>
              <w:pPrChange w:id="180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09" w:author="Martin Ruppert - M91221" w:date="2019-06-03T19:16:00Z">
              <w:r w:rsidDel="00603698">
                <w:rPr>
                  <w:rFonts w:cs="Calibri"/>
                  <w:color w:val="000000"/>
                  <w:szCs w:val="20"/>
                </w:rPr>
                <w:delText>Y</w:delText>
              </w:r>
            </w:del>
          </w:p>
        </w:tc>
      </w:tr>
      <w:tr w:rsidR="001546D6" w:rsidDel="00603698" w14:paraId="10921C92" w14:textId="2F8AD2A5" w:rsidTr="001546D6">
        <w:trPr>
          <w:jc w:val="center"/>
          <w:del w:id="1810"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28A7DE2D" w:rsidR="001546D6" w:rsidDel="00603698" w:rsidRDefault="001546D6">
            <w:pPr>
              <w:pStyle w:val="ListParagraph"/>
              <w:numPr>
                <w:ilvl w:val="0"/>
                <w:numId w:val="31"/>
              </w:numPr>
              <w:rPr>
                <w:del w:id="1811" w:author="Martin Ruppert - M91221" w:date="2019-06-03T19:16:00Z"/>
                <w:rFonts w:cs="Calibri"/>
                <w:color w:val="000000"/>
                <w:szCs w:val="20"/>
              </w:rPr>
              <w:pPrChange w:id="1812" w:author="Martin Ruppert - M91221" w:date="2019-06-03T23:31:00Z">
                <w:pPr/>
              </w:pPrChange>
            </w:pPr>
            <w:del w:id="1813" w:author="Martin Ruppert - M91221" w:date="2019-06-03T19:16:00Z">
              <w:r w:rsidDel="00603698">
                <w:rPr>
                  <w:rFonts w:cs="Calibri"/>
                  <w:color w:val="000000"/>
                  <w:szCs w:val="20"/>
                </w:rPr>
                <w:delText>65</w:delText>
              </w:r>
            </w:del>
          </w:p>
        </w:tc>
        <w:tc>
          <w:tcPr>
            <w:tcW w:w="1951" w:type="dxa"/>
          </w:tcPr>
          <w:p w14:paraId="10921C8F" w14:textId="538A2ABC"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14" w:author="Martin Ruppert - M91221" w:date="2019-06-03T19:16:00Z"/>
                <w:rFonts w:cs="Calibri"/>
                <w:color w:val="000000"/>
                <w:szCs w:val="20"/>
              </w:rPr>
              <w:pPrChange w:id="181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16" w:author="Martin Ruppert - M91221" w:date="2019-06-03T19:16:00Z">
              <w:r w:rsidDel="00603698">
                <w:rPr>
                  <w:rFonts w:cs="Calibri"/>
                  <w:color w:val="000000"/>
                  <w:szCs w:val="20"/>
                </w:rPr>
                <w:delText>RH4/ERXERR</w:delText>
              </w:r>
            </w:del>
          </w:p>
        </w:tc>
        <w:tc>
          <w:tcPr>
            <w:tcW w:w="2204" w:type="dxa"/>
          </w:tcPr>
          <w:p w14:paraId="10921C90" w14:textId="7DE17DD1"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17" w:author="Martin Ruppert - M91221" w:date="2019-06-03T19:16:00Z"/>
                <w:rFonts w:cs="Calibri"/>
                <w:color w:val="000000"/>
                <w:szCs w:val="20"/>
              </w:rPr>
              <w:pPrChange w:id="1818"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19" w:author="Martin Ruppert - M91221" w:date="2019-06-03T19:16:00Z">
              <w:r w:rsidDel="00603698">
                <w:rPr>
                  <w:rFonts w:cs="Calibri"/>
                  <w:color w:val="000000"/>
                  <w:szCs w:val="20"/>
                </w:rPr>
                <w:delText>Receive Error</w:delText>
              </w:r>
            </w:del>
          </w:p>
        </w:tc>
        <w:tc>
          <w:tcPr>
            <w:tcW w:w="1728" w:type="dxa"/>
          </w:tcPr>
          <w:p w14:paraId="10921C91" w14:textId="1DCBD3D8"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20" w:author="Martin Ruppert - M91221" w:date="2019-06-03T19:16:00Z"/>
                <w:rFonts w:cs="Calibri"/>
                <w:color w:val="000000"/>
                <w:szCs w:val="20"/>
              </w:rPr>
              <w:pPrChange w:id="182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22" w:author="Martin Ruppert - M91221" w:date="2019-06-03T19:16:00Z">
              <w:r w:rsidDel="00603698">
                <w:rPr>
                  <w:rFonts w:cs="Calibri"/>
                  <w:color w:val="000000"/>
                  <w:szCs w:val="20"/>
                </w:rPr>
                <w:delText>Y</w:delText>
              </w:r>
            </w:del>
          </w:p>
        </w:tc>
      </w:tr>
      <w:tr w:rsidR="001546D6" w:rsidDel="00603698" w14:paraId="10921C97" w14:textId="580F49E8" w:rsidTr="001546D6">
        <w:trPr>
          <w:cnfStyle w:val="000000100000" w:firstRow="0" w:lastRow="0" w:firstColumn="0" w:lastColumn="0" w:oddVBand="0" w:evenVBand="0" w:oddHBand="1" w:evenHBand="0" w:firstRowFirstColumn="0" w:firstRowLastColumn="0" w:lastRowFirstColumn="0" w:lastRowLastColumn="0"/>
          <w:jc w:val="center"/>
          <w:del w:id="1823"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0B304D62" w:rsidR="001546D6" w:rsidDel="00603698" w:rsidRDefault="001546D6">
            <w:pPr>
              <w:pStyle w:val="ListParagraph"/>
              <w:numPr>
                <w:ilvl w:val="0"/>
                <w:numId w:val="31"/>
              </w:numPr>
              <w:rPr>
                <w:del w:id="1824" w:author="Martin Ruppert - M91221" w:date="2019-06-03T19:16:00Z"/>
                <w:rFonts w:cs="Calibri"/>
                <w:color w:val="000000"/>
                <w:szCs w:val="20"/>
              </w:rPr>
              <w:pPrChange w:id="1825" w:author="Martin Ruppert - M91221" w:date="2019-06-03T23:31:00Z">
                <w:pPr/>
              </w:pPrChange>
            </w:pPr>
            <w:del w:id="1826" w:author="Martin Ruppert - M91221" w:date="2019-06-03T19:16:00Z">
              <w:r w:rsidDel="00603698">
                <w:rPr>
                  <w:rFonts w:cs="Calibri"/>
                  <w:color w:val="000000"/>
                  <w:szCs w:val="20"/>
                </w:rPr>
                <w:delText>66</w:delText>
              </w:r>
            </w:del>
          </w:p>
        </w:tc>
        <w:tc>
          <w:tcPr>
            <w:tcW w:w="1951" w:type="dxa"/>
          </w:tcPr>
          <w:p w14:paraId="10921C94" w14:textId="69BF39D5"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27" w:author="Martin Ruppert - M91221" w:date="2019-06-03T19:16:00Z"/>
                <w:rFonts w:cs="Calibri"/>
                <w:color w:val="000000"/>
                <w:szCs w:val="20"/>
              </w:rPr>
              <w:pPrChange w:id="182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29" w:author="Martin Ruppert - M91221" w:date="2019-06-03T19:16:00Z">
              <w:r w:rsidDel="00603698">
                <w:rPr>
                  <w:rFonts w:cs="Calibri"/>
                  <w:color w:val="000000"/>
                  <w:szCs w:val="20"/>
                </w:rPr>
                <w:delText>RH5/ERXD1</w:delText>
              </w:r>
            </w:del>
          </w:p>
        </w:tc>
        <w:tc>
          <w:tcPr>
            <w:tcW w:w="2204" w:type="dxa"/>
          </w:tcPr>
          <w:p w14:paraId="10921C95" w14:textId="5D2B2CDB"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30" w:author="Martin Ruppert - M91221" w:date="2019-06-03T19:16:00Z"/>
                <w:rFonts w:cs="Calibri"/>
                <w:color w:val="000000"/>
                <w:szCs w:val="20"/>
              </w:rPr>
              <w:pPrChange w:id="1831"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32" w:author="Martin Ruppert - M91221" w:date="2019-06-03T19:16:00Z">
              <w:r w:rsidDel="00603698">
                <w:rPr>
                  <w:rFonts w:cs="Calibri"/>
                  <w:color w:val="000000"/>
                  <w:szCs w:val="20"/>
                </w:rPr>
                <w:delText>Data Receive 1</w:delText>
              </w:r>
            </w:del>
          </w:p>
        </w:tc>
        <w:tc>
          <w:tcPr>
            <w:tcW w:w="1728" w:type="dxa"/>
          </w:tcPr>
          <w:p w14:paraId="10921C96" w14:textId="1EEF2947"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33" w:author="Martin Ruppert - M91221" w:date="2019-06-03T19:16:00Z"/>
                <w:rFonts w:cs="Calibri"/>
                <w:color w:val="000000"/>
                <w:szCs w:val="20"/>
              </w:rPr>
              <w:pPrChange w:id="183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35" w:author="Martin Ruppert - M91221" w:date="2019-06-03T19:16:00Z">
              <w:r w:rsidDel="00603698">
                <w:rPr>
                  <w:rFonts w:cs="Calibri"/>
                  <w:color w:val="000000"/>
                  <w:szCs w:val="20"/>
                </w:rPr>
                <w:delText>Y</w:delText>
              </w:r>
            </w:del>
          </w:p>
        </w:tc>
      </w:tr>
      <w:tr w:rsidR="001546D6" w:rsidDel="00603698" w14:paraId="10921C9C" w14:textId="76B73F1B" w:rsidTr="001546D6">
        <w:trPr>
          <w:jc w:val="center"/>
          <w:del w:id="1836"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6FD41826" w:rsidR="001546D6" w:rsidRPr="001546D6" w:rsidDel="00603698" w:rsidRDefault="001546D6">
            <w:pPr>
              <w:pStyle w:val="ListParagraph"/>
              <w:numPr>
                <w:ilvl w:val="0"/>
                <w:numId w:val="31"/>
              </w:numPr>
              <w:rPr>
                <w:del w:id="1837" w:author="Martin Ruppert - M91221" w:date="2019-06-03T19:16:00Z"/>
                <w:rFonts w:cs="Calibri"/>
                <w:szCs w:val="20"/>
              </w:rPr>
              <w:pPrChange w:id="1838" w:author="Martin Ruppert - M91221" w:date="2019-06-03T23:31:00Z">
                <w:pPr/>
              </w:pPrChange>
            </w:pPr>
            <w:del w:id="1839" w:author="Martin Ruppert - M91221" w:date="2019-06-03T19:16:00Z">
              <w:r w:rsidRPr="001546D6" w:rsidDel="00603698">
                <w:rPr>
                  <w:rFonts w:cs="Calibri"/>
                  <w:szCs w:val="20"/>
                </w:rPr>
                <w:delText>81</w:delText>
              </w:r>
            </w:del>
          </w:p>
        </w:tc>
        <w:tc>
          <w:tcPr>
            <w:tcW w:w="1951" w:type="dxa"/>
          </w:tcPr>
          <w:p w14:paraId="10921C99" w14:textId="7F7D6355"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40" w:author="Martin Ruppert - M91221" w:date="2019-06-03T19:16:00Z"/>
                <w:rFonts w:cs="Calibri"/>
                <w:szCs w:val="20"/>
              </w:rPr>
              <w:pPrChange w:id="184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42" w:author="Martin Ruppert - M91221" w:date="2019-06-03T19:16:00Z">
              <w:r w:rsidRPr="001546D6" w:rsidDel="00603698">
                <w:rPr>
                  <w:rFonts w:cs="Calibri"/>
                  <w:szCs w:val="20"/>
                </w:rPr>
                <w:delText>RH8/ERXD0</w:delText>
              </w:r>
            </w:del>
          </w:p>
        </w:tc>
        <w:tc>
          <w:tcPr>
            <w:tcW w:w="2204" w:type="dxa"/>
          </w:tcPr>
          <w:p w14:paraId="10921C9A" w14:textId="4F6E6B07"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43" w:author="Martin Ruppert - M91221" w:date="2019-06-03T19:16:00Z"/>
                <w:rFonts w:cs="Calibri"/>
                <w:szCs w:val="20"/>
              </w:rPr>
              <w:pPrChange w:id="1844"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45" w:author="Martin Ruppert - M91221" w:date="2019-06-03T19:16:00Z">
              <w:r w:rsidRPr="001546D6" w:rsidDel="00603698">
                <w:rPr>
                  <w:rFonts w:cs="Calibri"/>
                  <w:szCs w:val="20"/>
                </w:rPr>
                <w:delText>Data Receive 0</w:delText>
              </w:r>
            </w:del>
          </w:p>
        </w:tc>
        <w:tc>
          <w:tcPr>
            <w:tcW w:w="1728" w:type="dxa"/>
          </w:tcPr>
          <w:p w14:paraId="10921C9B" w14:textId="3550C58B"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46" w:author="Martin Ruppert - M91221" w:date="2019-06-03T19:16:00Z"/>
                <w:rFonts w:cs="Calibri"/>
                <w:szCs w:val="20"/>
              </w:rPr>
              <w:pPrChange w:id="184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48" w:author="Martin Ruppert - M91221" w:date="2019-06-03T19:16:00Z">
              <w:r w:rsidRPr="001546D6" w:rsidDel="00603698">
                <w:rPr>
                  <w:rFonts w:cs="Calibri"/>
                  <w:szCs w:val="20"/>
                </w:rPr>
                <w:delText>N</w:delText>
              </w:r>
            </w:del>
          </w:p>
        </w:tc>
      </w:tr>
      <w:tr w:rsidR="001546D6" w:rsidDel="00603698" w14:paraId="10921CA1" w14:textId="69E0CA79" w:rsidTr="001546D6">
        <w:trPr>
          <w:cnfStyle w:val="000000100000" w:firstRow="0" w:lastRow="0" w:firstColumn="0" w:lastColumn="0" w:oddVBand="0" w:evenVBand="0" w:oddHBand="1" w:evenHBand="0" w:firstRowFirstColumn="0" w:firstRowLastColumn="0" w:lastRowFirstColumn="0" w:lastRowLastColumn="0"/>
          <w:jc w:val="center"/>
          <w:del w:id="1849"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9CE87CC" w:rsidR="001546D6" w:rsidRPr="001546D6" w:rsidDel="00603698" w:rsidRDefault="001546D6">
            <w:pPr>
              <w:pStyle w:val="ListParagraph"/>
              <w:numPr>
                <w:ilvl w:val="0"/>
                <w:numId w:val="31"/>
              </w:numPr>
              <w:rPr>
                <w:del w:id="1850" w:author="Martin Ruppert - M91221" w:date="2019-06-03T19:16:00Z"/>
                <w:rFonts w:cs="Calibri"/>
                <w:szCs w:val="20"/>
              </w:rPr>
              <w:pPrChange w:id="1851" w:author="Martin Ruppert - M91221" w:date="2019-06-03T23:31:00Z">
                <w:pPr/>
              </w:pPrChange>
            </w:pPr>
            <w:del w:id="1852" w:author="Martin Ruppert - M91221" w:date="2019-06-03T19:16:00Z">
              <w:r w:rsidRPr="001546D6" w:rsidDel="00603698">
                <w:rPr>
                  <w:rFonts w:cs="Calibri"/>
                  <w:szCs w:val="20"/>
                </w:rPr>
                <w:delText>84</w:delText>
              </w:r>
            </w:del>
          </w:p>
        </w:tc>
        <w:tc>
          <w:tcPr>
            <w:tcW w:w="1951" w:type="dxa"/>
          </w:tcPr>
          <w:p w14:paraId="10921C9E" w14:textId="469161A3"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53" w:author="Martin Ruppert - M91221" w:date="2019-06-03T19:16:00Z"/>
                <w:rFonts w:cs="Calibri"/>
                <w:szCs w:val="20"/>
              </w:rPr>
              <w:pPrChange w:id="185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55" w:author="Martin Ruppert - M91221" w:date="2019-06-03T19:16:00Z">
              <w:r w:rsidRPr="001546D6" w:rsidDel="00603698">
                <w:rPr>
                  <w:rFonts w:cs="Calibri"/>
                  <w:szCs w:val="20"/>
                </w:rPr>
                <w:delText>RH11</w:delText>
              </w:r>
            </w:del>
          </w:p>
        </w:tc>
        <w:tc>
          <w:tcPr>
            <w:tcW w:w="2204" w:type="dxa"/>
          </w:tcPr>
          <w:p w14:paraId="10921C9F" w14:textId="1DD17FA6"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56" w:author="Martin Ruppert - M91221" w:date="2019-06-03T19:16:00Z"/>
                <w:rFonts w:cs="Calibri"/>
                <w:szCs w:val="20"/>
              </w:rPr>
              <w:pPrChange w:id="1857"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58" w:author="Martin Ruppert - M91221" w:date="2019-06-03T19:16:00Z">
              <w:r w:rsidRPr="001546D6" w:rsidDel="00603698">
                <w:rPr>
                  <w:rFonts w:cs="Calibri"/>
                  <w:szCs w:val="20"/>
                </w:rPr>
                <w:delText>PHY Hardware Reset</w:delText>
              </w:r>
            </w:del>
          </w:p>
        </w:tc>
        <w:tc>
          <w:tcPr>
            <w:tcW w:w="1728" w:type="dxa"/>
          </w:tcPr>
          <w:p w14:paraId="10921CA0" w14:textId="63164EF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59" w:author="Martin Ruppert - M91221" w:date="2019-06-03T19:16:00Z"/>
                <w:rFonts w:cs="Calibri"/>
                <w:szCs w:val="20"/>
              </w:rPr>
              <w:pPrChange w:id="1860"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61" w:author="Martin Ruppert - M91221" w:date="2019-06-03T19:16:00Z">
              <w:r w:rsidRPr="001546D6" w:rsidDel="00603698">
                <w:rPr>
                  <w:rFonts w:cs="Calibri"/>
                  <w:szCs w:val="20"/>
                </w:rPr>
                <w:delText>N</w:delText>
              </w:r>
            </w:del>
          </w:p>
        </w:tc>
      </w:tr>
      <w:tr w:rsidR="001546D6" w:rsidDel="00603698" w14:paraId="10921CA6" w14:textId="4847AEC1" w:rsidTr="001546D6">
        <w:trPr>
          <w:jc w:val="center"/>
          <w:del w:id="1862"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5ED2E44D" w:rsidR="001546D6" w:rsidRPr="001546D6" w:rsidDel="00603698" w:rsidRDefault="001546D6">
            <w:pPr>
              <w:pStyle w:val="ListParagraph"/>
              <w:numPr>
                <w:ilvl w:val="0"/>
                <w:numId w:val="31"/>
              </w:numPr>
              <w:rPr>
                <w:del w:id="1863" w:author="Martin Ruppert - M91221" w:date="2019-06-03T19:16:00Z"/>
                <w:rFonts w:cs="Calibri"/>
                <w:szCs w:val="20"/>
              </w:rPr>
              <w:pPrChange w:id="1864" w:author="Martin Ruppert - M91221" w:date="2019-06-03T23:31:00Z">
                <w:pPr/>
              </w:pPrChange>
            </w:pPr>
            <w:del w:id="1865" w:author="Martin Ruppert - M91221" w:date="2019-06-03T19:16:00Z">
              <w:r w:rsidRPr="001546D6" w:rsidDel="00603698">
                <w:rPr>
                  <w:rFonts w:cs="Calibri"/>
                  <w:szCs w:val="20"/>
                </w:rPr>
                <w:delText>99</w:delText>
              </w:r>
            </w:del>
          </w:p>
        </w:tc>
        <w:tc>
          <w:tcPr>
            <w:tcW w:w="1951" w:type="dxa"/>
          </w:tcPr>
          <w:p w14:paraId="10921CA3" w14:textId="55BF5FEC"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66" w:author="Martin Ruppert - M91221" w:date="2019-06-03T19:16:00Z"/>
                <w:rFonts w:cs="Calibri"/>
                <w:szCs w:val="20"/>
              </w:rPr>
              <w:pPrChange w:id="186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68" w:author="Martin Ruppert - M91221" w:date="2019-06-03T19:16:00Z">
              <w:r w:rsidRPr="001546D6" w:rsidDel="00603698">
                <w:rPr>
                  <w:rFonts w:cs="Calibri"/>
                  <w:szCs w:val="20"/>
                </w:rPr>
                <w:delText>RD11/EMDC</w:delText>
              </w:r>
            </w:del>
          </w:p>
        </w:tc>
        <w:tc>
          <w:tcPr>
            <w:tcW w:w="2204" w:type="dxa"/>
          </w:tcPr>
          <w:p w14:paraId="10921CA4" w14:textId="7031B8E1"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69" w:author="Martin Ruppert - M91221" w:date="2019-06-03T19:16:00Z"/>
                <w:rFonts w:cs="Calibri"/>
                <w:szCs w:val="20"/>
              </w:rPr>
              <w:pPrChange w:id="1870"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71" w:author="Martin Ruppert - M91221" w:date="2019-06-03T19:16:00Z">
              <w:r w:rsidRPr="001546D6" w:rsidDel="00603698">
                <w:rPr>
                  <w:rFonts w:cs="Calibri"/>
                  <w:szCs w:val="20"/>
                </w:rPr>
                <w:delText>MII Management Clock</w:delText>
              </w:r>
            </w:del>
          </w:p>
        </w:tc>
        <w:tc>
          <w:tcPr>
            <w:tcW w:w="1728" w:type="dxa"/>
          </w:tcPr>
          <w:p w14:paraId="10921CA5" w14:textId="7C4398BE"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72" w:author="Martin Ruppert - M91221" w:date="2019-06-03T19:16:00Z"/>
                <w:rFonts w:cs="Calibri"/>
                <w:szCs w:val="20"/>
              </w:rPr>
              <w:pPrChange w:id="1873"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74" w:author="Martin Ruppert - M91221" w:date="2019-06-03T19:16:00Z">
              <w:r w:rsidRPr="001546D6" w:rsidDel="00603698">
                <w:rPr>
                  <w:rFonts w:cs="Calibri"/>
                  <w:szCs w:val="20"/>
                </w:rPr>
                <w:delText>N</w:delText>
              </w:r>
            </w:del>
          </w:p>
        </w:tc>
      </w:tr>
      <w:tr w:rsidR="001546D6" w:rsidDel="00603698" w14:paraId="10921CAB" w14:textId="7B5E47B9" w:rsidTr="001546D6">
        <w:trPr>
          <w:cnfStyle w:val="000000100000" w:firstRow="0" w:lastRow="0" w:firstColumn="0" w:lastColumn="0" w:oddVBand="0" w:evenVBand="0" w:oddHBand="1" w:evenHBand="0" w:firstRowFirstColumn="0" w:firstRowLastColumn="0" w:lastRowFirstColumn="0" w:lastRowLastColumn="0"/>
          <w:jc w:val="center"/>
          <w:del w:id="1875"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292E9EC4" w:rsidR="001546D6" w:rsidRPr="001546D6" w:rsidDel="00603698" w:rsidRDefault="001546D6">
            <w:pPr>
              <w:pStyle w:val="ListParagraph"/>
              <w:numPr>
                <w:ilvl w:val="0"/>
                <w:numId w:val="31"/>
              </w:numPr>
              <w:rPr>
                <w:del w:id="1876" w:author="Martin Ruppert - M91221" w:date="2019-06-03T19:16:00Z"/>
                <w:rFonts w:cs="Calibri"/>
                <w:szCs w:val="20"/>
              </w:rPr>
              <w:pPrChange w:id="1877" w:author="Martin Ruppert - M91221" w:date="2019-06-03T23:31:00Z">
                <w:pPr/>
              </w:pPrChange>
            </w:pPr>
            <w:del w:id="1878" w:author="Martin Ruppert - M91221" w:date="2019-06-03T19:16:00Z">
              <w:r w:rsidRPr="001546D6" w:rsidDel="00603698">
                <w:rPr>
                  <w:rFonts w:cs="Calibri"/>
                  <w:szCs w:val="20"/>
                </w:rPr>
                <w:delText>101</w:delText>
              </w:r>
            </w:del>
          </w:p>
        </w:tc>
        <w:tc>
          <w:tcPr>
            <w:tcW w:w="1951" w:type="dxa"/>
          </w:tcPr>
          <w:p w14:paraId="10921CA8" w14:textId="5B473DC7"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79" w:author="Martin Ruppert - M91221" w:date="2019-06-03T19:16:00Z"/>
                <w:rFonts w:cs="Calibri"/>
                <w:szCs w:val="20"/>
              </w:rPr>
              <w:pPrChange w:id="1880"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81" w:author="Martin Ruppert - M91221" w:date="2019-06-03T19:16:00Z">
              <w:r w:rsidRPr="001546D6" w:rsidDel="00603698">
                <w:rPr>
                  <w:rFonts w:cs="Calibri"/>
                  <w:szCs w:val="20"/>
                </w:rPr>
                <w:delText>RH13/ECRS</w:delText>
              </w:r>
            </w:del>
          </w:p>
        </w:tc>
        <w:tc>
          <w:tcPr>
            <w:tcW w:w="2204" w:type="dxa"/>
          </w:tcPr>
          <w:p w14:paraId="10921CA9" w14:textId="184E25C8"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82" w:author="Martin Ruppert - M91221" w:date="2019-06-03T19:16:00Z"/>
                <w:rFonts w:cs="Calibri"/>
                <w:szCs w:val="20"/>
              </w:rPr>
              <w:pPrChange w:id="1883"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84" w:author="Martin Ruppert - M91221" w:date="2019-06-03T19:16:00Z">
              <w:r w:rsidRPr="001546D6" w:rsidDel="00603698">
                <w:rPr>
                  <w:rFonts w:cs="Calibri"/>
                  <w:szCs w:val="20"/>
                </w:rPr>
                <w:delText>RMII Carrier Sense</w:delText>
              </w:r>
            </w:del>
          </w:p>
        </w:tc>
        <w:tc>
          <w:tcPr>
            <w:tcW w:w="1728" w:type="dxa"/>
          </w:tcPr>
          <w:p w14:paraId="10921CAA" w14:textId="31112FA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85" w:author="Martin Ruppert - M91221" w:date="2019-06-03T19:16:00Z"/>
                <w:rFonts w:cs="Calibri"/>
                <w:szCs w:val="20"/>
              </w:rPr>
              <w:pPrChange w:id="188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87" w:author="Martin Ruppert - M91221" w:date="2019-06-03T19:16:00Z">
              <w:r w:rsidRPr="001546D6" w:rsidDel="00603698">
                <w:rPr>
                  <w:rFonts w:cs="Calibri"/>
                  <w:szCs w:val="20"/>
                </w:rPr>
                <w:delText>N</w:delText>
              </w:r>
            </w:del>
          </w:p>
        </w:tc>
      </w:tr>
      <w:tr w:rsidR="001546D6" w:rsidDel="00603698" w14:paraId="10921CB0" w14:textId="0E24FF37" w:rsidTr="001546D6">
        <w:trPr>
          <w:jc w:val="center"/>
          <w:del w:id="1888"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486A532" w:rsidR="001546D6" w:rsidRPr="001546D6" w:rsidDel="00603698" w:rsidRDefault="001546D6">
            <w:pPr>
              <w:pStyle w:val="ListParagraph"/>
              <w:numPr>
                <w:ilvl w:val="0"/>
                <w:numId w:val="31"/>
              </w:numPr>
              <w:rPr>
                <w:del w:id="1889" w:author="Martin Ruppert - M91221" w:date="2019-06-03T19:16:00Z"/>
                <w:rFonts w:cs="Calibri"/>
                <w:szCs w:val="20"/>
              </w:rPr>
              <w:pPrChange w:id="1890" w:author="Martin Ruppert - M91221" w:date="2019-06-03T23:31:00Z">
                <w:pPr/>
              </w:pPrChange>
            </w:pPr>
            <w:del w:id="1891" w:author="Martin Ruppert - M91221" w:date="2019-06-03T19:16:00Z">
              <w:r w:rsidRPr="001546D6" w:rsidDel="00603698">
                <w:rPr>
                  <w:rFonts w:cs="Calibri"/>
                  <w:szCs w:val="20"/>
                </w:rPr>
                <w:delText>105</w:delText>
              </w:r>
            </w:del>
          </w:p>
        </w:tc>
        <w:tc>
          <w:tcPr>
            <w:tcW w:w="1951" w:type="dxa"/>
          </w:tcPr>
          <w:p w14:paraId="10921CAD" w14:textId="7D02B84E"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92" w:author="Martin Ruppert - M91221" w:date="2019-06-03T19:16:00Z"/>
                <w:rFonts w:cs="Calibri"/>
                <w:szCs w:val="20"/>
              </w:rPr>
              <w:pPrChange w:id="1893"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94" w:author="Martin Ruppert - M91221" w:date="2019-06-03T19:16:00Z">
              <w:r w:rsidRPr="001546D6" w:rsidDel="00603698">
                <w:rPr>
                  <w:rFonts w:cs="Calibri"/>
                  <w:szCs w:val="20"/>
                </w:rPr>
                <w:delText>RC13</w:delText>
              </w:r>
            </w:del>
          </w:p>
        </w:tc>
        <w:tc>
          <w:tcPr>
            <w:tcW w:w="2204" w:type="dxa"/>
          </w:tcPr>
          <w:p w14:paraId="10921CAE" w14:textId="23A079DC"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95" w:author="Martin Ruppert - M91221" w:date="2019-06-03T19:16:00Z"/>
                <w:rFonts w:cs="Calibri"/>
                <w:szCs w:val="20"/>
              </w:rPr>
              <w:pPrChange w:id="1896"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97" w:author="Martin Ruppert - M91221" w:date="2019-06-03T19:16:00Z">
              <w:r w:rsidRPr="001546D6" w:rsidDel="00603698">
                <w:rPr>
                  <w:rFonts w:cs="Calibri"/>
                  <w:szCs w:val="20"/>
                </w:rPr>
                <w:delText>PHY Interrupt</w:delText>
              </w:r>
            </w:del>
          </w:p>
        </w:tc>
        <w:tc>
          <w:tcPr>
            <w:tcW w:w="1728" w:type="dxa"/>
          </w:tcPr>
          <w:p w14:paraId="10921CAF" w14:textId="00851FE3"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98" w:author="Martin Ruppert - M91221" w:date="2019-06-03T19:16:00Z"/>
                <w:rFonts w:cs="Calibri"/>
                <w:szCs w:val="20"/>
              </w:rPr>
              <w:pPrChange w:id="189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00" w:author="Martin Ruppert - M91221" w:date="2019-06-03T19:16:00Z">
              <w:r w:rsidRPr="001546D6" w:rsidDel="00603698">
                <w:rPr>
                  <w:rFonts w:cs="Calibri"/>
                  <w:szCs w:val="20"/>
                </w:rPr>
                <w:delText>N</w:delText>
              </w:r>
            </w:del>
          </w:p>
        </w:tc>
      </w:tr>
      <w:tr w:rsidR="001546D6" w:rsidDel="00603698" w14:paraId="10921CB5" w14:textId="334C8738" w:rsidTr="001546D6">
        <w:trPr>
          <w:cnfStyle w:val="000000100000" w:firstRow="0" w:lastRow="0" w:firstColumn="0" w:lastColumn="0" w:oddVBand="0" w:evenVBand="0" w:oddHBand="1" w:evenHBand="0" w:firstRowFirstColumn="0" w:firstRowLastColumn="0" w:lastRowFirstColumn="0" w:lastRowLastColumn="0"/>
          <w:jc w:val="center"/>
          <w:del w:id="1901"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3A9E205E" w:rsidR="001546D6" w:rsidRPr="00F20DE6" w:rsidDel="00603698" w:rsidRDefault="001546D6">
            <w:pPr>
              <w:pStyle w:val="ListParagraph"/>
              <w:numPr>
                <w:ilvl w:val="0"/>
                <w:numId w:val="31"/>
              </w:numPr>
              <w:rPr>
                <w:del w:id="1902" w:author="Martin Ruppert - M91221" w:date="2019-06-03T19:16:00Z"/>
                <w:rFonts w:cs="Calibri"/>
                <w:szCs w:val="20"/>
              </w:rPr>
              <w:pPrChange w:id="1903" w:author="Martin Ruppert - M91221" w:date="2019-06-03T23:31:00Z">
                <w:pPr/>
              </w:pPrChange>
            </w:pPr>
            <w:del w:id="1904" w:author="Martin Ruppert - M91221" w:date="2019-06-03T19:16:00Z">
              <w:r w:rsidRPr="00F20DE6" w:rsidDel="00603698">
                <w:rPr>
                  <w:rFonts w:cs="Calibri"/>
                  <w:szCs w:val="20"/>
                </w:rPr>
                <w:delText>115</w:delText>
              </w:r>
            </w:del>
          </w:p>
        </w:tc>
        <w:tc>
          <w:tcPr>
            <w:tcW w:w="1951" w:type="dxa"/>
          </w:tcPr>
          <w:p w14:paraId="10921CB2" w14:textId="152326C5"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05" w:author="Martin Ruppert - M91221" w:date="2019-06-03T19:16:00Z"/>
                <w:rFonts w:cs="Calibri"/>
                <w:szCs w:val="20"/>
              </w:rPr>
              <w:pPrChange w:id="190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07" w:author="Martin Ruppert - M91221" w:date="2019-06-03T19:16:00Z">
              <w:r w:rsidRPr="001546D6" w:rsidDel="00603698">
                <w:rPr>
                  <w:rFonts w:cs="Calibri"/>
                  <w:szCs w:val="20"/>
                </w:rPr>
                <w:delText>RJ1/EMDIO</w:delText>
              </w:r>
            </w:del>
          </w:p>
        </w:tc>
        <w:tc>
          <w:tcPr>
            <w:tcW w:w="2204" w:type="dxa"/>
          </w:tcPr>
          <w:p w14:paraId="10921CB3" w14:textId="23F21DA0"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08" w:author="Martin Ruppert - M91221" w:date="2019-06-03T19:16:00Z"/>
                <w:rFonts w:cs="Calibri"/>
                <w:szCs w:val="20"/>
              </w:rPr>
              <w:pPrChange w:id="1909"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10" w:author="Martin Ruppert - M91221" w:date="2019-06-03T19:16:00Z">
              <w:r w:rsidRPr="001546D6" w:rsidDel="00603698">
                <w:rPr>
                  <w:rFonts w:cs="Calibri"/>
                  <w:szCs w:val="20"/>
                </w:rPr>
                <w:delText>MII Management IO</w:delText>
              </w:r>
            </w:del>
          </w:p>
        </w:tc>
        <w:tc>
          <w:tcPr>
            <w:tcW w:w="1728" w:type="dxa"/>
          </w:tcPr>
          <w:p w14:paraId="10921CB4" w14:textId="093E3A3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11" w:author="Martin Ruppert - M91221" w:date="2019-06-03T19:16:00Z"/>
                <w:rFonts w:cs="Calibri"/>
                <w:szCs w:val="20"/>
              </w:rPr>
              <w:pPrChange w:id="191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13" w:author="Martin Ruppert - M91221" w:date="2019-06-03T19:16:00Z">
              <w:r w:rsidRPr="001546D6" w:rsidDel="00603698">
                <w:rPr>
                  <w:rFonts w:cs="Calibri"/>
                  <w:szCs w:val="20"/>
                </w:rPr>
                <w:delText>N</w:delText>
              </w:r>
            </w:del>
          </w:p>
        </w:tc>
      </w:tr>
      <w:tr w:rsidR="001546D6" w:rsidDel="00603698" w14:paraId="10921CBA" w14:textId="3BB7DA5F" w:rsidTr="001546D6">
        <w:trPr>
          <w:jc w:val="center"/>
          <w:del w:id="1914"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170A0579" w:rsidR="001546D6" w:rsidRPr="00F20DE6" w:rsidDel="00603698" w:rsidRDefault="001546D6">
            <w:pPr>
              <w:pStyle w:val="ListParagraph"/>
              <w:numPr>
                <w:ilvl w:val="0"/>
                <w:numId w:val="31"/>
              </w:numPr>
              <w:rPr>
                <w:del w:id="1915" w:author="Martin Ruppert - M91221" w:date="2019-06-03T19:16:00Z"/>
                <w:rFonts w:cs="Calibri"/>
                <w:bCs w:val="0"/>
                <w:szCs w:val="20"/>
              </w:rPr>
              <w:pPrChange w:id="1916" w:author="Martin Ruppert - M91221" w:date="2019-06-03T23:31:00Z">
                <w:pPr/>
              </w:pPrChange>
            </w:pPr>
            <w:del w:id="1917" w:author="Martin Ruppert - M91221" w:date="2019-06-03T19:16:00Z">
              <w:r w:rsidRPr="00F20DE6" w:rsidDel="00603698">
                <w:rPr>
                  <w:rFonts w:cs="Calibri"/>
                  <w:bCs w:val="0"/>
                  <w:szCs w:val="20"/>
                </w:rPr>
                <w:delText>120</w:delText>
              </w:r>
            </w:del>
          </w:p>
        </w:tc>
        <w:tc>
          <w:tcPr>
            <w:tcW w:w="1951" w:type="dxa"/>
          </w:tcPr>
          <w:p w14:paraId="10921CB7" w14:textId="3FBE9A99"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18" w:author="Martin Ruppert - M91221" w:date="2019-06-03T19:16:00Z"/>
                <w:rFonts w:cs="Calibri"/>
                <w:bCs/>
                <w:szCs w:val="20"/>
              </w:rPr>
              <w:pPrChange w:id="191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20" w:author="Martin Ruppert - M91221" w:date="2019-06-03T19:16:00Z">
              <w:r w:rsidRPr="001546D6" w:rsidDel="00603698">
                <w:rPr>
                  <w:rFonts w:cs="Calibri"/>
                  <w:bCs/>
                  <w:szCs w:val="20"/>
                </w:rPr>
                <w:delText>RD6/ETXEN</w:delText>
              </w:r>
            </w:del>
          </w:p>
        </w:tc>
        <w:tc>
          <w:tcPr>
            <w:tcW w:w="2204" w:type="dxa"/>
          </w:tcPr>
          <w:p w14:paraId="10921CB8" w14:textId="6EE2CE38"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21" w:author="Martin Ruppert - M91221" w:date="2019-06-03T19:16:00Z"/>
                <w:rFonts w:cs="Calibri"/>
                <w:bCs/>
                <w:szCs w:val="20"/>
              </w:rPr>
              <w:pPrChange w:id="1922"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23" w:author="Martin Ruppert - M91221" w:date="2019-06-03T19:16:00Z">
              <w:r w:rsidRPr="001546D6" w:rsidDel="00603698">
                <w:rPr>
                  <w:rFonts w:cs="Calibri"/>
                  <w:bCs/>
                  <w:szCs w:val="20"/>
                </w:rPr>
                <w:delText>Transmit Enable</w:delText>
              </w:r>
            </w:del>
          </w:p>
        </w:tc>
        <w:tc>
          <w:tcPr>
            <w:tcW w:w="1728" w:type="dxa"/>
          </w:tcPr>
          <w:p w14:paraId="10921CB9" w14:textId="4E3754AA"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24" w:author="Martin Ruppert - M91221" w:date="2019-06-03T19:16:00Z"/>
                <w:rFonts w:cs="Calibri"/>
                <w:bCs/>
                <w:szCs w:val="20"/>
              </w:rPr>
              <w:pPrChange w:id="192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26" w:author="Martin Ruppert - M91221" w:date="2019-06-03T19:16:00Z">
              <w:r w:rsidRPr="001546D6" w:rsidDel="00603698">
                <w:rPr>
                  <w:rFonts w:cs="Calibri"/>
                  <w:bCs/>
                  <w:szCs w:val="20"/>
                </w:rPr>
                <w:delText>N</w:delText>
              </w:r>
            </w:del>
          </w:p>
        </w:tc>
      </w:tr>
    </w:tbl>
    <w:p w14:paraId="10921CBB" w14:textId="17413579" w:rsidR="00594EFF" w:rsidDel="00603698" w:rsidRDefault="00594EFF">
      <w:pPr>
        <w:pStyle w:val="ListParagraph"/>
        <w:numPr>
          <w:ilvl w:val="0"/>
          <w:numId w:val="31"/>
        </w:numPr>
        <w:rPr>
          <w:del w:id="1927" w:author="Martin Ruppert - M91221" w:date="2019-06-03T19:16:00Z"/>
        </w:rPr>
        <w:pPrChange w:id="1928" w:author="Martin Ruppert - M91221" w:date="2019-06-03T23:31:00Z">
          <w:pPr/>
        </w:pPrChange>
      </w:pPr>
    </w:p>
    <w:p w14:paraId="10921CBC" w14:textId="2251121E" w:rsidR="00594EFF" w:rsidDel="00603698" w:rsidRDefault="00DB70F8">
      <w:pPr>
        <w:pStyle w:val="ListParagraph"/>
        <w:numPr>
          <w:ilvl w:val="0"/>
          <w:numId w:val="31"/>
        </w:numPr>
        <w:rPr>
          <w:del w:id="1929" w:author="Martin Ruppert - M91221" w:date="2019-06-03T19:16:00Z"/>
        </w:rPr>
        <w:pPrChange w:id="1930" w:author="Martin Ruppert - M91221" w:date="2019-06-03T23:31:00Z">
          <w:pPr>
            <w:pStyle w:val="NumberedList"/>
          </w:pPr>
        </w:pPrChange>
      </w:pPr>
      <w:del w:id="1931" w:author="Martin Ruppert - M91221" w:date="2019-06-03T19:16:00Z">
        <w:r w:rsidDel="00603698">
          <w:delText xml:space="preserve">Click on the </w:delText>
        </w:r>
        <w:r w:rsidRPr="00DB70F8" w:rsidDel="00603698">
          <w:rPr>
            <w:rStyle w:val="FieldName"/>
          </w:rPr>
          <w:delText>Pin Settings</w:delText>
        </w:r>
        <w:r w:rsidDel="00603698">
          <w:delText xml:space="preserve"> tab in the </w:delText>
        </w:r>
        <w:r w:rsidRPr="00DB70F8" w:rsidDel="00603698">
          <w:rPr>
            <w:rStyle w:val="FieldName"/>
          </w:rPr>
          <w:delText>MPLAB Harmony Configurator</w:delText>
        </w:r>
        <w:r w:rsidDel="00603698">
          <w:delText>.</w:delText>
        </w:r>
      </w:del>
    </w:p>
    <w:tbl>
      <w:tblPr>
        <w:tblStyle w:val="GraphicBox"/>
        <w:tblW w:w="0" w:type="auto"/>
        <w:tblLook w:val="04A0" w:firstRow="1" w:lastRow="0" w:firstColumn="1" w:lastColumn="0" w:noHBand="0" w:noVBand="1"/>
      </w:tblPr>
      <w:tblGrid>
        <w:gridCol w:w="9975"/>
      </w:tblGrid>
      <w:tr w:rsidR="00DB70F8" w:rsidDel="00603698" w14:paraId="10921CBE" w14:textId="6025EB6B" w:rsidTr="00DB70F8">
        <w:trPr>
          <w:del w:id="1932" w:author="Martin Ruppert - M91221" w:date="2019-06-03T19:16:00Z"/>
        </w:trPr>
        <w:tc>
          <w:tcPr>
            <w:tcW w:w="10542" w:type="dxa"/>
          </w:tcPr>
          <w:p w14:paraId="10921CBD" w14:textId="0C48CE7B" w:rsidR="00DB70F8" w:rsidDel="00603698" w:rsidRDefault="00DB70F8">
            <w:pPr>
              <w:pStyle w:val="ListParagraph"/>
              <w:numPr>
                <w:ilvl w:val="0"/>
                <w:numId w:val="31"/>
              </w:numPr>
              <w:rPr>
                <w:del w:id="1933" w:author="Martin Ruppert - M91221" w:date="2019-06-03T19:16:00Z"/>
              </w:rPr>
              <w:pPrChange w:id="1934" w:author="Martin Ruppert - M91221" w:date="2019-06-03T23:31:00Z">
                <w:pPr>
                  <w:pStyle w:val="NumberedList"/>
                  <w:numPr>
                    <w:ilvl w:val="0"/>
                    <w:numId w:val="0"/>
                  </w:numPr>
                  <w:ind w:left="0" w:firstLine="0"/>
                  <w:jc w:val="left"/>
                </w:pPr>
              </w:pPrChange>
            </w:pPr>
            <w:del w:id="1935" w:author="Martin Ruppert - M91221" w:date="2019-06-03T19:16:00Z">
              <w:r w:rsidDel="00603698">
                <w:rPr>
                  <w:noProof/>
                </w:rPr>
                <mc:AlternateContent>
                  <mc:Choice Requires="wps">
                    <w:drawing>
                      <wp:anchor distT="0" distB="0" distL="114300" distR="114300" simplePos="0" relativeHeight="251855360"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03C31" id="Rounded Rectangle 86" o:spid="_x0000_s1026" style="position:absolute;margin-left:166.8pt;margin-top:29.85pt;width:68.5pt;height:19.9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603698">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75">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29C5648E" w:rsidR="00DB70F8" w:rsidDel="00603698" w:rsidRDefault="00DB70F8">
      <w:pPr>
        <w:pStyle w:val="ListParagraph"/>
        <w:numPr>
          <w:ilvl w:val="0"/>
          <w:numId w:val="31"/>
        </w:numPr>
        <w:rPr>
          <w:del w:id="1936" w:author="Martin Ruppert - M91221" w:date="2019-06-03T19:16:00Z"/>
        </w:rPr>
        <w:pPrChange w:id="1937" w:author="Martin Ruppert - M91221" w:date="2019-06-03T23:31:00Z">
          <w:pPr>
            <w:pStyle w:val="NumberedList"/>
            <w:numPr>
              <w:ilvl w:val="0"/>
              <w:numId w:val="0"/>
            </w:numPr>
            <w:ind w:left="0" w:firstLine="0"/>
          </w:pPr>
        </w:pPrChange>
      </w:pPr>
    </w:p>
    <w:p w14:paraId="10921CC0" w14:textId="25E8D9EF" w:rsidR="00E24D06" w:rsidDel="00603698" w:rsidRDefault="00E24D06">
      <w:pPr>
        <w:pStyle w:val="ListParagraph"/>
        <w:numPr>
          <w:ilvl w:val="0"/>
          <w:numId w:val="31"/>
        </w:numPr>
        <w:rPr>
          <w:del w:id="1938" w:author="Martin Ruppert - M91221" w:date="2019-06-03T19:16:00Z"/>
          <w:rFonts w:eastAsia="Times New Roman"/>
          <w:lang w:eastAsia="en-AU"/>
        </w:rPr>
        <w:pPrChange w:id="193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940" w:author="Martin Ruppert - M91221" w:date="2019-06-03T19:16:00Z">
        <w:r w:rsidDel="00603698">
          <w:br w:type="page"/>
        </w:r>
      </w:del>
    </w:p>
    <w:p w14:paraId="10921CC1" w14:textId="41B95AD7" w:rsidR="00DB70F8" w:rsidDel="00603698" w:rsidRDefault="000140DD">
      <w:pPr>
        <w:pStyle w:val="ListParagraph"/>
        <w:numPr>
          <w:ilvl w:val="0"/>
          <w:numId w:val="31"/>
        </w:numPr>
        <w:rPr>
          <w:del w:id="1941" w:author="Martin Ruppert - M91221" w:date="2019-06-03T19:16:00Z"/>
        </w:rPr>
        <w:pPrChange w:id="1942" w:author="Martin Ruppert - M91221" w:date="2019-06-03T23:31:00Z">
          <w:pPr>
            <w:pStyle w:val="NumberedList"/>
          </w:pPr>
        </w:pPrChange>
      </w:pPr>
      <w:del w:id="1943" w:author="Martin Ruppert - M91221" w:date="2019-06-03T19:16:00Z">
        <w:r w:rsidDel="00603698">
          <w:delText>Locate Pin Number 7 (</w:delText>
        </w:r>
        <w:r w:rsidR="00DB70F8" w:rsidDel="00603698">
          <w:delText>Pin ID RJ8) in the Pin Settings Table.</w:delText>
        </w:r>
      </w:del>
    </w:p>
    <w:tbl>
      <w:tblPr>
        <w:tblStyle w:val="GraphicBox"/>
        <w:tblW w:w="0" w:type="auto"/>
        <w:tblLook w:val="04A0" w:firstRow="1" w:lastRow="0" w:firstColumn="1" w:lastColumn="0" w:noHBand="0" w:noVBand="1"/>
      </w:tblPr>
      <w:tblGrid>
        <w:gridCol w:w="9975"/>
      </w:tblGrid>
      <w:tr w:rsidR="00DB70F8" w:rsidDel="00603698" w14:paraId="10921CC3" w14:textId="3A80599C" w:rsidTr="00DB70F8">
        <w:trPr>
          <w:del w:id="1944" w:author="Martin Ruppert - M91221" w:date="2019-06-03T19:16:00Z"/>
        </w:trPr>
        <w:tc>
          <w:tcPr>
            <w:tcW w:w="10542" w:type="dxa"/>
          </w:tcPr>
          <w:p w14:paraId="10921CC2" w14:textId="24610EC5" w:rsidR="00DB70F8" w:rsidDel="00603698" w:rsidRDefault="001546D6">
            <w:pPr>
              <w:pStyle w:val="ListParagraph"/>
              <w:numPr>
                <w:ilvl w:val="0"/>
                <w:numId w:val="31"/>
              </w:numPr>
              <w:rPr>
                <w:del w:id="1945" w:author="Martin Ruppert - M91221" w:date="2019-06-03T19:16:00Z"/>
              </w:rPr>
              <w:pPrChange w:id="1946" w:author="Martin Ruppert - M91221" w:date="2019-06-03T23:31:00Z">
                <w:pPr>
                  <w:pStyle w:val="NumberedList"/>
                  <w:numPr>
                    <w:ilvl w:val="0"/>
                    <w:numId w:val="0"/>
                  </w:numPr>
                  <w:ind w:left="0" w:firstLine="0"/>
                  <w:jc w:val="left"/>
                </w:pPr>
              </w:pPrChange>
            </w:pPr>
            <w:del w:id="1947" w:author="Martin Ruppert - M91221" w:date="2019-06-03T19:16:00Z">
              <w:r w:rsidDel="00603698">
                <w:rPr>
                  <w:noProof/>
                </w:rPr>
                <mc:AlternateContent>
                  <mc:Choice Requires="wps">
                    <w:drawing>
                      <wp:anchor distT="0" distB="0" distL="114300" distR="114300" simplePos="0" relativeHeight="251867648"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98CB5" id="Rounded Rectangle 86" o:spid="_x0000_s1026" style="position:absolute;margin-left:-2.4pt;margin-top:147.05pt;width:463.8pt;height:19.9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60369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76">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3DB21799" w:rsidR="00DB70F8" w:rsidDel="00603698" w:rsidRDefault="000140DD">
      <w:pPr>
        <w:pStyle w:val="ListParagraph"/>
        <w:numPr>
          <w:ilvl w:val="0"/>
          <w:numId w:val="31"/>
        </w:numPr>
        <w:rPr>
          <w:del w:id="1948" w:author="Martin Ruppert - M91221" w:date="2019-06-03T19:16:00Z"/>
        </w:rPr>
        <w:pPrChange w:id="1949" w:author="Martin Ruppert - M91221" w:date="2019-06-03T23:31:00Z">
          <w:pPr>
            <w:pStyle w:val="NumberedList"/>
          </w:pPr>
        </w:pPrChange>
      </w:pPr>
      <w:bookmarkStart w:id="1950" w:name="_Ref483435935"/>
      <w:del w:id="1951" w:author="Martin Ruppert - M91221" w:date="2019-06-03T19:16:00Z">
        <w:r w:rsidDel="00603698">
          <w:delText>C</w:delText>
        </w:r>
        <w:r w:rsidR="00DB70F8" w:rsidDel="00603698">
          <w:delText>lick on the Analog</w:delText>
        </w:r>
        <w:r w:rsidDel="00603698">
          <w:delText xml:space="preserve"> Mode</w:delText>
        </w:r>
        <w:r w:rsidR="00DB70F8" w:rsidDel="00603698">
          <w:delText xml:space="preserve"> button to switch the </w:delText>
        </w:r>
        <w:r w:rsidR="00EC4028" w:rsidDel="00603698">
          <w:delText>M</w:delText>
        </w:r>
        <w:r w:rsidR="00DB70F8" w:rsidDel="00603698">
          <w:delText>ode to Digital.</w:delText>
        </w:r>
        <w:bookmarkEnd w:id="1950"/>
      </w:del>
    </w:p>
    <w:tbl>
      <w:tblPr>
        <w:tblStyle w:val="GraphicBox"/>
        <w:tblW w:w="0" w:type="auto"/>
        <w:tblLook w:val="04A0" w:firstRow="1" w:lastRow="0" w:firstColumn="1" w:lastColumn="0" w:noHBand="0" w:noVBand="1"/>
      </w:tblPr>
      <w:tblGrid>
        <w:gridCol w:w="2678"/>
        <w:gridCol w:w="900"/>
        <w:gridCol w:w="6397"/>
      </w:tblGrid>
      <w:tr w:rsidR="00E24D06" w:rsidDel="00603698" w14:paraId="10921CC8" w14:textId="05B836F8" w:rsidTr="00E24D06">
        <w:trPr>
          <w:del w:id="1952" w:author="Martin Ruppert - M91221" w:date="2019-06-03T19:16:00Z"/>
        </w:trPr>
        <w:tc>
          <w:tcPr>
            <w:tcW w:w="2267" w:type="dxa"/>
          </w:tcPr>
          <w:p w14:paraId="10921CC5" w14:textId="61C2D713" w:rsidR="00E24D06" w:rsidDel="00603698" w:rsidRDefault="00E24D06">
            <w:pPr>
              <w:pStyle w:val="ListParagraph"/>
              <w:numPr>
                <w:ilvl w:val="0"/>
                <w:numId w:val="31"/>
              </w:numPr>
              <w:rPr>
                <w:del w:id="1953" w:author="Martin Ruppert - M91221" w:date="2019-06-03T19:16:00Z"/>
              </w:rPr>
              <w:pPrChange w:id="1954" w:author="Martin Ruppert - M91221" w:date="2019-06-03T23:31:00Z">
                <w:pPr>
                  <w:pStyle w:val="NumberedList"/>
                  <w:numPr>
                    <w:ilvl w:val="0"/>
                    <w:numId w:val="0"/>
                  </w:numPr>
                  <w:ind w:left="0" w:firstLine="0"/>
                  <w:jc w:val="left"/>
                </w:pPr>
              </w:pPrChange>
            </w:pPr>
            <w:del w:id="1955" w:author="Martin Ruppert - M91221" w:date="2019-06-03T19:16:00Z">
              <w:r w:rsidDel="00603698">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77">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4A9F78DE" w:rsidR="00E24D06" w:rsidDel="00603698" w:rsidRDefault="00E24D06">
            <w:pPr>
              <w:pStyle w:val="ListParagraph"/>
              <w:numPr>
                <w:ilvl w:val="0"/>
                <w:numId w:val="31"/>
              </w:numPr>
              <w:rPr>
                <w:del w:id="1956" w:author="Martin Ruppert - M91221" w:date="2019-06-03T19:16:00Z"/>
                <w:noProof/>
              </w:rPr>
              <w:pPrChange w:id="1957" w:author="Martin Ruppert - M91221" w:date="2019-06-03T23:31:00Z">
                <w:pPr>
                  <w:pStyle w:val="NumberedList"/>
                  <w:numPr>
                    <w:ilvl w:val="0"/>
                    <w:numId w:val="0"/>
                  </w:numPr>
                  <w:ind w:left="0" w:firstLine="0"/>
                </w:pPr>
              </w:pPrChange>
            </w:pPr>
            <w:del w:id="1958" w:author="Martin Ruppert - M91221" w:date="2019-06-03T19:16:00Z">
              <w:r w:rsidDel="00603698">
                <w:rPr>
                  <w:noProof/>
                </w:rPr>
                <mc:AlternateContent>
                  <mc:Choice Requires="wps">
                    <w:drawing>
                      <wp:anchor distT="0" distB="0" distL="114300" distR="114300" simplePos="0" relativeHeight="251879936"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5E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6D5DE25" w:rsidR="00E24D06" w:rsidDel="00603698" w:rsidRDefault="00E24D06">
            <w:pPr>
              <w:pStyle w:val="ListParagraph"/>
              <w:numPr>
                <w:ilvl w:val="0"/>
                <w:numId w:val="31"/>
              </w:numPr>
              <w:rPr>
                <w:del w:id="1959" w:author="Martin Ruppert - M91221" w:date="2019-06-03T19:16:00Z"/>
              </w:rPr>
              <w:pPrChange w:id="1960" w:author="Martin Ruppert - M91221" w:date="2019-06-03T23:31:00Z">
                <w:pPr>
                  <w:pStyle w:val="NumberedList"/>
                  <w:numPr>
                    <w:ilvl w:val="0"/>
                    <w:numId w:val="0"/>
                  </w:numPr>
                  <w:ind w:left="0" w:firstLine="0"/>
                  <w:jc w:val="left"/>
                </w:pPr>
              </w:pPrChange>
            </w:pPr>
            <w:del w:id="1961" w:author="Martin Ruppert - M91221" w:date="2019-06-03T19:16:00Z">
              <w:r w:rsidDel="00603698">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78">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5F36CCC7" w:rsidR="00DB70F8" w:rsidDel="00603698" w:rsidRDefault="00E24D06">
      <w:pPr>
        <w:pStyle w:val="ListParagraph"/>
        <w:numPr>
          <w:ilvl w:val="0"/>
          <w:numId w:val="31"/>
        </w:numPr>
        <w:rPr>
          <w:del w:id="1962" w:author="Martin Ruppert - M91221" w:date="2019-06-03T19:16:00Z"/>
        </w:rPr>
        <w:pPrChange w:id="1963" w:author="Martin Ruppert - M91221" w:date="2019-06-03T23:31:00Z">
          <w:pPr>
            <w:pStyle w:val="NumberedList"/>
          </w:pPr>
        </w:pPrChange>
      </w:pPr>
      <w:del w:id="1964" w:author="Martin Ruppert - M91221" w:date="2019-06-03T19:16:00Z">
        <w:r w:rsidDel="00603698">
          <w:delText xml:space="preserve">Repeat step </w:delText>
        </w:r>
        <w:r w:rsidDel="00603698">
          <w:fldChar w:fldCharType="begin"/>
        </w:r>
        <w:r w:rsidDel="00603698">
          <w:delInstrText xml:space="preserve"> REF _Ref483435935 \r \h </w:delInstrText>
        </w:r>
        <w:r w:rsidDel="00603698">
          <w:fldChar w:fldCharType="separate"/>
        </w:r>
      </w:del>
      <w:del w:id="1965" w:author="Martin Ruppert - M91221" w:date="2019-06-03T17:27:00Z">
        <w:r w:rsidR="00B206A8" w:rsidDel="00B206A8">
          <w:delText>1.19</w:delText>
        </w:r>
      </w:del>
      <w:del w:id="1966" w:author="Martin Ruppert - M91221" w:date="2019-06-03T19:16:00Z">
        <w:r w:rsidDel="00603698">
          <w:fldChar w:fldCharType="end"/>
        </w:r>
        <w:r w:rsidDel="00603698">
          <w:delText xml:space="preserve"> for all Ethernet I/</w:delText>
        </w:r>
        <w:r w:rsidR="001847F7" w:rsidDel="00603698">
          <w:delText xml:space="preserve">O pins that have shared Analog, that is </w:delText>
        </w:r>
        <w:r w:rsidR="00EC4028" w:rsidDel="00603698">
          <w:delText>Pin Num</w:delText>
        </w:r>
        <w:r w:rsidR="001847F7" w:rsidDel="00603698">
          <w:delText>b</w:delText>
        </w:r>
        <w:r w:rsidR="00EC4028" w:rsidDel="00603698">
          <w:delText>ers 8, 27, 65 and 66</w:delText>
        </w:r>
        <w:r w:rsidDel="00603698">
          <w:delText>.</w:delText>
        </w:r>
      </w:del>
    </w:p>
    <w:p w14:paraId="10921CCA" w14:textId="545ACD3A" w:rsidR="00355EFA" w:rsidDel="00603698" w:rsidRDefault="00355EFA">
      <w:pPr>
        <w:pStyle w:val="ListParagraph"/>
        <w:numPr>
          <w:ilvl w:val="0"/>
          <w:numId w:val="31"/>
        </w:numPr>
        <w:rPr>
          <w:del w:id="1967" w:author="Martin Ruppert - M91221" w:date="2019-06-03T19:16:00Z"/>
        </w:rPr>
        <w:pPrChange w:id="1968" w:author="Martin Ruppert - M91221" w:date="2019-06-03T23:31:00Z">
          <w:pPr>
            <w:pStyle w:val="NumberedList"/>
            <w:numPr>
              <w:ilvl w:val="0"/>
              <w:numId w:val="0"/>
            </w:numPr>
            <w:ind w:left="0" w:firstLine="0"/>
          </w:pPr>
        </w:pPrChange>
      </w:pPr>
    </w:p>
    <w:tbl>
      <w:tblPr>
        <w:tblStyle w:val="Information"/>
        <w:tblW w:w="0" w:type="auto"/>
        <w:tblLook w:val="04A0" w:firstRow="1" w:lastRow="0" w:firstColumn="1" w:lastColumn="0" w:noHBand="0" w:noVBand="1"/>
      </w:tblPr>
      <w:tblGrid>
        <w:gridCol w:w="9945"/>
      </w:tblGrid>
      <w:tr w:rsidR="00E24D06" w:rsidDel="00603698" w14:paraId="10921CCC" w14:textId="04A5FA20" w:rsidTr="0033030B">
        <w:trPr>
          <w:del w:id="1969" w:author="Martin Ruppert - M91221" w:date="2019-06-03T19:16:00Z"/>
        </w:trPr>
        <w:tc>
          <w:tcPr>
            <w:tcW w:w="9975" w:type="dxa"/>
          </w:tcPr>
          <w:p w14:paraId="10921CCB" w14:textId="0CF0958D" w:rsidR="00E24D06" w:rsidRPr="0033030B" w:rsidDel="00603698" w:rsidRDefault="00EC4028">
            <w:pPr>
              <w:pStyle w:val="ListParagraph"/>
              <w:numPr>
                <w:ilvl w:val="0"/>
                <w:numId w:val="31"/>
              </w:numPr>
              <w:rPr>
                <w:del w:id="1970" w:author="Martin Ruppert - M91221" w:date="2019-06-03T19:16:00Z"/>
                <w:b/>
              </w:rPr>
              <w:pPrChange w:id="1971" w:author="Martin Ruppert - M91221" w:date="2019-06-03T23:31:00Z">
                <w:pPr/>
              </w:pPrChange>
            </w:pPr>
            <w:del w:id="1972" w:author="Martin Ruppert - M91221" w:date="2019-06-03T19:16:00Z">
              <w:r w:rsidRPr="0033030B" w:rsidDel="00603698">
                <w:rPr>
                  <w:b/>
                  <w:sz w:val="24"/>
                </w:rPr>
                <w:delText>Double check that P</w:delText>
              </w:r>
              <w:r w:rsidR="00E24D06" w:rsidRPr="0033030B" w:rsidDel="00603698">
                <w:rPr>
                  <w:b/>
                  <w:sz w:val="24"/>
                </w:rPr>
                <w:delText>ins 7, 8, 27, 65 and 66 have been set to Digital Mode in the Pin Settings Table.</w:delText>
              </w:r>
            </w:del>
          </w:p>
        </w:tc>
      </w:tr>
    </w:tbl>
    <w:p w14:paraId="10921CCD" w14:textId="6E793E11" w:rsidR="00C50938" w:rsidRPr="00C50938" w:rsidDel="00603698" w:rsidRDefault="00C50938">
      <w:pPr>
        <w:pStyle w:val="ListParagraph"/>
        <w:numPr>
          <w:ilvl w:val="0"/>
          <w:numId w:val="31"/>
        </w:numPr>
        <w:rPr>
          <w:del w:id="1973" w:author="Martin Ruppert - M91221" w:date="2019-06-03T19:16:00Z"/>
        </w:rPr>
        <w:pPrChange w:id="1974" w:author="Martin Ruppert - M91221" w:date="2019-06-03T23:31:00Z">
          <w:pPr/>
        </w:pPrChange>
      </w:pPr>
    </w:p>
    <w:p w14:paraId="10921CCE" w14:textId="3E7E5C0F" w:rsidR="00E24D06" w:rsidDel="00603698" w:rsidRDefault="00E24D06">
      <w:pPr>
        <w:pStyle w:val="ListParagraph"/>
        <w:numPr>
          <w:ilvl w:val="0"/>
          <w:numId w:val="31"/>
        </w:numPr>
        <w:rPr>
          <w:del w:id="1975" w:author="Martin Ruppert - M91221" w:date="2019-06-03T19:16:00Z"/>
          <w:rFonts w:ascii="Arial" w:eastAsia="Times New Roman" w:hAnsi="Arial"/>
          <w:b/>
          <w:color w:val="2E74B5"/>
          <w:sz w:val="28"/>
          <w:szCs w:val="26"/>
        </w:rPr>
        <w:pPrChange w:id="1976"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977" w:author="Martin Ruppert - M91221" w:date="2019-06-03T19:16:00Z">
        <w:r w:rsidDel="00603698">
          <w:br w:type="page"/>
        </w:r>
      </w:del>
    </w:p>
    <w:p w14:paraId="10921CCF" w14:textId="7F34AB85" w:rsidR="00A32AE3" w:rsidDel="00603698" w:rsidRDefault="006D6BFF">
      <w:pPr>
        <w:pStyle w:val="ListParagraph"/>
        <w:numPr>
          <w:ilvl w:val="0"/>
          <w:numId w:val="31"/>
        </w:numPr>
        <w:rPr>
          <w:del w:id="1978" w:author="Martin Ruppert - M91221" w:date="2019-06-03T19:16:00Z"/>
        </w:rPr>
        <w:pPrChange w:id="1979" w:author="Martin Ruppert - M91221" w:date="2019-06-03T23:31:00Z">
          <w:pPr>
            <w:pStyle w:val="Heading2"/>
          </w:pPr>
        </w:pPrChange>
      </w:pPr>
      <w:bookmarkStart w:id="1980" w:name="_Toc488278760"/>
      <w:del w:id="1981" w:author="Martin Ruppert - M91221" w:date="2019-06-03T19:16:00Z">
        <w:r w:rsidDel="00603698">
          <w:delText>MHC</w:delText>
        </w:r>
        <w:r w:rsidR="005169A8" w:rsidDel="00603698">
          <w:delText xml:space="preserve">: </w:delText>
        </w:r>
        <w:r w:rsidR="00B971A6" w:rsidDel="00603698">
          <w:delText>TCP/IP</w:delText>
        </w:r>
        <w:r w:rsidR="00A32AE3" w:rsidDel="00603698">
          <w:delText xml:space="preserve"> Stack Configuration</w:delText>
        </w:r>
        <w:bookmarkEnd w:id="1980"/>
      </w:del>
    </w:p>
    <w:p w14:paraId="10921CD0" w14:textId="5C4D5591" w:rsidR="00481359" w:rsidDel="00603698" w:rsidRDefault="009479D4">
      <w:pPr>
        <w:pStyle w:val="ListParagraph"/>
        <w:numPr>
          <w:ilvl w:val="0"/>
          <w:numId w:val="31"/>
        </w:numPr>
        <w:rPr>
          <w:del w:id="1982" w:author="Martin Ruppert - M91221" w:date="2019-06-03T19:16:00Z"/>
        </w:rPr>
        <w:pPrChange w:id="1983" w:author="Martin Ruppert - M91221" w:date="2019-06-03T23:31:00Z">
          <w:pPr/>
        </w:pPrChange>
      </w:pPr>
      <w:del w:id="1984" w:author="Martin Ruppert - M91221" w:date="2019-06-03T19:16:00Z">
        <w:r w:rsidDel="00603698">
          <w:delText>The following steps will enable</w:delText>
        </w:r>
        <w:r w:rsidR="00E50105" w:rsidDel="00603698">
          <w:delText xml:space="preserve"> and configure</w:delText>
        </w:r>
        <w:r w:rsidDel="00603698">
          <w:delText xml:space="preserve"> the TCP/IP stack. When the TCP/IP Stack is enabled </w:delText>
        </w:r>
        <w:r w:rsidR="006336DD" w:rsidDel="00603698">
          <w:delText>via</w:delText>
        </w:r>
        <w:r w:rsidDel="00603698">
          <w:delText xml:space="preserve"> MHC, </w:delText>
        </w:r>
        <w:r w:rsidR="00481359" w:rsidDel="00603698">
          <w:delText xml:space="preserve">the following </w:delText>
        </w:r>
        <w:r w:rsidR="00E50105" w:rsidDel="00603698">
          <w:delText>set of options will automatically be enabled:</w:delText>
        </w:r>
      </w:del>
    </w:p>
    <w:p w14:paraId="10921CD1" w14:textId="16827F36" w:rsidR="009479D4" w:rsidDel="00603698" w:rsidRDefault="009479D4">
      <w:pPr>
        <w:pStyle w:val="ListParagraph"/>
        <w:numPr>
          <w:ilvl w:val="0"/>
          <w:numId w:val="31"/>
        </w:numPr>
        <w:rPr>
          <w:del w:id="1985" w:author="Martin Ruppert - M91221" w:date="2019-06-03T19:16:00Z"/>
        </w:rPr>
        <w:pPrChange w:id="1986" w:author="Martin Ruppert - M91221" w:date="2019-06-03T23:31:00Z">
          <w:pPr>
            <w:pStyle w:val="ListParagraph"/>
            <w:numPr>
              <w:numId w:val="25"/>
            </w:numPr>
            <w:ind w:hanging="360"/>
          </w:pPr>
        </w:pPrChange>
      </w:pPr>
      <w:del w:id="1987" w:author="Martin Ruppert - M91221" w:date="2019-06-03T19:16:00Z">
        <w:r w:rsidDel="00603698">
          <w:delText>IPv4</w:delText>
        </w:r>
      </w:del>
    </w:p>
    <w:p w14:paraId="10921CD2" w14:textId="4E35122A" w:rsidR="009479D4" w:rsidDel="00603698" w:rsidRDefault="009479D4">
      <w:pPr>
        <w:pStyle w:val="ListParagraph"/>
        <w:numPr>
          <w:ilvl w:val="0"/>
          <w:numId w:val="31"/>
        </w:numPr>
        <w:rPr>
          <w:del w:id="1988" w:author="Martin Ruppert - M91221" w:date="2019-06-03T19:16:00Z"/>
        </w:rPr>
        <w:pPrChange w:id="1989" w:author="Martin Ruppert - M91221" w:date="2019-06-03T23:31:00Z">
          <w:pPr>
            <w:pStyle w:val="ListParagraph"/>
            <w:numPr>
              <w:numId w:val="10"/>
            </w:numPr>
            <w:ind w:hanging="360"/>
          </w:pPr>
        </w:pPrChange>
      </w:pPr>
      <w:del w:id="1990" w:author="Martin Ruppert - M91221" w:date="2019-06-03T19:16:00Z">
        <w:r w:rsidDel="00603698">
          <w:delText>TCP and UDP</w:delText>
        </w:r>
      </w:del>
    </w:p>
    <w:p w14:paraId="10921CD3" w14:textId="4D75185F" w:rsidR="009479D4" w:rsidDel="00603698" w:rsidRDefault="009479D4">
      <w:pPr>
        <w:pStyle w:val="ListParagraph"/>
        <w:numPr>
          <w:ilvl w:val="0"/>
          <w:numId w:val="31"/>
        </w:numPr>
        <w:rPr>
          <w:del w:id="1991" w:author="Martin Ruppert - M91221" w:date="2019-06-03T19:16:00Z"/>
        </w:rPr>
        <w:pPrChange w:id="1992" w:author="Martin Ruppert - M91221" w:date="2019-06-03T23:31:00Z">
          <w:pPr>
            <w:pStyle w:val="ListParagraph"/>
            <w:numPr>
              <w:numId w:val="10"/>
            </w:numPr>
            <w:ind w:hanging="360"/>
          </w:pPr>
        </w:pPrChange>
      </w:pPr>
      <w:del w:id="1993" w:author="Martin Ruppert - M91221" w:date="2019-06-03T19:16:00Z">
        <w:r w:rsidDel="00603698">
          <w:delText>DHCP Client</w:delText>
        </w:r>
      </w:del>
    </w:p>
    <w:p w14:paraId="10921CD4" w14:textId="27F0C0EF" w:rsidR="009479D4" w:rsidDel="00603698" w:rsidRDefault="009479D4">
      <w:pPr>
        <w:pStyle w:val="ListParagraph"/>
        <w:numPr>
          <w:ilvl w:val="0"/>
          <w:numId w:val="31"/>
        </w:numPr>
        <w:rPr>
          <w:del w:id="1994" w:author="Martin Ruppert - M91221" w:date="2019-06-03T19:16:00Z"/>
        </w:rPr>
        <w:pPrChange w:id="1995" w:author="Martin Ruppert - M91221" w:date="2019-06-03T23:31:00Z">
          <w:pPr>
            <w:pStyle w:val="ListParagraph"/>
            <w:numPr>
              <w:numId w:val="10"/>
            </w:numPr>
            <w:ind w:hanging="360"/>
          </w:pPr>
        </w:pPrChange>
      </w:pPr>
      <w:del w:id="1996" w:author="Martin Ruppert - M91221" w:date="2019-06-03T19:16:00Z">
        <w:r w:rsidDel="00603698">
          <w:delText>DNS Client</w:delText>
        </w:r>
      </w:del>
    </w:p>
    <w:p w14:paraId="10921CD5" w14:textId="0E68B2B1" w:rsidR="009479D4" w:rsidDel="00603698" w:rsidRDefault="009479D4">
      <w:pPr>
        <w:pStyle w:val="ListParagraph"/>
        <w:numPr>
          <w:ilvl w:val="0"/>
          <w:numId w:val="31"/>
        </w:numPr>
        <w:rPr>
          <w:del w:id="1997" w:author="Martin Ruppert - M91221" w:date="2019-06-03T19:16:00Z"/>
        </w:rPr>
        <w:pPrChange w:id="1998" w:author="Martin Ruppert - M91221" w:date="2019-06-03T23:31:00Z">
          <w:pPr>
            <w:pStyle w:val="ListParagraph"/>
            <w:numPr>
              <w:numId w:val="10"/>
            </w:numPr>
            <w:ind w:hanging="360"/>
          </w:pPr>
        </w:pPrChange>
      </w:pPr>
      <w:del w:id="1999" w:author="Martin Ruppert - M91221" w:date="2019-06-03T19:16:00Z">
        <w:r w:rsidDel="00603698">
          <w:delText>NetBIOS Name Server</w:delText>
        </w:r>
      </w:del>
    </w:p>
    <w:p w14:paraId="10921CD6" w14:textId="37B9F5B8" w:rsidR="000A5B6B" w:rsidDel="00603698" w:rsidRDefault="009479D4">
      <w:pPr>
        <w:pStyle w:val="ListParagraph"/>
        <w:numPr>
          <w:ilvl w:val="0"/>
          <w:numId w:val="31"/>
        </w:numPr>
        <w:rPr>
          <w:del w:id="2000" w:author="Martin Ruppert - M91221" w:date="2019-06-03T19:16:00Z"/>
        </w:rPr>
        <w:pPrChange w:id="2001" w:author="Martin Ruppert - M91221" w:date="2019-06-03T23:31:00Z">
          <w:pPr>
            <w:pStyle w:val="ListParagraph"/>
            <w:numPr>
              <w:numId w:val="10"/>
            </w:numPr>
            <w:ind w:hanging="360"/>
          </w:pPr>
        </w:pPrChange>
      </w:pPr>
      <w:del w:id="2002" w:author="Martin Ruppert - M91221" w:date="2019-06-03T19:16:00Z">
        <w:r w:rsidDel="00603698">
          <w:delText>Announce Discovery Tool</w:delText>
        </w:r>
      </w:del>
    </w:p>
    <w:p w14:paraId="10921CD7" w14:textId="74146FA1" w:rsidR="009530A1" w:rsidDel="00603698" w:rsidRDefault="009530A1">
      <w:pPr>
        <w:pStyle w:val="ListParagraph"/>
        <w:numPr>
          <w:ilvl w:val="0"/>
          <w:numId w:val="31"/>
        </w:numPr>
        <w:rPr>
          <w:del w:id="2003" w:author="Martin Ruppert - M91221" w:date="2019-06-03T19:16:00Z"/>
        </w:rPr>
        <w:pPrChange w:id="2004" w:author="Martin Ruppert - M91221" w:date="2019-06-03T23:31:00Z">
          <w:pPr>
            <w:pStyle w:val="ListParagraph"/>
          </w:pPr>
        </w:pPrChange>
      </w:pPr>
    </w:p>
    <w:p w14:paraId="10921CD8" w14:textId="0742AA57" w:rsidR="002718C7" w:rsidDel="00603698" w:rsidRDefault="002718C7">
      <w:pPr>
        <w:pStyle w:val="ListParagraph"/>
        <w:numPr>
          <w:ilvl w:val="0"/>
          <w:numId w:val="31"/>
        </w:numPr>
        <w:rPr>
          <w:del w:id="2005" w:author="Martin Ruppert - M91221" w:date="2019-06-03T19:16:00Z"/>
        </w:rPr>
        <w:pPrChange w:id="2006" w:author="Martin Ruppert - M91221" w:date="2019-06-03T23:31:00Z">
          <w:pPr>
            <w:pStyle w:val="NumberedList"/>
          </w:pPr>
        </w:pPrChange>
      </w:pPr>
      <w:del w:id="2007" w:author="Martin Ruppert - M91221" w:date="2019-06-03T19:16:00Z">
        <w:r w:rsidDel="00603698">
          <w:delText>Expand the</w:delText>
        </w:r>
        <w:r w:rsidR="00E9277C" w:rsidDel="00603698">
          <w:delText xml:space="preserve"> following tree path:</w:delText>
        </w:r>
        <w:r w:rsidDel="00603698">
          <w:delText xml:space="preserve"> </w:delText>
        </w:r>
        <w:r w:rsidRPr="00B759CA" w:rsidDel="00603698">
          <w:rPr>
            <w:rStyle w:val="MHCTree"/>
          </w:rPr>
          <w:delText>Harmony Framework Configuration</w:delText>
        </w:r>
        <w:r w:rsidR="00E9277C" w:rsidDel="00603698">
          <w:rPr>
            <w:rStyle w:val="MHCTree"/>
          </w:rPr>
          <w:sym w:font="Wingdings 3" w:char="F086"/>
        </w:r>
        <w:r w:rsidRPr="00B759CA" w:rsidDel="00603698">
          <w:rPr>
            <w:rStyle w:val="MHCTree"/>
          </w:rPr>
          <w:delText>TCPIP Stack</w:delText>
        </w:r>
        <w:r w:rsidDel="00603698">
          <w:delText>.</w:delText>
        </w:r>
      </w:del>
    </w:p>
    <w:p w14:paraId="10921CD9" w14:textId="0B613588" w:rsidR="00987D1D" w:rsidDel="00603698" w:rsidRDefault="002718C7">
      <w:pPr>
        <w:pStyle w:val="ListParagraph"/>
        <w:numPr>
          <w:ilvl w:val="0"/>
          <w:numId w:val="31"/>
        </w:numPr>
        <w:rPr>
          <w:del w:id="2008" w:author="Martin Ruppert - M91221" w:date="2019-06-03T19:16:00Z"/>
        </w:rPr>
        <w:pPrChange w:id="2009" w:author="Martin Ruppert - M91221" w:date="2019-06-03T23:31:00Z">
          <w:pPr>
            <w:pStyle w:val="NumberedList"/>
          </w:pPr>
        </w:pPrChange>
      </w:pPr>
      <w:bookmarkStart w:id="2010" w:name="_Ref457424261"/>
      <w:del w:id="2011" w:author="Martin Ruppert - M91221" w:date="2019-06-03T19:16:00Z">
        <w:r w:rsidDel="00603698">
          <w:delText>Chec</w:delText>
        </w:r>
        <w:r w:rsidR="00987D1D" w:rsidDel="00603698">
          <w:delText xml:space="preserve">k the </w:delText>
        </w:r>
        <w:r w:rsidR="00987D1D" w:rsidRPr="003B48DE" w:rsidDel="00603698">
          <w:rPr>
            <w:rStyle w:val="MHCOption"/>
          </w:rPr>
          <w:delText>Use TCP\IP Stack?</w:delText>
        </w:r>
        <w:r w:rsidR="00987D1D" w:rsidDel="00603698">
          <w:delText xml:space="preserve"> </w:delText>
        </w:r>
        <w:r w:rsidR="00E9277C" w:rsidDel="00603698">
          <w:delText>o</w:delText>
        </w:r>
        <w:r w:rsidR="00987D1D" w:rsidDel="00603698">
          <w:delText>ption.</w:delText>
        </w:r>
        <w:bookmarkEnd w:id="201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DB" w14:textId="38F0E6D7" w:rsidTr="001458B3">
        <w:trPr>
          <w:del w:id="2012" w:author="Martin Ruppert - M91221" w:date="2019-06-03T19:16:00Z"/>
        </w:trPr>
        <w:tc>
          <w:tcPr>
            <w:tcW w:w="9016" w:type="dxa"/>
            <w:shd w:val="clear" w:color="auto" w:fill="auto"/>
            <w:vAlign w:val="center"/>
          </w:tcPr>
          <w:p w14:paraId="10921CDA" w14:textId="3ECC2695" w:rsidR="00F31BC8" w:rsidRPr="001458B3" w:rsidDel="00603698" w:rsidRDefault="005B3261">
            <w:pPr>
              <w:pStyle w:val="ListParagraph"/>
              <w:numPr>
                <w:ilvl w:val="0"/>
                <w:numId w:val="31"/>
              </w:numPr>
              <w:rPr>
                <w:del w:id="2013" w:author="Martin Ruppert - M91221" w:date="2019-06-03T19:16:00Z"/>
              </w:rPr>
              <w:pPrChange w:id="2014" w:author="Martin Ruppert - M91221" w:date="2019-06-03T23:31:00Z">
                <w:pPr>
                  <w:pStyle w:val="NumberedList"/>
                  <w:numPr>
                    <w:ilvl w:val="0"/>
                    <w:numId w:val="0"/>
                  </w:numPr>
                  <w:ind w:left="0" w:firstLine="0"/>
                </w:pPr>
              </w:pPrChange>
            </w:pPr>
            <w:del w:id="2015" w:author="Martin Ruppert - M91221" w:date="2019-06-03T19:16:00Z">
              <w:r w:rsidDel="00603698">
                <w:rPr>
                  <w:noProof/>
                </w:rPr>
                <mc:AlternateContent>
                  <mc:Choice Requires="wps">
                    <w:drawing>
                      <wp:anchor distT="0" distB="0" distL="114300" distR="114300" simplePos="0" relativeHeight="251022848"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48148" id="Rounded Rectangle 24" o:spid="_x0000_s1026" style="position:absolute;margin-left:9.95pt;margin-top:211.3pt;width:108.9pt;height:31.65pt;z-index:2510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CD48F3D" w:rsidR="000A5B6B" w:rsidDel="00603698" w:rsidRDefault="000A5B6B">
      <w:pPr>
        <w:pStyle w:val="ListParagraph"/>
        <w:numPr>
          <w:ilvl w:val="0"/>
          <w:numId w:val="31"/>
        </w:numPr>
        <w:rPr>
          <w:del w:id="2016" w:author="Martin Ruppert - M91221" w:date="2019-06-03T19:16:00Z"/>
        </w:rPr>
        <w:pPrChange w:id="2017" w:author="Martin Ruppert - M91221" w:date="2019-06-03T23:31:00Z">
          <w:pPr/>
        </w:pPrChange>
      </w:pPr>
    </w:p>
    <w:p w14:paraId="10921CDD" w14:textId="5F3CE3B6" w:rsidR="009479D4" w:rsidDel="00603698" w:rsidRDefault="005169A8">
      <w:pPr>
        <w:pStyle w:val="ListParagraph"/>
        <w:numPr>
          <w:ilvl w:val="0"/>
          <w:numId w:val="31"/>
        </w:numPr>
        <w:rPr>
          <w:del w:id="2018" w:author="Martin Ruppert - M91221" w:date="2019-06-03T19:16:00Z"/>
        </w:rPr>
        <w:pPrChange w:id="2019" w:author="Martin Ruppert - M91221" w:date="2019-06-03T23:31:00Z">
          <w:pPr>
            <w:pStyle w:val="Heading2"/>
          </w:pPr>
        </w:pPrChange>
      </w:pPr>
      <w:bookmarkStart w:id="2020" w:name="_Toc488278761"/>
      <w:del w:id="2021" w:author="Martin Ruppert - M91221" w:date="2019-06-03T19:16:00Z">
        <w:r w:rsidDel="00603698">
          <w:delText xml:space="preserve">MHC: </w:delText>
        </w:r>
        <w:r w:rsidR="009479D4" w:rsidDel="00603698">
          <w:delText>Network Interface Configuration</w:delText>
        </w:r>
        <w:bookmarkEnd w:id="2020"/>
      </w:del>
    </w:p>
    <w:p w14:paraId="10921CDE" w14:textId="06BA7BE4" w:rsidR="009479D4" w:rsidDel="00603698" w:rsidRDefault="008E5683">
      <w:pPr>
        <w:pStyle w:val="ListParagraph"/>
        <w:numPr>
          <w:ilvl w:val="0"/>
          <w:numId w:val="31"/>
        </w:numPr>
        <w:rPr>
          <w:del w:id="2022" w:author="Martin Ruppert - M91221" w:date="2019-06-03T19:16:00Z"/>
        </w:rPr>
        <w:pPrChange w:id="2023" w:author="Martin Ruppert - M91221" w:date="2019-06-03T23:31:00Z">
          <w:pPr/>
        </w:pPrChange>
      </w:pPr>
      <w:del w:id="2024" w:author="Martin Ruppert - M91221" w:date="2019-06-03T19:16:00Z">
        <w:r w:rsidDel="00603698">
          <w:delText xml:space="preserve">In this section, you will configure the TCP/IP stack to use </w:delText>
        </w:r>
        <w:r w:rsidR="009479D4" w:rsidDel="00603698">
          <w:delText xml:space="preserve">one network interface. </w:delText>
        </w:r>
        <w:r w:rsidR="00E50105" w:rsidDel="00603698">
          <w:delText>The Harmony TCP/IP Stack supports d</w:delText>
        </w:r>
        <w:r w:rsidR="00481359" w:rsidDel="00603698">
          <w:delText xml:space="preserve">ifferent </w:delText>
        </w:r>
        <w:r w:rsidR="00E50105" w:rsidDel="00603698">
          <w:delText xml:space="preserve">network </w:delText>
        </w:r>
        <w:r w:rsidR="009479D4" w:rsidDel="00603698">
          <w:delText>interface types, including Internal Ethernet MAC + External PH</w:delText>
        </w:r>
        <w:r w:rsidR="00A2236E" w:rsidDel="00603698">
          <w:delText>Y, External Ethernet Controller</w:delText>
        </w:r>
        <w:r w:rsidR="009479D4" w:rsidDel="00603698">
          <w:delText xml:space="preserve"> and Wi-Fi. </w:delText>
        </w:r>
        <w:r w:rsidR="006C7F48" w:rsidDel="00603698">
          <w:delText>T</w:delText>
        </w:r>
        <w:r w:rsidR="009F02BD" w:rsidDel="00603698">
          <w:delText xml:space="preserve">he </w:delText>
        </w:r>
        <w:r w:rsidR="00064A8E" w:rsidDel="00603698">
          <w:delText>SAM E70 Xplained UltraSAM E70 Xplained Ultra</w:delText>
        </w:r>
        <w:r w:rsidR="009F02BD" w:rsidDel="00603698">
          <w:delText xml:space="preserve"> uses a PIC32 </w:delText>
        </w:r>
        <w:r w:rsidR="006C7F48" w:rsidDel="00603698">
          <w:delText xml:space="preserve">device with Internal Ethernet MAC, and </w:delText>
        </w:r>
        <w:r w:rsidDel="00603698">
          <w:delText xml:space="preserve">you see how to select and configure </w:delText>
        </w:r>
        <w:r w:rsidR="00E50105" w:rsidDel="00603698">
          <w:delText xml:space="preserve">this network </w:delText>
        </w:r>
        <w:r w:rsidR="00481359" w:rsidDel="00603698">
          <w:delText>interface</w:delText>
        </w:r>
        <w:r w:rsidDel="00603698">
          <w:delText>.</w:delText>
        </w:r>
      </w:del>
    </w:p>
    <w:p w14:paraId="10921CDF" w14:textId="3B2F8BF5" w:rsidR="006C7F48" w:rsidRPr="009479D4" w:rsidDel="00603698" w:rsidRDefault="006C7F48">
      <w:pPr>
        <w:pStyle w:val="ListParagraph"/>
        <w:numPr>
          <w:ilvl w:val="0"/>
          <w:numId w:val="31"/>
        </w:numPr>
        <w:rPr>
          <w:del w:id="2025" w:author="Martin Ruppert - M91221" w:date="2019-06-03T19:16:00Z"/>
        </w:rPr>
        <w:pPrChange w:id="2026" w:author="Martin Ruppert - M91221" w:date="2019-06-03T23:31:00Z">
          <w:pPr/>
        </w:pPrChange>
      </w:pPr>
    </w:p>
    <w:p w14:paraId="10921CE0" w14:textId="55FA59E6" w:rsidR="002718C7" w:rsidRPr="00090E10" w:rsidDel="00603698" w:rsidRDefault="002718C7">
      <w:pPr>
        <w:pStyle w:val="ListParagraph"/>
        <w:numPr>
          <w:ilvl w:val="0"/>
          <w:numId w:val="31"/>
        </w:numPr>
        <w:rPr>
          <w:del w:id="2027" w:author="Martin Ruppert - M91221" w:date="2019-06-03T19:16:00Z"/>
        </w:rPr>
        <w:pPrChange w:id="2028" w:author="Martin Ruppert - M91221" w:date="2019-06-03T23:31:00Z">
          <w:pPr>
            <w:pStyle w:val="NumberedList"/>
          </w:pPr>
        </w:pPrChange>
      </w:pPr>
      <w:del w:id="2029" w:author="Martin Ruppert - M91221" w:date="2019-06-03T19:16:00Z">
        <w:r w:rsidRPr="00090E10" w:rsidDel="00603698">
          <w:delText xml:space="preserve">Expand the </w:delText>
        </w:r>
        <w:r w:rsidRPr="00090E10" w:rsidDel="00603698">
          <w:rPr>
            <w:rStyle w:val="MHCTree"/>
          </w:rPr>
          <w:delText>Network Configuration 0</w:delText>
        </w:r>
        <w:r w:rsidRPr="00090E10" w:rsidDel="00603698">
          <w:delText xml:space="preserve"> tree</w:delText>
        </w:r>
        <w:r w:rsidR="00090E10" w:rsidDel="00603698">
          <w:delText>.</w:delText>
        </w:r>
      </w:del>
    </w:p>
    <w:p w14:paraId="10921CE1" w14:textId="07395554" w:rsidR="00987D1D" w:rsidDel="00603698" w:rsidRDefault="002718C7">
      <w:pPr>
        <w:pStyle w:val="ListParagraph"/>
        <w:numPr>
          <w:ilvl w:val="0"/>
          <w:numId w:val="31"/>
        </w:numPr>
        <w:rPr>
          <w:del w:id="2030" w:author="Martin Ruppert - M91221" w:date="2019-06-03T19:16:00Z"/>
        </w:rPr>
        <w:pPrChange w:id="2031" w:author="Martin Ruppert - M91221" w:date="2019-06-03T23:31:00Z">
          <w:pPr>
            <w:pStyle w:val="NumberedList"/>
          </w:pPr>
        </w:pPrChange>
      </w:pPr>
      <w:bookmarkStart w:id="2032" w:name="_Ref456135808"/>
      <w:del w:id="2033" w:author="Martin Ruppert - M91221" w:date="2019-06-03T19:16:00Z">
        <w:r w:rsidDel="00603698">
          <w:delText xml:space="preserve">To use the Internal </w:delText>
        </w:r>
        <w:r w:rsidR="00BE62CF" w:rsidDel="00603698">
          <w:delText xml:space="preserve">Ethernet </w:delText>
        </w:r>
        <w:r w:rsidDel="00603698">
          <w:delText>MAC</w:delText>
        </w:r>
        <w:r w:rsidR="00E9277C" w:rsidDel="00603698">
          <w:delText xml:space="preserve"> interface</w:delText>
        </w:r>
        <w:r w:rsidDel="00603698">
          <w:delText xml:space="preserve"> on the PIC3</w:delText>
        </w:r>
        <w:r w:rsidR="00987D1D" w:rsidDel="00603698">
          <w:delText>2MZ</w:delText>
        </w:r>
        <w:r w:rsidR="00E9277C" w:rsidDel="00603698">
          <w:delText xml:space="preserve"> EF</w:delText>
        </w:r>
        <w:r w:rsidR="00987D1D" w:rsidDel="00603698">
          <w:delText xml:space="preserve"> device, change the </w:delText>
        </w:r>
        <w:r w:rsidR="00987D1D" w:rsidRPr="00E9277C" w:rsidDel="00603698">
          <w:rPr>
            <w:rStyle w:val="MHCOption"/>
          </w:rPr>
          <w:delText>Interface</w:delText>
        </w:r>
        <w:r w:rsidR="00987D1D" w:rsidDel="00603698">
          <w:delText xml:space="preserve"> </w:delText>
        </w:r>
        <w:r w:rsidDel="00603698">
          <w:delText xml:space="preserve">option to </w:delText>
        </w:r>
        <w:r w:rsidRPr="00275E4E" w:rsidDel="00603698">
          <w:rPr>
            <w:rStyle w:val="MHCSelectBox"/>
          </w:rPr>
          <w:delText>PIC32INT</w:delText>
        </w:r>
        <w:r w:rsidDel="00603698">
          <w:delText>.</w:delText>
        </w:r>
        <w:bookmarkEnd w:id="2032"/>
      </w:del>
    </w:p>
    <w:p w14:paraId="10921CE2" w14:textId="48F55CA6" w:rsidR="00987D1D" w:rsidDel="00603698" w:rsidRDefault="002718C7">
      <w:pPr>
        <w:pStyle w:val="ListParagraph"/>
        <w:numPr>
          <w:ilvl w:val="0"/>
          <w:numId w:val="31"/>
        </w:numPr>
        <w:rPr>
          <w:del w:id="2034" w:author="Martin Ruppert - M91221" w:date="2019-06-03T19:16:00Z"/>
        </w:rPr>
        <w:pPrChange w:id="2035" w:author="Martin Ruppert - M91221" w:date="2019-06-03T23:31:00Z">
          <w:pPr>
            <w:pStyle w:val="NumberedList"/>
          </w:pPr>
        </w:pPrChange>
      </w:pPr>
      <w:bookmarkStart w:id="2036" w:name="_Ref455777839"/>
      <w:bookmarkStart w:id="2037" w:name="_Ref457047567"/>
      <w:del w:id="2038" w:author="Martin Ruppert - M91221" w:date="2019-06-03T19:16:00Z">
        <w:r w:rsidDel="00603698">
          <w:delText xml:space="preserve">Set the </w:delText>
        </w:r>
        <w:r w:rsidRPr="003B48DE" w:rsidDel="00603698">
          <w:rPr>
            <w:rStyle w:val="MHCOption"/>
          </w:rPr>
          <w:delText>Host Name</w:delText>
        </w:r>
        <w:r w:rsidDel="00603698">
          <w:delText xml:space="preserve"> to the combination of</w:delText>
        </w:r>
        <w:r w:rsidR="00A53E51" w:rsidDel="00603698">
          <w:delText xml:space="preserve"> </w:delText>
        </w:r>
        <w:r w:rsidDel="00603698">
          <w:delText>your First N</w:delText>
        </w:r>
        <w:r w:rsidR="001847F7" w:rsidDel="00603698">
          <w:delText xml:space="preserve">ame and the year you were born. </w:delText>
        </w:r>
        <w:r w:rsidR="00481359" w:rsidDel="00603698">
          <w:delText>T</w:delText>
        </w:r>
        <w:r w:rsidR="00987D1D" w:rsidDel="00603698">
          <w:delText xml:space="preserve">his </w:delText>
        </w:r>
        <w:r w:rsidR="00E50105" w:rsidDel="00603698">
          <w:delText xml:space="preserve">naming </w:delText>
        </w:r>
        <w:r w:rsidR="00987D1D" w:rsidDel="00603698">
          <w:delText>format</w:delText>
        </w:r>
        <w:r w:rsidR="00481359" w:rsidDel="00603698">
          <w:delText xml:space="preserve"> is used </w:delText>
        </w:r>
        <w:r w:rsidR="00987D1D" w:rsidDel="00603698">
          <w:delText xml:space="preserve">to ensure every </w:delText>
        </w:r>
        <w:r w:rsidDel="00603698">
          <w:delText xml:space="preserve">attendee </w:delText>
        </w:r>
        <w:r w:rsidR="00BB4A9A" w:rsidDel="00603698">
          <w:delText xml:space="preserve">in the class </w:delText>
        </w:r>
        <w:r w:rsidDel="00603698">
          <w:delText xml:space="preserve">has a unique </w:delText>
        </w:r>
        <w:r w:rsidR="00481359" w:rsidDel="00603698">
          <w:delText xml:space="preserve">host </w:delText>
        </w:r>
        <w:r w:rsidR="00BB4A9A" w:rsidDel="00603698">
          <w:delText>n</w:delText>
        </w:r>
        <w:r w:rsidDel="00603698">
          <w:delText>ame</w:delText>
        </w:r>
        <w:bookmarkEnd w:id="2036"/>
        <w:r w:rsidR="00BB4A9A" w:rsidDel="00603698">
          <w:delText xml:space="preserve"> to prevent any conflicts on the classroom network.</w:delText>
        </w:r>
        <w:bookmarkEnd w:id="2037"/>
      </w:del>
    </w:p>
    <w:p w14:paraId="10921CE3" w14:textId="1EB10C14" w:rsidR="00BE62CF" w:rsidDel="00603698" w:rsidRDefault="00E9277C">
      <w:pPr>
        <w:pStyle w:val="ListParagraph"/>
        <w:numPr>
          <w:ilvl w:val="0"/>
          <w:numId w:val="31"/>
        </w:numPr>
        <w:rPr>
          <w:del w:id="2039" w:author="Martin Ruppert - M91221" w:date="2019-06-03T19:16:00Z"/>
        </w:rPr>
        <w:pPrChange w:id="2040" w:author="Martin Ruppert - M91221" w:date="2019-06-03T23:31:00Z">
          <w:pPr>
            <w:pStyle w:val="NumberedList"/>
          </w:pPr>
        </w:pPrChange>
      </w:pPr>
      <w:del w:id="2041" w:author="Martin Ruppert - M91221" w:date="2019-06-03T19:16:00Z">
        <w:r w:rsidDel="00603698">
          <w:delText>The PIC32MZ EF d</w:delText>
        </w:r>
        <w:r w:rsidR="00BE62CF" w:rsidDel="00603698">
          <w:delText xml:space="preserve">evice contains a factory programmed MAC address. The </w:delText>
        </w:r>
        <w:r w:rsidR="00B971A6" w:rsidDel="00603698">
          <w:delText>TCP/IP</w:delText>
        </w:r>
        <w:r w:rsidR="00BE62CF" w:rsidDel="00603698">
          <w:delText xml:space="preserve"> Stack will automatically use </w:delText>
        </w:r>
        <w:r w:rsidR="00481359" w:rsidDel="00603698">
          <w:delText>this</w:delText>
        </w:r>
        <w:r w:rsidR="00BE62CF" w:rsidDel="00603698">
          <w:delText xml:space="preserve"> MAC address when the</w:delText>
        </w:r>
        <w:r w:rsidR="00481359" w:rsidDel="00603698">
          <w:delText xml:space="preserve"> </w:delText>
        </w:r>
        <w:r w:rsidR="00BE62CF" w:rsidRPr="00BE62CF" w:rsidDel="00603698">
          <w:rPr>
            <w:rStyle w:val="MHCOption"/>
          </w:rPr>
          <w:delText>Mac Address</w:delText>
        </w:r>
        <w:r w:rsidR="00BE62CF" w:rsidDel="0060369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603698" w14:paraId="10921CE5" w14:textId="55DDAF41" w:rsidTr="001458B3">
        <w:trPr>
          <w:del w:id="2042" w:author="Martin Ruppert - M91221" w:date="2019-06-03T19:16:00Z"/>
        </w:trPr>
        <w:tc>
          <w:tcPr>
            <w:tcW w:w="9993" w:type="dxa"/>
            <w:shd w:val="clear" w:color="auto" w:fill="auto"/>
            <w:vAlign w:val="center"/>
          </w:tcPr>
          <w:p w14:paraId="10921CE4" w14:textId="7258DB30" w:rsidR="00F31BC8" w:rsidRPr="001458B3" w:rsidDel="00603698" w:rsidRDefault="005B3261">
            <w:pPr>
              <w:pStyle w:val="ListParagraph"/>
              <w:numPr>
                <w:ilvl w:val="0"/>
                <w:numId w:val="31"/>
              </w:numPr>
              <w:rPr>
                <w:del w:id="2043" w:author="Martin Ruppert - M91221" w:date="2019-06-03T19:16:00Z"/>
              </w:rPr>
              <w:pPrChange w:id="2044" w:author="Martin Ruppert - M91221" w:date="2019-06-03T23:31:00Z">
                <w:pPr/>
              </w:pPrChange>
            </w:pPr>
            <w:del w:id="2045" w:author="Martin Ruppert - M91221" w:date="2019-06-03T19:16:00Z">
              <w:r w:rsidDel="00603698">
                <w:rPr>
                  <w:noProof/>
                  <w:lang w:eastAsia="en-AU"/>
                </w:rPr>
                <mc:AlternateContent>
                  <mc:Choice Requires="wps">
                    <w:drawing>
                      <wp:anchor distT="0" distB="0" distL="114300" distR="114300" simplePos="0" relativeHeight="251035136"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33141" id="Rounded Rectangle 62" o:spid="_x0000_s1026" style="position:absolute;margin-left:9.2pt;margin-top:83.9pt;width:268.7pt;height:42.2pt;z-index:2510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603698">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34994354" w:rsidR="001458B3" w:rsidRPr="001458B3" w:rsidDel="00603698" w:rsidRDefault="001458B3">
      <w:pPr>
        <w:pStyle w:val="ListParagraph"/>
        <w:numPr>
          <w:ilvl w:val="0"/>
          <w:numId w:val="31"/>
        </w:numPr>
        <w:rPr>
          <w:del w:id="2046" w:author="Martin Ruppert - M91221" w:date="2019-06-03T19:16:00Z"/>
          <w:vanish/>
        </w:rPr>
        <w:pPrChange w:id="2047" w:author="Martin Ruppert - M91221" w:date="2019-06-03T23:31:00Z">
          <w:pPr/>
        </w:pPrChange>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603698" w14:paraId="10921CE8" w14:textId="59313DBF" w:rsidTr="001458B3">
        <w:trPr>
          <w:del w:id="2048" w:author="Martin Ruppert - M91221" w:date="2019-06-03T19:16:00Z"/>
        </w:trPr>
        <w:tc>
          <w:tcPr>
            <w:tcW w:w="9966" w:type="dxa"/>
            <w:shd w:val="clear" w:color="auto" w:fill="auto"/>
          </w:tcPr>
          <w:p w14:paraId="10921CE7" w14:textId="34486AAD" w:rsidR="00BB4A9A" w:rsidRPr="001458B3" w:rsidDel="00603698" w:rsidRDefault="00BB4A9A">
            <w:pPr>
              <w:pStyle w:val="ListParagraph"/>
              <w:numPr>
                <w:ilvl w:val="0"/>
                <w:numId w:val="31"/>
              </w:numPr>
              <w:rPr>
                <w:del w:id="2049" w:author="Martin Ruppert - M91221" w:date="2019-06-03T19:16:00Z"/>
              </w:rPr>
              <w:pPrChange w:id="2050" w:author="Martin Ruppert - M91221" w:date="2019-06-03T23:31:00Z">
                <w:pPr>
                  <w:jc w:val="both"/>
                </w:pPr>
              </w:pPrChange>
            </w:pPr>
            <w:del w:id="2051" w:author="Martin Ruppert - M91221" w:date="2019-06-03T19:16:00Z">
              <w:r w:rsidRPr="001458B3" w:rsidDel="00603698">
                <w:delText xml:space="preserve">For this lab, </w:delText>
              </w:r>
              <w:r w:rsidR="00E9277C" w:rsidRPr="001458B3" w:rsidDel="00603698">
                <w:delText xml:space="preserve">all </w:delText>
              </w:r>
              <w:r w:rsidRPr="001458B3" w:rsidDel="00603698">
                <w:delText xml:space="preserve">other options listed under Network Configuration 0 do not require </w:delText>
              </w:r>
              <w:r w:rsidR="00E9277C" w:rsidRPr="001458B3" w:rsidDel="00603698">
                <w:delText>any change</w:delText>
              </w:r>
              <w:r w:rsidRPr="001458B3" w:rsidDel="00603698">
                <w:delText>. Since the PIC32MZ</w:delText>
              </w:r>
              <w:r w:rsidR="00E9277C" w:rsidRPr="001458B3" w:rsidDel="00603698">
                <w:delText xml:space="preserve"> EF</w:delText>
              </w:r>
              <w:r w:rsidRPr="001458B3" w:rsidDel="00603698">
                <w:delText xml:space="preserve"> Stater kit will be connecting to an Ethe</w:delText>
              </w:r>
              <w:r w:rsidR="00E9277C" w:rsidRPr="001458B3" w:rsidDel="00603698">
                <w:delText>rnet network with a DHCP Server,</w:delText>
              </w:r>
              <w:r w:rsidRPr="001458B3" w:rsidDel="00603698">
                <w:delText xml:space="preserve"> the IP Address, Network Mask, Default Gateway, and </w:delText>
              </w:r>
              <w:r w:rsidR="00CE4BC3" w:rsidRPr="001458B3" w:rsidDel="00603698">
                <w:delText xml:space="preserve">Primary/Secondary </w:delText>
              </w:r>
              <w:r w:rsidRPr="001458B3" w:rsidDel="00603698">
                <w:delText xml:space="preserve">DNS settings </w:delText>
              </w:r>
              <w:r w:rsidR="008E5683" w:rsidDel="00603698">
                <w:delText xml:space="preserve">are </w:delText>
              </w:r>
              <w:r w:rsidRPr="001458B3" w:rsidDel="00603698">
                <w:delText>automatically obtained from the DHCP Server. The Network Configuration Start-up Flags contain the correct default settings to enable the DHCP Client and DNS Client on the network interface</w:delText>
              </w:r>
              <w:r w:rsidR="00CE4BC3" w:rsidRPr="001458B3" w:rsidDel="00603698">
                <w:delText xml:space="preserve"> when then PIC powers </w:delText>
              </w:r>
              <w:r w:rsidR="003C7A0A" w:rsidRPr="001458B3" w:rsidDel="00603698">
                <w:delText>up</w:delText>
              </w:r>
              <w:r w:rsidRPr="001458B3" w:rsidDel="00603698">
                <w:delText>.</w:delText>
              </w:r>
            </w:del>
          </w:p>
        </w:tc>
      </w:tr>
    </w:tbl>
    <w:p w14:paraId="10921CE9" w14:textId="511AAC7D" w:rsidR="000A5B6B" w:rsidDel="00603698" w:rsidRDefault="000A5B6B">
      <w:pPr>
        <w:pStyle w:val="ListParagraph"/>
        <w:numPr>
          <w:ilvl w:val="0"/>
          <w:numId w:val="31"/>
        </w:numPr>
        <w:rPr>
          <w:del w:id="2052" w:author="Martin Ruppert - M91221" w:date="2019-06-03T19:16:00Z"/>
          <w:lang w:eastAsia="en-AU"/>
        </w:rPr>
        <w:pPrChange w:id="2053" w:author="Martin Ruppert - M91221" w:date="2019-06-03T23:31:00Z">
          <w:pPr/>
        </w:pPrChange>
      </w:pPr>
    </w:p>
    <w:p w14:paraId="10921CEA" w14:textId="5C77696F" w:rsidR="002D2E68" w:rsidRPr="001458B3" w:rsidDel="00603698" w:rsidRDefault="002D2E68">
      <w:pPr>
        <w:pStyle w:val="ListParagraph"/>
        <w:numPr>
          <w:ilvl w:val="0"/>
          <w:numId w:val="31"/>
        </w:numPr>
        <w:rPr>
          <w:del w:id="2054" w:author="Martin Ruppert - M91221" w:date="2019-06-03T19:16:00Z"/>
          <w:rFonts w:ascii="Arial" w:eastAsia="Times New Roman" w:hAnsi="Arial"/>
          <w:b/>
          <w:color w:val="2E74B5"/>
          <w:sz w:val="28"/>
          <w:szCs w:val="26"/>
          <w:lang w:eastAsia="en-AU"/>
        </w:rPr>
        <w:pPrChange w:id="2055"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056" w:author="Martin Ruppert - M91221" w:date="2019-06-03T19:16:00Z">
        <w:r w:rsidDel="00603698">
          <w:rPr>
            <w:lang w:eastAsia="en-AU"/>
          </w:rPr>
          <w:br w:type="page"/>
        </w:r>
      </w:del>
    </w:p>
    <w:p w14:paraId="10921CEB" w14:textId="5A5CB854" w:rsidR="009479D4" w:rsidDel="00603698" w:rsidRDefault="005169A8">
      <w:pPr>
        <w:pStyle w:val="ListParagraph"/>
        <w:numPr>
          <w:ilvl w:val="0"/>
          <w:numId w:val="31"/>
        </w:numPr>
        <w:rPr>
          <w:del w:id="2057" w:author="Martin Ruppert - M91221" w:date="2019-06-03T19:16:00Z"/>
          <w:lang w:eastAsia="en-AU"/>
        </w:rPr>
        <w:pPrChange w:id="2058" w:author="Martin Ruppert - M91221" w:date="2019-06-03T23:31:00Z">
          <w:pPr>
            <w:pStyle w:val="Heading2"/>
          </w:pPr>
        </w:pPrChange>
      </w:pPr>
      <w:bookmarkStart w:id="2059" w:name="_Toc488278762"/>
      <w:del w:id="2060" w:author="Martin Ruppert - M91221" w:date="2019-06-03T19:16:00Z">
        <w:r w:rsidDel="00603698">
          <w:rPr>
            <w:lang w:eastAsia="en-AU"/>
          </w:rPr>
          <w:delText xml:space="preserve">MHC: </w:delText>
        </w:r>
        <w:r w:rsidR="009479D4" w:rsidDel="00603698">
          <w:rPr>
            <w:lang w:eastAsia="en-AU"/>
          </w:rPr>
          <w:delText>ICMP Configuration</w:delText>
        </w:r>
        <w:bookmarkEnd w:id="2059"/>
      </w:del>
    </w:p>
    <w:p w14:paraId="10921CEC" w14:textId="500F21DE" w:rsidR="002718C7" w:rsidDel="00603698" w:rsidRDefault="002718C7">
      <w:pPr>
        <w:pStyle w:val="ListParagraph"/>
        <w:numPr>
          <w:ilvl w:val="0"/>
          <w:numId w:val="31"/>
        </w:numPr>
        <w:rPr>
          <w:del w:id="2061" w:author="Martin Ruppert - M91221" w:date="2019-06-03T19:16:00Z"/>
          <w:lang w:eastAsia="en-AU"/>
        </w:rPr>
        <w:pPrChange w:id="2062" w:author="Martin Ruppert - M91221" w:date="2019-06-03T23:31:00Z">
          <w:pPr/>
        </w:pPrChange>
      </w:pPr>
      <w:del w:id="2063" w:author="Martin Ruppert - M91221" w:date="2019-06-03T19:16:00Z">
        <w:r w:rsidRPr="00B759CA" w:rsidDel="00603698">
          <w:rPr>
            <w:lang w:eastAsia="en-AU"/>
          </w:rPr>
          <w:delText>For this la</w:delText>
        </w:r>
        <w:r w:rsidR="00A71406" w:rsidDel="00603698">
          <w:rPr>
            <w:lang w:eastAsia="en-AU"/>
          </w:rPr>
          <w:delText xml:space="preserve">b, </w:delText>
        </w:r>
        <w:r w:rsidRPr="00B759CA" w:rsidDel="00603698">
          <w:rPr>
            <w:lang w:eastAsia="en-AU"/>
          </w:rPr>
          <w:delText>you will be testing network connectivity using the Windows Ping tool.</w:delText>
        </w:r>
        <w:r w:rsidR="00AF07CB" w:rsidDel="00603698">
          <w:rPr>
            <w:lang w:eastAsia="en-AU"/>
          </w:rPr>
          <w:delText xml:space="preserve"> T</w:delText>
        </w:r>
        <w:r w:rsidRPr="00B759CA" w:rsidDel="00603698">
          <w:rPr>
            <w:lang w:eastAsia="en-AU"/>
          </w:rPr>
          <w:delText>he IC</w:delText>
        </w:r>
        <w:r w:rsidR="006C7F48" w:rsidDel="00603698">
          <w:rPr>
            <w:lang w:eastAsia="en-AU"/>
          </w:rPr>
          <w:delText xml:space="preserve">MPv4 Server </w:delText>
        </w:r>
        <w:r w:rsidR="00AF07CB" w:rsidDel="00603698">
          <w:rPr>
            <w:lang w:eastAsia="en-AU"/>
          </w:rPr>
          <w:delText>must be enabled in</w:delText>
        </w:r>
        <w:r w:rsidR="00AF07CB" w:rsidRPr="00B759CA" w:rsidDel="00603698">
          <w:rPr>
            <w:lang w:eastAsia="en-AU"/>
          </w:rPr>
          <w:delText xml:space="preserve"> order for the TCP/IP Stack to reply to </w:delText>
        </w:r>
        <w:r w:rsidR="008E5683" w:rsidDel="00603698">
          <w:rPr>
            <w:lang w:eastAsia="en-AU"/>
          </w:rPr>
          <w:delText xml:space="preserve">ICMP </w:delText>
        </w:r>
        <w:r w:rsidR="00AF07CB" w:rsidRPr="00B759CA" w:rsidDel="00603698">
          <w:rPr>
            <w:lang w:eastAsia="en-AU"/>
          </w:rPr>
          <w:delText>Ping requests</w:delText>
        </w:r>
        <w:r w:rsidR="00AF07CB" w:rsidDel="00603698">
          <w:rPr>
            <w:lang w:eastAsia="en-AU"/>
          </w:rPr>
          <w:delText>.</w:delText>
        </w:r>
      </w:del>
    </w:p>
    <w:p w14:paraId="10921CED" w14:textId="6F9325AD" w:rsidR="006C7F48" w:rsidRPr="00B759CA" w:rsidDel="00603698" w:rsidRDefault="006C7F48">
      <w:pPr>
        <w:pStyle w:val="ListParagraph"/>
        <w:numPr>
          <w:ilvl w:val="0"/>
          <w:numId w:val="31"/>
        </w:numPr>
        <w:rPr>
          <w:del w:id="2064" w:author="Martin Ruppert - M91221" w:date="2019-06-03T19:16:00Z"/>
          <w:lang w:eastAsia="en-AU"/>
        </w:rPr>
        <w:pPrChange w:id="2065" w:author="Martin Ruppert - M91221" w:date="2019-06-03T23:31:00Z">
          <w:pPr/>
        </w:pPrChange>
      </w:pPr>
    </w:p>
    <w:p w14:paraId="10921CEE" w14:textId="405F933D" w:rsidR="002718C7" w:rsidDel="00603698" w:rsidRDefault="003C7A0A">
      <w:pPr>
        <w:pStyle w:val="ListParagraph"/>
        <w:numPr>
          <w:ilvl w:val="0"/>
          <w:numId w:val="31"/>
        </w:numPr>
        <w:rPr>
          <w:del w:id="2066" w:author="Martin Ruppert - M91221" w:date="2019-06-03T19:16:00Z"/>
        </w:rPr>
        <w:pPrChange w:id="2067" w:author="Martin Ruppert - M91221" w:date="2019-06-03T23:31:00Z">
          <w:pPr>
            <w:pStyle w:val="NumberedList"/>
          </w:pPr>
        </w:pPrChange>
      </w:pPr>
      <w:del w:id="2068" w:author="Martin Ruppert - M91221" w:date="2019-06-03T19:16:00Z">
        <w:r w:rsidDel="00603698">
          <w:delText>C</w:delText>
        </w:r>
        <w:r w:rsidR="002718C7" w:rsidDel="00603698">
          <w:delText>heck</w:delText>
        </w:r>
        <w:r w:rsidDel="00603698">
          <w:delText xml:space="preserve"> </w:delText>
        </w:r>
        <w:r w:rsidR="00545470" w:rsidDel="00603698">
          <w:delText>t</w:delText>
        </w:r>
        <w:r w:rsidR="002718C7" w:rsidDel="00603698">
          <w:delText xml:space="preserve">he </w:delText>
        </w:r>
        <w:r w:rsidR="002718C7" w:rsidRPr="003B48DE" w:rsidDel="00603698">
          <w:rPr>
            <w:rStyle w:val="MHCOption"/>
          </w:rPr>
          <w:delText>ICMPv4 Client and Server</w:delText>
        </w:r>
        <w:r w:rsidR="00545470" w:rsidDel="00603698">
          <w:delText xml:space="preserve"> option</w:delText>
        </w:r>
        <w:r w:rsidDel="00603698">
          <w:delText>.</w:delText>
        </w:r>
      </w:del>
    </w:p>
    <w:p w14:paraId="10921CEF" w14:textId="4084FFE6" w:rsidR="002718C7" w:rsidDel="00603698" w:rsidRDefault="002718C7">
      <w:pPr>
        <w:pStyle w:val="ListParagraph"/>
        <w:numPr>
          <w:ilvl w:val="0"/>
          <w:numId w:val="31"/>
        </w:numPr>
        <w:rPr>
          <w:del w:id="2069" w:author="Martin Ruppert - M91221" w:date="2019-06-03T19:16:00Z"/>
        </w:rPr>
        <w:pPrChange w:id="2070" w:author="Martin Ruppert - M91221" w:date="2019-06-03T23:31:00Z">
          <w:pPr>
            <w:pStyle w:val="NumberedList"/>
          </w:pPr>
        </w:pPrChange>
      </w:pPr>
      <w:del w:id="2071" w:author="Martin Ruppert - M91221" w:date="2019-06-03T19:16:00Z">
        <w:r w:rsidDel="00603698">
          <w:delText xml:space="preserve">Check the </w:delText>
        </w:r>
        <w:r w:rsidRPr="003B48DE" w:rsidDel="00603698">
          <w:rPr>
            <w:rStyle w:val="MHCOption"/>
          </w:rPr>
          <w:delText>Use ICMPv4</w:delText>
        </w:r>
        <w:r w:rsidDel="00603698">
          <w:delText xml:space="preserve"> </w:delText>
        </w:r>
        <w:r w:rsidRPr="00E50105" w:rsidDel="00603698">
          <w:rPr>
            <w:rStyle w:val="MHCOption"/>
          </w:rPr>
          <w:delText>Server</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F1" w14:textId="172AAC6C" w:rsidTr="001458B3">
        <w:trPr>
          <w:del w:id="2072" w:author="Martin Ruppert - M91221" w:date="2019-06-03T19:16:00Z"/>
        </w:trPr>
        <w:tc>
          <w:tcPr>
            <w:tcW w:w="9016" w:type="dxa"/>
            <w:shd w:val="clear" w:color="auto" w:fill="auto"/>
            <w:vAlign w:val="center"/>
          </w:tcPr>
          <w:p w14:paraId="10921CF0" w14:textId="2964B2C3" w:rsidR="00F31BC8" w:rsidRPr="001458B3" w:rsidDel="00603698" w:rsidRDefault="005B3261">
            <w:pPr>
              <w:pStyle w:val="ListParagraph"/>
              <w:numPr>
                <w:ilvl w:val="0"/>
                <w:numId w:val="31"/>
              </w:numPr>
              <w:rPr>
                <w:del w:id="2073" w:author="Martin Ruppert - M91221" w:date="2019-06-03T19:16:00Z"/>
              </w:rPr>
              <w:pPrChange w:id="2074" w:author="Martin Ruppert - M91221" w:date="2019-06-03T23:31:00Z">
                <w:pPr/>
              </w:pPrChange>
            </w:pPr>
            <w:del w:id="2075" w:author="Martin Ruppert - M91221" w:date="2019-06-03T19:16:00Z">
              <w:r w:rsidDel="00603698">
                <w:rPr>
                  <w:noProof/>
                  <w:lang w:eastAsia="en-AU"/>
                </w:rPr>
                <mc:AlternateContent>
                  <mc:Choice Requires="wps">
                    <w:drawing>
                      <wp:anchor distT="0" distB="0" distL="114300" distR="114300" simplePos="0" relativeHeight="251047424"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0B1ED" id="Rounded Rectangle 67" o:spid="_x0000_s1026" style="position:absolute;margin-left:7.8pt;margin-top:328.25pt;width:120.8pt;height:26.4pt;z-index:2510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B256CF2" w:rsidR="009F02BD" w:rsidDel="00603698" w:rsidRDefault="009F02BD">
      <w:pPr>
        <w:pStyle w:val="ListParagraph"/>
        <w:numPr>
          <w:ilvl w:val="0"/>
          <w:numId w:val="31"/>
        </w:numPr>
        <w:rPr>
          <w:del w:id="2076" w:author="Martin Ruppert - M91221" w:date="2019-06-03T19:16:00Z"/>
          <w:lang w:eastAsia="en-AU"/>
        </w:rPr>
        <w:pPrChange w:id="2077" w:author="Martin Ruppert - M91221" w:date="2019-06-03T23:31:00Z">
          <w:pPr/>
        </w:pPrChange>
      </w:pPr>
    </w:p>
    <w:p w14:paraId="10921CF3" w14:textId="12DD73BB" w:rsidR="00955E5C" w:rsidDel="00603698" w:rsidRDefault="005169A8">
      <w:pPr>
        <w:pStyle w:val="ListParagraph"/>
        <w:numPr>
          <w:ilvl w:val="0"/>
          <w:numId w:val="31"/>
        </w:numPr>
        <w:rPr>
          <w:del w:id="2078" w:author="Martin Ruppert - M91221" w:date="2019-06-03T19:16:00Z"/>
          <w:lang w:eastAsia="en-AU"/>
        </w:rPr>
        <w:pPrChange w:id="2079" w:author="Martin Ruppert - M91221" w:date="2019-06-03T23:31:00Z">
          <w:pPr>
            <w:pStyle w:val="Heading2"/>
          </w:pPr>
        </w:pPrChange>
      </w:pPr>
      <w:bookmarkStart w:id="2080" w:name="_Toc488278763"/>
      <w:del w:id="2081" w:author="Martin Ruppert - M91221" w:date="2019-06-03T19:16:00Z">
        <w:r w:rsidDel="00603698">
          <w:rPr>
            <w:lang w:eastAsia="en-AU"/>
          </w:rPr>
          <w:delText xml:space="preserve">MHC: </w:delText>
        </w:r>
        <w:r w:rsidR="00955E5C" w:rsidDel="00603698">
          <w:rPr>
            <w:lang w:eastAsia="en-AU"/>
          </w:rPr>
          <w:delText>Network Interface Driver Selection</w:delText>
        </w:r>
        <w:bookmarkEnd w:id="2080"/>
      </w:del>
    </w:p>
    <w:p w14:paraId="10921CF4" w14:textId="6AF17686" w:rsidR="00C8417F" w:rsidDel="00603698" w:rsidRDefault="00B759CA">
      <w:pPr>
        <w:pStyle w:val="ListParagraph"/>
        <w:numPr>
          <w:ilvl w:val="0"/>
          <w:numId w:val="31"/>
        </w:numPr>
        <w:rPr>
          <w:del w:id="2082" w:author="Martin Ruppert - M91221" w:date="2019-06-03T19:16:00Z"/>
          <w:lang w:eastAsia="en-AU"/>
        </w:rPr>
        <w:pPrChange w:id="2083" w:author="Martin Ruppert - M91221" w:date="2019-06-03T23:31:00Z">
          <w:pPr>
            <w:jc w:val="both"/>
          </w:pPr>
        </w:pPrChange>
      </w:pPr>
      <w:del w:id="2084" w:author="Martin Ruppert - M91221" w:date="2019-06-03T19:16:00Z">
        <w:r w:rsidRPr="00B759CA" w:rsidDel="00603698">
          <w:rPr>
            <w:lang w:eastAsia="en-AU"/>
          </w:rPr>
          <w:delText xml:space="preserve">In </w:delText>
        </w:r>
        <w:r w:rsidR="00955E5C" w:rsidDel="00603698">
          <w:rPr>
            <w:lang w:eastAsia="en-AU"/>
          </w:rPr>
          <w:delText>step</w:delText>
        </w:r>
        <w:r w:rsidR="00F721CA" w:rsidDel="00603698">
          <w:rPr>
            <w:lang w:eastAsia="en-AU"/>
          </w:rPr>
          <w:delText xml:space="preserve"> </w:delText>
        </w:r>
        <w:r w:rsidR="00F721CA" w:rsidDel="00603698">
          <w:rPr>
            <w:lang w:eastAsia="en-AU"/>
          </w:rPr>
          <w:fldChar w:fldCharType="begin"/>
        </w:r>
        <w:r w:rsidR="00F721CA" w:rsidDel="00603698">
          <w:rPr>
            <w:lang w:eastAsia="en-AU"/>
          </w:rPr>
          <w:delInstrText xml:space="preserve"> REF _Ref456135808 \r \h </w:delInstrText>
        </w:r>
        <w:r w:rsidR="00F721CA" w:rsidDel="00603698">
          <w:rPr>
            <w:lang w:eastAsia="en-AU"/>
          </w:rPr>
        </w:r>
        <w:r w:rsidR="00F721CA" w:rsidDel="00603698">
          <w:rPr>
            <w:lang w:eastAsia="en-AU"/>
          </w:rPr>
          <w:fldChar w:fldCharType="separate"/>
        </w:r>
      </w:del>
      <w:del w:id="2085" w:author="Martin Ruppert - M91221" w:date="2019-06-03T17:27:00Z">
        <w:r w:rsidR="00B206A8" w:rsidDel="00B206A8">
          <w:rPr>
            <w:lang w:eastAsia="en-AU"/>
          </w:rPr>
          <w:delText>1.24</w:delText>
        </w:r>
      </w:del>
      <w:del w:id="2086" w:author="Martin Ruppert - M91221" w:date="2019-06-03T19:16:00Z">
        <w:r w:rsidR="00F721CA" w:rsidDel="00603698">
          <w:rPr>
            <w:lang w:eastAsia="en-AU"/>
          </w:rPr>
          <w:fldChar w:fldCharType="end"/>
        </w:r>
        <w:r w:rsidR="00A71406" w:rsidDel="00603698">
          <w:rPr>
            <w:lang w:eastAsia="en-AU"/>
          </w:rPr>
          <w:delText>,</w:delText>
        </w:r>
        <w:r w:rsidR="00955E5C" w:rsidDel="00603698">
          <w:rPr>
            <w:lang w:eastAsia="en-AU"/>
          </w:rPr>
          <w:delText xml:space="preserve"> </w:delText>
        </w:r>
        <w:r w:rsidRPr="00B759CA" w:rsidDel="00603698">
          <w:rPr>
            <w:lang w:eastAsia="en-AU"/>
          </w:rPr>
          <w:delText xml:space="preserve">the </w:delText>
        </w:r>
        <w:r w:rsidRPr="00E50105" w:rsidDel="00603698">
          <w:rPr>
            <w:b/>
            <w:lang w:eastAsia="en-AU"/>
          </w:rPr>
          <w:delText>Internal MAC</w:delText>
        </w:r>
        <w:r w:rsidRPr="00B759CA" w:rsidDel="00603698">
          <w:rPr>
            <w:lang w:eastAsia="en-AU"/>
          </w:rPr>
          <w:delText xml:space="preserve"> </w:delText>
        </w:r>
        <w:r w:rsidR="00AF07CB" w:rsidDel="00603698">
          <w:rPr>
            <w:lang w:eastAsia="en-AU"/>
          </w:rPr>
          <w:delText xml:space="preserve">was selected </w:delText>
        </w:r>
        <w:r w:rsidRPr="00B759CA" w:rsidDel="00603698">
          <w:rPr>
            <w:lang w:eastAsia="en-AU"/>
          </w:rPr>
          <w:delText>for the network interface</w:delText>
        </w:r>
        <w:r w:rsidR="00481359" w:rsidDel="00603698">
          <w:rPr>
            <w:lang w:eastAsia="en-AU"/>
          </w:rPr>
          <w:delText xml:space="preserve"> type</w:delText>
        </w:r>
        <w:r w:rsidRPr="00B759CA" w:rsidDel="00603698">
          <w:rPr>
            <w:lang w:eastAsia="en-AU"/>
          </w:rPr>
          <w:delText>.</w:delText>
        </w:r>
        <w:r w:rsidR="00AF07CB" w:rsidDel="00603698">
          <w:rPr>
            <w:lang w:eastAsia="en-AU"/>
          </w:rPr>
          <w:delText xml:space="preserve"> In order to use the Internal MAC, a</w:delText>
        </w:r>
        <w:r w:rsidRPr="00B759CA" w:rsidDel="00603698">
          <w:rPr>
            <w:lang w:eastAsia="en-AU"/>
          </w:rPr>
          <w:delText xml:space="preserve"> driver </w:delText>
        </w:r>
        <w:r w:rsidR="00AF07CB" w:rsidDel="00603698">
          <w:rPr>
            <w:lang w:eastAsia="en-AU"/>
          </w:rPr>
          <w:delText>must be enabled and</w:delText>
        </w:r>
        <w:r w:rsidR="00EE18DB" w:rsidDel="00603698">
          <w:rPr>
            <w:lang w:eastAsia="en-AU"/>
          </w:rPr>
          <w:delText xml:space="preserve"> configured </w:delText>
        </w:r>
        <w:r w:rsidR="008E5683" w:rsidDel="00603698">
          <w:rPr>
            <w:lang w:eastAsia="en-AU"/>
          </w:rPr>
          <w:delText xml:space="preserve">and the </w:delText>
        </w:r>
        <w:r w:rsidR="00AF07CB" w:rsidDel="00603698">
          <w:rPr>
            <w:lang w:eastAsia="en-AU"/>
          </w:rPr>
          <w:delText>External Physical Layer Controller (PHY)</w:delText>
        </w:r>
        <w:r w:rsidR="008E5683" w:rsidDel="00603698">
          <w:rPr>
            <w:lang w:eastAsia="en-AU"/>
          </w:rPr>
          <w:delText xml:space="preserve"> device type</w:delText>
        </w:r>
        <w:r w:rsidR="00AF07CB" w:rsidDel="00603698">
          <w:rPr>
            <w:lang w:eastAsia="en-AU"/>
          </w:rPr>
          <w:delText xml:space="preserve"> must be selected. </w:delText>
        </w:r>
        <w:r w:rsidR="00EE18DB" w:rsidDel="00603698">
          <w:rPr>
            <w:lang w:eastAsia="en-AU"/>
          </w:rPr>
          <w:delText>The</w:delText>
        </w:r>
        <w:r w:rsidR="00AF07CB" w:rsidDel="00603698">
          <w:rPr>
            <w:lang w:eastAsia="en-AU"/>
          </w:rPr>
          <w:delText xml:space="preserve"> </w:delText>
        </w:r>
        <w:r w:rsidR="00064A8E" w:rsidDel="00603698">
          <w:rPr>
            <w:lang w:eastAsia="en-AU"/>
          </w:rPr>
          <w:delText>SAM E70 Xplained Ultra</w:delText>
        </w:r>
        <w:r w:rsidR="00EE18DB" w:rsidDel="00603698">
          <w:rPr>
            <w:lang w:eastAsia="en-AU"/>
          </w:rPr>
          <w:delText xml:space="preserve"> has the </w:delText>
        </w:r>
        <w:r w:rsidR="00AF07CB" w:rsidDel="00603698">
          <w:rPr>
            <w:lang w:eastAsia="en-AU"/>
          </w:rPr>
          <w:delText>Microchip/SMSC LAN8740</w:delText>
        </w:r>
        <w:r w:rsidR="00EE18DB" w:rsidDel="00603698">
          <w:rPr>
            <w:lang w:eastAsia="en-AU"/>
          </w:rPr>
          <w:delText xml:space="preserve"> PHY</w:delText>
        </w:r>
        <w:r w:rsidR="00AF07CB" w:rsidDel="00603698">
          <w:rPr>
            <w:lang w:eastAsia="en-AU"/>
          </w:rPr>
          <w:delText>.</w:delText>
        </w:r>
      </w:del>
    </w:p>
    <w:p w14:paraId="10921CF5" w14:textId="4C5CED56" w:rsidR="003E3BAE" w:rsidDel="00603698" w:rsidRDefault="003E3BAE">
      <w:pPr>
        <w:pStyle w:val="ListParagraph"/>
        <w:numPr>
          <w:ilvl w:val="0"/>
          <w:numId w:val="31"/>
        </w:numPr>
        <w:rPr>
          <w:del w:id="2087" w:author="Martin Ruppert - M91221" w:date="2019-06-03T19:16:00Z"/>
          <w:lang w:eastAsia="en-AU"/>
        </w:rPr>
        <w:pPrChange w:id="2088" w:author="Martin Ruppert - M91221" w:date="2019-06-03T23:31:00Z">
          <w:pPr>
            <w:jc w:val="both"/>
          </w:pPr>
        </w:pPrChange>
      </w:pPr>
    </w:p>
    <w:p w14:paraId="10921CF6" w14:textId="23BA50F0" w:rsidR="002718C7" w:rsidDel="00603698" w:rsidRDefault="002718C7">
      <w:pPr>
        <w:pStyle w:val="ListParagraph"/>
        <w:numPr>
          <w:ilvl w:val="0"/>
          <w:numId w:val="31"/>
        </w:numPr>
        <w:rPr>
          <w:del w:id="2089" w:author="Martin Ruppert - M91221" w:date="2019-06-03T19:16:00Z"/>
        </w:rPr>
        <w:pPrChange w:id="2090" w:author="Martin Ruppert - M91221" w:date="2019-06-03T23:31:00Z">
          <w:pPr>
            <w:pStyle w:val="NumberedList"/>
          </w:pPr>
        </w:pPrChange>
      </w:pPr>
      <w:del w:id="2091" w:author="Martin Ruppert - M91221" w:date="2019-06-03T19:16:00Z">
        <w:r w:rsidDel="00603698">
          <w:delText>Expand the</w:delText>
        </w:r>
        <w:r w:rsidR="003C7A0A" w:rsidDel="00603698">
          <w:delText xml:space="preserve"> following tree path:</w:delText>
        </w:r>
        <w:r w:rsidDel="00603698">
          <w:delText xml:space="preserve"> </w:delText>
        </w:r>
        <w:r w:rsidR="008E5683" w:rsidDel="00603698">
          <w:rPr>
            <w:rStyle w:val="MHCTree"/>
          </w:rPr>
          <w:delText>Harmony Framework Configuration</w:delText>
        </w:r>
        <w:r w:rsidR="008E5683" w:rsidDel="00603698">
          <w:rPr>
            <w:rStyle w:val="MHCTree"/>
          </w:rPr>
          <w:sym w:font="Wingdings 3" w:char="F086"/>
        </w:r>
        <w:r w:rsidR="008E5683" w:rsidDel="00603698">
          <w:rPr>
            <w:rStyle w:val="MHCTree"/>
          </w:rPr>
          <w:delText>D</w:delText>
        </w:r>
        <w:r w:rsidRPr="00090E10" w:rsidDel="00603698">
          <w:rPr>
            <w:rStyle w:val="MHCTree"/>
          </w:rPr>
          <w:delText>rivers</w:delText>
        </w:r>
        <w:r w:rsidR="003C7A0A" w:rsidDel="00603698">
          <w:rPr>
            <w:rStyle w:val="MHCTree"/>
          </w:rPr>
          <w:sym w:font="Wingdings 3" w:char="F086"/>
        </w:r>
        <w:r w:rsidR="003C7A0A" w:rsidRPr="00090E10" w:rsidDel="00603698">
          <w:rPr>
            <w:rStyle w:val="MHCTree"/>
          </w:rPr>
          <w:delText>Internal Ethernet MAC Driver</w:delText>
        </w:r>
        <w:r w:rsidR="003C7A0A" w:rsidDel="00603698">
          <w:delText>.</w:delText>
        </w:r>
      </w:del>
    </w:p>
    <w:p w14:paraId="10921CF7" w14:textId="51BCA2FE" w:rsidR="00987D1D" w:rsidDel="00603698" w:rsidRDefault="002718C7">
      <w:pPr>
        <w:pStyle w:val="ListParagraph"/>
        <w:numPr>
          <w:ilvl w:val="0"/>
          <w:numId w:val="31"/>
        </w:numPr>
        <w:rPr>
          <w:del w:id="2092" w:author="Martin Ruppert - M91221" w:date="2019-06-03T19:16:00Z"/>
        </w:rPr>
        <w:pPrChange w:id="2093" w:author="Martin Ruppert - M91221" w:date="2019-06-03T23:31:00Z">
          <w:pPr>
            <w:pStyle w:val="NumberedList"/>
          </w:pPr>
        </w:pPrChange>
      </w:pPr>
      <w:del w:id="2094" w:author="Martin Ruppert - M91221" w:date="2019-06-03T19:16:00Z">
        <w:r w:rsidDel="00603698">
          <w:delText>C</w:delText>
        </w:r>
        <w:r w:rsidR="00545470" w:rsidDel="00603698">
          <w:delText>heck</w:delText>
        </w:r>
        <w:r w:rsidDel="00603698">
          <w:delText xml:space="preserve"> the </w:delText>
        </w:r>
        <w:r w:rsidR="00955E5C" w:rsidRPr="003B48DE" w:rsidDel="00603698">
          <w:rPr>
            <w:rStyle w:val="MHCOption"/>
          </w:rPr>
          <w:delText>Use</w:delText>
        </w:r>
        <w:r w:rsidRPr="003B48DE" w:rsidDel="00603698">
          <w:rPr>
            <w:rStyle w:val="MHCOption"/>
          </w:rPr>
          <w:delText xml:space="preserve"> Internal Ethernet MAC Driver?</w:delText>
        </w:r>
        <w:r w:rsidR="00545470" w:rsidDel="00603698">
          <w:delText xml:space="preserve"> option</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603698" w14:paraId="10921CF9" w14:textId="6074E475" w:rsidTr="001458B3">
        <w:trPr>
          <w:del w:id="2095" w:author="Martin Ruppert - M91221" w:date="2019-06-03T19:16:00Z"/>
        </w:trPr>
        <w:tc>
          <w:tcPr>
            <w:tcW w:w="9638" w:type="dxa"/>
            <w:shd w:val="clear" w:color="auto" w:fill="auto"/>
            <w:vAlign w:val="center"/>
          </w:tcPr>
          <w:p w14:paraId="10921CF8" w14:textId="1CB17F7F" w:rsidR="00937BC0" w:rsidRPr="001458B3" w:rsidDel="00603698" w:rsidRDefault="005B3261">
            <w:pPr>
              <w:pStyle w:val="ListParagraph"/>
              <w:numPr>
                <w:ilvl w:val="0"/>
                <w:numId w:val="31"/>
              </w:numPr>
              <w:rPr>
                <w:del w:id="2096" w:author="Martin Ruppert - M91221" w:date="2019-06-03T19:16:00Z"/>
              </w:rPr>
              <w:pPrChange w:id="2097" w:author="Martin Ruppert - M91221" w:date="2019-06-03T23:31:00Z">
                <w:pPr>
                  <w:pStyle w:val="NumberedList"/>
                  <w:numPr>
                    <w:ilvl w:val="0"/>
                    <w:numId w:val="0"/>
                  </w:numPr>
                  <w:ind w:left="0" w:firstLine="0"/>
                </w:pPr>
              </w:pPrChange>
            </w:pPr>
            <w:del w:id="2098" w:author="Martin Ruppert - M91221" w:date="2019-06-03T19:16:00Z">
              <w:r w:rsidDel="00603698">
                <w:rPr>
                  <w:noProof/>
                </w:rPr>
                <mc:AlternateContent>
                  <mc:Choice Requires="wps">
                    <w:drawing>
                      <wp:anchor distT="0" distB="0" distL="114300" distR="114300" simplePos="0" relativeHeight="25105971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9F328" id="Rounded Rectangle 69" o:spid="_x0000_s1026" style="position:absolute;margin-left:20.8pt;margin-top:214.35pt;width:161.1pt;height:30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0EE84C93" w:rsidR="00987D1D" w:rsidDel="00603698" w:rsidRDefault="00545470">
      <w:pPr>
        <w:pStyle w:val="ListParagraph"/>
        <w:numPr>
          <w:ilvl w:val="0"/>
          <w:numId w:val="31"/>
        </w:numPr>
        <w:rPr>
          <w:del w:id="2099" w:author="Martin Ruppert - M91221" w:date="2019-06-03T19:16:00Z"/>
        </w:rPr>
        <w:pPrChange w:id="2100" w:author="Martin Ruppert - M91221" w:date="2019-06-03T23:31:00Z">
          <w:pPr>
            <w:pStyle w:val="NumberedList"/>
          </w:pPr>
        </w:pPrChange>
      </w:pPr>
      <w:del w:id="2101" w:author="Martin Ruppert - M91221" w:date="2019-06-03T19:16:00Z">
        <w:r w:rsidDel="00603698">
          <w:delText>For</w:delText>
        </w:r>
        <w:r w:rsidR="002718C7" w:rsidDel="00603698">
          <w:delText xml:space="preserve"> </w:delText>
        </w:r>
        <w:r w:rsidR="002718C7" w:rsidRPr="003C7A0A" w:rsidDel="00603698">
          <w:rPr>
            <w:rStyle w:val="MHCOption"/>
          </w:rPr>
          <w:delText>External PHY Type</w:delText>
        </w:r>
        <w:r w:rsidR="002718C7" w:rsidDel="00603698">
          <w:delText xml:space="preserve"> </w:delText>
        </w:r>
        <w:r w:rsidDel="00603698">
          <w:delText xml:space="preserve">option, </w:delText>
        </w:r>
        <w:r w:rsidR="002718C7" w:rsidDel="00603698">
          <w:delText xml:space="preserve">select </w:delText>
        </w:r>
        <w:r w:rsidR="002718C7" w:rsidRPr="00275E4E" w:rsidDel="00603698">
          <w:rPr>
            <w:rStyle w:val="MHCSelectBox"/>
          </w:rPr>
          <w:delText>SMSC_LAN8740</w:delText>
        </w:r>
        <w:r w:rsidR="00082B4B" w:rsidDel="00603698">
          <w:delText>.</w:delText>
        </w:r>
      </w:del>
    </w:p>
    <w:p w14:paraId="10921CFB" w14:textId="529AC87D" w:rsidR="00955E5C" w:rsidDel="00603698" w:rsidRDefault="00955E5C">
      <w:pPr>
        <w:pStyle w:val="ListParagraph"/>
        <w:numPr>
          <w:ilvl w:val="0"/>
          <w:numId w:val="31"/>
        </w:numPr>
        <w:rPr>
          <w:del w:id="2102" w:author="Martin Ruppert - M91221" w:date="2019-06-03T19:16:00Z"/>
        </w:rPr>
        <w:pPrChange w:id="2103" w:author="Martin Ruppert - M91221" w:date="2019-06-03T23:31:00Z">
          <w:pPr>
            <w:pStyle w:val="NumberedList"/>
          </w:pPr>
        </w:pPrChange>
      </w:pPr>
      <w:del w:id="2104" w:author="Martin Ruppert - M91221" w:date="2019-06-03T19:16:00Z">
        <w:r w:rsidDel="00603698">
          <w:delText xml:space="preserve">All </w:delText>
        </w:r>
        <w:r w:rsidRPr="00987D1D" w:rsidDel="00603698">
          <w:delText>other</w:delText>
        </w:r>
        <w:r w:rsidR="008E5683" w:rsidDel="00603698">
          <w:delText xml:space="preserve"> configuration options under</w:delText>
        </w:r>
        <w:r w:rsidDel="00603698">
          <w:delText xml:space="preserve"> t</w:delText>
        </w:r>
        <w:r w:rsidR="00A2236E" w:rsidDel="00603698">
          <w:delText xml:space="preserve">he Internal MAC Driver </w:delText>
        </w:r>
        <w:r w:rsidR="008E5683" w:rsidDel="00603698">
          <w:delText xml:space="preserve">tree </w:delText>
        </w:r>
        <w:r w:rsidR="00A2236E" w:rsidDel="00603698">
          <w:delText xml:space="preserve">can remain </w:delText>
        </w:r>
        <w:r w:rsidR="003C7A0A" w:rsidDel="00603698">
          <w:delText>with</w:delText>
        </w:r>
        <w:r w:rsidDel="0060369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CFD" w14:textId="3ABDCB85" w:rsidTr="001458B3">
        <w:trPr>
          <w:del w:id="2105" w:author="Martin Ruppert - M91221" w:date="2019-06-03T19:16:00Z"/>
        </w:trPr>
        <w:tc>
          <w:tcPr>
            <w:tcW w:w="9016" w:type="dxa"/>
            <w:shd w:val="clear" w:color="auto" w:fill="auto"/>
            <w:vAlign w:val="center"/>
          </w:tcPr>
          <w:p w14:paraId="10921CFC" w14:textId="6CF98059" w:rsidR="00955E5C" w:rsidRPr="001458B3" w:rsidDel="00603698" w:rsidRDefault="005B3261">
            <w:pPr>
              <w:pStyle w:val="ListParagraph"/>
              <w:numPr>
                <w:ilvl w:val="0"/>
                <w:numId w:val="31"/>
              </w:numPr>
              <w:rPr>
                <w:del w:id="2106" w:author="Martin Ruppert - M91221" w:date="2019-06-03T19:16:00Z"/>
              </w:rPr>
              <w:pPrChange w:id="2107" w:author="Martin Ruppert - M91221" w:date="2019-06-03T23:31:00Z">
                <w:pPr/>
              </w:pPrChange>
            </w:pPr>
            <w:del w:id="2108" w:author="Martin Ruppert - M91221" w:date="2019-06-03T19:16:00Z">
              <w:r w:rsidDel="00603698">
                <w:rPr>
                  <w:noProof/>
                  <w:lang w:eastAsia="en-AU"/>
                </w:rPr>
                <mc:AlternateContent>
                  <mc:Choice Requires="wps">
                    <w:drawing>
                      <wp:anchor distT="0" distB="0" distL="114300" distR="114300" simplePos="0" relativeHeight="251072000"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2F2A0B" id="Rounded Rectangle 101" o:spid="_x0000_s1026" style="position:absolute;margin-left:23.6pt;margin-top:170.35pt;width:156.2pt;height:18.25pt;z-index:2510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1E358A74" w:rsidR="006A66B6" w:rsidDel="00603698" w:rsidRDefault="006A66B6">
      <w:pPr>
        <w:pStyle w:val="ListParagraph"/>
        <w:numPr>
          <w:ilvl w:val="0"/>
          <w:numId w:val="31"/>
        </w:numPr>
        <w:rPr>
          <w:del w:id="2109" w:author="Martin Ruppert - M91221" w:date="2019-06-03T19:16:00Z"/>
        </w:rPr>
        <w:pPrChange w:id="2110" w:author="Martin Ruppert - M91221" w:date="2019-06-03T23:31:00Z">
          <w:pPr/>
        </w:pPrChange>
      </w:pPr>
    </w:p>
    <w:p w14:paraId="10921CFF" w14:textId="25966679" w:rsidR="006A66B6" w:rsidDel="00603698" w:rsidRDefault="006A66B6">
      <w:pPr>
        <w:pStyle w:val="ListParagraph"/>
        <w:numPr>
          <w:ilvl w:val="0"/>
          <w:numId w:val="31"/>
        </w:numPr>
        <w:rPr>
          <w:del w:id="2111" w:author="Martin Ruppert - M91221" w:date="2019-06-03T19:16:00Z"/>
        </w:rPr>
        <w:pPrChange w:id="2112"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113" w:author="Martin Ruppert - M91221" w:date="2019-06-03T19:16:00Z">
        <w:r w:rsidDel="00603698">
          <w:br w:type="page"/>
        </w:r>
      </w:del>
    </w:p>
    <w:p w14:paraId="10921D00" w14:textId="7500381F" w:rsidR="003E3BAE" w:rsidDel="00603698" w:rsidRDefault="005169A8">
      <w:pPr>
        <w:pStyle w:val="ListParagraph"/>
        <w:numPr>
          <w:ilvl w:val="0"/>
          <w:numId w:val="31"/>
        </w:numPr>
        <w:rPr>
          <w:del w:id="2114" w:author="Martin Ruppert - M91221" w:date="2019-06-03T19:16:00Z"/>
        </w:rPr>
        <w:pPrChange w:id="2115" w:author="Martin Ruppert - M91221" w:date="2019-06-03T23:31:00Z">
          <w:pPr>
            <w:pStyle w:val="Heading2"/>
          </w:pPr>
        </w:pPrChange>
      </w:pPr>
      <w:bookmarkStart w:id="2116" w:name="_Toc488278764"/>
      <w:del w:id="2117" w:author="Martin Ruppert - M91221" w:date="2019-06-03T19:16:00Z">
        <w:r w:rsidDel="00603698">
          <w:delText xml:space="preserve">MHC: </w:delText>
        </w:r>
        <w:r w:rsidR="003E3BAE" w:rsidDel="00603698">
          <w:delText>Console Configuration</w:delText>
        </w:r>
        <w:bookmarkEnd w:id="2116"/>
      </w:del>
    </w:p>
    <w:p w14:paraId="10921D01" w14:textId="14F8D43D" w:rsidR="00865331" w:rsidRPr="00ED4686" w:rsidDel="00603698" w:rsidRDefault="00865331">
      <w:pPr>
        <w:pStyle w:val="ListParagraph"/>
        <w:numPr>
          <w:ilvl w:val="0"/>
          <w:numId w:val="31"/>
        </w:numPr>
        <w:rPr>
          <w:del w:id="2118" w:author="Martin Ruppert - M91221" w:date="2019-06-03T19:16:00Z"/>
        </w:rPr>
        <w:pPrChange w:id="2119" w:author="Martin Ruppert - M91221" w:date="2019-06-03T23:31:00Z">
          <w:pPr/>
        </w:pPrChange>
      </w:pPr>
      <w:del w:id="2120" w:author="Martin Ruppert - M91221" w:date="2019-06-03T19:16:00Z">
        <w:r w:rsidRPr="00ED4686" w:rsidDel="00603698">
          <w:delText>The Harmony console provides the ability to monitor and control different modules within the TCP</w:delText>
        </w:r>
        <w:r w:rsidR="001847F7" w:rsidRPr="00ED4686" w:rsidDel="00603698">
          <w:delText>/</w:delText>
        </w:r>
        <w:r w:rsidRPr="00ED4686" w:rsidDel="00603698">
          <w:delText>IP Stack such as the DHCP Client. It is a useful tool for development and debugging purposes. The console interfaces to a host PC via USB (as a CDC device), or via UART. For this lab</w:delText>
        </w:r>
        <w:r w:rsidR="00993204" w:rsidRPr="00ED4686" w:rsidDel="00603698">
          <w:delText>,</w:delText>
        </w:r>
        <w:r w:rsidRPr="00ED4686" w:rsidDel="00603698">
          <w:delText xml:space="preserve"> the USB interface </w:delText>
        </w:r>
        <w:r w:rsidR="00EC4028" w:rsidRPr="00ED4686" w:rsidDel="00603698">
          <w:delText>is used for the console</w:delText>
        </w:r>
        <w:r w:rsidRPr="00ED4686" w:rsidDel="00603698">
          <w:delText>.</w:delText>
        </w:r>
      </w:del>
    </w:p>
    <w:p w14:paraId="10921D02" w14:textId="73BF4F24" w:rsidR="003E3BAE" w:rsidDel="00603698" w:rsidRDefault="003E3BAE">
      <w:pPr>
        <w:pStyle w:val="ListParagraph"/>
        <w:numPr>
          <w:ilvl w:val="0"/>
          <w:numId w:val="31"/>
        </w:numPr>
        <w:rPr>
          <w:del w:id="2121" w:author="Martin Ruppert - M91221" w:date="2019-06-03T19:16:00Z"/>
        </w:rPr>
        <w:pPrChange w:id="2122" w:author="Martin Ruppert - M91221" w:date="2019-06-03T23:31:00Z">
          <w:pPr>
            <w:pStyle w:val="NumberedList"/>
          </w:pPr>
        </w:pPrChange>
      </w:pPr>
      <w:del w:id="2123" w:author="Martin Ruppert - M91221" w:date="2019-06-03T19:16:00Z">
        <w:r w:rsidDel="00603698">
          <w:delText xml:space="preserve">Expand the tree path: </w:delText>
        </w:r>
        <w:r w:rsidDel="00603698">
          <w:rPr>
            <w:rStyle w:val="MHCTree"/>
          </w:rPr>
          <w:delText>Harmony Frame</w:delText>
        </w:r>
        <w:r w:rsidR="00937BC0" w:rsidDel="00603698">
          <w:rPr>
            <w:rStyle w:val="MHCTree"/>
          </w:rPr>
          <w:delText>work</w:delText>
        </w:r>
        <w:r w:rsidDel="00603698">
          <w:rPr>
            <w:rStyle w:val="MHCTree"/>
          </w:rPr>
          <w:delText xml:space="preserve"> </w:delText>
        </w:r>
        <w:r w:rsidRPr="00656E44" w:rsidDel="00603698">
          <w:rPr>
            <w:rStyle w:val="MHCTree"/>
          </w:rPr>
          <w:delText>Configuration</w:delText>
        </w:r>
        <w:r w:rsidRPr="00656E44" w:rsidDel="00603698">
          <w:rPr>
            <w:rStyle w:val="MHCTree"/>
          </w:rPr>
          <w:sym w:font="Wingdings 3" w:char="F086"/>
        </w:r>
        <w:r w:rsidRPr="00656E44" w:rsidDel="00603698">
          <w:rPr>
            <w:rStyle w:val="MHCTree"/>
          </w:rPr>
          <w:delText>System Services</w:delText>
        </w:r>
        <w:r w:rsidRPr="00656E44" w:rsidDel="00603698">
          <w:rPr>
            <w:rStyle w:val="MHCTree"/>
          </w:rPr>
          <w:sym w:font="Wingdings 3" w:char="F086"/>
        </w:r>
        <w:r w:rsidRPr="00656E44" w:rsidDel="00603698">
          <w:rPr>
            <w:rStyle w:val="MHCTree"/>
          </w:rPr>
          <w:delText>Command</w:delText>
        </w:r>
        <w:r w:rsidRPr="00D35D41" w:rsidDel="00603698">
          <w:delText>.</w:delText>
        </w:r>
      </w:del>
    </w:p>
    <w:p w14:paraId="10921D03" w14:textId="2BF7D6F0" w:rsidR="003E3BAE" w:rsidDel="00603698" w:rsidRDefault="003E3BAE">
      <w:pPr>
        <w:pStyle w:val="ListParagraph"/>
        <w:numPr>
          <w:ilvl w:val="0"/>
          <w:numId w:val="31"/>
        </w:numPr>
        <w:rPr>
          <w:del w:id="2124" w:author="Martin Ruppert - M91221" w:date="2019-06-03T19:16:00Z"/>
        </w:rPr>
        <w:pPrChange w:id="2125" w:author="Martin Ruppert - M91221" w:date="2019-06-03T23:31:00Z">
          <w:pPr>
            <w:pStyle w:val="NumberedList"/>
          </w:pPr>
        </w:pPrChange>
      </w:pPr>
      <w:del w:id="2126" w:author="Martin Ruppert - M91221" w:date="2019-06-03T19:16:00Z">
        <w:r w:rsidDel="00603698">
          <w:delText xml:space="preserve">Check the </w:delText>
        </w:r>
        <w:r w:rsidRPr="00656E44" w:rsidDel="00603698">
          <w:rPr>
            <w:rStyle w:val="MHCOption"/>
          </w:rPr>
          <w:delText>Use Command Process</w:delText>
        </w:r>
        <w:r w:rsidR="00D35D41" w:rsidDel="00603698">
          <w:rPr>
            <w:rStyle w:val="MHCOption"/>
          </w:rPr>
          <w:delText>or</w:delText>
        </w:r>
        <w:r w:rsidRPr="00656E44" w:rsidDel="00603698">
          <w:rPr>
            <w:rStyle w:val="MHCOption"/>
          </w:rPr>
          <w:delText xml:space="preserve"> System </w:delText>
        </w:r>
        <w:r w:rsidR="00D35D41" w:rsidDel="00603698">
          <w:rPr>
            <w:rStyle w:val="MHCOption"/>
          </w:rPr>
          <w:delText>Service</w:delText>
        </w:r>
        <w:r w:rsidRPr="00656E44" w:rsidDel="00603698">
          <w:rPr>
            <w:rStyle w:val="MHCOption"/>
          </w:rPr>
          <w:delText>?</w:delText>
        </w:r>
        <w:r w:rsidDel="00603698">
          <w:delText xml:space="preserve"> option. By checking this option, the Console System Service will be automatically enabled, </w:delText>
        </w:r>
        <w:r w:rsidR="00D35D41" w:rsidDel="00603698">
          <w:delText>however further configuration is required.</w:delText>
        </w:r>
      </w:del>
    </w:p>
    <w:p w14:paraId="10921D04" w14:textId="63C08FD5" w:rsidR="003E3BAE" w:rsidDel="00603698" w:rsidRDefault="003E3BAE">
      <w:pPr>
        <w:pStyle w:val="ListParagraph"/>
        <w:numPr>
          <w:ilvl w:val="0"/>
          <w:numId w:val="31"/>
        </w:numPr>
        <w:rPr>
          <w:del w:id="2127" w:author="Martin Ruppert - M91221" w:date="2019-06-03T19:16:00Z"/>
        </w:rPr>
        <w:pPrChange w:id="2128" w:author="Martin Ruppert - M91221" w:date="2019-06-03T23:31:00Z">
          <w:pPr>
            <w:pStyle w:val="NumberedList"/>
            <w:tabs>
              <w:tab w:val="left" w:pos="5529"/>
            </w:tabs>
          </w:pPr>
        </w:pPrChange>
      </w:pPr>
      <w:del w:id="2129" w:author="Martin Ruppert - M91221" w:date="2019-06-03T19:16:00Z">
        <w:r w:rsidDel="00603698">
          <w:delText xml:space="preserve">Expand the </w:delText>
        </w:r>
        <w:r w:rsidRPr="001A01D2" w:rsidDel="00603698">
          <w:rPr>
            <w:rStyle w:val="MHCTree"/>
          </w:rPr>
          <w:delText>Console</w:delText>
        </w:r>
        <w:r w:rsidRPr="006275E5" w:rsidDel="00603698">
          <w:rPr>
            <w:rStyle w:val="MHCTree"/>
          </w:rPr>
          <w:sym w:font="Wingdings 3" w:char="F086"/>
        </w:r>
        <w:r w:rsidR="00D35D41" w:rsidDel="00603698">
          <w:rPr>
            <w:rStyle w:val="MHCTree"/>
          </w:rPr>
          <w:delText>Use</w:delText>
        </w:r>
        <w:r w:rsidRPr="001A01D2" w:rsidDel="00603698">
          <w:rPr>
            <w:rStyle w:val="MHCTree"/>
          </w:rPr>
          <w:delText xml:space="preserve"> Console System Service?</w:delText>
        </w:r>
        <w:r w:rsidDel="00603698">
          <w:delText xml:space="preserve"> tree.</w:delText>
        </w:r>
      </w:del>
    </w:p>
    <w:p w14:paraId="10921D05" w14:textId="0717BA2E" w:rsidR="003E3BAE" w:rsidDel="00603698" w:rsidRDefault="003E3BAE">
      <w:pPr>
        <w:pStyle w:val="ListParagraph"/>
        <w:numPr>
          <w:ilvl w:val="0"/>
          <w:numId w:val="31"/>
        </w:numPr>
        <w:rPr>
          <w:del w:id="2130" w:author="Martin Ruppert - M91221" w:date="2019-06-03T19:16:00Z"/>
        </w:rPr>
        <w:pPrChange w:id="2131" w:author="Martin Ruppert - M91221" w:date="2019-06-03T23:31:00Z">
          <w:pPr>
            <w:pStyle w:val="NumberedList"/>
          </w:pPr>
        </w:pPrChange>
      </w:pPr>
      <w:bookmarkStart w:id="2132" w:name="_Ref456559099"/>
      <w:del w:id="2133" w:author="Martin Ruppert - M91221" w:date="2019-06-03T19:16:00Z">
        <w:r w:rsidDel="00603698">
          <w:delText xml:space="preserve">Set the </w:delText>
        </w:r>
        <w:r w:rsidRPr="00656E44" w:rsidDel="00603698">
          <w:rPr>
            <w:rStyle w:val="MHCTree"/>
          </w:rPr>
          <w:delText>Select Peripheral For Console Instance</w:delText>
        </w:r>
        <w:r w:rsidDel="00603698">
          <w:delText xml:space="preserve"> option to </w:delText>
        </w:r>
        <w:r w:rsidRPr="00275E4E" w:rsidDel="00603698">
          <w:rPr>
            <w:rStyle w:val="MHCSelectBox"/>
          </w:rPr>
          <w:delText>USB_CDC_CONSOLE</w:delText>
        </w:r>
        <w:r w:rsidDel="00603698">
          <w:delText>.</w:delText>
        </w:r>
        <w:bookmarkEnd w:id="213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603698" w14:paraId="10921D07" w14:textId="2992C21A" w:rsidTr="001458B3">
        <w:trPr>
          <w:del w:id="2134" w:author="Martin Ruppert - M91221" w:date="2019-06-03T19:16:00Z"/>
        </w:trPr>
        <w:tc>
          <w:tcPr>
            <w:tcW w:w="9071" w:type="dxa"/>
            <w:shd w:val="clear" w:color="auto" w:fill="auto"/>
            <w:vAlign w:val="center"/>
          </w:tcPr>
          <w:p w14:paraId="10921D06" w14:textId="23986CCD" w:rsidR="00ED2A59" w:rsidRPr="001458B3" w:rsidDel="00603698" w:rsidRDefault="00071D94">
            <w:pPr>
              <w:pStyle w:val="ListParagraph"/>
              <w:numPr>
                <w:ilvl w:val="0"/>
                <w:numId w:val="31"/>
              </w:numPr>
              <w:rPr>
                <w:del w:id="2135" w:author="Martin Ruppert - M91221" w:date="2019-06-03T19:16:00Z"/>
              </w:rPr>
              <w:pPrChange w:id="2136" w:author="Martin Ruppert - M91221" w:date="2019-06-03T23:31:00Z">
                <w:pPr/>
              </w:pPrChange>
            </w:pPr>
            <w:del w:id="2137" w:author="Martin Ruppert - M91221" w:date="2019-06-03T19:16:00Z">
              <w:r w:rsidDel="00603698">
                <w:rPr>
                  <w:noProof/>
                  <w:lang w:eastAsia="en-AU"/>
                </w:rPr>
                <mc:AlternateContent>
                  <mc:Choice Requires="wps">
                    <w:drawing>
                      <wp:anchor distT="0" distB="0" distL="114300" distR="114300" simplePos="0" relativeHeight="251892224"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5752D" id="Rounded Rectangle 106" o:spid="_x0000_s1026" style="position:absolute;margin-left:31.6pt;margin-top:263pt;width:179.6pt;height:17.4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916800"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D310A" id="Rounded Rectangle 106" o:spid="_x0000_s1026" style="position:absolute;margin-left:47.75pt;margin-top:364.4pt;width:233.5pt;height:16.1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603698">
                <w:rPr>
                  <w:noProof/>
                  <w:lang w:eastAsia="en-AU"/>
                </w:rPr>
                <mc:AlternateContent>
                  <mc:Choice Requires="wps">
                    <w:drawing>
                      <wp:anchor distT="0" distB="0" distL="114300" distR="114300" simplePos="0" relativeHeight="251904512"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47F5A4" id="Rounded Rectangle 106" o:spid="_x0000_s1026" style="position:absolute;margin-left:32.75pt;margin-top:313.7pt;width:134.3pt;height:16.5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7E2D19D0" w:rsidR="00937BC0" w:rsidDel="00603698" w:rsidRDefault="00937BC0">
      <w:pPr>
        <w:pStyle w:val="ListParagraph"/>
        <w:numPr>
          <w:ilvl w:val="0"/>
          <w:numId w:val="31"/>
        </w:numPr>
        <w:rPr>
          <w:del w:id="2138" w:author="Martin Ruppert - M91221" w:date="2019-06-03T19:16:00Z"/>
          <w:rFonts w:eastAsia="Times New Roman"/>
          <w:lang w:eastAsia="en-AU"/>
        </w:rPr>
        <w:pPrChange w:id="2139"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09" w14:textId="6EF5B043" w:rsidR="00D35D41" w:rsidDel="00603698" w:rsidRDefault="00D35D41">
      <w:pPr>
        <w:pStyle w:val="ListParagraph"/>
        <w:numPr>
          <w:ilvl w:val="0"/>
          <w:numId w:val="31"/>
        </w:numPr>
        <w:rPr>
          <w:del w:id="2140" w:author="Martin Ruppert - M91221" w:date="2019-06-03T19:16:00Z"/>
        </w:rPr>
        <w:pPrChange w:id="2141" w:author="Martin Ruppert - M91221" w:date="2019-06-03T23:31:00Z">
          <w:pPr>
            <w:pStyle w:val="NumberedList"/>
          </w:pPr>
        </w:pPrChange>
      </w:pPr>
      <w:del w:id="2142" w:author="Martin Ruppert - M91221" w:date="2019-06-03T19:16:00Z">
        <w:r w:rsidDel="00603698">
          <w:delText>With the selection of the USB CDC CONSOLE, the</w:delText>
        </w:r>
        <w:r w:rsidR="00BF0D0E" w:rsidDel="00603698">
          <w:delText xml:space="preserve"> MHC has automatically enabled the</w:delText>
        </w:r>
        <w:r w:rsidDel="00603698">
          <w:delText xml:space="preserve"> USB Library</w:delText>
        </w:r>
        <w:r w:rsidR="00BF0D0E" w:rsidDel="00603698">
          <w:delText>.</w:delText>
        </w:r>
        <w:r w:rsidDel="00603698">
          <w:delText xml:space="preserve"> </w:delText>
        </w:r>
        <w:r w:rsidR="00BF0D0E" w:rsidDel="00603698">
          <w:delText>However, one USB Library setting</w:delText>
        </w:r>
        <w:r w:rsidDel="00603698">
          <w:delText xml:space="preserve"> needs </w:delText>
        </w:r>
        <w:r w:rsidR="000B2313" w:rsidDel="00603698">
          <w:delText>changing</w:delText>
        </w:r>
        <w:r w:rsidDel="00603698">
          <w:delText xml:space="preserve"> to allow the</w:delText>
        </w:r>
        <w:r w:rsidR="000B2313" w:rsidDel="00603698">
          <w:delText xml:space="preserve"> USB</w:delText>
        </w:r>
        <w:r w:rsidDel="00603698">
          <w:delText xml:space="preserve"> device to successfully enumerate. Expand the </w:delText>
        </w:r>
        <w:r w:rsidR="008E5683" w:rsidDel="00603698">
          <w:rPr>
            <w:rStyle w:val="MHCTree"/>
          </w:rPr>
          <w:delText>Harmony Framework Configuration</w:delText>
        </w:r>
        <w:r w:rsidR="008E5683" w:rsidDel="00603698">
          <w:sym w:font="Wingdings 3" w:char="F086"/>
        </w:r>
        <w:r w:rsidR="008E5683" w:rsidDel="00603698">
          <w:rPr>
            <w:rStyle w:val="MHCTree"/>
          </w:rPr>
          <w:delText>U</w:delText>
        </w:r>
        <w:r w:rsidRPr="007562C5" w:rsidDel="00603698">
          <w:rPr>
            <w:rStyle w:val="MHCTree"/>
          </w:rPr>
          <w:delText>SB Library</w:delText>
        </w:r>
        <w:r w:rsidDel="00603698">
          <w:sym w:font="Wingdings 3" w:char="F086"/>
        </w:r>
        <w:r w:rsidRPr="007562C5" w:rsidDel="00603698">
          <w:rPr>
            <w:rStyle w:val="MHCTree"/>
          </w:rPr>
          <w:delText>USB Device Instance 0</w:delText>
        </w:r>
        <w:r w:rsidDel="00603698">
          <w:delText xml:space="preserve"> tree.</w:delText>
        </w:r>
      </w:del>
    </w:p>
    <w:p w14:paraId="10921D0A" w14:textId="1ED8E784" w:rsidR="003E3BAE" w:rsidDel="00603698" w:rsidRDefault="003E3BAE">
      <w:pPr>
        <w:pStyle w:val="ListParagraph"/>
        <w:numPr>
          <w:ilvl w:val="0"/>
          <w:numId w:val="31"/>
        </w:numPr>
        <w:rPr>
          <w:del w:id="2143" w:author="Martin Ruppert - M91221" w:date="2019-06-03T19:16:00Z"/>
        </w:rPr>
        <w:pPrChange w:id="2144" w:author="Martin Ruppert - M91221" w:date="2019-06-03T23:31:00Z">
          <w:pPr>
            <w:pStyle w:val="NumberedList"/>
          </w:pPr>
        </w:pPrChange>
      </w:pPr>
      <w:del w:id="2145" w:author="Martin Ruppert - M91221" w:date="2019-06-03T19:16:00Z">
        <w:r w:rsidDel="00603698">
          <w:delText xml:space="preserve">For the </w:delText>
        </w:r>
        <w:r w:rsidRPr="007562C5" w:rsidDel="00603698">
          <w:rPr>
            <w:rStyle w:val="MHCOption"/>
          </w:rPr>
          <w:delText>Product ID Selection</w:delText>
        </w:r>
        <w:r w:rsidDel="00603698">
          <w:delText xml:space="preserve">, select the </w:delText>
        </w:r>
        <w:r w:rsidRPr="00275E4E" w:rsidDel="00603698">
          <w:rPr>
            <w:rStyle w:val="MHCSelectBox"/>
          </w:rPr>
          <w:delText>cdc_com_port_single_demo</w:delText>
        </w:r>
        <w:r w:rsidR="00D35D41" w:rsidDel="00603698">
          <w:delText xml:space="preserve"> option, which </w:delText>
        </w:r>
        <w:r w:rsidDel="00603698">
          <w:delText>will automatically populate the Vendor and Product IDs for the USB Device</w:delText>
        </w:r>
        <w:r w:rsidR="00D35D41" w:rsidDel="00603698">
          <w:delText>. The USB</w:delText>
        </w:r>
        <w:r w:rsidDel="00603698">
          <w:delText xml:space="preserve"> device cannot enumer</w:delText>
        </w:r>
        <w:r w:rsidR="00D35D41" w:rsidDel="00603698">
          <w:delText>ate without these IDs being set</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C" w14:textId="30691535" w:rsidTr="001458B3">
        <w:trPr>
          <w:del w:id="2146" w:author="Martin Ruppert - M91221" w:date="2019-06-03T19:16:00Z"/>
        </w:trPr>
        <w:tc>
          <w:tcPr>
            <w:tcW w:w="9638" w:type="dxa"/>
            <w:shd w:val="clear" w:color="auto" w:fill="auto"/>
            <w:vAlign w:val="center"/>
          </w:tcPr>
          <w:p w14:paraId="10921D0B" w14:textId="19215FE8" w:rsidR="00ED2A59" w:rsidRPr="001458B3" w:rsidDel="00603698" w:rsidRDefault="005B3261">
            <w:pPr>
              <w:pStyle w:val="ListParagraph"/>
              <w:numPr>
                <w:ilvl w:val="0"/>
                <w:numId w:val="31"/>
              </w:numPr>
              <w:rPr>
                <w:del w:id="2147" w:author="Martin Ruppert - M91221" w:date="2019-06-03T19:16:00Z"/>
              </w:rPr>
              <w:pPrChange w:id="2148" w:author="Martin Ruppert - M91221" w:date="2019-06-03T23:31:00Z">
                <w:pPr/>
              </w:pPrChange>
            </w:pPr>
            <w:del w:id="2149" w:author="Martin Ruppert - M91221" w:date="2019-06-03T19:16:00Z">
              <w:r w:rsidDel="00603698">
                <w:rPr>
                  <w:noProof/>
                  <w:lang w:eastAsia="en-AU"/>
                </w:rPr>
                <mc:AlternateContent>
                  <mc:Choice Requires="wps">
                    <w:drawing>
                      <wp:anchor distT="0" distB="0" distL="114300" distR="114300" simplePos="0" relativeHeight="25108428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12504" id="Rounded Rectangle 113" o:spid="_x0000_s1026" style="position:absolute;margin-left:47.5pt;margin-top:349.3pt;width:233.5pt;height:20.6pt;z-index:2510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603698">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257570F5" w:rsidR="003E3BAE" w:rsidDel="00603698" w:rsidRDefault="003E3BAE">
      <w:pPr>
        <w:pStyle w:val="ListParagraph"/>
        <w:numPr>
          <w:ilvl w:val="0"/>
          <w:numId w:val="31"/>
        </w:numPr>
        <w:rPr>
          <w:del w:id="2150" w:author="Martin Ruppert - M91221" w:date="2019-06-03T19:16:00Z"/>
        </w:rPr>
        <w:pPrChange w:id="2151" w:author="Martin Ruppert - M91221" w:date="2019-06-03T23:31:00Z">
          <w:pPr>
            <w:pStyle w:val="NumberedList"/>
          </w:pPr>
        </w:pPrChange>
      </w:pPr>
      <w:del w:id="2152" w:author="Martin Ruppert - M91221" w:date="2019-06-03T19:16:00Z">
        <w:r w:rsidDel="00603698">
          <w:delText xml:space="preserve">Under the </w:delText>
        </w:r>
        <w:r w:rsidR="00380C26" w:rsidDel="00603698">
          <w:rPr>
            <w:rStyle w:val="MHCTree"/>
          </w:rPr>
          <w:delText>Harmony Framework Configuration</w:delText>
        </w:r>
        <w:r w:rsidR="00380C26" w:rsidDel="00603698">
          <w:rPr>
            <w:rStyle w:val="MHCTree"/>
          </w:rPr>
          <w:sym w:font="Wingdings 3" w:char="F086"/>
        </w:r>
        <w:r w:rsidR="00380C26" w:rsidDel="00603698">
          <w:rPr>
            <w:rStyle w:val="MHCTree"/>
          </w:rPr>
          <w:delText>TCPIP Stack</w:delText>
        </w:r>
        <w:r w:rsidDel="00603698">
          <w:delText xml:space="preserve"> tree, check the </w:delText>
        </w:r>
        <w:r w:rsidRPr="005C10B2" w:rsidDel="00603698">
          <w:rPr>
            <w:rStyle w:val="MHCOption"/>
          </w:rPr>
          <w:delText>Use TCP\IP Commands</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F" w14:textId="025D0AAF" w:rsidTr="001458B3">
        <w:trPr>
          <w:del w:id="2153" w:author="Martin Ruppert - M91221" w:date="2019-06-03T19:16:00Z"/>
        </w:trPr>
        <w:tc>
          <w:tcPr>
            <w:tcW w:w="9638" w:type="dxa"/>
            <w:shd w:val="clear" w:color="auto" w:fill="auto"/>
            <w:vAlign w:val="center"/>
          </w:tcPr>
          <w:p w14:paraId="10921D0E" w14:textId="00C0DFF9" w:rsidR="00ED2A59" w:rsidRPr="001458B3" w:rsidDel="00603698" w:rsidRDefault="004D3883">
            <w:pPr>
              <w:pStyle w:val="ListParagraph"/>
              <w:numPr>
                <w:ilvl w:val="0"/>
                <w:numId w:val="31"/>
              </w:numPr>
              <w:rPr>
                <w:del w:id="2154" w:author="Martin Ruppert - M91221" w:date="2019-06-03T19:16:00Z"/>
              </w:rPr>
              <w:pPrChange w:id="2155" w:author="Martin Ruppert - M91221" w:date="2019-06-03T23:31:00Z">
                <w:pPr/>
              </w:pPrChange>
            </w:pPr>
            <w:del w:id="2156" w:author="Martin Ruppert - M91221" w:date="2019-06-03T19:16:00Z">
              <w:r w:rsidDel="00603698">
                <w:rPr>
                  <w:noProof/>
                  <w:lang w:eastAsia="en-AU"/>
                </w:rPr>
                <mc:AlternateContent>
                  <mc:Choice Requires="wps">
                    <w:drawing>
                      <wp:anchor distT="0" distB="0" distL="114300" distR="114300" simplePos="0" relativeHeight="251096576"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98BFE" id="Rounded Rectangle 115" o:spid="_x0000_s1026" style="position:absolute;margin-left:8.2pt;margin-top:-4.4pt;width:106pt;height:20.2pt;z-index:2510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1F6DD8B6" w:rsidR="004D3883" w:rsidDel="00FF3BFC" w:rsidRDefault="004D3883">
      <w:pPr>
        <w:pStyle w:val="ListParagraph"/>
        <w:numPr>
          <w:ilvl w:val="0"/>
          <w:numId w:val="31"/>
        </w:numPr>
        <w:rPr>
          <w:del w:id="2157" w:author="Martin Ruppert - M91221" w:date="2019-06-03T23:31:00Z"/>
          <w:lang w:eastAsia="en-AU"/>
        </w:rPr>
        <w:pPrChange w:id="2158" w:author="Martin Ruppert - M91221" w:date="2019-06-03T23:31:00Z">
          <w:pPr>
            <w:pStyle w:val="Heading2"/>
          </w:pPr>
        </w:pPrChange>
      </w:pPr>
    </w:p>
    <w:p w14:paraId="10921D11" w14:textId="562A5C52" w:rsidR="004D3883" w:rsidDel="00FF3BFC" w:rsidRDefault="004D3883">
      <w:pPr>
        <w:pStyle w:val="ListParagraph"/>
        <w:numPr>
          <w:ilvl w:val="0"/>
          <w:numId w:val="31"/>
        </w:numPr>
        <w:rPr>
          <w:del w:id="2159" w:author="Martin Ruppert - M91221" w:date="2019-06-03T23:31:00Z"/>
          <w:rFonts w:ascii="Arial" w:eastAsia="Times New Roman" w:hAnsi="Arial"/>
          <w:b/>
          <w:color w:val="2E74B5"/>
          <w:sz w:val="28"/>
          <w:szCs w:val="26"/>
          <w:lang w:eastAsia="en-AU"/>
        </w:rPr>
        <w:pPrChange w:id="216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161" w:author="Martin Ruppert - M91221" w:date="2019-06-03T23:31:00Z">
        <w:r w:rsidDel="00FF3BFC">
          <w:rPr>
            <w:lang w:eastAsia="en-AU"/>
          </w:rPr>
          <w:br w:type="page"/>
        </w:r>
      </w:del>
    </w:p>
    <w:p w14:paraId="10921D12" w14:textId="70442196" w:rsidR="007B4F3B" w:rsidDel="00603698" w:rsidRDefault="005169A8">
      <w:pPr>
        <w:pStyle w:val="ListParagraph"/>
        <w:numPr>
          <w:ilvl w:val="0"/>
          <w:numId w:val="31"/>
        </w:numPr>
        <w:rPr>
          <w:del w:id="2162" w:author="Martin Ruppert - M91221" w:date="2019-06-03T19:17:00Z"/>
          <w:lang w:eastAsia="en-AU"/>
        </w:rPr>
        <w:pPrChange w:id="2163" w:author="Martin Ruppert - M91221" w:date="2019-06-03T23:31:00Z">
          <w:pPr>
            <w:pStyle w:val="Heading2"/>
          </w:pPr>
        </w:pPrChange>
      </w:pPr>
      <w:bookmarkStart w:id="2164" w:name="_Toc488278765"/>
      <w:del w:id="2165" w:author="Martin Ruppert - M91221" w:date="2019-06-03T19:17:00Z">
        <w:r w:rsidDel="00603698">
          <w:rPr>
            <w:lang w:eastAsia="en-AU"/>
          </w:rPr>
          <w:delText xml:space="preserve">MHC: </w:delText>
        </w:r>
        <w:r w:rsidR="007B4F3B" w:rsidDel="00603698">
          <w:rPr>
            <w:lang w:eastAsia="en-AU"/>
          </w:rPr>
          <w:delText>Application Configuration</w:delText>
        </w:r>
        <w:bookmarkEnd w:id="2164"/>
      </w:del>
    </w:p>
    <w:p w14:paraId="10921D13" w14:textId="27A4FD59" w:rsidR="006C7F48" w:rsidDel="00603698" w:rsidRDefault="00B759CA">
      <w:pPr>
        <w:pStyle w:val="ListParagraph"/>
        <w:numPr>
          <w:ilvl w:val="0"/>
          <w:numId w:val="31"/>
        </w:numPr>
        <w:rPr>
          <w:del w:id="2166" w:author="Martin Ruppert - M91221" w:date="2019-06-03T19:17:00Z"/>
          <w:lang w:eastAsia="en-AU"/>
        </w:rPr>
        <w:pPrChange w:id="2167" w:author="Martin Ruppert - M91221" w:date="2019-06-03T23:31:00Z">
          <w:pPr/>
        </w:pPrChange>
      </w:pPr>
      <w:del w:id="2168" w:author="Martin Ruppert - M91221" w:date="2019-06-03T19:17:00Z">
        <w:r w:rsidRPr="00B759CA" w:rsidDel="00603698">
          <w:rPr>
            <w:lang w:eastAsia="en-AU"/>
          </w:rPr>
          <w:delText xml:space="preserve">The following steps </w:delText>
        </w:r>
        <w:r w:rsidR="006308AB" w:rsidDel="00603698">
          <w:rPr>
            <w:lang w:eastAsia="en-AU"/>
          </w:rPr>
          <w:delText>will</w:delText>
        </w:r>
        <w:r w:rsidR="007B4F3B" w:rsidDel="00603698">
          <w:rPr>
            <w:lang w:eastAsia="en-AU"/>
          </w:rPr>
          <w:delText xml:space="preserve"> rename the default </w:delText>
        </w:r>
        <w:r w:rsidR="004D3883" w:rsidDel="00603698">
          <w:rPr>
            <w:lang w:eastAsia="en-AU"/>
          </w:rPr>
          <w:delText>Harmony Application from app to ledcontrol. This application configuration will be used to generate the periodic LED flasher.</w:delText>
        </w:r>
      </w:del>
    </w:p>
    <w:p w14:paraId="10921D14" w14:textId="7F98072F" w:rsidR="009747E8" w:rsidRPr="00B759CA" w:rsidDel="00603698" w:rsidRDefault="009747E8">
      <w:pPr>
        <w:pStyle w:val="ListParagraph"/>
        <w:numPr>
          <w:ilvl w:val="0"/>
          <w:numId w:val="31"/>
        </w:numPr>
        <w:rPr>
          <w:del w:id="2169" w:author="Martin Ruppert - M91221" w:date="2019-06-03T19:17:00Z"/>
          <w:lang w:eastAsia="en-AU"/>
        </w:rPr>
        <w:pPrChange w:id="2170" w:author="Martin Ruppert - M91221" w:date="2019-06-03T23:31:00Z">
          <w:pPr/>
        </w:pPrChange>
      </w:pPr>
    </w:p>
    <w:p w14:paraId="10921D15" w14:textId="15493A49" w:rsidR="002718C7" w:rsidDel="00603698" w:rsidRDefault="002718C7">
      <w:pPr>
        <w:pStyle w:val="ListParagraph"/>
        <w:numPr>
          <w:ilvl w:val="0"/>
          <w:numId w:val="31"/>
        </w:numPr>
        <w:rPr>
          <w:del w:id="2171" w:author="Martin Ruppert - M91221" w:date="2019-06-03T19:17:00Z"/>
        </w:rPr>
        <w:pPrChange w:id="2172" w:author="Martin Ruppert - M91221" w:date="2019-06-03T23:31:00Z">
          <w:pPr>
            <w:pStyle w:val="NumberedList"/>
          </w:pPr>
        </w:pPrChange>
      </w:pPr>
      <w:del w:id="2173" w:author="Martin Ruppert - M91221" w:date="2019-06-03T19:17:00Z">
        <w:r w:rsidDel="00603698">
          <w:delText>Expand the</w:delText>
        </w:r>
        <w:r w:rsidR="003C7A0A" w:rsidDel="00603698">
          <w:delText xml:space="preserve"> following tree path: </w:delText>
        </w:r>
        <w:r w:rsidRPr="00B759CA" w:rsidDel="00603698">
          <w:rPr>
            <w:rStyle w:val="MHCTree"/>
          </w:rPr>
          <w:delText>Application Configuration</w:delText>
        </w:r>
        <w:r w:rsidR="003C7A0A" w:rsidDel="00603698">
          <w:sym w:font="Wingdings 3" w:char="F086"/>
        </w:r>
        <w:r w:rsidRPr="00B759CA" w:rsidDel="00603698">
          <w:rPr>
            <w:rStyle w:val="MHCTree"/>
          </w:rPr>
          <w:delText>Application 0 Configuration</w:delText>
        </w:r>
        <w:r w:rsidDel="00603698">
          <w:delText>.</w:delText>
        </w:r>
      </w:del>
    </w:p>
    <w:p w14:paraId="10921D16" w14:textId="1E096057" w:rsidR="002718C7" w:rsidDel="00603698" w:rsidRDefault="002718C7">
      <w:pPr>
        <w:pStyle w:val="ListParagraph"/>
        <w:numPr>
          <w:ilvl w:val="0"/>
          <w:numId w:val="31"/>
        </w:numPr>
        <w:rPr>
          <w:del w:id="2174" w:author="Martin Ruppert - M91221" w:date="2019-06-03T19:17:00Z"/>
        </w:rPr>
        <w:pPrChange w:id="2175" w:author="Martin Ruppert - M91221" w:date="2019-06-03T23:31:00Z">
          <w:pPr>
            <w:pStyle w:val="NumberedList"/>
          </w:pPr>
        </w:pPrChange>
      </w:pPr>
      <w:bookmarkStart w:id="2176" w:name="_Ref455770951"/>
      <w:del w:id="2177" w:author="Martin Ruppert - M91221" w:date="2019-06-03T19:17:00Z">
        <w:r w:rsidDel="00603698">
          <w:delText xml:space="preserve">Change the </w:delText>
        </w:r>
        <w:r w:rsidRPr="003B48DE" w:rsidDel="00603698">
          <w:rPr>
            <w:rStyle w:val="MHCOption"/>
          </w:rPr>
          <w:delText>Application Name</w:delText>
        </w:r>
        <w:r w:rsidDel="00603698">
          <w:delText xml:space="preserve"> option</w:delText>
        </w:r>
        <w:r w:rsidR="00A53E51" w:rsidDel="00603698">
          <w:delText xml:space="preserve"> </w:delText>
        </w:r>
        <w:r w:rsidDel="00603698">
          <w:delText xml:space="preserve">from </w:delText>
        </w:r>
        <w:r w:rsidRPr="003B48DE" w:rsidDel="00603698">
          <w:rPr>
            <w:rStyle w:val="MHCTextBox"/>
          </w:rPr>
          <w:delText>app</w:delText>
        </w:r>
        <w:r w:rsidDel="00603698">
          <w:delText xml:space="preserve"> to </w:delText>
        </w:r>
        <w:r w:rsidRPr="003B48DE" w:rsidDel="00603698">
          <w:rPr>
            <w:rStyle w:val="MHCTextBox"/>
          </w:rPr>
          <w:delText>ledcontrol</w:delText>
        </w:r>
        <w:r w:rsidDel="00603698">
          <w:delText>.</w:delText>
        </w:r>
        <w:bookmarkEnd w:id="2176"/>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D18" w14:textId="744F33CA" w:rsidTr="001458B3">
        <w:trPr>
          <w:del w:id="2178" w:author="Martin Ruppert - M91221" w:date="2019-06-03T19:17:00Z"/>
        </w:trPr>
        <w:tc>
          <w:tcPr>
            <w:tcW w:w="9016" w:type="dxa"/>
            <w:shd w:val="clear" w:color="auto" w:fill="auto"/>
            <w:vAlign w:val="center"/>
          </w:tcPr>
          <w:p w14:paraId="10921D17" w14:textId="17BE22F1" w:rsidR="00955E5C" w:rsidRPr="001458B3" w:rsidDel="00603698" w:rsidRDefault="005B3261">
            <w:pPr>
              <w:pStyle w:val="ListParagraph"/>
              <w:numPr>
                <w:ilvl w:val="0"/>
                <w:numId w:val="31"/>
              </w:numPr>
              <w:rPr>
                <w:del w:id="2179" w:author="Martin Ruppert - M91221" w:date="2019-06-03T19:17:00Z"/>
              </w:rPr>
              <w:pPrChange w:id="2180" w:author="Martin Ruppert - M91221" w:date="2019-06-03T23:31:00Z">
                <w:pPr/>
              </w:pPrChange>
            </w:pPr>
            <w:del w:id="2181" w:author="Martin Ruppert - M91221" w:date="2019-06-03T19:17:00Z">
              <w:r w:rsidDel="00603698">
                <w:rPr>
                  <w:noProof/>
                  <w:lang w:eastAsia="en-AU"/>
                </w:rPr>
                <mc:AlternateContent>
                  <mc:Choice Requires="wps">
                    <w:drawing>
                      <wp:anchor distT="0" distB="0" distL="114300" distR="114300" simplePos="0" relativeHeight="251108864"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933B6" id="Rounded Rectangle 122" o:spid="_x0000_s1026" style="position:absolute;margin-left:28.5pt;margin-top:59.4pt;width:151.5pt;height:18.2pt;z-index:2511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0BC628E5" w:rsidR="007B4F3B" w:rsidDel="00603698" w:rsidRDefault="005169A8">
      <w:pPr>
        <w:pStyle w:val="ListParagraph"/>
        <w:numPr>
          <w:ilvl w:val="0"/>
          <w:numId w:val="31"/>
        </w:numPr>
        <w:rPr>
          <w:del w:id="2182" w:author="Martin Ruppert - M91221" w:date="2019-06-03T19:17:00Z"/>
        </w:rPr>
        <w:pPrChange w:id="2183" w:author="Martin Ruppert - M91221" w:date="2019-06-03T23:31:00Z">
          <w:pPr>
            <w:pStyle w:val="Heading2"/>
          </w:pPr>
        </w:pPrChange>
      </w:pPr>
      <w:bookmarkStart w:id="2184" w:name="_Toc488278766"/>
      <w:del w:id="2185" w:author="Martin Ruppert - M91221" w:date="2019-06-03T19:17:00Z">
        <w:r w:rsidDel="00603698">
          <w:delText xml:space="preserve">MHC: </w:delText>
        </w:r>
        <w:r w:rsidR="007B4F3B" w:rsidDel="00603698">
          <w:delText>Project Generation</w:delText>
        </w:r>
        <w:bookmarkEnd w:id="2184"/>
      </w:del>
    </w:p>
    <w:p w14:paraId="10921D1A" w14:textId="09A7E5BF" w:rsidR="00B759CA" w:rsidDel="00603698" w:rsidRDefault="006308AB">
      <w:pPr>
        <w:pStyle w:val="ListParagraph"/>
        <w:numPr>
          <w:ilvl w:val="0"/>
          <w:numId w:val="31"/>
        </w:numPr>
        <w:rPr>
          <w:del w:id="2186" w:author="Martin Ruppert - M91221" w:date="2019-06-03T19:17:00Z"/>
        </w:rPr>
        <w:pPrChange w:id="2187" w:author="Martin Ruppert - M91221" w:date="2019-06-03T23:31:00Z">
          <w:pPr/>
        </w:pPrChange>
      </w:pPr>
      <w:del w:id="2188" w:author="Martin Ruppert - M91221" w:date="2019-06-03T19:17:00Z">
        <w:r w:rsidDel="00603698">
          <w:delText>The</w:delText>
        </w:r>
        <w:r w:rsidR="007B4F3B" w:rsidDel="00603698">
          <w:delText xml:space="preserve"> MHC Configuration for Lab 1 is</w:delText>
        </w:r>
        <w:r w:rsidR="00955E5C" w:rsidDel="00603698">
          <w:delText xml:space="preserve"> now</w:delText>
        </w:r>
        <w:r w:rsidR="007B4F3B" w:rsidDel="00603698">
          <w:delText xml:space="preserve"> complete</w:delText>
        </w:r>
        <w:r w:rsidDel="00603698">
          <w:delText>. T</w:delText>
        </w:r>
        <w:r w:rsidR="007B4F3B" w:rsidDel="00603698">
          <w:delText xml:space="preserve">he </w:delText>
        </w:r>
        <w:r w:rsidR="00B759CA" w:rsidRPr="00B759CA" w:rsidDel="00603698">
          <w:delText xml:space="preserve">following steps </w:delText>
        </w:r>
        <w:r w:rsidR="00545470" w:rsidDel="00603698">
          <w:delText xml:space="preserve">will </w:delText>
        </w:r>
        <w:r w:rsidR="00B759CA" w:rsidRPr="00B759CA" w:rsidDel="00603698">
          <w:delText>generate the</w:delText>
        </w:r>
        <w:r w:rsidR="00545470" w:rsidDel="00603698">
          <w:delText xml:space="preserve"> new</w:delText>
        </w:r>
        <w:r w:rsidR="006C7F48" w:rsidDel="00603698">
          <w:delText xml:space="preserve"> Harmony Project.</w:delText>
        </w:r>
      </w:del>
    </w:p>
    <w:p w14:paraId="10921D1B" w14:textId="09258511" w:rsidR="009747E8" w:rsidDel="00603698" w:rsidRDefault="009747E8">
      <w:pPr>
        <w:pStyle w:val="ListParagraph"/>
        <w:numPr>
          <w:ilvl w:val="0"/>
          <w:numId w:val="31"/>
        </w:numPr>
        <w:rPr>
          <w:del w:id="2189" w:author="Martin Ruppert - M91221" w:date="2019-06-03T19:17:00Z"/>
        </w:rPr>
        <w:pPrChange w:id="2190" w:author="Martin Ruppert - M91221" w:date="2019-06-03T23:31:00Z">
          <w:pPr/>
        </w:pPrChange>
      </w:pPr>
    </w:p>
    <w:p w14:paraId="10921D1C" w14:textId="3EEECA16" w:rsidR="002718C7" w:rsidDel="00603698" w:rsidRDefault="007B4F3B">
      <w:pPr>
        <w:pStyle w:val="ListParagraph"/>
        <w:numPr>
          <w:ilvl w:val="0"/>
          <w:numId w:val="31"/>
        </w:numPr>
        <w:rPr>
          <w:del w:id="2191" w:author="Martin Ruppert - M91221" w:date="2019-06-03T19:17:00Z"/>
        </w:rPr>
        <w:pPrChange w:id="2192" w:author="Martin Ruppert - M91221" w:date="2019-06-03T23:31:00Z">
          <w:pPr>
            <w:pStyle w:val="NumberedList"/>
          </w:pPr>
        </w:pPrChange>
      </w:pPr>
      <w:del w:id="2193" w:author="Martin Ruppert - M91221" w:date="2019-06-03T19:17:00Z">
        <w:r w:rsidDel="00603698">
          <w:delText xml:space="preserve">Click </w:delText>
        </w:r>
        <w:r w:rsidR="003C7A0A" w:rsidDel="00603698">
          <w:delText xml:space="preserve">on </w:delText>
        </w:r>
        <w:r w:rsidDel="00603698">
          <w:delText xml:space="preserve">the </w:delText>
        </w:r>
        <w:r w:rsidR="002718C7" w:rsidRPr="003B48DE" w:rsidDel="00603698">
          <w:rPr>
            <w:rStyle w:val="IconName"/>
          </w:rPr>
          <w:delText>Generate Code</w:delText>
        </w:r>
        <w:r w:rsidR="002718C7" w:rsidDel="00603698">
          <w:delText xml:space="preserve"> </w:delText>
        </w:r>
        <w:r w:rsidR="007A28F6" w:rsidDel="00603698">
          <w:delText>icon</w:delText>
        </w:r>
        <w:r w:rsidR="002718C7"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1E" w14:textId="34CEE9DB" w:rsidTr="001458B3">
        <w:trPr>
          <w:del w:id="2194" w:author="Martin Ruppert - M91221" w:date="2019-06-03T19:17:00Z"/>
        </w:trPr>
        <w:tc>
          <w:tcPr>
            <w:tcW w:w="9016" w:type="dxa"/>
            <w:shd w:val="clear" w:color="auto" w:fill="auto"/>
            <w:vAlign w:val="center"/>
          </w:tcPr>
          <w:p w14:paraId="10921D1D" w14:textId="2FB1030E" w:rsidR="00D233E9" w:rsidRPr="001458B3" w:rsidDel="00603698" w:rsidRDefault="005B3261">
            <w:pPr>
              <w:pStyle w:val="ListParagraph"/>
              <w:numPr>
                <w:ilvl w:val="0"/>
                <w:numId w:val="31"/>
              </w:numPr>
              <w:rPr>
                <w:del w:id="2195" w:author="Martin Ruppert - M91221" w:date="2019-06-03T19:17:00Z"/>
              </w:rPr>
              <w:pPrChange w:id="2196" w:author="Martin Ruppert - M91221" w:date="2019-06-03T23:31:00Z">
                <w:pPr/>
              </w:pPrChange>
            </w:pPr>
            <w:del w:id="2197" w:author="Martin Ruppert - M91221" w:date="2019-06-03T19:17:00Z">
              <w:r w:rsidDel="00603698">
                <w:rPr>
                  <w:noProof/>
                  <w:lang w:eastAsia="en-AU"/>
                </w:rPr>
                <mc:AlternateContent>
                  <mc:Choice Requires="wps">
                    <w:drawing>
                      <wp:anchor distT="0" distB="0" distL="114300" distR="114300" simplePos="0" relativeHeight="251121152"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02E82" id="Rounded Rectangle 124" o:spid="_x0000_s1026" style="position:absolute;margin-left:94.25pt;margin-top:18.55pt;width:57.4pt;height:26.6pt;z-index:2511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AAE069B" w:rsidR="002718C7" w:rsidDel="00603698" w:rsidRDefault="002718C7">
      <w:pPr>
        <w:pStyle w:val="ListParagraph"/>
        <w:numPr>
          <w:ilvl w:val="0"/>
          <w:numId w:val="31"/>
        </w:numPr>
        <w:rPr>
          <w:del w:id="2198" w:author="Martin Ruppert - M91221" w:date="2019-06-03T19:17:00Z"/>
        </w:rPr>
        <w:pPrChange w:id="2199" w:author="Martin Ruppert - M91221" w:date="2019-06-03T23:31:00Z">
          <w:pPr>
            <w:pStyle w:val="NumberedList"/>
          </w:pPr>
        </w:pPrChange>
      </w:pPr>
      <w:del w:id="2200" w:author="Martin Ruppert - M91221" w:date="2019-06-03T19:17:00Z">
        <w:r w:rsidDel="00603698">
          <w:delText xml:space="preserve">In the </w:delText>
        </w:r>
        <w:r w:rsidRPr="007D69E2" w:rsidDel="00603698">
          <w:rPr>
            <w:rStyle w:val="WindowOrDialogName"/>
          </w:rPr>
          <w:delText>Modified Configuration</w:delText>
        </w:r>
        <w:r w:rsidDel="00603698">
          <w:delText xml:space="preserve"> </w:delText>
        </w:r>
        <w:r w:rsidR="003C7A0A" w:rsidDel="00603698">
          <w:delText>window</w:delText>
        </w:r>
        <w:r w:rsidDel="00603698">
          <w:delText xml:space="preserve"> </w:delText>
        </w:r>
        <w:r w:rsidR="003C7A0A" w:rsidDel="00603698">
          <w:delText xml:space="preserve">click on </w:delText>
        </w:r>
        <w:r w:rsidRPr="00921EBE" w:rsidDel="00603698">
          <w:rPr>
            <w:rStyle w:val="DialogButton"/>
          </w:rPr>
          <w:delText>Save</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243"/>
      </w:tblGrid>
      <w:tr w:rsidR="00D233E9" w:rsidRPr="001458B3" w:rsidDel="00603698" w14:paraId="10921D21" w14:textId="2BAD9DBE" w:rsidTr="001458B3">
        <w:trPr>
          <w:del w:id="2201" w:author="Martin Ruppert - M91221" w:date="2019-06-03T19:17:00Z"/>
        </w:trPr>
        <w:tc>
          <w:tcPr>
            <w:tcW w:w="9016" w:type="dxa"/>
            <w:shd w:val="clear" w:color="auto" w:fill="auto"/>
            <w:vAlign w:val="center"/>
          </w:tcPr>
          <w:p w14:paraId="10921D20" w14:textId="285A4FA1" w:rsidR="00D233E9" w:rsidRPr="001458B3" w:rsidDel="00603698" w:rsidRDefault="005B3261">
            <w:pPr>
              <w:pStyle w:val="ListParagraph"/>
              <w:numPr>
                <w:ilvl w:val="0"/>
                <w:numId w:val="31"/>
              </w:numPr>
              <w:rPr>
                <w:del w:id="2202" w:author="Martin Ruppert - M91221" w:date="2019-06-03T19:17:00Z"/>
              </w:rPr>
              <w:pPrChange w:id="2203" w:author="Martin Ruppert - M91221" w:date="2019-06-03T23:31:00Z">
                <w:pPr/>
              </w:pPrChange>
            </w:pPr>
            <w:del w:id="2204" w:author="Martin Ruppert - M91221" w:date="2019-06-03T19:17:00Z">
              <w:r w:rsidDel="00603698">
                <w:rPr>
                  <w:noProof/>
                  <w:lang w:eastAsia="en-AU"/>
                </w:rPr>
                <mc:AlternateContent>
                  <mc:Choice Requires="wps">
                    <w:drawing>
                      <wp:anchor distT="0" distB="0" distL="114300" distR="114300" simplePos="0" relativeHeight="251170304"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CE2DD" id="Rounded Rectangle 148" o:spid="_x0000_s1026" style="position:absolute;margin-left:298.85pt;margin-top:62pt;width:69.5pt;height:21.4pt;z-index:2511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E895C16" w:rsidR="006308AB" w:rsidDel="00603698" w:rsidRDefault="006308AB">
      <w:pPr>
        <w:pStyle w:val="ListParagraph"/>
        <w:numPr>
          <w:ilvl w:val="0"/>
          <w:numId w:val="31"/>
        </w:numPr>
        <w:rPr>
          <w:del w:id="2205" w:author="Martin Ruppert - M91221" w:date="2019-06-03T19:17:00Z"/>
        </w:rPr>
        <w:pPrChange w:id="2206" w:author="Martin Ruppert - M91221" w:date="2019-06-03T23:31:00Z">
          <w:pPr>
            <w:pStyle w:val="NumberedList"/>
            <w:numPr>
              <w:ilvl w:val="0"/>
              <w:numId w:val="0"/>
            </w:numPr>
            <w:ind w:left="0" w:firstLine="0"/>
          </w:pPr>
        </w:pPrChange>
      </w:pPr>
    </w:p>
    <w:p w14:paraId="10921D23" w14:textId="7E361410" w:rsidR="00EC4028" w:rsidDel="00603698" w:rsidRDefault="00EC4028">
      <w:pPr>
        <w:pStyle w:val="ListParagraph"/>
        <w:numPr>
          <w:ilvl w:val="0"/>
          <w:numId w:val="31"/>
        </w:numPr>
        <w:rPr>
          <w:del w:id="2207" w:author="Martin Ruppert - M91221" w:date="2019-06-03T19:17:00Z"/>
          <w:rFonts w:eastAsia="Times New Roman"/>
          <w:lang w:eastAsia="en-AU"/>
        </w:rPr>
        <w:pPrChange w:id="2208"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209" w:author="Martin Ruppert - M91221" w:date="2019-06-03T19:17:00Z">
        <w:r w:rsidDel="00603698">
          <w:br w:type="page"/>
        </w:r>
      </w:del>
    </w:p>
    <w:p w14:paraId="10921D24" w14:textId="7CC6D5F4" w:rsidR="002718C7" w:rsidDel="00603698" w:rsidRDefault="00380C26">
      <w:pPr>
        <w:pStyle w:val="ListParagraph"/>
        <w:numPr>
          <w:ilvl w:val="0"/>
          <w:numId w:val="31"/>
        </w:numPr>
        <w:rPr>
          <w:del w:id="2210" w:author="Martin Ruppert - M91221" w:date="2019-06-03T19:17:00Z"/>
        </w:rPr>
        <w:pPrChange w:id="2211" w:author="Martin Ruppert - M91221" w:date="2019-06-03T23:31:00Z">
          <w:pPr>
            <w:pStyle w:val="NumberedList"/>
          </w:pPr>
        </w:pPrChange>
      </w:pPr>
      <w:del w:id="2212" w:author="Martin Ruppert - M91221" w:date="2019-06-03T19:17:00Z">
        <w:r w:rsidDel="00603698">
          <w:delText>I</w:delText>
        </w:r>
        <w:r w:rsidR="002718C7" w:rsidDel="00603698">
          <w:delText xml:space="preserve">n the </w:delText>
        </w:r>
        <w:r w:rsidR="002718C7" w:rsidRPr="007D69E2" w:rsidDel="00603698">
          <w:rPr>
            <w:rStyle w:val="WindowOrDialogName"/>
          </w:rPr>
          <w:delText>Generate Project</w:delText>
        </w:r>
        <w:r w:rsidR="002718C7" w:rsidDel="00603698">
          <w:delText xml:space="preserve"> </w:delText>
        </w:r>
        <w:r w:rsidR="00545470" w:rsidDel="00603698">
          <w:delText>window</w:delText>
        </w:r>
        <w:r w:rsidR="00A71406" w:rsidDel="00603698">
          <w:delText>,</w:delText>
        </w:r>
        <w:r w:rsidR="002718C7" w:rsidDel="00603698">
          <w:delText xml:space="preserve"> you will be prompted about the code merging strategy. </w:delText>
        </w:r>
        <w:r w:rsidR="006308AB" w:rsidDel="00603698">
          <w:delText>S</w:delText>
        </w:r>
        <w:r w:rsidR="002718C7" w:rsidDel="00603698">
          <w:delText xml:space="preserve">elect the </w:delText>
        </w:r>
        <w:r w:rsidR="002718C7" w:rsidRPr="00B759CA" w:rsidDel="00603698">
          <w:rPr>
            <w:rStyle w:val="EnteredValue"/>
          </w:rPr>
          <w:delText>Prompt Merge For All User Changes</w:delText>
        </w:r>
        <w:r w:rsidR="002718C7" w:rsidDel="00603698">
          <w:delText xml:space="preserve"> option.</w:delText>
        </w:r>
      </w:del>
    </w:p>
    <w:p w14:paraId="10921D25" w14:textId="4B846007" w:rsidR="00D233E9" w:rsidDel="00603698" w:rsidRDefault="00D233E9">
      <w:pPr>
        <w:pStyle w:val="ListParagraph"/>
        <w:numPr>
          <w:ilvl w:val="0"/>
          <w:numId w:val="31"/>
        </w:numPr>
        <w:rPr>
          <w:del w:id="2213" w:author="Martin Ruppert - M91221" w:date="2019-06-03T19:17:00Z"/>
        </w:rPr>
        <w:pPrChange w:id="2214" w:author="Martin Ruppert - M91221" w:date="2019-06-03T23:31:00Z">
          <w:pPr>
            <w:pStyle w:val="NumberedList"/>
          </w:pPr>
        </w:pPrChange>
      </w:pPr>
      <w:del w:id="2215" w:author="Martin Ruppert - M91221" w:date="2019-06-03T19:17:00Z">
        <w:r w:rsidDel="00603698">
          <w:delText xml:space="preserve">Click on </w:delText>
        </w:r>
        <w:r w:rsidRPr="00B759CA" w:rsidDel="00603698">
          <w:rPr>
            <w:rStyle w:val="DialogButton"/>
          </w:rPr>
          <w:delText>Generate</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27" w14:textId="4C56A9DD" w:rsidTr="001458B3">
        <w:trPr>
          <w:del w:id="2216" w:author="Martin Ruppert - M91221" w:date="2019-06-03T19:17:00Z"/>
        </w:trPr>
        <w:tc>
          <w:tcPr>
            <w:tcW w:w="9016" w:type="dxa"/>
            <w:shd w:val="clear" w:color="auto" w:fill="auto"/>
            <w:vAlign w:val="center"/>
          </w:tcPr>
          <w:p w14:paraId="10921D26" w14:textId="5DC0E679" w:rsidR="00D233E9" w:rsidRPr="001458B3" w:rsidDel="00603698" w:rsidRDefault="009C25A4">
            <w:pPr>
              <w:pStyle w:val="ListParagraph"/>
              <w:numPr>
                <w:ilvl w:val="0"/>
                <w:numId w:val="31"/>
              </w:numPr>
              <w:rPr>
                <w:del w:id="2217" w:author="Martin Ruppert - M91221" w:date="2019-06-03T19:17:00Z"/>
              </w:rPr>
              <w:pPrChange w:id="2218" w:author="Martin Ruppert - M91221" w:date="2019-06-03T23:31:00Z">
                <w:pPr/>
              </w:pPrChange>
            </w:pPr>
            <w:del w:id="2219" w:author="Martin Ruppert - M91221" w:date="2019-06-03T19:17:00Z">
              <w:r w:rsidDel="00603698">
                <w:rPr>
                  <w:noProof/>
                  <w:lang w:eastAsia="en-AU"/>
                </w:rPr>
                <mc:AlternateContent>
                  <mc:Choice Requires="wps">
                    <w:drawing>
                      <wp:anchor distT="0" distB="0" distL="114300" distR="114300" simplePos="0" relativeHeight="25114572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17D11" id="Rounded Rectangle 137" o:spid="_x0000_s1026" style="position:absolute;margin-left:256.2pt;margin-top:183.1pt;width:57.1pt;height:23.95pt;z-index:2511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158016"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74021" id="Rounded Rectangle 139" o:spid="_x0000_s1026" style="position:absolute;margin-left:138.6pt;margin-top:34.3pt;width:224pt;height:20.3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163F635F" w:rsidR="00D233E9" w:rsidDel="00603698" w:rsidRDefault="00545470">
      <w:pPr>
        <w:pStyle w:val="ListParagraph"/>
        <w:numPr>
          <w:ilvl w:val="0"/>
          <w:numId w:val="31"/>
        </w:numPr>
        <w:rPr>
          <w:del w:id="2220" w:author="Martin Ruppert - M91221" w:date="2019-06-03T19:17:00Z"/>
        </w:rPr>
        <w:pPrChange w:id="2221" w:author="Martin Ruppert - M91221" w:date="2019-06-03T23:31:00Z">
          <w:pPr>
            <w:ind w:left="567"/>
          </w:pPr>
        </w:pPrChange>
      </w:pPr>
      <w:del w:id="2222" w:author="Martin Ruppert - M91221" w:date="2019-06-03T19:17:00Z">
        <w:r w:rsidDel="00603698">
          <w:delText>MHC will now populate the project with the re</w:delText>
        </w:r>
        <w:r w:rsidR="001672E8" w:rsidDel="00603698">
          <w:delText>quired source and header files.</w:delText>
        </w:r>
      </w:del>
    </w:p>
    <w:p w14:paraId="10921D29" w14:textId="5F0F25ED" w:rsidR="00D233E9" w:rsidDel="00603698" w:rsidRDefault="009747E8">
      <w:pPr>
        <w:pStyle w:val="ListParagraph"/>
        <w:numPr>
          <w:ilvl w:val="0"/>
          <w:numId w:val="31"/>
        </w:numPr>
        <w:rPr>
          <w:del w:id="2223" w:author="Martin Ruppert - M91221" w:date="2019-06-03T19:17:00Z"/>
        </w:rPr>
        <w:pPrChange w:id="2224" w:author="Martin Ruppert - M91221" w:date="2019-06-03T23:31:00Z">
          <w:pPr>
            <w:pStyle w:val="NumberedList"/>
          </w:pPr>
        </w:pPrChange>
      </w:pPr>
      <w:del w:id="2225" w:author="Martin Ruppert - M91221" w:date="2019-06-03T19:17:00Z">
        <w:r w:rsidDel="00603698">
          <w:delText xml:space="preserve">After the MHC has finished generating the project, go to </w:delText>
        </w:r>
        <w:r w:rsidR="00D233E9" w:rsidDel="00603698">
          <w:delText xml:space="preserve">the </w:delText>
        </w:r>
        <w:r w:rsidR="00D233E9" w:rsidRPr="00AA4179" w:rsidDel="00603698">
          <w:rPr>
            <w:rStyle w:val="WindowOrDialogName"/>
          </w:rPr>
          <w:delText>Projects</w:delText>
        </w:r>
        <w:r w:rsidR="00D233E9" w:rsidDel="00603698">
          <w:delText xml:space="preserve"> window, expand the </w:delText>
        </w:r>
        <w:r w:rsidR="009C25A4" w:rsidDel="00603698">
          <w:rPr>
            <w:rStyle w:val="FolderPath"/>
          </w:rPr>
          <w:delText>net1l</w:delText>
        </w:r>
        <w:r w:rsidR="00D233E9" w:rsidRPr="00AA4179" w:rsidDel="00603698">
          <w:rPr>
            <w:rStyle w:val="FolderPath"/>
          </w:rPr>
          <w:delText>ab1</w:delText>
        </w:r>
        <w:r w:rsidR="00D233E9" w:rsidDel="00603698">
          <w:delText xml:space="preserve"> project </w:delText>
        </w:r>
        <w:r w:rsidR="00AA4179" w:rsidDel="00603698">
          <w:delText>folder</w:delText>
        </w:r>
        <w:r w:rsidR="00D233E9" w:rsidDel="00603698">
          <w:delText>, and then expand</w:delText>
        </w:r>
        <w:r w:rsidR="00545470" w:rsidDel="00603698">
          <w:delText xml:space="preserve"> the subfolders under</w:delText>
        </w:r>
        <w:r w:rsidR="00D233E9" w:rsidDel="00603698">
          <w:delText xml:space="preserve"> </w:delText>
        </w:r>
        <w:r w:rsidR="00D233E9" w:rsidRPr="00AA4179" w:rsidDel="00603698">
          <w:rPr>
            <w:rStyle w:val="FolderPath"/>
          </w:rPr>
          <w:delText>Header Files</w:delText>
        </w:r>
        <w:r w:rsidR="00D233E9" w:rsidDel="00603698">
          <w:delText xml:space="preserve"> and </w:delText>
        </w:r>
        <w:r w:rsidR="00D233E9" w:rsidRPr="00AA4179" w:rsidDel="00603698">
          <w:rPr>
            <w:rStyle w:val="FolderPath"/>
          </w:rPr>
          <w:delText>Source Files</w:delText>
        </w:r>
        <w:r w:rsidR="00D233E9" w:rsidDel="00603698">
          <w:delText>. You should see</w:delText>
        </w:r>
        <w:r w:rsidR="00370D30" w:rsidDel="0060369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B" w14:textId="708A8F71" w:rsidTr="001458B3">
        <w:trPr>
          <w:del w:id="2226" w:author="Martin Ruppert - M91221" w:date="2019-06-03T19:17:00Z"/>
        </w:trPr>
        <w:tc>
          <w:tcPr>
            <w:tcW w:w="9638" w:type="dxa"/>
            <w:shd w:val="clear" w:color="auto" w:fill="auto"/>
            <w:vAlign w:val="center"/>
          </w:tcPr>
          <w:p w14:paraId="10921D2A" w14:textId="2CB9D76F" w:rsidR="006308AB" w:rsidRPr="001458B3" w:rsidDel="00603698" w:rsidRDefault="005B3261">
            <w:pPr>
              <w:pStyle w:val="ListParagraph"/>
              <w:numPr>
                <w:ilvl w:val="0"/>
                <w:numId w:val="31"/>
              </w:numPr>
              <w:rPr>
                <w:del w:id="2227" w:author="Martin Ruppert - M91221" w:date="2019-06-03T19:17:00Z"/>
              </w:rPr>
              <w:pPrChange w:id="2228" w:author="Martin Ruppert - M91221" w:date="2019-06-03T23:31:00Z">
                <w:pPr>
                  <w:pStyle w:val="NumberedList"/>
                  <w:numPr>
                    <w:ilvl w:val="0"/>
                    <w:numId w:val="0"/>
                  </w:numPr>
                  <w:ind w:left="0" w:firstLine="0"/>
                </w:pPr>
              </w:pPrChange>
            </w:pPr>
            <w:del w:id="2229" w:author="Martin Ruppert - M91221" w:date="2019-06-03T19:17:00Z">
              <w:r w:rsidRPr="000A5197" w:rsidDel="00603698">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2C9C3F3B" w:rsidR="002718C7" w:rsidDel="00603698" w:rsidRDefault="002718C7">
      <w:pPr>
        <w:pStyle w:val="ListParagraph"/>
        <w:numPr>
          <w:ilvl w:val="0"/>
          <w:numId w:val="31"/>
        </w:numPr>
        <w:rPr>
          <w:del w:id="2230" w:author="Martin Ruppert - M91221" w:date="2019-06-03T19:17:00Z"/>
        </w:rPr>
        <w:pPrChange w:id="2231" w:author="Martin Ruppert - M91221" w:date="2019-06-03T23:31:00Z">
          <w:pPr>
            <w:pStyle w:val="NumberedList"/>
          </w:pPr>
        </w:pPrChange>
      </w:pPr>
      <w:del w:id="2232" w:author="Martin Ruppert - M91221" w:date="2019-06-03T19:17:00Z">
        <w:r w:rsidDel="00603698">
          <w:delText>Close MHC by cl</w:delText>
        </w:r>
        <w:r w:rsidR="00BA0BA6" w:rsidDel="00603698">
          <w:delText>icking on the “</w:delText>
        </w:r>
        <w:r w:rsidR="007A28F6" w:rsidRPr="00BA0BA6" w:rsidDel="00603698">
          <w:rPr>
            <w:b/>
          </w:rPr>
          <w:delText>x</w:delText>
        </w:r>
        <w:r w:rsidR="00BA0BA6" w:rsidDel="00603698">
          <w:delText xml:space="preserve">” </w:delText>
        </w:r>
        <w:r w:rsidDel="00603698">
          <w:delText xml:space="preserve">icon in the </w:delText>
        </w:r>
        <w:r w:rsidR="006308AB" w:rsidDel="00603698">
          <w:rPr>
            <w:rStyle w:val="WindowOrDialogName"/>
          </w:rPr>
          <w:delText>MPLAB Harmony Configurator</w:delText>
        </w:r>
        <w:r w:rsidDel="00603698">
          <w:delText xml:space="preserve"> </w:delText>
        </w:r>
        <w:r w:rsidR="00AA4179" w:rsidDel="00603698">
          <w:delText>window</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E" w14:textId="6DFC39BA" w:rsidTr="001458B3">
        <w:trPr>
          <w:del w:id="2233" w:author="Martin Ruppert - M91221" w:date="2019-06-03T19:17:00Z"/>
        </w:trPr>
        <w:tc>
          <w:tcPr>
            <w:tcW w:w="9638" w:type="dxa"/>
            <w:shd w:val="clear" w:color="auto" w:fill="auto"/>
            <w:vAlign w:val="center"/>
          </w:tcPr>
          <w:p w14:paraId="10921D2D" w14:textId="6B85257E" w:rsidR="006308AB" w:rsidRPr="001458B3" w:rsidDel="00603698" w:rsidRDefault="005B3261">
            <w:pPr>
              <w:pStyle w:val="ListParagraph"/>
              <w:numPr>
                <w:ilvl w:val="0"/>
                <w:numId w:val="31"/>
              </w:numPr>
              <w:rPr>
                <w:del w:id="2234" w:author="Martin Ruppert - M91221" w:date="2019-06-03T19:17:00Z"/>
              </w:rPr>
              <w:pPrChange w:id="2235" w:author="Martin Ruppert - M91221" w:date="2019-06-03T23:31:00Z">
                <w:pPr>
                  <w:pStyle w:val="NumberedList"/>
                  <w:numPr>
                    <w:ilvl w:val="0"/>
                    <w:numId w:val="0"/>
                  </w:numPr>
                  <w:ind w:left="0" w:firstLine="0"/>
                </w:pPr>
              </w:pPrChange>
            </w:pPr>
            <w:del w:id="2236" w:author="Martin Ruppert - M91221" w:date="2019-06-03T19:17:00Z">
              <w:r w:rsidDel="00603698">
                <w:rPr>
                  <w:noProof/>
                </w:rPr>
                <mc:AlternateContent>
                  <mc:Choice Requires="wps">
                    <w:drawing>
                      <wp:anchor distT="0" distB="0" distL="114300" distR="114300" simplePos="0" relativeHeight="251133440"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D3743" id="Rounded Rectangle 134" o:spid="_x0000_s1026" style="position:absolute;margin-left:151.35pt;margin-top:1.65pt;width:17.9pt;height:18pt;z-index:2511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603698">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4B35183D" w:rsidR="002718C7" w:rsidDel="00603698" w:rsidRDefault="002718C7">
      <w:pPr>
        <w:pStyle w:val="ListParagraph"/>
        <w:numPr>
          <w:ilvl w:val="0"/>
          <w:numId w:val="31"/>
        </w:numPr>
        <w:rPr>
          <w:del w:id="2237" w:author="Martin Ruppert - M91221" w:date="2019-06-03T19:17:00Z"/>
          <w:lang w:eastAsia="en-AU"/>
        </w:rPr>
        <w:pPrChange w:id="2238" w:author="Martin Ruppert - M91221" w:date="2019-06-03T23:31:00Z">
          <w:pPr>
            <w:pStyle w:val="Heading2"/>
          </w:pPr>
        </w:pPrChange>
      </w:pPr>
      <w:bookmarkStart w:id="2239" w:name="_Toc488278767"/>
      <w:del w:id="2240" w:author="Martin Ruppert - M91221" w:date="2019-06-03T19:17:00Z">
        <w:r w:rsidDel="00603698">
          <w:rPr>
            <w:lang w:eastAsia="en-AU"/>
          </w:rPr>
          <w:delText>LED Flasher Implementation</w:delText>
        </w:r>
        <w:bookmarkEnd w:id="2239"/>
      </w:del>
    </w:p>
    <w:p w14:paraId="10921D30" w14:textId="2D0769BF" w:rsidR="00FF00DF" w:rsidDel="00603698" w:rsidRDefault="002718C7">
      <w:pPr>
        <w:pStyle w:val="ListParagraph"/>
        <w:numPr>
          <w:ilvl w:val="0"/>
          <w:numId w:val="31"/>
        </w:numPr>
        <w:rPr>
          <w:del w:id="2241" w:author="Martin Ruppert - M91221" w:date="2019-06-03T19:17:00Z"/>
          <w:lang w:eastAsia="en-AU"/>
        </w:rPr>
        <w:pPrChange w:id="2242" w:author="Martin Ruppert - M91221" w:date="2019-06-03T23:31:00Z">
          <w:pPr>
            <w:jc w:val="both"/>
          </w:pPr>
        </w:pPrChange>
      </w:pPr>
      <w:del w:id="2243" w:author="Martin Ruppert - M91221" w:date="2019-06-03T19:17:00Z">
        <w:r w:rsidDel="00603698">
          <w:rPr>
            <w:lang w:eastAsia="en-AU"/>
          </w:rPr>
          <w:delText>The L</w:delText>
        </w:r>
        <w:r w:rsidR="00AA4179" w:rsidDel="00603698">
          <w:rPr>
            <w:lang w:eastAsia="en-AU"/>
          </w:rPr>
          <w:delText>ED</w:delText>
        </w:r>
        <w:r w:rsidDel="00603698">
          <w:rPr>
            <w:lang w:eastAsia="en-AU"/>
          </w:rPr>
          <w:delText xml:space="preserve"> Flasher will be implemented in the </w:delText>
        </w:r>
        <w:r w:rsidRPr="00BA0BA6" w:rsidDel="00603698">
          <w:rPr>
            <w:i/>
            <w:lang w:eastAsia="en-AU"/>
          </w:rPr>
          <w:delText>ledcontrol</w:delText>
        </w:r>
        <w:r w:rsidDel="00603698">
          <w:rPr>
            <w:lang w:eastAsia="en-AU"/>
          </w:rPr>
          <w:delText xml:space="preserve"> application</w:delText>
        </w:r>
        <w:r w:rsidR="00F025C4" w:rsidDel="00603698">
          <w:rPr>
            <w:lang w:eastAsia="en-AU"/>
          </w:rPr>
          <w:delText xml:space="preserve"> configuration</w:delText>
        </w:r>
        <w:r w:rsidR="008B0AEC" w:rsidDel="00603698">
          <w:rPr>
            <w:lang w:eastAsia="en-AU"/>
          </w:rPr>
          <w:delText xml:space="preserve"> </w:delText>
        </w:r>
        <w:r w:rsidDel="00603698">
          <w:rPr>
            <w:lang w:eastAsia="en-AU"/>
          </w:rPr>
          <w:delText xml:space="preserve">that was setup in MHC. </w:delText>
        </w:r>
        <w:r w:rsidR="00FF00DF" w:rsidDel="00603698">
          <w:rPr>
            <w:lang w:eastAsia="en-AU"/>
          </w:rPr>
          <w:delText xml:space="preserve">The </w:delText>
        </w:r>
        <w:r w:rsidR="00FF00DF" w:rsidRPr="00DE7C97" w:rsidDel="00603698">
          <w:rPr>
            <w:lang w:eastAsia="en-AU"/>
          </w:rPr>
          <w:delText>Harmony</w:delText>
        </w:r>
        <w:r w:rsidR="00FF00DF" w:rsidRPr="00DE7C97" w:rsidDel="00603698">
          <w:rPr>
            <w:i/>
            <w:lang w:eastAsia="en-AU"/>
          </w:rPr>
          <w:delText xml:space="preserve"> System Timer Service</w:delText>
        </w:r>
        <w:r w:rsidR="00FF00DF" w:rsidDel="00603698">
          <w:rPr>
            <w:lang w:eastAsia="en-AU"/>
          </w:rPr>
          <w:delText xml:space="preserve"> </w:delText>
        </w:r>
        <w:r w:rsidR="00CD6A2B" w:rsidDel="00603698">
          <w:rPr>
            <w:lang w:eastAsia="en-AU"/>
          </w:rPr>
          <w:delText>is utilised t</w:delText>
        </w:r>
        <w:r w:rsidR="00FF00DF" w:rsidDel="00603698">
          <w:rPr>
            <w:lang w:eastAsia="en-AU"/>
          </w:rPr>
          <w:delText>o generate a non-blocking 500ms delay</w:delText>
        </w:r>
        <w:r w:rsidR="00F721CA" w:rsidDel="00603698">
          <w:rPr>
            <w:lang w:eastAsia="en-AU"/>
          </w:rPr>
          <w:delText xml:space="preserve">. When the delay period has elapsed, the I/O pin driving the LED will be toggled. </w:delText>
        </w:r>
        <w:r w:rsidR="00FF00DF" w:rsidDel="00603698">
          <w:rPr>
            <w:lang w:eastAsia="en-AU"/>
          </w:rPr>
          <w:delText>The System Timer Service is automatically added to the project when the TCP/IP Stack is enabled. In order to use the service there are a few steps that n</w:delText>
        </w:r>
        <w:r w:rsidR="009747E8" w:rsidDel="00603698">
          <w:rPr>
            <w:lang w:eastAsia="en-AU"/>
          </w:rPr>
          <w:delText>eed to be followed:</w:delText>
        </w:r>
      </w:del>
    </w:p>
    <w:p w14:paraId="10921D31" w14:textId="1070928A" w:rsidR="009747E8" w:rsidDel="00603698" w:rsidRDefault="009747E8">
      <w:pPr>
        <w:pStyle w:val="ListParagraph"/>
        <w:numPr>
          <w:ilvl w:val="0"/>
          <w:numId w:val="31"/>
        </w:numPr>
        <w:rPr>
          <w:del w:id="2244" w:author="Martin Ruppert - M91221" w:date="2019-06-03T19:17:00Z"/>
          <w:lang w:eastAsia="en-AU"/>
        </w:rPr>
        <w:pPrChange w:id="2245" w:author="Martin Ruppert - M91221" w:date="2019-06-03T23:31:00Z">
          <w:pPr>
            <w:jc w:val="both"/>
          </w:pPr>
        </w:pPrChange>
      </w:pPr>
    </w:p>
    <w:p w14:paraId="10921D32" w14:textId="0961D6BA" w:rsidR="00FF00DF" w:rsidRPr="00FF00DF" w:rsidDel="00603698" w:rsidRDefault="00FF00DF">
      <w:pPr>
        <w:pStyle w:val="ListParagraph"/>
        <w:numPr>
          <w:ilvl w:val="0"/>
          <w:numId w:val="31"/>
        </w:numPr>
        <w:rPr>
          <w:del w:id="2246" w:author="Martin Ruppert - M91221" w:date="2019-06-03T19:17:00Z"/>
        </w:rPr>
        <w:pPrChange w:id="2247" w:author="Martin Ruppert - M91221" w:date="2019-06-03T23:31:00Z">
          <w:pPr>
            <w:pStyle w:val="ListParagraph"/>
            <w:numPr>
              <w:numId w:val="23"/>
            </w:numPr>
            <w:ind w:hanging="360"/>
          </w:pPr>
        </w:pPrChange>
      </w:pPr>
      <w:del w:id="2248" w:author="Martin Ruppert - M91221" w:date="2019-06-03T19:17:00Z">
        <w:r w:rsidRPr="00FF00DF" w:rsidDel="00603698">
          <w:delText xml:space="preserve">The System Timer Service must be in a ready state. This is checked by calling the Harmony </w:delText>
        </w:r>
        <w:r w:rsidR="00CF48AA" w:rsidDel="00603698">
          <w:delText xml:space="preserve">function </w:delText>
        </w:r>
        <w:r w:rsidRPr="00CF48AA" w:rsidDel="00603698">
          <w:rPr>
            <w:rStyle w:val="InlineCodeChar"/>
          </w:rPr>
          <w:delText>SYS_TMR_Status(sysObj.systmr)</w:delText>
        </w:r>
        <w:r w:rsidR="00A2236E" w:rsidDel="00603698">
          <w:delText xml:space="preserve"> </w:delText>
        </w:r>
        <w:r w:rsidRPr="00FF00DF" w:rsidDel="00603698">
          <w:delText xml:space="preserve">and checking if the return value is </w:delText>
        </w:r>
        <w:r w:rsidRPr="00CF48AA" w:rsidDel="00603698">
          <w:rPr>
            <w:rStyle w:val="InlineCodeChar"/>
          </w:rPr>
          <w:delText>SYS_STATUS_READY</w:delText>
        </w:r>
        <w:r w:rsidRPr="00FF00DF" w:rsidDel="00603698">
          <w:delText>.</w:delText>
        </w:r>
      </w:del>
    </w:p>
    <w:p w14:paraId="10921D33" w14:textId="097751F3" w:rsidR="00FF00DF" w:rsidRPr="00FF00DF" w:rsidDel="00603698" w:rsidRDefault="00FF00DF">
      <w:pPr>
        <w:pStyle w:val="ListParagraph"/>
        <w:numPr>
          <w:ilvl w:val="0"/>
          <w:numId w:val="31"/>
        </w:numPr>
        <w:rPr>
          <w:del w:id="2249" w:author="Martin Ruppert - M91221" w:date="2019-06-03T19:17:00Z"/>
        </w:rPr>
        <w:pPrChange w:id="2250" w:author="Martin Ruppert - M91221" w:date="2019-06-03T23:31:00Z">
          <w:pPr/>
        </w:pPrChange>
      </w:pPr>
    </w:p>
    <w:p w14:paraId="10921D34" w14:textId="2DF3A3BE" w:rsidR="00FF00DF" w:rsidRPr="00FF00DF" w:rsidDel="00603698" w:rsidRDefault="00FF00DF">
      <w:pPr>
        <w:pStyle w:val="ListParagraph"/>
        <w:numPr>
          <w:ilvl w:val="0"/>
          <w:numId w:val="31"/>
        </w:numPr>
        <w:rPr>
          <w:del w:id="2251" w:author="Martin Ruppert - M91221" w:date="2019-06-03T19:17:00Z"/>
        </w:rPr>
        <w:pPrChange w:id="2252" w:author="Martin Ruppert - M91221" w:date="2019-06-03T23:31:00Z">
          <w:pPr>
            <w:pStyle w:val="ListParagraph"/>
            <w:numPr>
              <w:numId w:val="23"/>
            </w:numPr>
            <w:ind w:hanging="360"/>
          </w:pPr>
        </w:pPrChange>
      </w:pPr>
      <w:del w:id="2253" w:author="Martin Ruppert - M91221" w:date="2019-06-03T19:17:00Z">
        <w:r w:rsidRPr="00FF00DF" w:rsidDel="00603698">
          <w:delText>On</w:delText>
        </w:r>
        <w:r w:rsidR="000D0BC2" w:rsidDel="00603698">
          <w:delText>c</w:delText>
        </w:r>
        <w:r w:rsidRPr="00FF00DF" w:rsidDel="00603698">
          <w:delText xml:space="preserve">e the service is ready, the </w:delText>
        </w:r>
        <w:r w:rsidRPr="00CF48AA" w:rsidDel="00603698">
          <w:rPr>
            <w:rStyle w:val="InlineCodeChar"/>
          </w:rPr>
          <w:delText>SYS_TMR_DelayMS(uint32_t delayMs)</w:delText>
        </w:r>
        <w:r w:rsidRPr="00FF00DF" w:rsidDel="00603698">
          <w:delText xml:space="preserve"> </w:delText>
        </w:r>
        <w:r w:rsidR="00CF48AA" w:rsidDel="00603698">
          <w:delText>function</w:delText>
        </w:r>
        <w:r w:rsidRPr="00FF00DF" w:rsidDel="00603698">
          <w:delText xml:space="preserve"> is called to setup the desired delay time. The </w:delText>
        </w:r>
        <w:r w:rsidRPr="00CF48AA" w:rsidDel="00603698">
          <w:rPr>
            <w:rStyle w:val="InlineCodeChar"/>
          </w:rPr>
          <w:delText>delayMs</w:delText>
        </w:r>
        <w:r w:rsidRPr="00FF00DF" w:rsidDel="00603698">
          <w:delText xml:space="preserve"> parameter is the delay period (in milliseconds). The API will return with a value of </w:delText>
        </w:r>
        <w:r w:rsidRPr="00CF48AA" w:rsidDel="00603698">
          <w:rPr>
            <w:rStyle w:val="InlineCodeChar"/>
          </w:rPr>
          <w:delText>SYS_TMR_HANDLE</w:delText>
        </w:r>
        <w:r w:rsidR="00A2236E" w:rsidDel="00603698">
          <w:delText xml:space="preserve"> type</w:delText>
        </w:r>
        <w:r w:rsidR="00CF48AA" w:rsidDel="00603698">
          <w:delText xml:space="preserve"> and the returned </w:delText>
        </w:r>
        <w:r w:rsidR="009747E8" w:rsidDel="00603698">
          <w:delText xml:space="preserve">value (known as the </w:delText>
        </w:r>
        <w:r w:rsidR="00A2236E" w:rsidDel="00603698">
          <w:delText>handle)</w:delText>
        </w:r>
        <w:r w:rsidR="00CF48AA" w:rsidDel="00603698">
          <w:delText xml:space="preserve"> must be </w:delText>
        </w:r>
        <w:r w:rsidRPr="00FF00DF" w:rsidDel="00603698">
          <w:delText>stored.</w:delText>
        </w:r>
        <w:r w:rsidR="00CC6490" w:rsidDel="00603698">
          <w:delText xml:space="preserve"> The handle will be used for all future management of the timer.</w:delText>
        </w:r>
      </w:del>
    </w:p>
    <w:p w14:paraId="10921D35" w14:textId="76DD7747" w:rsidR="00FF00DF" w:rsidRPr="00FF00DF" w:rsidDel="00603698" w:rsidRDefault="00FF00DF">
      <w:pPr>
        <w:pStyle w:val="ListParagraph"/>
        <w:numPr>
          <w:ilvl w:val="0"/>
          <w:numId w:val="31"/>
        </w:numPr>
        <w:rPr>
          <w:del w:id="2254" w:author="Martin Ruppert - M91221" w:date="2019-06-03T19:17:00Z"/>
        </w:rPr>
        <w:pPrChange w:id="2255" w:author="Martin Ruppert - M91221" w:date="2019-06-03T23:31:00Z">
          <w:pPr/>
        </w:pPrChange>
      </w:pPr>
    </w:p>
    <w:p w14:paraId="10921D36" w14:textId="00DA2991" w:rsidR="00524959" w:rsidDel="00603698" w:rsidRDefault="001B002A">
      <w:pPr>
        <w:pStyle w:val="ListParagraph"/>
        <w:numPr>
          <w:ilvl w:val="0"/>
          <w:numId w:val="31"/>
        </w:numPr>
        <w:rPr>
          <w:del w:id="2256" w:author="Martin Ruppert - M91221" w:date="2019-06-03T19:17:00Z"/>
        </w:rPr>
        <w:pPrChange w:id="2257" w:author="Martin Ruppert - M91221" w:date="2019-06-03T23:31:00Z">
          <w:pPr>
            <w:pStyle w:val="ListParagraph"/>
            <w:numPr>
              <w:numId w:val="23"/>
            </w:numPr>
            <w:ind w:hanging="360"/>
          </w:pPr>
        </w:pPrChange>
      </w:pPr>
      <w:del w:id="2258" w:author="Martin Ruppert - M91221" w:date="2019-06-03T19:17:00Z">
        <w:r w:rsidDel="00603698">
          <w:delText>To check if the delay has</w:delText>
        </w:r>
        <w:r w:rsidR="00FF00DF" w:rsidRPr="00FF00DF" w:rsidDel="00603698">
          <w:delText xml:space="preserve"> elapsed, periodically call </w:delText>
        </w:r>
        <w:r w:rsidR="00FF00DF" w:rsidRPr="00CF48AA" w:rsidDel="00603698">
          <w:rPr>
            <w:rStyle w:val="InlineCodeChar"/>
          </w:rPr>
          <w:delText>SYS_TMR_DelayStatusGet(SYS_TMR_HANDLE handle)</w:delText>
        </w:r>
        <w:r w:rsidR="00FF00DF" w:rsidRPr="00FF00DF" w:rsidDel="00603698">
          <w:delText xml:space="preserve">. </w:delText>
        </w:r>
        <w:r w:rsidDel="00603698">
          <w:delText>When the delay has</w:delText>
        </w:r>
        <w:r w:rsidR="00FF00DF" w:rsidRPr="00FF00DF" w:rsidDel="00603698">
          <w:delText xml:space="preserve"> elapsed, the API will retu</w:delText>
        </w:r>
        <w:r w:rsidR="00524959" w:rsidDel="00603698">
          <w:delText xml:space="preserve">rn with a Boolean value of </w:delText>
        </w:r>
        <w:r w:rsidR="00524959" w:rsidRPr="009747E8" w:rsidDel="00603698">
          <w:rPr>
            <w:rStyle w:val="InlineCodeChar"/>
          </w:rPr>
          <w:delText>true</w:delText>
        </w:r>
        <w:r w:rsidR="00524959" w:rsidDel="00603698">
          <w:delText>.</w:delText>
        </w:r>
      </w:del>
    </w:p>
    <w:p w14:paraId="10921D37" w14:textId="6252F50D" w:rsidR="00524959" w:rsidDel="00603698" w:rsidRDefault="00524959">
      <w:pPr>
        <w:pStyle w:val="ListParagraph"/>
        <w:numPr>
          <w:ilvl w:val="0"/>
          <w:numId w:val="31"/>
        </w:numPr>
        <w:rPr>
          <w:del w:id="2259" w:author="Martin Ruppert - M91221" w:date="2019-06-03T19:17:00Z"/>
        </w:rPr>
        <w:pPrChange w:id="2260" w:author="Martin Ruppert - M91221" w:date="2019-06-03T23:31:00Z">
          <w:pPr>
            <w:pStyle w:val="ListParagraph"/>
          </w:pPr>
        </w:pPrChange>
      </w:pPr>
      <w:del w:id="2261" w:author="Martin Ruppert - M91221" w:date="2019-06-03T19:17:00Z">
        <w:r w:rsidDel="00603698">
          <w:delText xml:space="preserve"> </w:delText>
        </w:r>
      </w:del>
    </w:p>
    <w:p w14:paraId="10921D38" w14:textId="701B3000" w:rsidR="00CF48AA" w:rsidRPr="00FF00DF" w:rsidDel="00603698" w:rsidRDefault="00524959">
      <w:pPr>
        <w:pStyle w:val="ListParagraph"/>
        <w:numPr>
          <w:ilvl w:val="0"/>
          <w:numId w:val="31"/>
        </w:numPr>
        <w:rPr>
          <w:del w:id="2262" w:author="Martin Ruppert - M91221" w:date="2019-06-03T19:17:00Z"/>
        </w:rPr>
        <w:pPrChange w:id="2263" w:author="Martin Ruppert - M91221" w:date="2019-06-03T23:31:00Z">
          <w:pPr>
            <w:pStyle w:val="ListParagraph"/>
            <w:numPr>
              <w:numId w:val="23"/>
            </w:numPr>
            <w:ind w:hanging="360"/>
          </w:pPr>
        </w:pPrChange>
      </w:pPr>
      <w:del w:id="2264" w:author="Martin Ruppert - M91221" w:date="2019-06-03T19:17:00Z">
        <w:r w:rsidDel="00603698">
          <w:delText>When</w:delText>
        </w:r>
        <w:r w:rsidR="009068A2" w:rsidDel="00603698">
          <w:delText xml:space="preserve"> the </w:delText>
        </w:r>
        <w:r w:rsidR="00CF48AA" w:rsidDel="00603698">
          <w:delText>delay has elapsed,</w:delText>
        </w:r>
        <w:r w:rsidDel="00603698">
          <w:delText xml:space="preserve"> the Harmony Timer Service automatically destroys the timer object, and the handle stored in step 2 is no longer valid. Therefore, to start a new delay,</w:delText>
        </w:r>
        <w:r w:rsidR="00CF48AA" w:rsidDel="00603698">
          <w:delText xml:space="preserve"> step</w:delText>
        </w:r>
        <w:r w:rsidR="009068A2" w:rsidDel="00603698">
          <w:delText>s</w:delText>
        </w:r>
        <w:r w:rsidR="00CF48AA" w:rsidDel="00603698">
          <w:delText xml:space="preserve"> 2</w:delText>
        </w:r>
        <w:r w:rsidR="009068A2" w:rsidDel="00603698">
          <w:delText xml:space="preserve"> and 3</w:delText>
        </w:r>
        <w:r w:rsidR="00CF48AA" w:rsidDel="00603698">
          <w:delText xml:space="preserve"> must be executed again.</w:delText>
        </w:r>
      </w:del>
    </w:p>
    <w:p w14:paraId="10921D39" w14:textId="5E0D718D" w:rsidR="00893B0E" w:rsidDel="00603698" w:rsidRDefault="00893B0E">
      <w:pPr>
        <w:pStyle w:val="ListParagraph"/>
        <w:numPr>
          <w:ilvl w:val="0"/>
          <w:numId w:val="31"/>
        </w:numPr>
        <w:rPr>
          <w:del w:id="2265" w:author="Martin Ruppert - M91221" w:date="2019-06-03T19:17:00Z"/>
          <w:lang w:eastAsia="en-AU"/>
        </w:rPr>
        <w:pPrChange w:id="2266" w:author="Martin Ruppert - M91221" w:date="2019-06-03T23:31:00Z">
          <w:pPr>
            <w:jc w:val="both"/>
          </w:pPr>
        </w:pPrChange>
      </w:pPr>
    </w:p>
    <w:p w14:paraId="10921D3A" w14:textId="428F866B" w:rsidR="00CF48AA" w:rsidDel="00603698" w:rsidRDefault="00CF48AA">
      <w:pPr>
        <w:pStyle w:val="ListParagraph"/>
        <w:numPr>
          <w:ilvl w:val="0"/>
          <w:numId w:val="31"/>
        </w:numPr>
        <w:rPr>
          <w:del w:id="2267" w:author="Martin Ruppert - M91221" w:date="2019-06-03T19:17:00Z"/>
          <w:lang w:eastAsia="en-AU"/>
        </w:rPr>
        <w:pPrChange w:id="2268" w:author="Martin Ruppert - M91221" w:date="2019-06-03T23:31:00Z">
          <w:pPr>
            <w:jc w:val="both"/>
          </w:pPr>
        </w:pPrChange>
      </w:pPr>
      <w:del w:id="2269" w:author="Martin Ruppert - M91221" w:date="2019-06-03T19:17:00Z">
        <w:r w:rsidDel="00603698">
          <w:rPr>
            <w:lang w:eastAsia="en-AU"/>
          </w:rPr>
          <w:delText xml:space="preserve">To toggle a LED, you can use the Harmony Board Support Package function called </w:delText>
        </w:r>
        <w:r w:rsidRPr="00F53285" w:rsidDel="00603698">
          <w:rPr>
            <w:rStyle w:val="InlineCodeChar"/>
          </w:rPr>
          <w:delText>BSP_LED_Toggle(BSP_LED led)</w:delText>
        </w:r>
        <w:r w:rsidDel="00603698">
          <w:rPr>
            <w:lang w:eastAsia="en-AU"/>
          </w:rPr>
          <w:delText xml:space="preserve">. The </w:delText>
        </w:r>
        <w:r w:rsidRPr="00410BB5" w:rsidDel="00603698">
          <w:rPr>
            <w:rStyle w:val="InlineCodeChar"/>
          </w:rPr>
          <w:delText>led</w:delText>
        </w:r>
        <w:r w:rsidDel="00603698">
          <w:rPr>
            <w:lang w:eastAsia="en-AU"/>
          </w:rPr>
          <w:delText xml:space="preserve"> parameter that is passed specifies which LED to toggle. There are three possible values for the </w:delText>
        </w:r>
        <w:r w:rsidR="00064A8E" w:rsidDel="00603698">
          <w:rPr>
            <w:lang w:eastAsia="en-AU"/>
          </w:rPr>
          <w:delText>SAM E70 Xplained Ultra</w:delText>
        </w:r>
        <w:r w:rsidDel="00603698">
          <w:rPr>
            <w:lang w:eastAsia="en-AU"/>
          </w:rPr>
          <w:delText xml:space="preserve">: </w:delText>
        </w:r>
        <w:r w:rsidRPr="00EC7234" w:rsidDel="00603698">
          <w:rPr>
            <w:rStyle w:val="InlineCodeChar"/>
          </w:rPr>
          <w:delText>BSP_LED_1</w:delText>
        </w:r>
        <w:r w:rsidDel="00603698">
          <w:rPr>
            <w:lang w:eastAsia="en-AU"/>
          </w:rPr>
          <w:delText xml:space="preserve">, </w:delText>
        </w:r>
        <w:r w:rsidRPr="00EC7234" w:rsidDel="00603698">
          <w:rPr>
            <w:rStyle w:val="InlineCodeChar"/>
          </w:rPr>
          <w:delText>BSP_LED_2</w:delText>
        </w:r>
        <w:r w:rsidDel="00603698">
          <w:rPr>
            <w:lang w:eastAsia="en-AU"/>
          </w:rPr>
          <w:delText xml:space="preserve"> and </w:delText>
        </w:r>
        <w:r w:rsidRPr="00EC7234" w:rsidDel="00603698">
          <w:rPr>
            <w:rStyle w:val="InlineCodeChar"/>
          </w:rPr>
          <w:delText>BSP_LED_3</w:delText>
        </w:r>
        <w:r w:rsidDel="00603698">
          <w:rPr>
            <w:lang w:eastAsia="en-AU"/>
          </w:rPr>
          <w:delText>.</w:delText>
        </w:r>
      </w:del>
    </w:p>
    <w:p w14:paraId="10921D3B" w14:textId="1724901D" w:rsidR="002D2E68" w:rsidDel="00603698" w:rsidRDefault="002D2E68">
      <w:pPr>
        <w:pStyle w:val="ListParagraph"/>
        <w:numPr>
          <w:ilvl w:val="0"/>
          <w:numId w:val="31"/>
        </w:numPr>
        <w:rPr>
          <w:del w:id="2270" w:author="Martin Ruppert - M91221" w:date="2019-06-03T19:17:00Z"/>
          <w:lang w:eastAsia="en-AU"/>
        </w:rPr>
        <w:pPrChange w:id="2271" w:author="Martin Ruppert - M91221" w:date="2019-06-03T23:31:00Z">
          <w:pPr>
            <w:jc w:val="both"/>
          </w:pPr>
        </w:pPrChange>
      </w:pPr>
    </w:p>
    <w:p w14:paraId="10921D3C" w14:textId="67B57F82" w:rsidR="00CF48AA" w:rsidDel="00603698" w:rsidRDefault="00CF48AA">
      <w:pPr>
        <w:pStyle w:val="ListParagraph"/>
        <w:numPr>
          <w:ilvl w:val="0"/>
          <w:numId w:val="31"/>
        </w:numPr>
        <w:rPr>
          <w:del w:id="2272" w:author="Martin Ruppert - M91221" w:date="2019-06-03T19:17:00Z"/>
        </w:rPr>
        <w:pPrChange w:id="2273" w:author="Martin Ruppert - M91221" w:date="2019-06-03T23:31:00Z">
          <w:pPr>
            <w:pStyle w:val="NumberedList"/>
            <w:numPr>
              <w:ilvl w:val="0"/>
              <w:numId w:val="0"/>
            </w:numPr>
            <w:ind w:left="0" w:firstLine="0"/>
          </w:pPr>
        </w:pPrChange>
      </w:pPr>
      <w:del w:id="2274" w:author="Martin Ruppert - M91221" w:date="2019-06-03T19:17:00Z">
        <w:r w:rsidDel="00603698">
          <w:delText xml:space="preserve">In Lab 1, the System Command and Console Module </w:delText>
        </w:r>
        <w:r w:rsidR="00524959" w:rsidDel="00603698">
          <w:delText xml:space="preserve">is </w:delText>
        </w:r>
        <w:r w:rsidDel="00603698">
          <w:delText>used to</w:delText>
        </w:r>
        <w:r w:rsidR="00524959" w:rsidDel="00603698">
          <w:delText xml:space="preserve"> show how the </w:delText>
        </w:r>
        <w:r w:rsidDel="00603698">
          <w:delText>TCP/IP stack</w:delText>
        </w:r>
        <w:r w:rsidR="00524959" w:rsidDel="00603698">
          <w:delText xml:space="preserve"> can be monitored and controlled</w:delText>
        </w:r>
        <w:r w:rsidDel="00603698">
          <w:delText xml:space="preserve"> via</w:delText>
        </w:r>
        <w:r w:rsidR="00F721CA" w:rsidDel="00603698">
          <w:delText xml:space="preserve"> a</w:delText>
        </w:r>
        <w:r w:rsidDel="00603698">
          <w:delText xml:space="preserve"> Term</w:delText>
        </w:r>
        <w:r w:rsidR="00D0776D" w:rsidDel="00603698">
          <w:delText>inal Interface. The</w:delText>
        </w:r>
        <w:r w:rsidDel="00603698">
          <w:delText xml:space="preserve"> </w:delText>
        </w:r>
        <w:r w:rsidRPr="00F9067D" w:rsidDel="00603698">
          <w:rPr>
            <w:rStyle w:val="InlineCodeChar"/>
          </w:rPr>
          <w:delText>SYS_CMD_READY_TO_READ</w:delText>
        </w:r>
        <w:r w:rsidDel="00603698">
          <w:delText xml:space="preserve"> function</w:delText>
        </w:r>
        <w:r w:rsidR="00524959" w:rsidDel="00603698">
          <w:delText xml:space="preserve"> must be periodically called</w:delText>
        </w:r>
        <w:r w:rsidR="00D0776D" w:rsidDel="00603698">
          <w:delText xml:space="preserve"> in order to for the System Command and Console Module to function correctly. </w:delText>
        </w:r>
        <w:r w:rsidDel="00603698">
          <w:delText xml:space="preserve">Since the LED Flasher function toggles LED3 every 500ms, this </w:delText>
        </w:r>
        <w:r w:rsidR="009F02BD" w:rsidDel="00603698">
          <w:delText>function</w:delText>
        </w:r>
        <w:r w:rsidR="001B002A" w:rsidDel="00603698">
          <w:delText xml:space="preserve"> will also </w:delText>
        </w:r>
        <w:r w:rsidR="00D0776D" w:rsidDel="00603698">
          <w:delText xml:space="preserve">be used to </w:delText>
        </w:r>
        <w:r w:rsidDel="00603698">
          <w:delText xml:space="preserve">periodically call the </w:delText>
        </w:r>
        <w:r w:rsidRPr="00F9067D" w:rsidDel="00603698">
          <w:rPr>
            <w:rStyle w:val="InlineCodeChar"/>
          </w:rPr>
          <w:delText>SYS_CMD_READ</w:delText>
        </w:r>
        <w:r w:rsidDel="00603698">
          <w:rPr>
            <w:rStyle w:val="InlineCodeChar"/>
          </w:rPr>
          <w:delText>Y</w:delText>
        </w:r>
        <w:r w:rsidRPr="00F9067D" w:rsidDel="00603698">
          <w:rPr>
            <w:rStyle w:val="InlineCodeChar"/>
          </w:rPr>
          <w:delText>_TO_READ</w:delText>
        </w:r>
        <w:r w:rsidDel="00603698">
          <w:delText xml:space="preserve"> function.</w:delText>
        </w:r>
      </w:del>
    </w:p>
    <w:p w14:paraId="10921D3D" w14:textId="38E9992F" w:rsidR="00CF48AA" w:rsidDel="00603698" w:rsidRDefault="00CF48AA">
      <w:pPr>
        <w:pStyle w:val="ListParagraph"/>
        <w:numPr>
          <w:ilvl w:val="0"/>
          <w:numId w:val="31"/>
        </w:numPr>
        <w:rPr>
          <w:del w:id="2275" w:author="Martin Ruppert - M91221" w:date="2019-06-03T19:17:00Z"/>
          <w:lang w:eastAsia="en-AU"/>
        </w:rPr>
        <w:pPrChange w:id="2276" w:author="Martin Ruppert - M91221" w:date="2019-06-03T23:31:00Z">
          <w:pPr>
            <w:jc w:val="both"/>
          </w:pPr>
        </w:pPrChange>
      </w:pPr>
    </w:p>
    <w:p w14:paraId="10921D3E" w14:textId="320A32E5" w:rsidR="002D2E68" w:rsidRPr="001458B3" w:rsidDel="00603698" w:rsidRDefault="002D2E68">
      <w:pPr>
        <w:pStyle w:val="ListParagraph"/>
        <w:numPr>
          <w:ilvl w:val="0"/>
          <w:numId w:val="31"/>
        </w:numPr>
        <w:rPr>
          <w:del w:id="2277" w:author="Martin Ruppert - M91221" w:date="2019-06-03T19:17:00Z"/>
          <w:rFonts w:ascii="Arial" w:eastAsia="Times New Roman" w:hAnsi="Arial"/>
          <w:b/>
          <w:color w:val="2E74B5"/>
          <w:sz w:val="28"/>
          <w:szCs w:val="26"/>
          <w:lang w:eastAsia="en-AU"/>
        </w:rPr>
        <w:pPrChange w:id="2278"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279" w:author="Martin Ruppert - M91221" w:date="2019-06-03T19:17:00Z">
        <w:r w:rsidDel="00603698">
          <w:rPr>
            <w:lang w:eastAsia="en-AU"/>
          </w:rPr>
          <w:br w:type="page"/>
        </w:r>
      </w:del>
    </w:p>
    <w:p w14:paraId="10921D3F" w14:textId="3C32C630" w:rsidR="002718C7" w:rsidDel="00603698" w:rsidRDefault="00075FA7">
      <w:pPr>
        <w:pStyle w:val="ListParagraph"/>
        <w:numPr>
          <w:ilvl w:val="0"/>
          <w:numId w:val="31"/>
        </w:numPr>
        <w:rPr>
          <w:del w:id="2280" w:author="Martin Ruppert - M91221" w:date="2019-06-03T19:17:00Z"/>
          <w:lang w:eastAsia="en-AU"/>
        </w:rPr>
        <w:pPrChange w:id="2281" w:author="Martin Ruppert - M91221" w:date="2019-06-03T23:31:00Z">
          <w:pPr>
            <w:pStyle w:val="Heading2"/>
          </w:pPr>
        </w:pPrChange>
      </w:pPr>
      <w:bookmarkStart w:id="2282" w:name="_Toc488278768"/>
      <w:del w:id="2283" w:author="Martin Ruppert - M91221" w:date="2019-06-03T19:17:00Z">
        <w:r w:rsidDel="00603698">
          <w:rPr>
            <w:lang w:eastAsia="en-AU"/>
          </w:rPr>
          <w:delText>LED Flasher</w:delText>
        </w:r>
        <w:r w:rsidR="00E079EE" w:rsidDel="00603698">
          <w:rPr>
            <w:lang w:eastAsia="en-AU"/>
          </w:rPr>
          <w:delText xml:space="preserve"> Code</w:delText>
        </w:r>
        <w:bookmarkEnd w:id="2282"/>
      </w:del>
    </w:p>
    <w:p w14:paraId="10921D40" w14:textId="662C5D88" w:rsidR="009747E8" w:rsidRPr="009747E8" w:rsidDel="00603698" w:rsidRDefault="009747E8">
      <w:pPr>
        <w:pStyle w:val="ListParagraph"/>
        <w:numPr>
          <w:ilvl w:val="0"/>
          <w:numId w:val="31"/>
        </w:numPr>
        <w:rPr>
          <w:del w:id="2284" w:author="Martin Ruppert - M91221" w:date="2019-06-03T19:17:00Z"/>
        </w:rPr>
        <w:pPrChange w:id="2285" w:author="Martin Ruppert - M91221" w:date="2019-06-03T23:31:00Z">
          <w:pPr>
            <w:pStyle w:val="NumberedList"/>
            <w:numPr>
              <w:ilvl w:val="0"/>
              <w:numId w:val="0"/>
            </w:numPr>
            <w:ind w:left="0" w:firstLine="0"/>
          </w:pPr>
        </w:pPrChange>
      </w:pPr>
      <w:del w:id="2286" w:author="Martin Ruppert - M91221" w:date="2019-06-03T19:17:00Z">
        <w:r w:rsidDel="00603698">
          <w:delText>The full source code for the LED flasher has already been implemented. In the next two sections you will be adding the header and source code to the lab1 project.</w:delText>
        </w:r>
      </w:del>
    </w:p>
    <w:p w14:paraId="10921D41" w14:textId="12905BD3" w:rsidR="00075FA7" w:rsidRPr="00075FA7" w:rsidDel="00603698" w:rsidRDefault="00075FA7">
      <w:pPr>
        <w:pStyle w:val="ListParagraph"/>
        <w:numPr>
          <w:ilvl w:val="0"/>
          <w:numId w:val="31"/>
        </w:numPr>
        <w:rPr>
          <w:del w:id="2287" w:author="Martin Ruppert - M91221" w:date="2019-06-03T19:17:00Z"/>
          <w:lang w:eastAsia="en-AU"/>
        </w:rPr>
        <w:pPrChange w:id="2288" w:author="Martin Ruppert - M91221" w:date="2019-06-03T23:31:00Z">
          <w:pPr>
            <w:pStyle w:val="Heading3"/>
          </w:pPr>
        </w:pPrChange>
      </w:pPr>
      <w:bookmarkStart w:id="2289" w:name="_Toc488278769"/>
      <w:del w:id="2290" w:author="Martin Ruppert - M91221" w:date="2019-06-03T19:17:00Z">
        <w:r w:rsidDel="00603698">
          <w:rPr>
            <w:lang w:eastAsia="en-AU"/>
          </w:rPr>
          <w:delText>Header File</w:delText>
        </w:r>
        <w:bookmarkEnd w:id="2289"/>
      </w:del>
    </w:p>
    <w:p w14:paraId="10921D42" w14:textId="7FCB7ECB" w:rsidR="002718C7" w:rsidDel="00603698" w:rsidRDefault="00075FA7">
      <w:pPr>
        <w:pStyle w:val="ListParagraph"/>
        <w:numPr>
          <w:ilvl w:val="0"/>
          <w:numId w:val="31"/>
        </w:numPr>
        <w:rPr>
          <w:del w:id="2291" w:author="Martin Ruppert - M91221" w:date="2019-06-03T19:17:00Z"/>
        </w:rPr>
        <w:pPrChange w:id="2292" w:author="Martin Ruppert - M91221" w:date="2019-06-03T23:31:00Z">
          <w:pPr>
            <w:pStyle w:val="NumberedList"/>
          </w:pPr>
        </w:pPrChange>
      </w:pPr>
      <w:del w:id="2293" w:author="Martin Ruppert - M91221" w:date="2019-06-03T19:17:00Z">
        <w:r w:rsidDel="00603698">
          <w:delText xml:space="preserve">Open </w:delText>
        </w:r>
        <w:r w:rsidRPr="00275E4E" w:rsidDel="00603698">
          <w:rPr>
            <w:rStyle w:val="Filename"/>
          </w:rPr>
          <w:delText>ledcontrol.h</w:delText>
        </w:r>
        <w:r w:rsidR="000A5B6B" w:rsidDel="00603698">
          <w:delText xml:space="preserve"> header file</w:delText>
        </w:r>
        <w:r w:rsidDel="00603698">
          <w:delText xml:space="preserve">: </w:delText>
        </w:r>
        <w:r w:rsidR="00255984" w:rsidDel="00603698">
          <w:delText xml:space="preserve">In the </w:delText>
        </w:r>
        <w:r w:rsidR="00255984" w:rsidRPr="00255984" w:rsidDel="00603698">
          <w:rPr>
            <w:rStyle w:val="FieldName"/>
          </w:rPr>
          <w:delText>Projects</w:delText>
        </w:r>
        <w:r w:rsidR="00255984" w:rsidDel="00603698">
          <w:delText xml:space="preserve"> window, d</w:delText>
        </w:r>
        <w:r w:rsidR="002718C7" w:rsidDel="00603698">
          <w:delText xml:space="preserve">ouble click on </w:delText>
        </w:r>
        <w:r w:rsidR="002718C7" w:rsidRPr="00275E4E" w:rsidDel="00603698">
          <w:rPr>
            <w:rStyle w:val="FolderPath"/>
          </w:rPr>
          <w:delText>ledcontrol.</w:delText>
        </w:r>
        <w:r w:rsidRPr="00275E4E" w:rsidDel="00603698">
          <w:rPr>
            <w:rStyle w:val="FolderPath"/>
          </w:rPr>
          <w:delText>h</w:delText>
        </w:r>
        <w:r w:rsidR="00255984" w:rsidDel="00603698">
          <w:delText xml:space="preserve"> under the </w:delText>
        </w:r>
        <w:r w:rsidR="00255984" w:rsidRPr="00255984" w:rsidDel="00603698">
          <w:rPr>
            <w:rStyle w:val="FolderPath"/>
          </w:rPr>
          <w:delText>lab1</w:delText>
        </w:r>
        <w:r w:rsidR="00255984" w:rsidRPr="00255984" w:rsidDel="00603698">
          <w:rPr>
            <w:rStyle w:val="FolderPath"/>
            <w:i w:val="0"/>
          </w:rPr>
          <w:sym w:font="Wingdings 3" w:char="F086"/>
        </w:r>
        <w:r w:rsidDel="00603698">
          <w:rPr>
            <w:rStyle w:val="FolderPath"/>
          </w:rPr>
          <w:delText>Header</w:delText>
        </w:r>
        <w:r w:rsidR="00255984" w:rsidRPr="00255984" w:rsidDel="00603698">
          <w:rPr>
            <w:rStyle w:val="FolderPath"/>
          </w:rPr>
          <w:delText xml:space="preserve"> Files</w:delText>
        </w:r>
        <w:r w:rsidR="00255984" w:rsidRPr="00255984" w:rsidDel="00603698">
          <w:rPr>
            <w:rStyle w:val="FolderPath"/>
            <w:i w:val="0"/>
          </w:rPr>
          <w:sym w:font="Wingdings 3" w:char="F086"/>
        </w:r>
        <w:r w:rsidR="00255984" w:rsidRPr="00255984" w:rsidDel="00603698">
          <w:rPr>
            <w:rStyle w:val="FolderPath"/>
          </w:rPr>
          <w:delText>app</w:delText>
        </w:r>
        <w:r w:rsidR="00255984" w:rsidDel="0060369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500"/>
      </w:tblGrid>
      <w:tr w:rsidR="00E777D3" w:rsidRPr="001458B3" w:rsidDel="00603698" w14:paraId="10921D44" w14:textId="42FF0E88" w:rsidTr="001458B3">
        <w:trPr>
          <w:del w:id="2294" w:author="Martin Ruppert - M91221" w:date="2019-06-03T19:17:00Z"/>
        </w:trPr>
        <w:tc>
          <w:tcPr>
            <w:tcW w:w="10005" w:type="dxa"/>
            <w:shd w:val="clear" w:color="auto" w:fill="auto"/>
            <w:vAlign w:val="center"/>
          </w:tcPr>
          <w:p w14:paraId="10921D43" w14:textId="2D9EDFDE" w:rsidR="00E777D3" w:rsidRPr="001458B3" w:rsidDel="00603698" w:rsidRDefault="007C52D0">
            <w:pPr>
              <w:pStyle w:val="ListParagraph"/>
              <w:numPr>
                <w:ilvl w:val="0"/>
                <w:numId w:val="31"/>
              </w:numPr>
              <w:rPr>
                <w:del w:id="2295" w:author="Martin Ruppert - M91221" w:date="2019-06-03T19:17:00Z"/>
              </w:rPr>
              <w:pPrChange w:id="2296" w:author="Martin Ruppert - M91221" w:date="2019-06-03T23:31:00Z">
                <w:pPr/>
              </w:pPrChange>
            </w:pPr>
            <w:del w:id="2297" w:author="Martin Ruppert - M91221" w:date="2019-06-03T19:17:00Z">
              <w:r w:rsidDel="00603698">
                <w:rPr>
                  <w:noProof/>
                  <w:lang w:eastAsia="en-AU"/>
                </w:rPr>
                <mc:AlternateContent>
                  <mc:Choice Requires="wps">
                    <w:drawing>
                      <wp:anchor distT="0" distB="0" distL="114300" distR="114300" simplePos="0" relativeHeight="251941376"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F5C67" id="Rounded Rectangle 291" o:spid="_x0000_s1026" style="position:absolute;margin-left:15.35pt;margin-top:63.55pt;width:59.1pt;height:16.9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76FEC4A1" w:rsidR="00CE3449" w:rsidDel="00603698" w:rsidRDefault="002718C7">
      <w:pPr>
        <w:pStyle w:val="ListParagraph"/>
        <w:numPr>
          <w:ilvl w:val="0"/>
          <w:numId w:val="31"/>
        </w:numPr>
        <w:rPr>
          <w:del w:id="2298" w:author="Martin Ruppert - M91221" w:date="2019-06-03T19:17:00Z"/>
        </w:rPr>
        <w:pPrChange w:id="2299" w:author="Martin Ruppert - M91221" w:date="2019-06-03T23:31:00Z">
          <w:pPr>
            <w:pStyle w:val="NumberedList"/>
          </w:pPr>
        </w:pPrChange>
      </w:pPr>
      <w:del w:id="2300" w:author="Martin Ruppert - M91221" w:date="2019-06-03T19:17:00Z">
        <w:r w:rsidDel="00603698">
          <w:delText xml:space="preserve">In </w:delText>
        </w:r>
        <w:r w:rsidRPr="00246966" w:rsidDel="00603698">
          <w:rPr>
            <w:rStyle w:val="WindowOrDialogName"/>
          </w:rPr>
          <w:delText>ledcontrol.h</w:delText>
        </w:r>
        <w:r w:rsidDel="00603698">
          <w:delText xml:space="preserve"> </w:delText>
        </w:r>
        <w:r w:rsidR="00246966" w:rsidDel="00603698">
          <w:delText xml:space="preserve">Source Editor Window, </w:delText>
        </w:r>
        <w:r w:rsidDel="00603698">
          <w:delText xml:space="preserve">locate the </w:delText>
        </w:r>
        <w:r w:rsidRPr="00F86643" w:rsidDel="00603698">
          <w:rPr>
            <w:rStyle w:val="InlineCodeChar"/>
          </w:rPr>
          <w:delText>LEDCONTROL_DATA</w:delText>
        </w:r>
        <w:r w:rsidR="00CE3449" w:rsidDel="00603698">
          <w:delText xml:space="preserve"> structure</w:delText>
        </w:r>
        <w:r w:rsidR="00F86643" w:rsidDel="00603698">
          <w:delText xml:space="preserve"> type definition</w:delText>
        </w:r>
        <w:r w:rsidR="00CE3449" w:rsidDel="00603698">
          <w:delText xml:space="preserve"> by double clicking on the </w:delText>
        </w:r>
        <w:r w:rsidR="00CE3449" w:rsidRPr="00F86643" w:rsidDel="00603698">
          <w:rPr>
            <w:rStyle w:val="FieldName"/>
          </w:rPr>
          <w:delText>LEDCONTROL_DATA</w:delText>
        </w:r>
        <w:r w:rsidR="00CE3449" w:rsidDel="00603698">
          <w:delText xml:space="preserve"> row in the </w:delText>
        </w:r>
        <w:r w:rsidR="00CE3449" w:rsidRPr="00CE3449" w:rsidDel="00603698">
          <w:rPr>
            <w:rStyle w:val="FieldName"/>
          </w:rPr>
          <w:delText>Navigator</w:delText>
        </w:r>
        <w:r w:rsidR="00CE3449" w:rsidDel="00603698">
          <w:delText xml:space="preserve"> window.</w:delText>
        </w:r>
        <w:r w:rsidR="00CE3449" w:rsidRPr="00CE3449" w:rsidDel="0060369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603698" w14:paraId="10921D47" w14:textId="34AC630D" w:rsidTr="00CE3449">
        <w:trPr>
          <w:del w:id="2301" w:author="Martin Ruppert - M91221" w:date="2019-06-03T19:17:00Z"/>
        </w:trPr>
        <w:tc>
          <w:tcPr>
            <w:tcW w:w="10542" w:type="dxa"/>
          </w:tcPr>
          <w:p w14:paraId="10921D46" w14:textId="598093A1" w:rsidR="00CE3449" w:rsidDel="00603698" w:rsidRDefault="00CE3449">
            <w:pPr>
              <w:pStyle w:val="ListParagraph"/>
              <w:numPr>
                <w:ilvl w:val="0"/>
                <w:numId w:val="31"/>
              </w:numPr>
              <w:rPr>
                <w:del w:id="2302" w:author="Martin Ruppert - M91221" w:date="2019-06-03T19:17:00Z"/>
              </w:rPr>
              <w:pPrChange w:id="2303" w:author="Martin Ruppert - M91221" w:date="2019-06-03T23:31:00Z">
                <w:pPr>
                  <w:pStyle w:val="NumberedList"/>
                  <w:numPr>
                    <w:ilvl w:val="0"/>
                    <w:numId w:val="0"/>
                  </w:numPr>
                  <w:ind w:left="0" w:firstLine="0"/>
                </w:pPr>
              </w:pPrChange>
            </w:pPr>
            <w:del w:id="2304" w:author="Martin Ruppert - M91221" w:date="2019-06-03T19:17:00Z">
              <w:r w:rsidDel="00603698">
                <w:rPr>
                  <w:noProof/>
                </w:rPr>
                <mc:AlternateContent>
                  <mc:Choice Requires="wps">
                    <w:drawing>
                      <wp:anchor distT="0" distB="0" distL="114300" distR="114300" simplePos="0" relativeHeight="251990528"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0A8ED" id="Rounded Rectangle 305" o:spid="_x0000_s1026" style="position:absolute;margin-left:0;margin-top:164.75pt;width:161.5pt;height:29.5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603698">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94">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5460C236" w:rsidR="00CE3449" w:rsidDel="00603698" w:rsidRDefault="00CE3449">
      <w:pPr>
        <w:pStyle w:val="ListParagraph"/>
        <w:numPr>
          <w:ilvl w:val="0"/>
          <w:numId w:val="31"/>
        </w:numPr>
        <w:rPr>
          <w:del w:id="2305" w:author="Martin Ruppert - M91221" w:date="2019-06-03T19:17:00Z"/>
        </w:rPr>
        <w:pPrChange w:id="2306" w:author="Martin Ruppert - M91221" w:date="2019-06-03T23:31:00Z">
          <w:pPr>
            <w:pStyle w:val="NumberedList"/>
            <w:numPr>
              <w:ilvl w:val="0"/>
              <w:numId w:val="0"/>
            </w:numPr>
            <w:ind w:left="0" w:firstLine="0"/>
          </w:pPr>
        </w:pPrChange>
      </w:pPr>
    </w:p>
    <w:p w14:paraId="10921D49" w14:textId="169C1EF0" w:rsidR="002718C7" w:rsidDel="00603698" w:rsidRDefault="00CE3449">
      <w:pPr>
        <w:pStyle w:val="ListParagraph"/>
        <w:numPr>
          <w:ilvl w:val="0"/>
          <w:numId w:val="31"/>
        </w:numPr>
        <w:rPr>
          <w:del w:id="2307" w:author="Martin Ruppert - M91221" w:date="2019-06-03T19:17:00Z"/>
        </w:rPr>
        <w:pPrChange w:id="2308" w:author="Martin Ruppert - M91221" w:date="2019-06-03T23:31:00Z">
          <w:pPr>
            <w:pStyle w:val="NumberedList"/>
          </w:pPr>
        </w:pPrChange>
      </w:pPr>
      <w:del w:id="2309" w:author="Martin Ruppert - M91221" w:date="2019-06-03T19:17:00Z">
        <w:r w:rsidDel="00603698">
          <w:delText>In the LEDCONTROL_DATA</w:delText>
        </w:r>
        <w:r w:rsidR="002718C7" w:rsidDel="00603698">
          <w:delText xml:space="preserve"> </w:delText>
        </w:r>
        <w:r w:rsidR="009747E8" w:rsidDel="00603698">
          <w:delText>structure,</w:delText>
        </w:r>
        <w:r w:rsidR="002718C7" w:rsidDel="00603698">
          <w:delText xml:space="preserve"> you </w:delText>
        </w:r>
        <w:r w:rsidDel="00603698">
          <w:delText>are going to add a variable to store the</w:delText>
        </w:r>
        <w:r w:rsidR="002718C7" w:rsidDel="00603698">
          <w:delText xml:space="preserve"> handle</w:delText>
        </w:r>
        <w:r w:rsidDel="00603698">
          <w:delText xml:space="preserve"> for an instance of the system timer service</w:delText>
        </w:r>
        <w:r w:rsidR="002718C7" w:rsidDel="00603698">
          <w:delText xml:space="preserve">. </w:delText>
        </w:r>
        <w:r w:rsidR="00F86643" w:rsidDel="00603698">
          <w:delText xml:space="preserve">On line 117, add the following variable declaration: </w:delText>
        </w:r>
        <w:r w:rsidRPr="00F86643" w:rsidDel="00603698">
          <w:rPr>
            <w:rStyle w:val="InlineCodeChar"/>
          </w:rPr>
          <w:delText>SYS_TMR_HANDLE</w:delText>
        </w:r>
        <w:r w:rsidR="00F86643" w:rsidRPr="00F86643" w:rsidDel="00603698">
          <w:rPr>
            <w:rStyle w:val="InlineCodeChar"/>
          </w:rPr>
          <w:delText xml:space="preserve"> ledFlashTmrHande;</w:delText>
        </w:r>
      </w:del>
    </w:p>
    <w:p w14:paraId="10921D4A" w14:textId="7E5B8D71" w:rsidR="001458B3" w:rsidRPr="001458B3" w:rsidDel="00603698" w:rsidRDefault="001458B3">
      <w:pPr>
        <w:pStyle w:val="ListParagraph"/>
        <w:numPr>
          <w:ilvl w:val="0"/>
          <w:numId w:val="31"/>
        </w:numPr>
        <w:rPr>
          <w:del w:id="2310" w:author="Martin Ruppert - M91221" w:date="2019-06-03T19:17:00Z"/>
          <w:vanish/>
        </w:rPr>
        <w:pPrChange w:id="2311" w:author="Martin Ruppert - M91221" w:date="2019-06-03T23:31:00Z">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603698" w14:paraId="10921D4C" w14:textId="0C07EBEA" w:rsidTr="001458B3">
        <w:trPr>
          <w:del w:id="2312" w:author="Martin Ruppert - M91221" w:date="2019-06-03T19:17:00Z"/>
        </w:trPr>
        <w:tc>
          <w:tcPr>
            <w:tcW w:w="9016" w:type="dxa"/>
            <w:shd w:val="clear" w:color="auto" w:fill="auto"/>
            <w:vAlign w:val="center"/>
          </w:tcPr>
          <w:p w14:paraId="10921D4B" w14:textId="58B0A71D" w:rsidR="00AA323F" w:rsidRPr="001458B3" w:rsidDel="00603698" w:rsidRDefault="00340C43">
            <w:pPr>
              <w:pStyle w:val="ListParagraph"/>
              <w:numPr>
                <w:ilvl w:val="0"/>
                <w:numId w:val="31"/>
              </w:numPr>
              <w:rPr>
                <w:del w:id="2313" w:author="Martin Ruppert - M91221" w:date="2019-06-03T19:17:00Z"/>
                <w:lang w:eastAsia="en-AU"/>
              </w:rPr>
              <w:pPrChange w:id="2314" w:author="Martin Ruppert - M91221" w:date="2019-06-03T23:31:00Z">
                <w:pPr/>
              </w:pPrChange>
            </w:pPr>
            <w:del w:id="2315" w:author="Martin Ruppert - M91221" w:date="2019-06-03T19:17:00Z">
              <w:r w:rsidDel="00603698">
                <w:rPr>
                  <w:noProof/>
                  <w:lang w:eastAsia="en-AU"/>
                </w:rPr>
                <mc:AlternateContent>
                  <mc:Choice Requires="wps">
                    <w:drawing>
                      <wp:anchor distT="0" distB="0" distL="114300" distR="114300" simplePos="0" relativeHeight="251929088"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A0D9D" id="Rounded Rectangle 226" o:spid="_x0000_s1026" style="position:absolute;margin-left:3.85pt;margin-top:70.5pt;width:245.7pt;height:14.5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7BF51ABA" w:rsidR="00075FA7" w:rsidDel="00603698" w:rsidRDefault="00947CDB">
      <w:pPr>
        <w:pStyle w:val="ListParagraph"/>
        <w:numPr>
          <w:ilvl w:val="0"/>
          <w:numId w:val="31"/>
        </w:numPr>
        <w:rPr>
          <w:del w:id="2316" w:author="Martin Ruppert - M91221" w:date="2019-06-03T19:17:00Z"/>
        </w:rPr>
        <w:pPrChange w:id="2317" w:author="Martin Ruppert - M91221" w:date="2019-06-03T23:31:00Z">
          <w:pPr>
            <w:pStyle w:val="NumberedList"/>
          </w:pPr>
        </w:pPrChange>
      </w:pPr>
      <w:del w:id="2318" w:author="Martin Ruppert - M91221" w:date="2019-06-03T19:17:00Z">
        <w:r w:rsidDel="00603698">
          <w:delText xml:space="preserve">Save the </w:delText>
        </w:r>
        <w:r w:rsidRPr="007C3FC6" w:rsidDel="00603698">
          <w:rPr>
            <w:rStyle w:val="Filename"/>
          </w:rPr>
          <w:delText>ledcontrol.h</w:delText>
        </w:r>
        <w:r w:rsidDel="00603698">
          <w:delText xml:space="preserve"> file</w:delText>
        </w:r>
        <w:r w:rsidR="00045BCA"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603698" w14:paraId="10921D51" w14:textId="247D18AC" w:rsidTr="001458B3">
        <w:trPr>
          <w:del w:id="2319" w:author="Martin Ruppert - M91221" w:date="2019-06-03T19:17:00Z"/>
        </w:trPr>
        <w:tc>
          <w:tcPr>
            <w:tcW w:w="9942" w:type="dxa"/>
            <w:shd w:val="clear" w:color="auto" w:fill="auto"/>
          </w:tcPr>
          <w:p w14:paraId="10921D4E" w14:textId="26D8EF7D" w:rsidR="002E6AE6" w:rsidRPr="001458B3" w:rsidDel="00603698" w:rsidRDefault="00921EBE">
            <w:pPr>
              <w:pStyle w:val="ListParagraph"/>
              <w:numPr>
                <w:ilvl w:val="0"/>
                <w:numId w:val="31"/>
              </w:numPr>
              <w:rPr>
                <w:del w:id="2320" w:author="Martin Ruppert - M91221" w:date="2019-06-03T19:17:00Z"/>
                <w:rFonts w:ascii="Arial Narrow" w:hAnsi="Arial Narrow"/>
                <w:b/>
                <w:sz w:val="24"/>
              </w:rPr>
              <w:pPrChange w:id="2321" w:author="Martin Ruppert - M91221" w:date="2019-06-03T23:31:00Z">
                <w:pPr/>
              </w:pPrChange>
            </w:pPr>
            <w:bookmarkStart w:id="2322" w:name="Proceduretosavethesourceheaderfile"/>
            <w:del w:id="2323" w:author="Martin Ruppert - M91221" w:date="2019-06-03T19:17:00Z">
              <w:r w:rsidRPr="001458B3" w:rsidDel="00603698">
                <w:rPr>
                  <w:rFonts w:ascii="Arial Narrow" w:hAnsi="Arial Narrow"/>
                  <w:b/>
                  <w:sz w:val="24"/>
                </w:rPr>
                <w:delText xml:space="preserve">Procedure </w:delText>
              </w:r>
              <w:r w:rsidR="002E6AE6" w:rsidRPr="001458B3" w:rsidDel="00603698">
                <w:rPr>
                  <w:rFonts w:ascii="Arial Narrow" w:hAnsi="Arial Narrow"/>
                  <w:b/>
                  <w:sz w:val="24"/>
                </w:rPr>
                <w:delText xml:space="preserve">To </w:delText>
              </w:r>
              <w:r w:rsidRPr="001458B3" w:rsidDel="00603698">
                <w:rPr>
                  <w:rFonts w:ascii="Arial Narrow" w:hAnsi="Arial Narrow"/>
                  <w:b/>
                  <w:sz w:val="24"/>
                </w:rPr>
                <w:delText>S</w:delText>
              </w:r>
              <w:r w:rsidR="002E6AE6" w:rsidRPr="001458B3" w:rsidDel="00603698">
                <w:rPr>
                  <w:rFonts w:ascii="Arial Narrow" w:hAnsi="Arial Narrow"/>
                  <w:b/>
                  <w:sz w:val="24"/>
                </w:rPr>
                <w:delText xml:space="preserve">ave </w:delText>
              </w:r>
              <w:r w:rsidRPr="001458B3" w:rsidDel="00603698">
                <w:rPr>
                  <w:rFonts w:ascii="Arial Narrow" w:hAnsi="Arial Narrow"/>
                  <w:b/>
                  <w:sz w:val="24"/>
                </w:rPr>
                <w:delText xml:space="preserve">the </w:delText>
              </w:r>
              <w:r w:rsidR="002E6AE6" w:rsidRPr="001458B3" w:rsidDel="00603698">
                <w:rPr>
                  <w:rFonts w:ascii="Arial Narrow" w:hAnsi="Arial Narrow"/>
                  <w:b/>
                  <w:sz w:val="24"/>
                </w:rPr>
                <w:delText>Source</w:delText>
              </w:r>
              <w:r w:rsidRPr="001458B3" w:rsidDel="00603698">
                <w:rPr>
                  <w:rFonts w:ascii="Arial Narrow" w:hAnsi="Arial Narrow"/>
                  <w:b/>
                  <w:sz w:val="24"/>
                </w:rPr>
                <w:delText>/</w:delText>
              </w:r>
              <w:r w:rsidR="002E6AE6" w:rsidRPr="001458B3" w:rsidDel="00603698">
                <w:rPr>
                  <w:rFonts w:ascii="Arial Narrow" w:hAnsi="Arial Narrow"/>
                  <w:b/>
                  <w:sz w:val="24"/>
                </w:rPr>
                <w:delText>Header File</w:delText>
              </w:r>
              <w:r w:rsidR="00246966" w:rsidRPr="001458B3" w:rsidDel="00603698">
                <w:rPr>
                  <w:rFonts w:ascii="Arial Narrow" w:hAnsi="Arial Narrow"/>
                  <w:b/>
                  <w:sz w:val="24"/>
                </w:rPr>
                <w:delText xml:space="preserve"> in the a</w:delText>
              </w:r>
              <w:r w:rsidRPr="001458B3" w:rsidDel="00603698">
                <w:rPr>
                  <w:rFonts w:ascii="Arial Narrow" w:hAnsi="Arial Narrow"/>
                  <w:b/>
                  <w:sz w:val="24"/>
                </w:rPr>
                <w:delText>ctive Source Editor Window</w:delText>
              </w:r>
              <w:bookmarkEnd w:id="2322"/>
              <w:r w:rsidRPr="001458B3" w:rsidDel="00603698">
                <w:rPr>
                  <w:rFonts w:ascii="Arial Narrow" w:hAnsi="Arial Narrow"/>
                  <w:b/>
                  <w:sz w:val="24"/>
                </w:rPr>
                <w:delText>:</w:delText>
              </w:r>
            </w:del>
          </w:p>
          <w:p w14:paraId="10921D4F" w14:textId="24C1B1B2" w:rsidR="002E6AE6" w:rsidRPr="001458B3" w:rsidDel="00603698" w:rsidRDefault="002E6AE6">
            <w:pPr>
              <w:pStyle w:val="ListParagraph"/>
              <w:numPr>
                <w:ilvl w:val="0"/>
                <w:numId w:val="31"/>
              </w:numPr>
              <w:rPr>
                <w:del w:id="2324" w:author="Martin Ruppert - M91221" w:date="2019-06-03T19:17:00Z"/>
              </w:rPr>
              <w:pPrChange w:id="2325" w:author="Martin Ruppert - M91221" w:date="2019-06-03T23:31:00Z">
                <w:pPr>
                  <w:pStyle w:val="ListParagraph"/>
                  <w:numPr>
                    <w:numId w:val="16"/>
                  </w:numPr>
                  <w:ind w:hanging="360"/>
                </w:pPr>
              </w:pPrChange>
            </w:pPr>
            <w:del w:id="2326" w:author="Martin Ruppert - M91221" w:date="2019-06-03T19:17:00Z">
              <w:r w:rsidRPr="001458B3" w:rsidDel="00603698">
                <w:rPr>
                  <w:b/>
                </w:rPr>
                <w:delText xml:space="preserve">Main Menu: </w:delText>
              </w:r>
              <w:r w:rsidR="00B73040" w:rsidRPr="001458B3" w:rsidDel="00603698">
                <w:delText>Choose</w:delText>
              </w:r>
              <w:r w:rsidRPr="001458B3" w:rsidDel="00603698">
                <w:delText xml:space="preserve"> </w:delText>
              </w:r>
              <w:r w:rsidRPr="001458B3" w:rsidDel="00603698">
                <w:rPr>
                  <w:rStyle w:val="MenuPath"/>
                </w:rPr>
                <w:delText>File</w:delText>
              </w:r>
              <w:r w:rsidR="00921EBE" w:rsidRPr="001458B3" w:rsidDel="00603698">
                <w:rPr>
                  <w:rStyle w:val="MenuPath"/>
                </w:rPr>
                <w:sym w:font="Wingdings 3" w:char="F086"/>
              </w:r>
              <w:r w:rsidRPr="001458B3" w:rsidDel="00603698">
                <w:rPr>
                  <w:rStyle w:val="MenuPath"/>
                </w:rPr>
                <w:delText>Save</w:delText>
              </w:r>
              <w:r w:rsidRPr="001458B3" w:rsidDel="00603698">
                <w:delText xml:space="preserve"> </w:delText>
              </w:r>
            </w:del>
          </w:p>
          <w:p w14:paraId="10921D50" w14:textId="0724A93C" w:rsidR="002E6AE6" w:rsidRPr="001458B3" w:rsidDel="00603698" w:rsidRDefault="002E6AE6">
            <w:pPr>
              <w:pStyle w:val="ListParagraph"/>
              <w:numPr>
                <w:ilvl w:val="0"/>
                <w:numId w:val="31"/>
              </w:numPr>
              <w:rPr>
                <w:del w:id="2327" w:author="Martin Ruppert - M91221" w:date="2019-06-03T19:17:00Z"/>
              </w:rPr>
              <w:pPrChange w:id="2328" w:author="Martin Ruppert - M91221" w:date="2019-06-03T23:31:00Z">
                <w:pPr>
                  <w:pStyle w:val="ListParagraph"/>
                  <w:numPr>
                    <w:numId w:val="16"/>
                  </w:numPr>
                  <w:ind w:hanging="360"/>
                </w:pPr>
              </w:pPrChange>
            </w:pPr>
            <w:del w:id="2329" w:author="Martin Ruppert - M91221" w:date="2019-06-03T19:17:00Z">
              <w:r w:rsidRPr="001458B3" w:rsidDel="00603698">
                <w:rPr>
                  <w:b/>
                </w:rPr>
                <w:delText>Keyboard Shortcut</w:delText>
              </w:r>
              <w:r w:rsidRPr="001458B3" w:rsidDel="00603698">
                <w:delText xml:space="preserve">: </w:delText>
              </w:r>
              <w:r w:rsidRPr="001458B3" w:rsidDel="00603698">
                <w:rPr>
                  <w:rStyle w:val="KeyboardKey"/>
                </w:rPr>
                <w:delText>Ctrl</w:delText>
              </w:r>
              <w:r w:rsidRPr="001458B3" w:rsidDel="00603698">
                <w:delText>+</w:delText>
              </w:r>
              <w:r w:rsidR="003229E9" w:rsidRPr="001458B3" w:rsidDel="00603698">
                <w:rPr>
                  <w:rStyle w:val="KeyboardKey"/>
                </w:rPr>
                <w:delText>s</w:delText>
              </w:r>
            </w:del>
          </w:p>
        </w:tc>
      </w:tr>
    </w:tbl>
    <w:p w14:paraId="10921D52" w14:textId="33A9100F" w:rsidR="00C60B35" w:rsidDel="00603698" w:rsidRDefault="002D2E68">
      <w:pPr>
        <w:pStyle w:val="ListParagraph"/>
        <w:numPr>
          <w:ilvl w:val="0"/>
          <w:numId w:val="31"/>
        </w:numPr>
        <w:rPr>
          <w:del w:id="2330" w:author="Martin Ruppert - M91221" w:date="2019-06-03T19:17:00Z"/>
        </w:rPr>
        <w:pPrChange w:id="2331" w:author="Martin Ruppert - M91221" w:date="2019-06-03T23:31:00Z">
          <w:pPr>
            <w:pStyle w:val="NumberedList"/>
          </w:pPr>
        </w:pPrChange>
      </w:pPr>
      <w:del w:id="2332" w:author="Martin Ruppert - M91221" w:date="2019-06-03T19:17:00Z">
        <w:r w:rsidDel="00603698">
          <w:delText>Close</w:delText>
        </w:r>
        <w:r w:rsidR="007C3FC6" w:rsidDel="00603698">
          <w:delText xml:space="preserve"> the</w:delText>
        </w:r>
        <w:r w:rsidDel="00603698">
          <w:delText xml:space="preserve"> </w:delText>
        </w:r>
        <w:r w:rsidRPr="007C3FC6" w:rsidDel="00603698">
          <w:rPr>
            <w:rStyle w:val="Filename"/>
          </w:rPr>
          <w:delText>ledcontrol.h</w:delText>
        </w:r>
        <w:r w:rsidDel="00603698">
          <w:delText xml:space="preserve"> file</w:delText>
        </w:r>
        <w:r w:rsidR="00C60B35"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603698" w14:paraId="10921D54" w14:textId="15D9DB95" w:rsidTr="001458B3">
        <w:trPr>
          <w:del w:id="2333" w:author="Martin Ruppert - M91221" w:date="2019-06-03T19:17:00Z"/>
        </w:trPr>
        <w:tc>
          <w:tcPr>
            <w:tcW w:w="9942" w:type="dxa"/>
            <w:gridSpan w:val="2"/>
            <w:shd w:val="clear" w:color="auto" w:fill="auto"/>
          </w:tcPr>
          <w:p w14:paraId="10921D53" w14:textId="14C6488C" w:rsidR="00EF7813" w:rsidRPr="001458B3" w:rsidDel="00603698" w:rsidRDefault="00EF7813">
            <w:pPr>
              <w:pStyle w:val="ListParagraph"/>
              <w:numPr>
                <w:ilvl w:val="0"/>
                <w:numId w:val="31"/>
              </w:numPr>
              <w:rPr>
                <w:del w:id="2334" w:author="Martin Ruppert - M91221" w:date="2019-06-03T19:17:00Z"/>
                <w:rFonts w:ascii="Arial Narrow" w:hAnsi="Arial Narrow"/>
                <w:b/>
              </w:rPr>
              <w:pPrChange w:id="2335" w:author="Martin Ruppert - M91221" w:date="2019-06-03T23:31:00Z">
                <w:pPr/>
              </w:pPrChange>
            </w:pPr>
            <w:del w:id="2336" w:author="Martin Ruppert - M91221" w:date="2019-06-03T19:17:00Z">
              <w:r w:rsidRPr="001458B3" w:rsidDel="00603698">
                <w:rPr>
                  <w:rFonts w:ascii="Arial Narrow" w:hAnsi="Arial Narrow"/>
                  <w:b/>
                  <w:sz w:val="24"/>
                </w:rPr>
                <w:delText xml:space="preserve">Procedure To </w:delText>
              </w:r>
              <w:r w:rsidR="00595F55" w:rsidRPr="001458B3" w:rsidDel="00603698">
                <w:rPr>
                  <w:rFonts w:ascii="Arial Narrow" w:hAnsi="Arial Narrow"/>
                  <w:b/>
                  <w:sz w:val="24"/>
                </w:rPr>
                <w:delText>Close</w:delText>
              </w:r>
              <w:r w:rsidRPr="001458B3" w:rsidDel="00603698">
                <w:rPr>
                  <w:rFonts w:ascii="Arial Narrow" w:hAnsi="Arial Narrow"/>
                  <w:b/>
                  <w:sz w:val="24"/>
                </w:rPr>
                <w:delText xml:space="preserve"> the Source/Header File in the active Source Editor Window:</w:delText>
              </w:r>
            </w:del>
          </w:p>
        </w:tc>
      </w:tr>
      <w:tr w:rsidR="00EF7813" w:rsidRPr="001458B3" w:rsidDel="00603698" w14:paraId="10921D58" w14:textId="446BD929" w:rsidTr="001458B3">
        <w:trPr>
          <w:del w:id="2337" w:author="Martin Ruppert - M91221" w:date="2019-06-03T19:17:00Z"/>
        </w:trPr>
        <w:tc>
          <w:tcPr>
            <w:tcW w:w="5088" w:type="dxa"/>
            <w:shd w:val="clear" w:color="auto" w:fill="auto"/>
          </w:tcPr>
          <w:p w14:paraId="10921D55" w14:textId="56996174" w:rsidR="00EF7813" w:rsidRPr="001458B3" w:rsidDel="00603698" w:rsidRDefault="003A14BC">
            <w:pPr>
              <w:pStyle w:val="ListParagraph"/>
              <w:numPr>
                <w:ilvl w:val="0"/>
                <w:numId w:val="31"/>
              </w:numPr>
              <w:rPr>
                <w:del w:id="2338" w:author="Martin Ruppert - M91221" w:date="2019-06-03T19:17:00Z"/>
              </w:rPr>
              <w:pPrChange w:id="2339" w:author="Martin Ruppert - M91221" w:date="2019-06-03T23:31:00Z">
                <w:pPr>
                  <w:pStyle w:val="ListParagraph"/>
                  <w:numPr>
                    <w:numId w:val="24"/>
                  </w:numPr>
                  <w:ind w:hanging="360"/>
                </w:pPr>
              </w:pPrChange>
            </w:pPr>
            <w:del w:id="2340" w:author="Martin Ruppert - M91221" w:date="2019-06-03T19:17:00Z">
              <w:r w:rsidRPr="001458B3" w:rsidDel="00603698">
                <w:delText>Source editor window</w:delText>
              </w:r>
              <w:r w:rsidR="00EF7813" w:rsidRPr="001458B3" w:rsidDel="00603698">
                <w:delText xml:space="preserve"> Tab: Click on the “</w:delText>
              </w:r>
              <w:r w:rsidR="00EF7813" w:rsidRPr="001458B3" w:rsidDel="00603698">
                <w:rPr>
                  <w:b/>
                </w:rPr>
                <w:delText>x</w:delText>
              </w:r>
              <w:r w:rsidR="00EF7813" w:rsidRPr="001458B3" w:rsidDel="00603698">
                <w:delText>” button.</w:delText>
              </w:r>
              <w:r w:rsidR="00EF7813" w:rsidRPr="001458B3" w:rsidDel="00603698">
                <w:rPr>
                  <w:noProof/>
                  <w:lang w:eastAsia="en-AU"/>
                </w:rPr>
                <w:delText xml:space="preserve"> </w:delText>
              </w:r>
            </w:del>
          </w:p>
          <w:p w14:paraId="10921D56" w14:textId="65DB8BFD" w:rsidR="00EF7813" w:rsidRPr="001458B3" w:rsidDel="00603698" w:rsidRDefault="00EF7813">
            <w:pPr>
              <w:pStyle w:val="ListParagraph"/>
              <w:numPr>
                <w:ilvl w:val="0"/>
                <w:numId w:val="31"/>
              </w:numPr>
              <w:rPr>
                <w:del w:id="2341" w:author="Martin Ruppert - M91221" w:date="2019-06-03T19:17:00Z"/>
              </w:rPr>
              <w:pPrChange w:id="2342" w:author="Martin Ruppert - M91221" w:date="2019-06-03T23:31:00Z">
                <w:pPr>
                  <w:pStyle w:val="ListParagraph"/>
                  <w:numPr>
                    <w:numId w:val="24"/>
                  </w:numPr>
                  <w:ind w:hanging="360"/>
                </w:pPr>
              </w:pPrChange>
            </w:pPr>
            <w:del w:id="2343" w:author="Martin Ruppert - M91221" w:date="2019-06-03T19:17:00Z">
              <w:r w:rsidRPr="001458B3" w:rsidDel="00603698">
                <w:rPr>
                  <w:noProof/>
                  <w:lang w:eastAsia="en-AU"/>
                </w:rPr>
                <w:delText xml:space="preserve">Keyboard Shortcut: </w:delText>
              </w:r>
              <w:r w:rsidRPr="001458B3" w:rsidDel="00603698">
                <w:rPr>
                  <w:rStyle w:val="KeyboardKey"/>
                </w:rPr>
                <w:delText>Ctrl</w:delText>
              </w:r>
              <w:r w:rsidRPr="001458B3" w:rsidDel="00603698">
                <w:delText xml:space="preserve"> + </w:delText>
              </w:r>
              <w:r w:rsidRPr="001458B3" w:rsidDel="00603698">
                <w:rPr>
                  <w:rStyle w:val="KeyboardKey"/>
                </w:rPr>
                <w:delText>w</w:delText>
              </w:r>
            </w:del>
          </w:p>
        </w:tc>
        <w:tc>
          <w:tcPr>
            <w:tcW w:w="4854" w:type="dxa"/>
            <w:shd w:val="clear" w:color="auto" w:fill="auto"/>
          </w:tcPr>
          <w:p w14:paraId="10921D57" w14:textId="14816E29" w:rsidR="00EF7813" w:rsidRPr="001458B3" w:rsidDel="00603698" w:rsidRDefault="005B3261">
            <w:pPr>
              <w:pStyle w:val="ListParagraph"/>
              <w:numPr>
                <w:ilvl w:val="0"/>
                <w:numId w:val="31"/>
              </w:numPr>
              <w:rPr>
                <w:del w:id="2344" w:author="Martin Ruppert - M91221" w:date="2019-06-03T19:17:00Z"/>
              </w:rPr>
              <w:pPrChange w:id="2345" w:author="Martin Ruppert - M91221" w:date="2019-06-03T23:31:00Z">
                <w:pPr/>
              </w:pPrChange>
            </w:pPr>
            <w:del w:id="2346" w:author="Martin Ruppert - M91221" w:date="2019-06-03T19:17:00Z">
              <w:r w:rsidDel="00603698">
                <w:rPr>
                  <w:noProof/>
                  <w:lang w:eastAsia="en-AU"/>
                </w:rPr>
                <mc:AlternateContent>
                  <mc:Choice Requires="wps">
                    <w:drawing>
                      <wp:anchor distT="0" distB="0" distL="114300" distR="114300" simplePos="0" relativeHeight="25092454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45A33" id="Oval 131" o:spid="_x0000_s1026" style="position:absolute;margin-left:104.15pt;margin-top:4.75pt;width:19.2pt;height:18.6pt;z-index:2509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603698">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497ED1D7" w:rsidR="001E7DA0" w:rsidDel="00603698" w:rsidRDefault="001E7DA0">
      <w:pPr>
        <w:pStyle w:val="ListParagraph"/>
        <w:numPr>
          <w:ilvl w:val="0"/>
          <w:numId w:val="31"/>
        </w:numPr>
        <w:rPr>
          <w:del w:id="2347" w:author="Martin Ruppert - M91221" w:date="2019-06-03T19:17:00Z"/>
        </w:rPr>
        <w:pPrChange w:id="2348" w:author="Martin Ruppert - M91221" w:date="2019-06-03T23:31:00Z">
          <w:pPr>
            <w:pStyle w:val="Heading3"/>
          </w:pPr>
        </w:pPrChange>
      </w:pPr>
      <w:bookmarkStart w:id="2349" w:name="_Toc488278770"/>
      <w:del w:id="2350" w:author="Martin Ruppert - M91221" w:date="2019-06-03T19:17:00Z">
        <w:r w:rsidDel="00603698">
          <w:delText>Source File</w:delText>
        </w:r>
        <w:r w:rsidR="00F86643" w:rsidDel="00603698">
          <w:delText xml:space="preserve"> Setup</w:delText>
        </w:r>
        <w:bookmarkEnd w:id="2349"/>
      </w:del>
    </w:p>
    <w:p w14:paraId="10921D5A" w14:textId="3851E670" w:rsidR="007E2925" w:rsidDel="00603698" w:rsidRDefault="00FC423D">
      <w:pPr>
        <w:pStyle w:val="ListParagraph"/>
        <w:numPr>
          <w:ilvl w:val="0"/>
          <w:numId w:val="31"/>
        </w:numPr>
        <w:rPr>
          <w:del w:id="2351" w:author="Martin Ruppert - M91221" w:date="2019-06-03T19:17:00Z"/>
        </w:rPr>
        <w:pPrChange w:id="2352" w:author="Martin Ruppert - M91221" w:date="2019-06-03T23:31:00Z">
          <w:pPr/>
        </w:pPrChange>
      </w:pPr>
      <w:del w:id="2353" w:author="Martin Ruppert - M91221" w:date="2019-06-03T19:17:00Z">
        <w:r w:rsidDel="00603698">
          <w:delText>In this section</w:delText>
        </w:r>
        <w:r w:rsidR="00AC0533" w:rsidDel="00603698">
          <w:delText>,</w:delText>
        </w:r>
        <w:r w:rsidDel="00603698">
          <w:delText xml:space="preserve"> you are going to copy the</w:delText>
        </w:r>
        <w:r w:rsidR="00AC0533" w:rsidDel="00603698">
          <w:delText xml:space="preserve"> source code for the </w:delText>
        </w:r>
        <w:r w:rsidDel="00603698">
          <w:delText>LED Flasher into the Lab 1 source folder.</w:delText>
        </w:r>
      </w:del>
    </w:p>
    <w:p w14:paraId="10921D5B" w14:textId="5D89DD3B" w:rsidR="006D218A" w:rsidRPr="00CE45A4" w:rsidDel="00603698" w:rsidRDefault="006D218A">
      <w:pPr>
        <w:pStyle w:val="ListParagraph"/>
        <w:numPr>
          <w:ilvl w:val="0"/>
          <w:numId w:val="31"/>
        </w:numPr>
        <w:rPr>
          <w:del w:id="2354" w:author="Martin Ruppert - M91221" w:date="2019-06-03T19:17:00Z"/>
          <w:rFonts w:ascii="Courier Std" w:hAnsi="Courier Std" w:cs="Courier New"/>
          <w:spacing w:val="-6"/>
        </w:rPr>
        <w:pPrChange w:id="2355" w:author="Martin Ruppert - M91221" w:date="2019-06-03T23:31:00Z">
          <w:pPr>
            <w:pStyle w:val="NumberedList"/>
          </w:pPr>
        </w:pPrChange>
      </w:pPr>
      <w:del w:id="2356" w:author="Martin Ruppert - M91221" w:date="2019-06-03T19:17:00Z">
        <w:r w:rsidRPr="00CE45A4" w:rsidDel="00603698">
          <w:delText>Launch</w:delText>
        </w:r>
        <w:r w:rsidDel="00603698">
          <w:delText xml:space="preserve"> the Windows File Manager and open the </w:delText>
        </w:r>
        <w:r w:rsidRPr="00CE45A4" w:rsidDel="00603698">
          <w:rPr>
            <w:rStyle w:val="FilePath"/>
          </w:rPr>
          <w:delText xml:space="preserve">Lab </w:delText>
        </w:r>
        <w:r w:rsidDel="00603698">
          <w:rPr>
            <w:rStyle w:val="FilePath"/>
          </w:rPr>
          <w:delText>1</w:delText>
        </w:r>
        <w:r w:rsidRPr="00CE45A4" w:rsidDel="00603698">
          <w:rPr>
            <w:rStyle w:val="FilePath"/>
          </w:rPr>
          <w:delText xml:space="preserve"> Source Files</w:delText>
        </w:r>
        <w:r w:rsidRPr="00CE45A4" w:rsidDel="00603698">
          <w:delText xml:space="preserve"> folder </w:delText>
        </w:r>
        <w:r w:rsidR="00EB2804" w:rsidDel="00603698">
          <w:delText xml:space="preserve">that is located </w:delText>
        </w:r>
        <w:r w:rsidRPr="00CE45A4" w:rsidDel="00603698">
          <w:delText xml:space="preserve">under the </w:delText>
        </w:r>
        <w:r w:rsidDel="00603698">
          <w:delText>following path:</w:delText>
        </w:r>
      </w:del>
    </w:p>
    <w:p w14:paraId="10921D5C" w14:textId="07CFD810" w:rsidR="006D218A" w:rsidDel="00603698" w:rsidRDefault="006D218A">
      <w:pPr>
        <w:pStyle w:val="ListParagraph"/>
        <w:numPr>
          <w:ilvl w:val="0"/>
          <w:numId w:val="31"/>
        </w:numPr>
        <w:rPr>
          <w:del w:id="2357" w:author="Martin Ruppert - M91221" w:date="2019-06-03T19:17:00Z"/>
          <w:rStyle w:val="FilePath"/>
        </w:rPr>
        <w:pPrChange w:id="2358" w:author="Martin Ruppert - M91221" w:date="2019-06-03T23:31:00Z">
          <w:pPr>
            <w:pStyle w:val="NumberedList"/>
            <w:numPr>
              <w:ilvl w:val="0"/>
              <w:numId w:val="0"/>
            </w:numPr>
            <w:ind w:left="0" w:firstLine="0"/>
          </w:pPr>
        </w:pPrChange>
      </w:pPr>
      <w:del w:id="2359" w:author="Martin Ruppert - M91221" w:date="2019-06-03T19:17:00Z">
        <w:r w:rsidRPr="00CE45A4" w:rsidDel="00603698">
          <w:rPr>
            <w:rStyle w:val="FilePath"/>
          </w:rPr>
          <w:delText>C</w:delText>
        </w:r>
        <w:r w:rsidR="00B95C41" w:rsidDel="00603698">
          <w:rPr>
            <w:rStyle w:val="FilePath"/>
          </w:rPr>
          <w:delText>:\MASTERs\2107</w:delText>
        </w:r>
        <w:r w:rsidDel="00603698">
          <w:rPr>
            <w:rStyle w:val="FilePath"/>
          </w:rPr>
          <w:delText>0\Lab Manual\Lab 1</w:delText>
        </w:r>
        <w:r w:rsidRPr="00CE45A4" w:rsidDel="0060369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603698" w14:paraId="10921D5E" w14:textId="45EB6538" w:rsidTr="001458B3">
        <w:trPr>
          <w:del w:id="2360" w:author="Martin Ruppert - M91221" w:date="2019-06-03T19:17:00Z"/>
        </w:trPr>
        <w:tc>
          <w:tcPr>
            <w:tcW w:w="10542" w:type="dxa"/>
            <w:shd w:val="clear" w:color="auto" w:fill="auto"/>
            <w:vAlign w:val="center"/>
          </w:tcPr>
          <w:p w14:paraId="10921D5D" w14:textId="29308858" w:rsidR="00C65C8E" w:rsidDel="00603698" w:rsidRDefault="00B95C41">
            <w:pPr>
              <w:pStyle w:val="ListParagraph"/>
              <w:numPr>
                <w:ilvl w:val="0"/>
                <w:numId w:val="31"/>
              </w:numPr>
              <w:rPr>
                <w:del w:id="2361" w:author="Martin Ruppert - M91221" w:date="2019-06-03T19:17:00Z"/>
                <w:rStyle w:val="FilePath"/>
              </w:rPr>
              <w:pPrChange w:id="2362" w:author="Martin Ruppert - M91221" w:date="2019-06-03T23:31:00Z">
                <w:pPr>
                  <w:pStyle w:val="NumberedList"/>
                  <w:numPr>
                    <w:ilvl w:val="0"/>
                    <w:numId w:val="0"/>
                  </w:numPr>
                  <w:ind w:left="0" w:firstLine="0"/>
                </w:pPr>
              </w:pPrChange>
            </w:pPr>
            <w:del w:id="2363" w:author="Martin Ruppert - M91221" w:date="2019-06-03T19:17:00Z">
              <w:r w:rsidDel="00603698">
                <w:rPr>
                  <w:noProof/>
                </w:rPr>
                <mc:AlternateContent>
                  <mc:Choice Requires="wps">
                    <w:drawing>
                      <wp:anchor distT="0" distB="0" distL="114300" distR="114300" simplePos="0" relativeHeight="251953664"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1B23F" id="Rounded Rectangle 295" o:spid="_x0000_s1026" style="position:absolute;margin-left:78.8pt;margin-top:45.8pt;width:224.5pt;height:1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603698">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7296F998" w:rsidR="00215BEC" w:rsidDel="00603698" w:rsidRDefault="00215BEC">
      <w:pPr>
        <w:pStyle w:val="ListParagraph"/>
        <w:numPr>
          <w:ilvl w:val="0"/>
          <w:numId w:val="31"/>
        </w:numPr>
        <w:rPr>
          <w:del w:id="2364" w:author="Martin Ruppert - M91221" w:date="2019-06-03T19:17:00Z"/>
        </w:rPr>
        <w:pPrChange w:id="2365" w:author="Martin Ruppert - M91221" w:date="2019-06-03T23:31:00Z">
          <w:pPr>
            <w:pStyle w:val="NumberedList"/>
            <w:numPr>
              <w:ilvl w:val="0"/>
              <w:numId w:val="0"/>
            </w:numPr>
            <w:ind w:left="0" w:firstLine="0"/>
          </w:pPr>
        </w:pPrChange>
      </w:pPr>
    </w:p>
    <w:p w14:paraId="10921D60" w14:textId="7C388AA6" w:rsidR="00215BEC" w:rsidDel="00603698" w:rsidRDefault="00215BEC">
      <w:pPr>
        <w:pStyle w:val="ListParagraph"/>
        <w:numPr>
          <w:ilvl w:val="0"/>
          <w:numId w:val="31"/>
        </w:numPr>
        <w:rPr>
          <w:del w:id="2366" w:author="Martin Ruppert - M91221" w:date="2019-06-03T19:17:00Z"/>
          <w:rFonts w:eastAsia="Times New Roman"/>
          <w:lang w:eastAsia="en-AU"/>
        </w:rPr>
        <w:pPrChange w:id="2367"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368" w:author="Martin Ruppert - M91221" w:date="2019-06-03T19:17:00Z">
        <w:r w:rsidDel="00603698">
          <w:br w:type="page"/>
        </w:r>
      </w:del>
    </w:p>
    <w:p w14:paraId="10921D61" w14:textId="1136C0AD" w:rsidR="006D218A" w:rsidDel="00603698" w:rsidRDefault="006D218A">
      <w:pPr>
        <w:pStyle w:val="ListParagraph"/>
        <w:numPr>
          <w:ilvl w:val="0"/>
          <w:numId w:val="31"/>
        </w:numPr>
        <w:rPr>
          <w:del w:id="2369" w:author="Martin Ruppert - M91221" w:date="2019-06-03T19:17:00Z"/>
        </w:rPr>
        <w:pPrChange w:id="2370" w:author="Martin Ruppert - M91221" w:date="2019-06-03T23:31:00Z">
          <w:pPr>
            <w:pStyle w:val="NumberedList"/>
          </w:pPr>
        </w:pPrChange>
      </w:pPr>
      <w:del w:id="2371" w:author="Martin Ruppert - M91221" w:date="2019-06-03T19:17:00Z">
        <w:r w:rsidDel="00603698">
          <w:delText xml:space="preserve">Click on the </w:delText>
        </w:r>
        <w:r w:rsidRPr="00C65C8E" w:rsidDel="00603698">
          <w:rPr>
            <w:rStyle w:val="Filename"/>
          </w:rPr>
          <w:delText>ledcontrol.c</w:delText>
        </w:r>
        <w:r w:rsidDel="00603698">
          <w:delText xml:space="preserve"> file to highlight the file.</w:delText>
        </w:r>
      </w:del>
    </w:p>
    <w:p w14:paraId="10921D62" w14:textId="20E49865" w:rsidR="007E2925" w:rsidDel="00603698" w:rsidRDefault="006D218A">
      <w:pPr>
        <w:pStyle w:val="ListParagraph"/>
        <w:numPr>
          <w:ilvl w:val="0"/>
          <w:numId w:val="31"/>
        </w:numPr>
        <w:rPr>
          <w:del w:id="2372" w:author="Martin Ruppert - M91221" w:date="2019-06-03T19:17:00Z"/>
        </w:rPr>
        <w:pPrChange w:id="2373" w:author="Martin Ruppert - M91221" w:date="2019-06-03T23:31:00Z">
          <w:pPr>
            <w:pStyle w:val="NumberedList"/>
          </w:pPr>
        </w:pPrChange>
      </w:pPr>
      <w:del w:id="2374" w:author="Martin Ruppert - M91221" w:date="2019-06-03T19:17:00Z">
        <w:r w:rsidDel="00603698">
          <w:delText xml:space="preserve">Use the Windows copy shortcut, </w:delText>
        </w:r>
        <w:r w:rsidRPr="006D218A" w:rsidDel="00603698">
          <w:rPr>
            <w:rStyle w:val="KeyboardKey"/>
          </w:rPr>
          <w:delText>Ctrl</w:delText>
        </w:r>
        <w:r w:rsidDel="00603698">
          <w:delText>+</w:delText>
        </w:r>
        <w:r w:rsidRPr="006D218A" w:rsidDel="00603698">
          <w:rPr>
            <w:rStyle w:val="KeyboardKey"/>
          </w:rPr>
          <w:delText>c</w:delText>
        </w:r>
        <w:r w:rsidRPr="006D218A" w:rsidDel="00603698">
          <w:delText>,</w:delText>
        </w:r>
        <w:r w:rsidDel="00603698">
          <w:delText xml:space="preserve"> to copy the </w:delText>
        </w:r>
        <w:r w:rsidR="00EB2804" w:rsidDel="00603698">
          <w:delText xml:space="preserve">selected </w:delText>
        </w:r>
        <w:r w:rsidDel="0060369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603698" w14:paraId="10921D64" w14:textId="11A41355" w:rsidTr="001458B3">
        <w:trPr>
          <w:del w:id="2375" w:author="Martin Ruppert - M91221" w:date="2019-06-03T19:17:00Z"/>
        </w:trPr>
        <w:tc>
          <w:tcPr>
            <w:tcW w:w="10542" w:type="dxa"/>
            <w:shd w:val="clear" w:color="auto" w:fill="auto"/>
            <w:vAlign w:val="center"/>
          </w:tcPr>
          <w:p w14:paraId="10921D63" w14:textId="02870A55" w:rsidR="007E2925" w:rsidRPr="001458B3" w:rsidDel="00603698" w:rsidRDefault="005B3261">
            <w:pPr>
              <w:pStyle w:val="ListParagraph"/>
              <w:numPr>
                <w:ilvl w:val="0"/>
                <w:numId w:val="31"/>
              </w:numPr>
              <w:rPr>
                <w:del w:id="2376" w:author="Martin Ruppert - M91221" w:date="2019-06-03T19:17:00Z"/>
              </w:rPr>
              <w:pPrChange w:id="2377" w:author="Martin Ruppert - M91221" w:date="2019-06-03T23:31:00Z">
                <w:pPr>
                  <w:pStyle w:val="NumberedList"/>
                  <w:numPr>
                    <w:ilvl w:val="0"/>
                    <w:numId w:val="0"/>
                  </w:numPr>
                  <w:ind w:left="0" w:firstLine="0"/>
                </w:pPr>
              </w:pPrChange>
            </w:pPr>
            <w:del w:id="2378" w:author="Martin Ruppert - M91221" w:date="2019-06-03T19:17:00Z">
              <w:r w:rsidRPr="000A5197" w:rsidDel="00603698">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5E865D0D" w:rsidR="00656046" w:rsidDel="00603698" w:rsidRDefault="00656046">
      <w:pPr>
        <w:pStyle w:val="ListParagraph"/>
        <w:numPr>
          <w:ilvl w:val="0"/>
          <w:numId w:val="31"/>
        </w:numPr>
        <w:rPr>
          <w:del w:id="2379" w:author="Martin Ruppert - M91221" w:date="2019-06-03T19:17:00Z"/>
          <w:rFonts w:eastAsia="Times New Roman"/>
          <w:lang w:eastAsia="en-AU"/>
        </w:rPr>
        <w:pPrChange w:id="238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66" w14:textId="3F44320A" w:rsidR="006D218A" w:rsidDel="00603698" w:rsidRDefault="006D218A">
      <w:pPr>
        <w:pStyle w:val="ListParagraph"/>
        <w:numPr>
          <w:ilvl w:val="0"/>
          <w:numId w:val="31"/>
        </w:numPr>
        <w:rPr>
          <w:del w:id="2381" w:author="Martin Ruppert - M91221" w:date="2019-06-03T19:17:00Z"/>
        </w:rPr>
        <w:pPrChange w:id="2382" w:author="Martin Ruppert - M91221" w:date="2019-06-03T23:31:00Z">
          <w:pPr>
            <w:pStyle w:val="NumberedList"/>
          </w:pPr>
        </w:pPrChange>
      </w:pPr>
      <w:del w:id="2383" w:author="Martin Ruppert - M91221" w:date="2019-06-03T19:17:00Z">
        <w:r w:rsidDel="00603698">
          <w:delText xml:space="preserve">In the Windows File Manager open the project </w:delText>
        </w:r>
        <w:r w:rsidRPr="00CE45A4" w:rsidDel="00603698">
          <w:rPr>
            <w:rStyle w:val="FilePath"/>
          </w:rPr>
          <w:delText>src</w:delText>
        </w:r>
        <w:r w:rsidDel="00603698">
          <w:delText xml:space="preserve"> folder </w:delText>
        </w:r>
        <w:r w:rsidR="00EB2804" w:rsidDel="00603698">
          <w:delText xml:space="preserve">that is located </w:delText>
        </w:r>
        <w:r w:rsidDel="00603698">
          <w:delText>under the following path:</w:delText>
        </w:r>
      </w:del>
    </w:p>
    <w:p w14:paraId="10921D67" w14:textId="38E1EAF6" w:rsidR="006D218A" w:rsidDel="00603698" w:rsidRDefault="00400060">
      <w:pPr>
        <w:pStyle w:val="ListParagraph"/>
        <w:numPr>
          <w:ilvl w:val="0"/>
          <w:numId w:val="31"/>
        </w:numPr>
        <w:rPr>
          <w:del w:id="2384" w:author="Martin Ruppert - M91221" w:date="2019-06-03T19:17:00Z"/>
          <w:rStyle w:val="FilePath"/>
        </w:rPr>
        <w:pPrChange w:id="2385" w:author="Martin Ruppert - M91221" w:date="2019-06-03T23:31:00Z">
          <w:pPr>
            <w:pStyle w:val="NumberedList"/>
            <w:numPr>
              <w:ilvl w:val="0"/>
              <w:numId w:val="0"/>
            </w:numPr>
            <w:ind w:left="0" w:firstLine="0"/>
          </w:pPr>
        </w:pPrChange>
      </w:pPr>
      <w:del w:id="2386" w:author="Martin Ruppert - M91221" w:date="2019-06-03T19:17:00Z">
        <w:r w:rsidDel="00603698">
          <w:rPr>
            <w:rStyle w:val="FilePath"/>
          </w:rPr>
          <w:delText>C:\MASTERs\2107</w:delText>
        </w:r>
        <w:r w:rsidR="006D218A" w:rsidDel="00603698">
          <w:rPr>
            <w:rStyle w:val="FilePath"/>
          </w:rPr>
          <w:delText>0\</w:delText>
        </w:r>
        <w:r w:rsidDel="00603698">
          <w:rPr>
            <w:rStyle w:val="FilePath"/>
          </w:rPr>
          <w:delText>net1</w:delText>
        </w:r>
        <w:r w:rsidR="006D218A" w:rsidDel="00603698">
          <w:rPr>
            <w:rStyle w:val="FilePath"/>
          </w:rPr>
          <w:delText>lab1</w:delText>
        </w:r>
        <w:r w:rsidR="006D218A" w:rsidRPr="00CE45A4" w:rsidDel="0060369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603698" w14:paraId="10921D69" w14:textId="042B1654" w:rsidTr="001458B3">
        <w:trPr>
          <w:del w:id="2387" w:author="Martin Ruppert - M91221" w:date="2019-06-03T19:17:00Z"/>
        </w:trPr>
        <w:tc>
          <w:tcPr>
            <w:tcW w:w="10542" w:type="dxa"/>
            <w:shd w:val="clear" w:color="auto" w:fill="auto"/>
            <w:vAlign w:val="center"/>
          </w:tcPr>
          <w:p w14:paraId="10921D68" w14:textId="17D291AB" w:rsidR="00EB2804" w:rsidDel="00603698" w:rsidRDefault="005B3261">
            <w:pPr>
              <w:pStyle w:val="ListParagraph"/>
              <w:numPr>
                <w:ilvl w:val="0"/>
                <w:numId w:val="31"/>
              </w:numPr>
              <w:rPr>
                <w:del w:id="2388" w:author="Martin Ruppert - M91221" w:date="2019-06-03T19:17:00Z"/>
                <w:rStyle w:val="FilePath"/>
              </w:rPr>
              <w:pPrChange w:id="2389" w:author="Martin Ruppert - M91221" w:date="2019-06-03T23:31:00Z">
                <w:pPr>
                  <w:pStyle w:val="NumberedList"/>
                  <w:numPr>
                    <w:ilvl w:val="0"/>
                    <w:numId w:val="0"/>
                  </w:numPr>
                  <w:ind w:left="0" w:firstLine="0"/>
                </w:pPr>
              </w:pPrChange>
            </w:pPr>
            <w:del w:id="2390" w:author="Martin Ruppert - M91221" w:date="2019-06-03T19:17:00Z">
              <w:r w:rsidRPr="001458B3" w:rsidDel="00603698">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35F3EE4C" w:rsidR="00215BEC" w:rsidDel="00603698" w:rsidRDefault="00215BEC">
      <w:pPr>
        <w:pStyle w:val="ListParagraph"/>
        <w:numPr>
          <w:ilvl w:val="0"/>
          <w:numId w:val="31"/>
        </w:numPr>
        <w:rPr>
          <w:del w:id="2391" w:author="Martin Ruppert - M91221" w:date="2019-06-03T19:17:00Z"/>
          <w:rFonts w:eastAsia="Times New Roman"/>
          <w:lang w:eastAsia="en-AU"/>
        </w:rPr>
        <w:pPrChange w:id="239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393" w:author="Martin Ruppert - M91221" w:date="2019-06-03T19:17:00Z">
        <w:r w:rsidDel="00603698">
          <w:br w:type="page"/>
        </w:r>
      </w:del>
    </w:p>
    <w:p w14:paraId="10921D6B" w14:textId="2F836CCF" w:rsidR="006D218A" w:rsidRPr="00455AE7" w:rsidDel="00603698" w:rsidRDefault="00455AE7">
      <w:pPr>
        <w:pStyle w:val="ListParagraph"/>
        <w:numPr>
          <w:ilvl w:val="0"/>
          <w:numId w:val="31"/>
        </w:numPr>
        <w:rPr>
          <w:del w:id="2394" w:author="Martin Ruppert - M91221" w:date="2019-06-03T19:17:00Z"/>
        </w:rPr>
        <w:pPrChange w:id="2395" w:author="Martin Ruppert - M91221" w:date="2019-06-03T23:31:00Z">
          <w:pPr>
            <w:pStyle w:val="NumberedList"/>
          </w:pPr>
        </w:pPrChange>
      </w:pPr>
      <w:del w:id="2396" w:author="Martin Ruppert - M91221" w:date="2019-06-03T19:17:00Z">
        <w:r w:rsidRPr="00455AE7" w:rsidDel="00603698">
          <w:delText xml:space="preserve">Use the Windows paste shortcut, </w:delText>
        </w:r>
        <w:r w:rsidRPr="00455AE7" w:rsidDel="00603698">
          <w:rPr>
            <w:rStyle w:val="KeyboardKey"/>
          </w:rPr>
          <w:delText>Ctrl</w:delText>
        </w:r>
        <w:r w:rsidRPr="00455AE7" w:rsidDel="00603698">
          <w:delText>+</w:delText>
        </w:r>
        <w:r w:rsidRPr="00C65C8E" w:rsidDel="00603698">
          <w:rPr>
            <w:rStyle w:val="KeyboardKey"/>
          </w:rPr>
          <w:delText>v</w:delText>
        </w:r>
        <w:r w:rsidR="00C65C8E" w:rsidRPr="00C65C8E" w:rsidDel="00603698">
          <w:delText>,</w:delText>
        </w:r>
        <w:r w:rsidRPr="00455AE7" w:rsidDel="00603698">
          <w:delText xml:space="preserve"> to paste the </w:delText>
        </w:r>
        <w:r w:rsidR="00791E25" w:rsidDel="00603698">
          <w:delText xml:space="preserve">new </w:delText>
        </w:r>
        <w:r w:rsidR="00791E25" w:rsidRPr="00791E25" w:rsidDel="00603698">
          <w:rPr>
            <w:rStyle w:val="Filename"/>
          </w:rPr>
          <w:delText>ledcontrol.c</w:delText>
        </w:r>
        <w:r w:rsidR="00791E25" w:rsidDel="00603698">
          <w:delText xml:space="preserve"> </w:delText>
        </w:r>
        <w:r w:rsidRPr="00455AE7" w:rsidDel="00603698">
          <w:delText>file.</w:delText>
        </w:r>
        <w:r w:rsidR="007E2925" w:rsidDel="00603698">
          <w:delText xml:space="preserve"> </w:delText>
        </w:r>
        <w:r w:rsidR="007E2925" w:rsidRPr="00795D05" w:rsidDel="00603698">
          <w:delText>Y</w:delText>
        </w:r>
        <w:r w:rsidR="007E2925" w:rsidDel="00603698">
          <w:delText xml:space="preserve">ou </w:delText>
        </w:r>
        <w:r w:rsidR="00791E25" w:rsidDel="00603698">
          <w:delText>will be prompted to replace the file:</w:delText>
        </w:r>
        <w:r w:rsidR="007E2925" w:rsidRPr="00795D05" w:rsidDel="00603698">
          <w:delText xml:space="preserve"> </w:delText>
        </w:r>
        <w:r w:rsidR="007E2925" w:rsidDel="00603698">
          <w:delText xml:space="preserve">Select the </w:delText>
        </w:r>
        <w:r w:rsidR="007E2925" w:rsidRPr="00795D05" w:rsidDel="00603698">
          <w:rPr>
            <w:rStyle w:val="FieldName"/>
          </w:rPr>
          <w:delText>Replace the files in the destination</w:delText>
        </w:r>
        <w:r w:rsidR="007E2925" w:rsidRPr="00795D05"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603698" w14:paraId="10921D6D" w14:textId="21FC0546" w:rsidTr="001458B3">
        <w:trPr>
          <w:del w:id="2397" w:author="Martin Ruppert - M91221" w:date="2019-06-03T19:17:00Z"/>
        </w:trPr>
        <w:tc>
          <w:tcPr>
            <w:tcW w:w="9026" w:type="dxa"/>
            <w:shd w:val="clear" w:color="auto" w:fill="auto"/>
            <w:vAlign w:val="center"/>
          </w:tcPr>
          <w:p w14:paraId="10921D6C" w14:textId="2D2C9279" w:rsidR="0007798D" w:rsidRPr="001458B3" w:rsidDel="00603698" w:rsidRDefault="005B3261">
            <w:pPr>
              <w:pStyle w:val="ListParagraph"/>
              <w:numPr>
                <w:ilvl w:val="0"/>
                <w:numId w:val="31"/>
              </w:numPr>
              <w:rPr>
                <w:del w:id="2398" w:author="Martin Ruppert - M91221" w:date="2019-06-03T19:17:00Z"/>
              </w:rPr>
              <w:pPrChange w:id="2399" w:author="Martin Ruppert - M91221" w:date="2019-06-03T23:31:00Z">
                <w:pPr/>
              </w:pPrChange>
            </w:pPr>
            <w:del w:id="2400" w:author="Martin Ruppert - M91221" w:date="2019-06-03T19:17:00Z">
              <w:r w:rsidRPr="000A5197" w:rsidDel="00603698">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603698" w14:paraId="10921D6F" w14:textId="6DF8E0AD" w:rsidTr="001458B3">
        <w:trPr>
          <w:del w:id="2401" w:author="Martin Ruppert - M91221" w:date="2019-06-03T19:17:00Z"/>
        </w:trPr>
        <w:tc>
          <w:tcPr>
            <w:tcW w:w="9026" w:type="dxa"/>
            <w:shd w:val="clear" w:color="auto" w:fill="auto"/>
            <w:vAlign w:val="center"/>
          </w:tcPr>
          <w:p w14:paraId="10921D6E" w14:textId="77901815" w:rsidR="00215BEC" w:rsidRPr="000A5197" w:rsidDel="00603698" w:rsidRDefault="00215BEC">
            <w:pPr>
              <w:pStyle w:val="ListParagraph"/>
              <w:numPr>
                <w:ilvl w:val="0"/>
                <w:numId w:val="31"/>
              </w:numPr>
              <w:rPr>
                <w:del w:id="2402" w:author="Martin Ruppert - M91221" w:date="2019-06-03T19:17:00Z"/>
                <w:noProof/>
                <w:lang w:eastAsia="en-AU"/>
              </w:rPr>
              <w:pPrChange w:id="2403" w:author="Martin Ruppert - M91221" w:date="2019-06-03T23:31:00Z">
                <w:pPr/>
              </w:pPrChange>
            </w:pPr>
            <w:del w:id="2404" w:author="Martin Ruppert - M91221" w:date="2019-06-03T19:17:00Z">
              <w:r w:rsidDel="00603698">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101">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7FD04135" w:rsidR="002D2E68" w:rsidRPr="007E2925" w:rsidDel="00603698" w:rsidRDefault="002D2E68">
      <w:pPr>
        <w:pStyle w:val="ListParagraph"/>
        <w:numPr>
          <w:ilvl w:val="0"/>
          <w:numId w:val="31"/>
        </w:numPr>
        <w:rPr>
          <w:del w:id="2405" w:author="Martin Ruppert - M91221" w:date="2019-06-03T19:17:00Z"/>
        </w:rPr>
        <w:pPrChange w:id="2406" w:author="Martin Ruppert - M91221" w:date="2019-06-03T23:31:00Z">
          <w:pPr>
            <w:pStyle w:val="NumberedList"/>
            <w:numPr>
              <w:ilvl w:val="0"/>
              <w:numId w:val="0"/>
            </w:numPr>
            <w:ind w:left="0" w:firstLine="0"/>
          </w:pPr>
        </w:pPrChange>
      </w:pPr>
    </w:p>
    <w:p w14:paraId="10921D71" w14:textId="27842A4E" w:rsidR="00AC0533" w:rsidRPr="001458B3" w:rsidDel="00603698" w:rsidRDefault="00AC0533">
      <w:pPr>
        <w:pStyle w:val="ListParagraph"/>
        <w:numPr>
          <w:ilvl w:val="0"/>
          <w:numId w:val="31"/>
        </w:numPr>
        <w:rPr>
          <w:del w:id="2407" w:author="Martin Ruppert - M91221" w:date="2019-06-03T19:17:00Z"/>
          <w:rFonts w:ascii="Arial" w:eastAsia="Times New Roman" w:hAnsi="Arial"/>
          <w:b/>
          <w:color w:val="2E74B5"/>
          <w:sz w:val="28"/>
          <w:szCs w:val="26"/>
          <w:lang w:eastAsia="en-AU"/>
        </w:rPr>
        <w:pPrChange w:id="2408"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409" w:author="Martin Ruppert - M91221" w:date="2019-06-03T19:17:00Z">
        <w:r w:rsidDel="00603698">
          <w:rPr>
            <w:lang w:eastAsia="en-AU"/>
          </w:rPr>
          <w:br w:type="page"/>
        </w:r>
      </w:del>
    </w:p>
    <w:p w14:paraId="10921D72" w14:textId="3E2CC838" w:rsidR="002718C7" w:rsidDel="00603698" w:rsidRDefault="00947CDB">
      <w:pPr>
        <w:pStyle w:val="ListParagraph"/>
        <w:numPr>
          <w:ilvl w:val="0"/>
          <w:numId w:val="31"/>
        </w:numPr>
        <w:rPr>
          <w:del w:id="2410" w:author="Martin Ruppert - M91221" w:date="2019-06-03T19:17:00Z"/>
          <w:lang w:eastAsia="en-AU"/>
        </w:rPr>
        <w:pPrChange w:id="2411" w:author="Martin Ruppert - M91221" w:date="2019-06-03T23:31:00Z">
          <w:pPr>
            <w:pStyle w:val="Heading2"/>
          </w:pPr>
        </w:pPrChange>
      </w:pPr>
      <w:bookmarkStart w:id="2412" w:name="_Toc488278771"/>
      <w:del w:id="2413" w:author="Martin Ruppert - M91221" w:date="2019-06-03T19:17:00Z">
        <w:r w:rsidDel="00603698">
          <w:rPr>
            <w:lang w:eastAsia="en-AU"/>
          </w:rPr>
          <w:delText xml:space="preserve">Project </w:delText>
        </w:r>
        <w:r w:rsidR="008D74DF" w:rsidDel="00603698">
          <w:rPr>
            <w:lang w:eastAsia="en-AU"/>
          </w:rPr>
          <w:delText>Build</w:delText>
        </w:r>
        <w:bookmarkEnd w:id="2412"/>
      </w:del>
    </w:p>
    <w:p w14:paraId="10921D73" w14:textId="28B0D2E6" w:rsidR="00EF2954" w:rsidDel="00603698" w:rsidRDefault="002718C7">
      <w:pPr>
        <w:pStyle w:val="ListParagraph"/>
        <w:numPr>
          <w:ilvl w:val="0"/>
          <w:numId w:val="31"/>
        </w:numPr>
        <w:rPr>
          <w:del w:id="2414" w:author="Martin Ruppert - M91221" w:date="2019-06-03T19:17:00Z"/>
        </w:rPr>
        <w:pPrChange w:id="2415" w:author="Martin Ruppert - M91221" w:date="2019-06-03T23:31:00Z">
          <w:pPr>
            <w:pStyle w:val="NumberedList"/>
          </w:pPr>
        </w:pPrChange>
      </w:pPr>
      <w:bookmarkStart w:id="2416" w:name="_Ref456398738"/>
      <w:del w:id="2417" w:author="Martin Ruppert - M91221" w:date="2019-06-03T19:17:00Z">
        <w:r w:rsidDel="00603698">
          <w:delText xml:space="preserve">To build the project click on the </w:delText>
        </w:r>
        <w:r w:rsidR="007A28F6" w:rsidRPr="005C7169" w:rsidDel="00603698">
          <w:rPr>
            <w:rStyle w:val="IconName"/>
          </w:rPr>
          <w:delText xml:space="preserve">Clean and </w:delText>
        </w:r>
        <w:r w:rsidR="00143D01" w:rsidRPr="005C7169" w:rsidDel="00603698">
          <w:rPr>
            <w:rStyle w:val="IconName"/>
          </w:rPr>
          <w:delText>Build Main Project</w:delText>
        </w:r>
        <w:r w:rsidR="00143D01" w:rsidDel="00603698">
          <w:delText xml:space="preserve"> icon</w:delText>
        </w:r>
        <w:r w:rsidDel="00603698">
          <w:delText xml:space="preserve"> in the M</w:delText>
        </w:r>
        <w:r w:rsidR="00EC7234" w:rsidDel="00603698">
          <w:delText>P</w:delText>
        </w:r>
        <w:r w:rsidDel="00603698">
          <w:delText>LAB</w:delText>
        </w:r>
        <w:r w:rsidR="00970E1D" w:rsidDel="00603698">
          <w:delText xml:space="preserve"> </w:delText>
        </w:r>
        <w:r w:rsidDel="00603698">
          <w:delText>X Run toolbar.</w:delText>
        </w:r>
        <w:bookmarkEnd w:id="2416"/>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5" w14:textId="035E048C" w:rsidTr="001458B3">
        <w:trPr>
          <w:del w:id="2418" w:author="Martin Ruppert - M91221" w:date="2019-06-03T19:17:00Z"/>
        </w:trPr>
        <w:tc>
          <w:tcPr>
            <w:tcW w:w="9016" w:type="dxa"/>
            <w:shd w:val="clear" w:color="auto" w:fill="auto"/>
            <w:vAlign w:val="center"/>
          </w:tcPr>
          <w:p w14:paraId="10921D74" w14:textId="636DB8F9" w:rsidR="00EF2954" w:rsidRPr="001458B3" w:rsidDel="00603698" w:rsidRDefault="00501951">
            <w:pPr>
              <w:pStyle w:val="ListParagraph"/>
              <w:numPr>
                <w:ilvl w:val="0"/>
                <w:numId w:val="31"/>
              </w:numPr>
              <w:rPr>
                <w:del w:id="2419" w:author="Martin Ruppert - M91221" w:date="2019-06-03T19:17:00Z"/>
              </w:rPr>
              <w:pPrChange w:id="2420" w:author="Martin Ruppert - M91221" w:date="2019-06-03T23:31:00Z">
                <w:pPr/>
              </w:pPrChange>
            </w:pPr>
            <w:del w:id="2421" w:author="Martin Ruppert - M91221" w:date="2019-06-03T19:17:00Z">
              <w:r w:rsidDel="00603698">
                <w:rPr>
                  <w:noProof/>
                  <w:lang w:eastAsia="en-AU"/>
                </w:rPr>
                <mc:AlternateContent>
                  <mc:Choice Requires="wps">
                    <w:drawing>
                      <wp:anchor distT="0" distB="0" distL="114300" distR="114300" simplePos="0" relativeHeight="251965952"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8B1FB" id="Rounded Rectangle 303" o:spid="_x0000_s1026" style="position:absolute;margin-left:356pt;margin-top:-3.9pt;width:42.1pt;height:37.8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46FCE222" w:rsidR="00EF2954" w:rsidDel="00603698" w:rsidRDefault="002718C7">
      <w:pPr>
        <w:pStyle w:val="ListParagraph"/>
        <w:numPr>
          <w:ilvl w:val="0"/>
          <w:numId w:val="31"/>
        </w:numPr>
        <w:rPr>
          <w:del w:id="2422" w:author="Martin Ruppert - M91221" w:date="2019-06-03T19:17:00Z"/>
        </w:rPr>
        <w:pPrChange w:id="2423" w:author="Martin Ruppert - M91221" w:date="2019-06-03T23:31:00Z">
          <w:pPr>
            <w:pStyle w:val="NumberedList"/>
          </w:pPr>
        </w:pPrChange>
      </w:pPr>
      <w:bookmarkStart w:id="2424" w:name="_Ref456398761"/>
      <w:del w:id="2425" w:author="Martin Ruppert - M91221" w:date="2019-06-03T19:17:00Z">
        <w:r w:rsidDel="00603698">
          <w:delText xml:space="preserve">Confirm the Build was successful by checking the </w:delText>
        </w:r>
        <w:r w:rsidRPr="005C7169" w:rsidDel="00603698">
          <w:rPr>
            <w:rStyle w:val="WindowOrDialogName"/>
          </w:rPr>
          <w:delText>Output</w:delText>
        </w:r>
        <w:r w:rsidDel="00603698">
          <w:delText xml:space="preserve"> Window.</w:delText>
        </w:r>
        <w:bookmarkEnd w:id="2424"/>
        <w:r w:rsidR="00501951" w:rsidRPr="0050195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8" w14:textId="642F9CD9" w:rsidTr="001458B3">
        <w:trPr>
          <w:del w:id="2426" w:author="Martin Ruppert - M91221" w:date="2019-06-03T19:17:00Z"/>
        </w:trPr>
        <w:tc>
          <w:tcPr>
            <w:tcW w:w="9016" w:type="dxa"/>
            <w:shd w:val="clear" w:color="auto" w:fill="auto"/>
            <w:vAlign w:val="center"/>
          </w:tcPr>
          <w:p w14:paraId="10921D77" w14:textId="2CD0E00A" w:rsidR="00EF2954" w:rsidRPr="001458B3" w:rsidDel="00603698" w:rsidRDefault="005B3261">
            <w:pPr>
              <w:pStyle w:val="ListParagraph"/>
              <w:numPr>
                <w:ilvl w:val="0"/>
                <w:numId w:val="31"/>
              </w:numPr>
              <w:rPr>
                <w:del w:id="2427" w:author="Martin Ruppert - M91221" w:date="2019-06-03T19:17:00Z"/>
              </w:rPr>
              <w:pPrChange w:id="2428" w:author="Martin Ruppert - M91221" w:date="2019-06-03T23:31:00Z">
                <w:pPr>
                  <w:jc w:val="center"/>
                </w:pPr>
              </w:pPrChange>
            </w:pPr>
            <w:del w:id="2429" w:author="Martin Ruppert - M91221" w:date="2019-06-03T19:17:00Z">
              <w:r w:rsidRPr="000A5197" w:rsidDel="00603698">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11A11A09" w:rsidR="00791E25" w:rsidDel="00603698" w:rsidRDefault="00791E25">
      <w:pPr>
        <w:pStyle w:val="ListParagraph"/>
        <w:numPr>
          <w:ilvl w:val="0"/>
          <w:numId w:val="31"/>
        </w:numPr>
        <w:rPr>
          <w:del w:id="2430" w:author="Martin Ruppert - M91221" w:date="2019-06-03T19:17:00Z"/>
        </w:rPr>
        <w:pPrChange w:id="2431" w:author="Martin Ruppert - M91221" w:date="2019-06-03T23:31:00Z">
          <w:pPr/>
        </w:pPrChange>
      </w:pPr>
    </w:p>
    <w:p w14:paraId="10921D7A" w14:textId="65CD1D45" w:rsidR="00947CDB" w:rsidDel="00603698" w:rsidRDefault="00947CDB">
      <w:pPr>
        <w:pStyle w:val="ListParagraph"/>
        <w:numPr>
          <w:ilvl w:val="0"/>
          <w:numId w:val="31"/>
        </w:numPr>
        <w:rPr>
          <w:del w:id="2432" w:author="Martin Ruppert - M91221" w:date="2019-06-03T19:17:00Z"/>
        </w:rPr>
        <w:pPrChange w:id="2433" w:author="Martin Ruppert - M91221" w:date="2019-06-03T23:31:00Z">
          <w:pPr>
            <w:pStyle w:val="Heading2"/>
          </w:pPr>
        </w:pPrChange>
      </w:pPr>
      <w:bookmarkStart w:id="2434" w:name="_Toc488278772"/>
      <w:del w:id="2435" w:author="Martin Ruppert - M91221" w:date="2019-06-03T19:17:00Z">
        <w:r w:rsidDel="00603698">
          <w:rPr>
            <w:lang w:eastAsia="en-AU"/>
          </w:rPr>
          <w:delText>Programming</w:delText>
        </w:r>
        <w:bookmarkEnd w:id="2434"/>
      </w:del>
    </w:p>
    <w:p w14:paraId="10921D7B" w14:textId="5B53DC2B" w:rsidR="00A53E51" w:rsidDel="00603698" w:rsidRDefault="002718C7">
      <w:pPr>
        <w:pStyle w:val="ListParagraph"/>
        <w:numPr>
          <w:ilvl w:val="0"/>
          <w:numId w:val="31"/>
        </w:numPr>
        <w:rPr>
          <w:del w:id="2436" w:author="Martin Ruppert - M91221" w:date="2019-06-03T19:17:00Z"/>
        </w:rPr>
        <w:pPrChange w:id="2437" w:author="Martin Ruppert - M91221" w:date="2019-06-03T23:31:00Z">
          <w:pPr>
            <w:jc w:val="both"/>
          </w:pPr>
        </w:pPrChange>
      </w:pPr>
      <w:del w:id="2438" w:author="Martin Ruppert - M91221" w:date="2019-06-03T19:17:00Z">
        <w:r w:rsidDel="00603698">
          <w:delText xml:space="preserve">The </w:delText>
        </w:r>
        <w:r w:rsidR="00EA2C7E" w:rsidDel="00603698">
          <w:delText xml:space="preserve">application is now ready for programming onto the </w:delText>
        </w:r>
        <w:r w:rsidR="00064A8E" w:rsidDel="00603698">
          <w:delText>SAM E70 Xplained Ultra</w:delText>
        </w:r>
        <w:r w:rsidR="00D0776D" w:rsidDel="00603698">
          <w:delText>.</w:delText>
        </w:r>
        <w:r w:rsidR="007C3FC6" w:rsidDel="00603698">
          <w:delText xml:space="preserve"> </w:delText>
        </w:r>
        <w:r w:rsidR="009068A2" w:rsidDel="00603698">
          <w:delText>To use the on-board programmer</w:delText>
        </w:r>
        <w:r w:rsidR="007C3FC6" w:rsidDel="00603698">
          <w:delText>,</w:delText>
        </w:r>
        <w:r w:rsidR="009068A2" w:rsidDel="00603698">
          <w:delText xml:space="preserve"> </w:delText>
        </w:r>
        <w:r w:rsidDel="00603698">
          <w:delText>follow this procedure:</w:delText>
        </w:r>
      </w:del>
    </w:p>
    <w:p w14:paraId="10921D7C" w14:textId="0B9E5D2F" w:rsidR="002718C7" w:rsidDel="00603698" w:rsidRDefault="00596229">
      <w:pPr>
        <w:pStyle w:val="ListParagraph"/>
        <w:numPr>
          <w:ilvl w:val="0"/>
          <w:numId w:val="31"/>
        </w:numPr>
        <w:rPr>
          <w:del w:id="2439" w:author="Martin Ruppert - M91221" w:date="2019-06-03T19:17:00Z"/>
        </w:rPr>
        <w:pPrChange w:id="2440" w:author="Martin Ruppert - M91221" w:date="2019-06-03T23:31:00Z">
          <w:pPr>
            <w:pStyle w:val="NumberedList"/>
          </w:pPr>
        </w:pPrChange>
      </w:pPr>
      <w:bookmarkStart w:id="2441" w:name="_Ref456398772"/>
      <w:del w:id="2442" w:author="Martin Ruppert - M91221" w:date="2019-06-03T19:17:00Z">
        <w:r w:rsidDel="00603698">
          <w:delText>To connect the on-board debugger to the PIC32, a Jumper must be installed on JP2.</w:delText>
        </w:r>
        <w:bookmarkEnd w:id="2441"/>
      </w:del>
    </w:p>
    <w:p w14:paraId="10921D7D" w14:textId="264E80FC" w:rsidR="00EA2C7E" w:rsidDel="00603698" w:rsidRDefault="00EA2C7E">
      <w:pPr>
        <w:pStyle w:val="ListParagraph"/>
        <w:numPr>
          <w:ilvl w:val="0"/>
          <w:numId w:val="31"/>
        </w:numPr>
        <w:rPr>
          <w:del w:id="2443" w:author="Martin Ruppert - M91221" w:date="2019-06-03T19:17:00Z"/>
        </w:rPr>
        <w:pPrChange w:id="2444" w:author="Martin Ruppert - M91221" w:date="2019-06-03T23:31:00Z">
          <w:pPr>
            <w:pStyle w:val="NumberedList"/>
          </w:pPr>
        </w:pPrChange>
      </w:pPr>
      <w:del w:id="2445" w:author="Martin Ruppert - M91221" w:date="2019-06-03T19:17:00Z">
        <w:r w:rsidDel="00603698">
          <w:delText>Check the LAN8740 PHY Daughter Board is seated correctly in J6.</w:delText>
        </w:r>
      </w:del>
    </w:p>
    <w:p w14:paraId="10921D7E" w14:textId="61198BA3" w:rsidR="00EA2C7E" w:rsidDel="00603698" w:rsidRDefault="00EA2C7E">
      <w:pPr>
        <w:pStyle w:val="ListParagraph"/>
        <w:numPr>
          <w:ilvl w:val="0"/>
          <w:numId w:val="31"/>
        </w:numPr>
        <w:rPr>
          <w:del w:id="2446" w:author="Martin Ruppert - M91221" w:date="2019-06-03T19:17:00Z"/>
        </w:rPr>
        <w:pPrChange w:id="2447" w:author="Martin Ruppert - M91221" w:date="2019-06-03T23:31:00Z">
          <w:pPr>
            <w:pStyle w:val="NumberedList"/>
          </w:pPr>
        </w:pPrChange>
      </w:pPr>
      <w:del w:id="2448" w:author="Martin Ruppert - M91221" w:date="2019-06-03T19:17:00Z">
        <w:r w:rsidDel="00603698">
          <w:delText xml:space="preserve">Attach a USB Male-A to Male </w:delText>
        </w:r>
        <w:r w:rsidRPr="00A65EB3" w:rsidDel="00603698">
          <w:rPr>
            <w:b/>
          </w:rPr>
          <w:delText>Mini</w:delText>
        </w:r>
        <w:r w:rsidDel="00603698">
          <w:rPr>
            <w:b/>
          </w:rPr>
          <w:delText>-B</w:delText>
        </w:r>
        <w:r w:rsidDel="00603698">
          <w:delText xml:space="preserve"> cable to the </w:delText>
        </w:r>
        <w:r w:rsidRPr="00BA5FE6" w:rsidDel="00603698">
          <w:rPr>
            <w:b/>
          </w:rPr>
          <w:delText>USB DEBUG</w:delText>
        </w:r>
        <w:r w:rsidDel="00603698">
          <w:delText xml:space="preserve"> port of the kit, and then attach to the PC. The USB Debug port is located in between the LAN8740 PHY and the USB-A Connector on the kit.</w:delText>
        </w:r>
      </w:del>
    </w:p>
    <w:p w14:paraId="10921D7F" w14:textId="00F1CB81" w:rsidR="00EA2C7E" w:rsidDel="00603698" w:rsidRDefault="00EA2C7E">
      <w:pPr>
        <w:pStyle w:val="ListParagraph"/>
        <w:numPr>
          <w:ilvl w:val="0"/>
          <w:numId w:val="31"/>
        </w:numPr>
        <w:rPr>
          <w:del w:id="2449" w:author="Martin Ruppert - M91221" w:date="2019-06-03T19:17:00Z"/>
        </w:rPr>
        <w:pPrChange w:id="2450" w:author="Martin Ruppert - M91221" w:date="2019-06-03T23:31:00Z">
          <w:pPr>
            <w:pStyle w:val="NumberedList"/>
          </w:pPr>
        </w:pPrChange>
      </w:pPr>
      <w:del w:id="2451" w:author="Martin Ruppert - M91221" w:date="2019-06-03T19:17:00Z">
        <w:r w:rsidDel="00603698">
          <w:delText xml:space="preserve">Ensure the LEDS D6 and D7 are </w:delText>
        </w:r>
        <w:r w:rsidR="00BF0D0E" w:rsidDel="00603698">
          <w:delText>illuminated</w:delText>
        </w:r>
        <w:r w:rsidDel="0060369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10498"/>
      </w:tblGrid>
      <w:tr w:rsidR="00D0776D" w:rsidRPr="001458B3" w:rsidDel="00603698" w14:paraId="10921D81" w14:textId="7C830C79" w:rsidTr="001458B3">
        <w:trPr>
          <w:del w:id="2452" w:author="Martin Ruppert - M91221" w:date="2019-06-03T19:17:00Z"/>
        </w:trPr>
        <w:tc>
          <w:tcPr>
            <w:tcW w:w="9993" w:type="dxa"/>
            <w:shd w:val="clear" w:color="auto" w:fill="auto"/>
            <w:vAlign w:val="center"/>
          </w:tcPr>
          <w:p w14:paraId="10921D80" w14:textId="51531CC2" w:rsidR="00D0776D" w:rsidRPr="001458B3" w:rsidDel="00603698" w:rsidRDefault="005B3261">
            <w:pPr>
              <w:pStyle w:val="ListParagraph"/>
              <w:numPr>
                <w:ilvl w:val="0"/>
                <w:numId w:val="31"/>
              </w:numPr>
              <w:rPr>
                <w:del w:id="2453" w:author="Martin Ruppert - M91221" w:date="2019-06-03T19:17:00Z"/>
              </w:rPr>
              <w:pPrChange w:id="2454" w:author="Martin Ruppert - M91221" w:date="2019-06-03T23:31:00Z">
                <w:pPr>
                  <w:pStyle w:val="NumberedList"/>
                  <w:numPr>
                    <w:ilvl w:val="0"/>
                    <w:numId w:val="0"/>
                  </w:numPr>
                  <w:ind w:left="0" w:firstLine="0"/>
                  <w:jc w:val="center"/>
                </w:pPr>
              </w:pPrChange>
            </w:pPr>
            <w:del w:id="2455" w:author="Martin Ruppert - M91221" w:date="2019-06-03T19:17:00Z">
              <w:r w:rsidRPr="000A5197" w:rsidDel="00603698">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4A828188" w:rsidR="0033030B" w:rsidDel="00603698" w:rsidRDefault="0033030B">
      <w:pPr>
        <w:pStyle w:val="ListParagraph"/>
        <w:numPr>
          <w:ilvl w:val="0"/>
          <w:numId w:val="31"/>
        </w:numPr>
        <w:rPr>
          <w:del w:id="2456" w:author="Martin Ruppert - M91221" w:date="2019-06-03T19:17:00Z"/>
        </w:rPr>
        <w:pPrChange w:id="2457" w:author="Martin Ruppert - M91221" w:date="2019-06-03T23:31:00Z">
          <w:pPr>
            <w:pStyle w:val="NumberedList"/>
            <w:numPr>
              <w:ilvl w:val="0"/>
              <w:numId w:val="0"/>
            </w:numPr>
            <w:ind w:left="0" w:firstLine="0"/>
          </w:pPr>
        </w:pPrChange>
      </w:pPr>
    </w:p>
    <w:p w14:paraId="10921D83" w14:textId="7D657D24" w:rsidR="0033030B" w:rsidDel="00603698" w:rsidRDefault="0033030B">
      <w:pPr>
        <w:pStyle w:val="ListParagraph"/>
        <w:numPr>
          <w:ilvl w:val="0"/>
          <w:numId w:val="31"/>
        </w:numPr>
        <w:rPr>
          <w:del w:id="2458" w:author="Martin Ruppert - M91221" w:date="2019-06-03T19:17:00Z"/>
          <w:rFonts w:eastAsia="Times New Roman"/>
          <w:lang w:eastAsia="en-AU"/>
        </w:rPr>
        <w:pPrChange w:id="245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460" w:author="Martin Ruppert - M91221" w:date="2019-06-03T19:17:00Z">
        <w:r w:rsidDel="00603698">
          <w:br w:type="page"/>
        </w:r>
      </w:del>
    </w:p>
    <w:p w14:paraId="10921D84" w14:textId="008F0524" w:rsidR="00A53E51" w:rsidDel="00603698" w:rsidRDefault="00C858E8">
      <w:pPr>
        <w:pStyle w:val="ListParagraph"/>
        <w:numPr>
          <w:ilvl w:val="0"/>
          <w:numId w:val="31"/>
        </w:numPr>
        <w:rPr>
          <w:del w:id="2461" w:author="Martin Ruppert - M91221" w:date="2019-06-03T19:17:00Z"/>
        </w:rPr>
        <w:pPrChange w:id="2462" w:author="Martin Ruppert - M91221" w:date="2019-06-03T23:31:00Z">
          <w:pPr>
            <w:pStyle w:val="NumberedList"/>
          </w:pPr>
        </w:pPrChange>
      </w:pPr>
      <w:del w:id="2463" w:author="Martin Ruppert - M91221" w:date="2019-06-03T19:17:00Z">
        <w:r w:rsidDel="00603698">
          <w:delText xml:space="preserve">To select the on-board Programmer/Debugger on the </w:delText>
        </w:r>
        <w:r w:rsidR="00064A8E" w:rsidDel="00603698">
          <w:delText>SAM E70 Xplained Ultra</w:delText>
        </w:r>
        <w:r w:rsidDel="00603698">
          <w:delText xml:space="preserve">: </w:delText>
        </w:r>
        <w:r w:rsidR="00970E1D" w:rsidDel="00603698">
          <w:delText>choose</w:delText>
        </w:r>
        <w:r w:rsidR="00A53E51" w:rsidDel="00603698">
          <w:delText xml:space="preserve"> </w:delText>
        </w:r>
        <w:r w:rsidR="005C7169" w:rsidDel="00603698">
          <w:rPr>
            <w:rStyle w:val="MenuPath"/>
          </w:rPr>
          <w:delText>File</w:delText>
        </w:r>
        <w:r w:rsidR="005C7169" w:rsidDel="00603698">
          <w:rPr>
            <w:rStyle w:val="MenuPath"/>
          </w:rPr>
          <w:sym w:font="Wingdings 3" w:char="F086"/>
        </w:r>
        <w:r w:rsidR="00A53E51" w:rsidRPr="005C7169" w:rsidDel="00603698">
          <w:rPr>
            <w:rStyle w:val="MenuPath"/>
          </w:rPr>
          <w:delText xml:space="preserve">Project </w:delText>
        </w:r>
        <w:r w:rsidR="00E969F4" w:rsidRPr="005C7169" w:rsidDel="00603698">
          <w:rPr>
            <w:rStyle w:val="MenuPath"/>
          </w:rPr>
          <w:delText>Properties</w:delText>
        </w:r>
        <w:r w:rsidR="00DF67FC" w:rsidRPr="005C7169" w:rsidDel="00603698">
          <w:rPr>
            <w:rStyle w:val="MenuPath"/>
          </w:rPr>
          <w:delText xml:space="preserve"> (lab1)</w:delText>
        </w:r>
        <w:r w:rsidR="00970E1D" w:rsidRPr="00970E1D" w:rsidDel="00603698">
          <w:delText xml:space="preserve"> in the </w:delText>
        </w:r>
        <w:r w:rsidDel="00603698">
          <w:delText xml:space="preserve">MPLAB X </w:delText>
        </w:r>
        <w:r w:rsidR="00970E1D" w:rsidRPr="00970E1D" w:rsidDel="0060369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603698" w14:paraId="10921D86" w14:textId="352F31E7" w:rsidTr="001458B3">
        <w:trPr>
          <w:del w:id="2464" w:author="Martin Ruppert - M91221" w:date="2019-06-03T19:17:00Z"/>
        </w:trPr>
        <w:tc>
          <w:tcPr>
            <w:tcW w:w="9016" w:type="dxa"/>
            <w:shd w:val="clear" w:color="auto" w:fill="auto"/>
            <w:vAlign w:val="center"/>
          </w:tcPr>
          <w:p w14:paraId="10921D85" w14:textId="324C5394" w:rsidR="00DF67FC" w:rsidRPr="001458B3" w:rsidDel="00603698" w:rsidRDefault="005B3261">
            <w:pPr>
              <w:pStyle w:val="ListParagraph"/>
              <w:numPr>
                <w:ilvl w:val="0"/>
                <w:numId w:val="31"/>
              </w:numPr>
              <w:rPr>
                <w:del w:id="2465" w:author="Martin Ruppert - M91221" w:date="2019-06-03T19:17:00Z"/>
              </w:rPr>
              <w:pPrChange w:id="2466" w:author="Martin Ruppert - M91221" w:date="2019-06-03T23:31:00Z">
                <w:pPr/>
              </w:pPrChange>
            </w:pPr>
            <w:del w:id="2467" w:author="Martin Ruppert - M91221" w:date="2019-06-03T19:17:00Z">
              <w:r w:rsidDel="00603698">
                <w:rPr>
                  <w:noProof/>
                  <w:lang w:eastAsia="en-AU"/>
                </w:rPr>
                <mc:AlternateContent>
                  <mc:Choice Requires="wps">
                    <w:drawing>
                      <wp:anchor distT="0" distB="0" distL="114300" distR="114300" simplePos="0" relativeHeight="251194880"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6E197" id="Rounded Rectangle 150" o:spid="_x0000_s1026" style="position:absolute;margin-left:4.1pt;margin-top:217.4pt;width:210.9pt;height:26.6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6E9A3C4A" w:rsidR="00791E25" w:rsidDel="00603698" w:rsidRDefault="00791E25">
      <w:pPr>
        <w:pStyle w:val="ListParagraph"/>
        <w:numPr>
          <w:ilvl w:val="0"/>
          <w:numId w:val="31"/>
        </w:numPr>
        <w:rPr>
          <w:del w:id="2468" w:author="Martin Ruppert - M91221" w:date="2019-06-03T19:17:00Z"/>
        </w:rPr>
        <w:pPrChange w:id="2469"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88" w14:textId="5BB66695" w:rsidR="002718C7" w:rsidDel="00603698" w:rsidRDefault="002718C7">
      <w:pPr>
        <w:pStyle w:val="ListParagraph"/>
        <w:numPr>
          <w:ilvl w:val="0"/>
          <w:numId w:val="31"/>
        </w:numPr>
        <w:rPr>
          <w:del w:id="2470" w:author="Martin Ruppert - M91221" w:date="2019-06-03T19:17:00Z"/>
        </w:rPr>
        <w:pPrChange w:id="2471" w:author="Martin Ruppert - M91221" w:date="2019-06-03T23:31:00Z">
          <w:pPr>
            <w:pStyle w:val="NumberedList"/>
          </w:pPr>
        </w:pPrChange>
      </w:pPr>
      <w:del w:id="2472" w:author="Martin Ruppert - M91221" w:date="2019-06-03T19:17:00Z">
        <w:r w:rsidDel="00603698">
          <w:delText xml:space="preserve">In the </w:delText>
        </w:r>
        <w:r w:rsidRPr="002A42A6" w:rsidDel="00603698">
          <w:rPr>
            <w:rStyle w:val="WindowOrDialogName"/>
          </w:rPr>
          <w:delText>Project Properties</w:delText>
        </w:r>
        <w:r w:rsidR="002A42A6" w:rsidRPr="002A42A6" w:rsidDel="00603698">
          <w:rPr>
            <w:rStyle w:val="WindowOrDialogName"/>
          </w:rPr>
          <w:delText xml:space="preserve"> – lab 1</w:delText>
        </w:r>
        <w:r w:rsidR="00A53E51" w:rsidDel="00603698">
          <w:delText xml:space="preserve"> </w:delText>
        </w:r>
        <w:r w:rsidR="002A42A6" w:rsidDel="00603698">
          <w:delText>window</w:delText>
        </w:r>
        <w:r w:rsidR="00A53E51" w:rsidDel="00603698">
          <w:delText xml:space="preserve">, under </w:delText>
        </w:r>
        <w:r w:rsidR="00A53E51" w:rsidRPr="005C7169" w:rsidDel="00603698">
          <w:rPr>
            <w:rStyle w:val="FieldName"/>
          </w:rPr>
          <w:delText xml:space="preserve">Hardware </w:delText>
        </w:r>
        <w:r w:rsidRPr="005C7169" w:rsidDel="00603698">
          <w:rPr>
            <w:rStyle w:val="FieldName"/>
          </w:rPr>
          <w:delText>Tool</w:delText>
        </w:r>
        <w:r w:rsidDel="00603698">
          <w:delText xml:space="preserve">, locate </w:delText>
        </w:r>
        <w:r w:rsidRPr="005C7169" w:rsidDel="00603698">
          <w:rPr>
            <w:rStyle w:val="FolderPath"/>
          </w:rPr>
          <w:delText>Microchip Starter Kits-&gt;Starter Kits (PKOB)</w:delText>
        </w:r>
        <w:r w:rsidDel="00603698">
          <w:delText xml:space="preserve"> and</w:delText>
        </w:r>
        <w:r w:rsidR="00A53E51" w:rsidDel="00603698">
          <w:delText xml:space="preserve"> </w:delText>
        </w:r>
        <w:r w:rsidR="002A42A6" w:rsidDel="00603698">
          <w:delText>click on the</w:delText>
        </w:r>
        <w:r w:rsidDel="00603698">
          <w:delText xml:space="preserve"> </w:delText>
        </w:r>
        <w:r w:rsidR="00064A8E" w:rsidDel="00603698">
          <w:rPr>
            <w:rStyle w:val="EnteredValue"/>
          </w:rPr>
          <w:delText>SAM E70</w:delText>
        </w:r>
        <w:r w:rsidR="00685CBB" w:rsidRPr="005C7169" w:rsidDel="00603698">
          <w:rPr>
            <w:rStyle w:val="EnteredValue"/>
          </w:rPr>
          <w:delText xml:space="preserve"> EF</w:delText>
        </w:r>
        <w:r w:rsidRPr="005C7169" w:rsidDel="00603698">
          <w:rPr>
            <w:rStyle w:val="EnteredValue"/>
          </w:rPr>
          <w:delText xml:space="preserve"> Family</w:delText>
        </w:r>
        <w:r w:rsidDel="00603698">
          <w:delText xml:space="preserve"> option.</w:delText>
        </w:r>
      </w:del>
    </w:p>
    <w:p w14:paraId="10921D89" w14:textId="2BD6F582" w:rsidR="0065465E" w:rsidDel="00603698" w:rsidRDefault="0065465E">
      <w:pPr>
        <w:pStyle w:val="ListParagraph"/>
        <w:numPr>
          <w:ilvl w:val="0"/>
          <w:numId w:val="31"/>
        </w:numPr>
        <w:rPr>
          <w:del w:id="2473" w:author="Martin Ruppert - M91221" w:date="2019-06-03T19:17:00Z"/>
        </w:rPr>
        <w:pPrChange w:id="2474" w:author="Martin Ruppert - M91221" w:date="2019-06-03T23:31:00Z">
          <w:pPr>
            <w:pStyle w:val="NumberedList"/>
          </w:pPr>
        </w:pPrChange>
      </w:pPr>
      <w:del w:id="2475" w:author="Martin Ruppert - M91221" w:date="2019-06-03T19:17:00Z">
        <w:r w:rsidDel="00603698">
          <w:delText xml:space="preserve">Click </w:delText>
        </w:r>
        <w:r w:rsidRPr="00375640" w:rsidDel="00603698">
          <w:rPr>
            <w:rStyle w:val="DialogButton"/>
          </w:rPr>
          <w:delText>Apply</w:delText>
        </w:r>
        <w:r w:rsidDel="00603698">
          <w:delText xml:space="preserve">, and then click </w:delText>
        </w:r>
        <w:r w:rsidRPr="00375640" w:rsidDel="00603698">
          <w:rPr>
            <w:rStyle w:val="DialogButton"/>
          </w:rPr>
          <w:delText>OK</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53E51" w:rsidRPr="001458B3" w:rsidDel="00603698" w14:paraId="10921D8B" w14:textId="4F91D798" w:rsidTr="001458B3">
        <w:trPr>
          <w:del w:id="2476" w:author="Martin Ruppert - M91221" w:date="2019-06-03T19:17:00Z"/>
        </w:trPr>
        <w:tc>
          <w:tcPr>
            <w:tcW w:w="9016" w:type="dxa"/>
            <w:shd w:val="clear" w:color="auto" w:fill="auto"/>
            <w:vAlign w:val="center"/>
          </w:tcPr>
          <w:p w14:paraId="10921D8A" w14:textId="7014230F" w:rsidR="00A53E51" w:rsidRPr="001458B3" w:rsidDel="00603698" w:rsidRDefault="005B3261">
            <w:pPr>
              <w:pStyle w:val="ListParagraph"/>
              <w:numPr>
                <w:ilvl w:val="0"/>
                <w:numId w:val="31"/>
              </w:numPr>
              <w:rPr>
                <w:del w:id="2477" w:author="Martin Ruppert - M91221" w:date="2019-06-03T19:17:00Z"/>
                <w:lang w:eastAsia="en-AU"/>
              </w:rPr>
              <w:pPrChange w:id="2478" w:author="Martin Ruppert - M91221" w:date="2019-06-03T23:31:00Z">
                <w:pPr/>
              </w:pPrChange>
            </w:pPr>
            <w:del w:id="2479" w:author="Martin Ruppert - M91221" w:date="2019-06-03T19:17:00Z">
              <w:r w:rsidDel="00603698">
                <w:rPr>
                  <w:noProof/>
                  <w:lang w:eastAsia="en-AU"/>
                </w:rPr>
                <mc:AlternateContent>
                  <mc:Choice Requires="wps">
                    <w:drawing>
                      <wp:anchor distT="0" distB="0" distL="114300" distR="114300" simplePos="0" relativeHeight="251182592"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A3228" id="Rounded Rectangle 149" o:spid="_x0000_s1026" style="position:absolute;margin-left:167.8pt;margin-top:162.8pt;width:75.6pt;height:21pt;z-index:2511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5DF01000" w:rsidR="002718C7" w:rsidDel="00603698" w:rsidRDefault="002718C7">
      <w:pPr>
        <w:pStyle w:val="ListParagraph"/>
        <w:numPr>
          <w:ilvl w:val="0"/>
          <w:numId w:val="31"/>
        </w:numPr>
        <w:rPr>
          <w:del w:id="2480" w:author="Martin Ruppert - M91221" w:date="2019-06-03T19:17:00Z"/>
        </w:rPr>
        <w:pPrChange w:id="2481" w:author="Martin Ruppert - M91221" w:date="2019-06-03T23:31:00Z">
          <w:pPr>
            <w:pStyle w:val="NumberedList"/>
          </w:pPr>
        </w:pPrChange>
      </w:pPr>
      <w:del w:id="2482" w:author="Martin Ruppert - M91221" w:date="2019-06-03T19:17:00Z">
        <w:r w:rsidDel="00603698">
          <w:delText xml:space="preserve">To program the application click on the </w:delText>
        </w:r>
        <w:r w:rsidRPr="005C7169" w:rsidDel="00603698">
          <w:rPr>
            <w:rStyle w:val="IconName"/>
          </w:rPr>
          <w:delText>Make and Run</w:delText>
        </w:r>
        <w:r w:rsidDel="00603698">
          <w:delText xml:space="preserve"> </w:delText>
        </w:r>
        <w:r w:rsidR="008B650A" w:rsidDel="00603698">
          <w:delText>icon</w:delText>
        </w:r>
        <w:r w:rsidR="00375640" w:rsidDel="00603698">
          <w:delText xml:space="preserve"> </w:delText>
        </w:r>
        <w:r w:rsidR="00A53E51" w:rsidDel="00603698">
          <w:delText>in the MPLAB</w:delText>
        </w:r>
        <w:r w:rsidR="00970E1D" w:rsidDel="00603698">
          <w:delText xml:space="preserve"> </w:delText>
        </w:r>
        <w:r w:rsidR="00A53E51" w:rsidDel="00603698">
          <w:delText>X Run Toolbar.</w:delText>
        </w:r>
        <w:r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0C5049" w:rsidRPr="001458B3" w:rsidDel="00603698" w14:paraId="10921D8E" w14:textId="0A6B1558" w:rsidTr="001458B3">
        <w:trPr>
          <w:del w:id="2483" w:author="Martin Ruppert - M91221" w:date="2019-06-03T19:17:00Z"/>
        </w:trPr>
        <w:tc>
          <w:tcPr>
            <w:tcW w:w="9638" w:type="dxa"/>
            <w:shd w:val="clear" w:color="auto" w:fill="auto"/>
            <w:vAlign w:val="center"/>
          </w:tcPr>
          <w:p w14:paraId="10921D8D" w14:textId="0459F726" w:rsidR="000C5049" w:rsidRPr="001458B3" w:rsidDel="00603698" w:rsidRDefault="005B3261">
            <w:pPr>
              <w:pStyle w:val="ListParagraph"/>
              <w:numPr>
                <w:ilvl w:val="0"/>
                <w:numId w:val="31"/>
              </w:numPr>
              <w:rPr>
                <w:del w:id="2484" w:author="Martin Ruppert - M91221" w:date="2019-06-03T19:17:00Z"/>
              </w:rPr>
              <w:pPrChange w:id="2485" w:author="Martin Ruppert - M91221" w:date="2019-06-03T23:31:00Z">
                <w:pPr/>
              </w:pPrChange>
            </w:pPr>
            <w:del w:id="2486" w:author="Martin Ruppert - M91221" w:date="2019-06-03T19:17:00Z">
              <w:r w:rsidDel="00603698">
                <w:rPr>
                  <w:noProof/>
                  <w:lang w:eastAsia="en-AU"/>
                </w:rPr>
                <mc:AlternateContent>
                  <mc:Choice Requires="wps">
                    <w:drawing>
                      <wp:anchor distT="0" distB="0" distL="114300" distR="114300" simplePos="0" relativeHeight="25120716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D7866B" id="Rounded Rectangle 153" o:spid="_x0000_s1026" style="position:absolute;margin-left:297.75pt;margin-top:-.85pt;width:40.55pt;height:39.65pt;z-index:2512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142BD9E4" w:rsidR="002718C7" w:rsidDel="00603698" w:rsidRDefault="005C7169">
      <w:pPr>
        <w:pStyle w:val="ListParagraph"/>
        <w:numPr>
          <w:ilvl w:val="0"/>
          <w:numId w:val="31"/>
        </w:numPr>
        <w:rPr>
          <w:del w:id="2487" w:author="Martin Ruppert - M91221" w:date="2019-06-03T19:17:00Z"/>
        </w:rPr>
        <w:pPrChange w:id="2488" w:author="Martin Ruppert - M91221" w:date="2019-06-03T23:31:00Z">
          <w:pPr>
            <w:pStyle w:val="NumberedList"/>
          </w:pPr>
        </w:pPrChange>
      </w:pPr>
      <w:bookmarkStart w:id="2489" w:name="_Ref456398789"/>
      <w:del w:id="2490" w:author="Martin Ruppert - M91221" w:date="2019-06-03T19:17:00Z">
        <w:r w:rsidDel="00603698">
          <w:delText xml:space="preserve">The </w:delText>
        </w:r>
        <w:r w:rsidRPr="005C7169" w:rsidDel="00603698">
          <w:rPr>
            <w:rStyle w:val="WindowOrDialogName"/>
          </w:rPr>
          <w:delText>Starter Kit on Board</w:delText>
        </w:r>
        <w:r w:rsidDel="00603698">
          <w:delText xml:space="preserve"> tab in the </w:delText>
        </w:r>
        <w:r w:rsidRPr="005C7169" w:rsidDel="00603698">
          <w:rPr>
            <w:rStyle w:val="WindowOrDialogName"/>
          </w:rPr>
          <w:delText>O</w:delText>
        </w:r>
        <w:r w:rsidR="002718C7" w:rsidRPr="005C7169" w:rsidDel="00603698">
          <w:rPr>
            <w:rStyle w:val="WindowOrDialogName"/>
          </w:rPr>
          <w:delText>utput</w:delText>
        </w:r>
        <w:r w:rsidR="002718C7" w:rsidDel="00603698">
          <w:delText xml:space="preserve"> window will indicate if</w:delText>
        </w:r>
        <w:r w:rsidR="00A53E51" w:rsidDel="00603698">
          <w:delText xml:space="preserve"> </w:delText>
        </w:r>
        <w:r w:rsidR="002718C7" w:rsidDel="00603698">
          <w:delText>programming was successful.</w:delText>
        </w:r>
        <w:bookmarkEnd w:id="2489"/>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53E51" w:rsidRPr="001458B3" w:rsidDel="00603698" w14:paraId="10921D91" w14:textId="590275EA" w:rsidTr="001458B3">
        <w:trPr>
          <w:del w:id="2491" w:author="Martin Ruppert - M91221" w:date="2019-06-03T19:17:00Z"/>
        </w:trPr>
        <w:tc>
          <w:tcPr>
            <w:tcW w:w="9016" w:type="dxa"/>
            <w:shd w:val="clear" w:color="auto" w:fill="auto"/>
            <w:vAlign w:val="center"/>
          </w:tcPr>
          <w:p w14:paraId="10921D90" w14:textId="2D8EC403" w:rsidR="00A53E51" w:rsidRPr="001458B3" w:rsidDel="00603698" w:rsidRDefault="005B3261">
            <w:pPr>
              <w:pStyle w:val="ListParagraph"/>
              <w:numPr>
                <w:ilvl w:val="0"/>
                <w:numId w:val="31"/>
              </w:numPr>
              <w:rPr>
                <w:del w:id="2492" w:author="Martin Ruppert - M91221" w:date="2019-06-03T19:17:00Z"/>
                <w:lang w:eastAsia="en-AU"/>
              </w:rPr>
              <w:pPrChange w:id="2493" w:author="Martin Ruppert - M91221" w:date="2019-06-03T23:31:00Z">
                <w:pPr/>
              </w:pPrChange>
            </w:pPr>
            <w:del w:id="2494" w:author="Martin Ruppert - M91221" w:date="2019-06-03T19:17:00Z">
              <w:r w:rsidDel="00603698">
                <w:rPr>
                  <w:noProof/>
                  <w:lang w:eastAsia="en-AU"/>
                </w:rPr>
                <mc:AlternateContent>
                  <mc:Choice Requires="wps">
                    <w:drawing>
                      <wp:anchor distT="0" distB="0" distL="114300" distR="114300" simplePos="0" relativeHeight="251219456"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BC6042" id="Rounded Rectangle 154" o:spid="_x0000_s1026" style="position:absolute;margin-left:10.8pt;margin-top:221.75pt;width:118.8pt;height:13.25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63A3A7C2" w:rsidR="00610779" w:rsidDel="00603698" w:rsidRDefault="00610779">
      <w:pPr>
        <w:pStyle w:val="ListParagraph"/>
        <w:numPr>
          <w:ilvl w:val="0"/>
          <w:numId w:val="31"/>
        </w:numPr>
        <w:rPr>
          <w:del w:id="2495" w:author="Martin Ruppert - M91221" w:date="2019-06-03T19:17:00Z"/>
        </w:rPr>
        <w:pPrChange w:id="2496" w:author="Martin Ruppert - M91221" w:date="2019-06-03T23:31:00Z">
          <w:pPr>
            <w:pStyle w:val="NumberedList"/>
          </w:pPr>
        </w:pPrChange>
      </w:pPr>
      <w:del w:id="2497" w:author="Martin Ruppert - M91221" w:date="2019-06-03T19:17:00Z">
        <w:r w:rsidDel="00603698">
          <w:delText xml:space="preserve">After programming, confirm that LED3 on the </w:delText>
        </w:r>
        <w:r w:rsidR="00064A8E" w:rsidDel="00603698">
          <w:delText>SAM E70 Xplained Ultra</w:delText>
        </w:r>
        <w:r w:rsidDel="00603698">
          <w:delText xml:space="preserve"> is flashing.</w:delText>
        </w:r>
      </w:del>
    </w:p>
    <w:p w14:paraId="10921D93" w14:textId="4B1A632F" w:rsidR="00791E25" w:rsidDel="00FF3BFC" w:rsidRDefault="00791E25">
      <w:pPr>
        <w:pStyle w:val="ListParagraph"/>
        <w:numPr>
          <w:ilvl w:val="0"/>
          <w:numId w:val="31"/>
        </w:numPr>
        <w:rPr>
          <w:del w:id="2498" w:author="Martin Ruppert - M91221" w:date="2019-06-03T23:31:00Z"/>
          <w:rFonts w:ascii="Arial" w:eastAsia="Times New Roman" w:hAnsi="Arial"/>
          <w:b/>
          <w:color w:val="2E74B5"/>
          <w:sz w:val="28"/>
          <w:szCs w:val="26"/>
          <w:lang w:eastAsia="en-AU"/>
        </w:rPr>
        <w:pPrChange w:id="249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00" w:author="Martin Ruppert - M91221" w:date="2019-06-03T19:17:00Z">
        <w:r w:rsidDel="00603698">
          <w:rPr>
            <w:lang w:eastAsia="en-AU"/>
          </w:rPr>
          <w:br w:type="page"/>
        </w:r>
      </w:del>
    </w:p>
    <w:p w14:paraId="10921D94" w14:textId="1A5BD160" w:rsidR="002718C7" w:rsidDel="00FF3BFC" w:rsidRDefault="002718C7">
      <w:pPr>
        <w:pStyle w:val="ListParagraph"/>
        <w:numPr>
          <w:ilvl w:val="0"/>
          <w:numId w:val="31"/>
        </w:numPr>
        <w:rPr>
          <w:del w:id="2501" w:author="Martin Ruppert - M91221" w:date="2019-06-03T23:31:00Z"/>
          <w:lang w:eastAsia="en-AU"/>
        </w:rPr>
        <w:pPrChange w:id="2502" w:author="Martin Ruppert - M91221" w:date="2019-06-03T23:31:00Z">
          <w:pPr>
            <w:pStyle w:val="Heading2"/>
          </w:pPr>
        </w:pPrChange>
      </w:pPr>
      <w:bookmarkStart w:id="2503" w:name="_Toc488278773"/>
      <w:del w:id="2504" w:author="Martin Ruppert - M91221" w:date="2019-06-03T23:31:00Z">
        <w:r w:rsidDel="00FF3BFC">
          <w:rPr>
            <w:lang w:eastAsia="en-AU"/>
          </w:rPr>
          <w:delText>Application Validation</w:delText>
        </w:r>
        <w:bookmarkEnd w:id="2503"/>
      </w:del>
    </w:p>
    <w:p w14:paraId="10921D95" w14:textId="0E7FB0C3" w:rsidR="00FF4CD9" w:rsidDel="00FF3BFC" w:rsidRDefault="00FF4CD9">
      <w:pPr>
        <w:pStyle w:val="ListParagraph"/>
        <w:numPr>
          <w:ilvl w:val="0"/>
          <w:numId w:val="31"/>
        </w:numPr>
        <w:rPr>
          <w:del w:id="2505" w:author="Martin Ruppert - M91221" w:date="2019-06-03T23:31:00Z"/>
          <w:lang w:eastAsia="en-AU"/>
        </w:rPr>
        <w:pPrChange w:id="2506" w:author="Martin Ruppert - M91221" w:date="2019-06-03T23:31:00Z">
          <w:pPr>
            <w:pStyle w:val="Heading3"/>
          </w:pPr>
        </w:pPrChange>
      </w:pPr>
      <w:bookmarkStart w:id="2507" w:name="_Toc488278774"/>
      <w:del w:id="2508" w:author="Martin Ruppert - M91221" w:date="2019-06-03T23:31:00Z">
        <w:r w:rsidDel="00FF3BFC">
          <w:rPr>
            <w:lang w:eastAsia="en-AU"/>
          </w:rPr>
          <w:delText>Network Interfacing</w:delText>
        </w:r>
        <w:bookmarkEnd w:id="2507"/>
      </w:del>
    </w:p>
    <w:p w14:paraId="10921D96" w14:textId="262D81D7" w:rsidR="00EF7813" w:rsidDel="00FF3BFC" w:rsidRDefault="00FF4CD9">
      <w:pPr>
        <w:pStyle w:val="ListParagraph"/>
        <w:numPr>
          <w:ilvl w:val="0"/>
          <w:numId w:val="31"/>
        </w:numPr>
        <w:rPr>
          <w:del w:id="2509" w:author="Martin Ruppert - M91221" w:date="2019-06-03T23:31:00Z"/>
        </w:rPr>
        <w:pPrChange w:id="2510" w:author="Martin Ruppert - M91221" w:date="2019-06-03T23:31:00Z">
          <w:pPr/>
        </w:pPrChange>
      </w:pPr>
      <w:del w:id="2511" w:author="Martin Ruppert - M91221" w:date="2019-06-03T23:31:00Z">
        <w:r w:rsidDel="00FF3BFC">
          <w:delText>For validating the operat</w:delText>
        </w:r>
        <w:r w:rsidR="00610779" w:rsidDel="00FF3BFC">
          <w:delText>ion of the TCP/IP Stack</w:delText>
        </w:r>
        <w:r w:rsidDel="00FF3BFC">
          <w:delText xml:space="preserve">, the </w:delText>
        </w:r>
        <w:r w:rsidR="00064A8E" w:rsidDel="00FF3BFC">
          <w:delText>SAM E70 Xplained Ultra</w:delText>
        </w:r>
        <w:r w:rsidDel="00FF3BFC">
          <w:delText xml:space="preserve"> must</w:delText>
        </w:r>
        <w:r w:rsidR="000F0852" w:rsidDel="00FF3BFC">
          <w:delText xml:space="preserve"> be</w:delText>
        </w:r>
        <w:r w:rsidDel="00FF3BFC">
          <w:delText xml:space="preserve"> connect</w:delText>
        </w:r>
        <w:r w:rsidR="000F0852" w:rsidDel="00FF3BFC">
          <w:delText>ed</w:delText>
        </w:r>
        <w:r w:rsidR="00EF7813" w:rsidDel="00FF3BFC">
          <w:delText xml:space="preserve"> to a network </w:delText>
        </w:r>
        <w:r w:rsidDel="00FF3BFC">
          <w:delText>which has a DHCP Server.</w:delText>
        </w:r>
        <w:r w:rsidR="000F0852" w:rsidDel="00FF3BFC">
          <w:delText xml:space="preserve"> The architecture of the network will be similar to that depicted </w:delText>
        </w:r>
        <w:r w:rsidR="00EF7813" w:rsidDel="00FF3BFC">
          <w:delText xml:space="preserve">in the diagram shown </w:delText>
        </w:r>
        <w:r w:rsidR="000F0852" w:rsidDel="00FF3BFC">
          <w:delText>below.</w:delText>
        </w:r>
        <w:r w:rsidDel="00FF3BFC">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FF3BFC" w14:paraId="10921D98" w14:textId="7B02379C" w:rsidTr="001458B3">
        <w:trPr>
          <w:del w:id="2512" w:author="Martin Ruppert - M91221" w:date="2019-06-03T23:31:00Z"/>
        </w:trPr>
        <w:tc>
          <w:tcPr>
            <w:tcW w:w="10572" w:type="dxa"/>
            <w:shd w:val="clear" w:color="auto" w:fill="auto"/>
            <w:vAlign w:val="center"/>
          </w:tcPr>
          <w:p w14:paraId="10921D97" w14:textId="3ADAE7FA" w:rsidR="00FF4CD9" w:rsidRPr="001458B3" w:rsidDel="00FF3BFC" w:rsidRDefault="005B3261">
            <w:pPr>
              <w:pStyle w:val="ListParagraph"/>
              <w:numPr>
                <w:ilvl w:val="0"/>
                <w:numId w:val="31"/>
              </w:numPr>
              <w:rPr>
                <w:del w:id="2513" w:author="Martin Ruppert - M91221" w:date="2019-06-03T23:31:00Z"/>
              </w:rPr>
              <w:pPrChange w:id="2514" w:author="Martin Ruppert - M91221" w:date="2019-06-03T23:31:00Z">
                <w:pPr>
                  <w:pStyle w:val="NumberedList"/>
                  <w:numPr>
                    <w:ilvl w:val="0"/>
                    <w:numId w:val="0"/>
                  </w:numPr>
                  <w:ind w:left="0" w:firstLine="0"/>
                  <w:jc w:val="center"/>
                </w:pPr>
              </w:pPrChange>
            </w:pPr>
            <w:del w:id="2515" w:author="Martin Ruppert - M91221" w:date="2019-06-03T19:18:00Z">
              <w:r w:rsidRPr="000A5197" w:rsidDel="003F2575">
                <w:rPr>
                  <w:noProof/>
                </w:rPr>
                <w:drawing>
                  <wp:inline distT="0" distB="0" distL="0" distR="0" wp14:anchorId="109222DF" wp14:editId="16B20E9C">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30C6278C" w:rsidR="001C099D" w:rsidDel="003F2575" w:rsidRDefault="001C099D">
      <w:pPr>
        <w:pStyle w:val="ListParagraph"/>
        <w:numPr>
          <w:ilvl w:val="0"/>
          <w:numId w:val="31"/>
        </w:numPr>
        <w:rPr>
          <w:del w:id="2516" w:author="Martin Ruppert - M91221" w:date="2019-06-03T19:18:00Z"/>
        </w:rPr>
        <w:pPrChange w:id="2517" w:author="Martin Ruppert - M91221" w:date="2019-06-03T23:31:00Z">
          <w:pPr>
            <w:pStyle w:val="NumberedList"/>
            <w:numPr>
              <w:ilvl w:val="0"/>
              <w:numId w:val="0"/>
            </w:numPr>
            <w:ind w:left="0" w:firstLine="0"/>
          </w:pPr>
        </w:pPrChange>
      </w:pPr>
    </w:p>
    <w:p w14:paraId="10921D9A" w14:textId="3DF168A1" w:rsidR="001C099D" w:rsidDel="00FF3BFC" w:rsidRDefault="001C099D">
      <w:pPr>
        <w:pStyle w:val="ListParagraph"/>
        <w:numPr>
          <w:ilvl w:val="0"/>
          <w:numId w:val="31"/>
        </w:numPr>
        <w:rPr>
          <w:del w:id="2518" w:author="Martin Ruppert - M91221" w:date="2019-06-03T23:31:00Z"/>
          <w:rFonts w:eastAsia="Times New Roman"/>
          <w:lang w:eastAsia="en-AU"/>
        </w:rPr>
        <w:pPrChange w:id="251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20" w:author="Martin Ruppert - M91221" w:date="2019-06-03T23:31:00Z">
        <w:r w:rsidDel="00FF3BFC">
          <w:br w:type="page"/>
        </w:r>
      </w:del>
    </w:p>
    <w:p w14:paraId="10921D9B" w14:textId="2CAE4E6D" w:rsidR="00C34723" w:rsidDel="009726FA" w:rsidRDefault="00C34723">
      <w:pPr>
        <w:pStyle w:val="ListParagraph"/>
        <w:numPr>
          <w:ilvl w:val="0"/>
          <w:numId w:val="31"/>
        </w:numPr>
        <w:rPr>
          <w:del w:id="2521" w:author="Martin Ruppert - M91221" w:date="2019-06-03T23:19:00Z"/>
        </w:rPr>
        <w:pPrChange w:id="2522" w:author="Martin Ruppert - M91221" w:date="2019-06-03T23:31:00Z">
          <w:pPr>
            <w:pStyle w:val="Heading3"/>
          </w:pPr>
        </w:pPrChange>
      </w:pPr>
      <w:bookmarkStart w:id="2523" w:name="_Toc488278775"/>
      <w:del w:id="2524" w:author="Martin Ruppert - M91221" w:date="2019-06-03T23:19:00Z">
        <w:r w:rsidDel="009726FA">
          <w:delText>Cable Connections</w:delText>
        </w:r>
        <w:bookmarkEnd w:id="2523"/>
      </w:del>
    </w:p>
    <w:p w14:paraId="10921D9C" w14:textId="4A7EAFEB" w:rsidR="001C099D" w:rsidRPr="00C34723" w:rsidDel="009726FA" w:rsidRDefault="00C34723">
      <w:pPr>
        <w:pStyle w:val="ListParagraph"/>
        <w:numPr>
          <w:ilvl w:val="0"/>
          <w:numId w:val="31"/>
        </w:numPr>
        <w:rPr>
          <w:del w:id="2525" w:author="Martin Ruppert - M91221" w:date="2019-06-03T23:19:00Z"/>
          <w:b/>
        </w:rPr>
        <w:pPrChange w:id="2526" w:author="Martin Ruppert - M91221" w:date="2019-06-03T23:31:00Z">
          <w:pPr>
            <w:pStyle w:val="NumberedList"/>
            <w:numPr>
              <w:ilvl w:val="0"/>
              <w:numId w:val="0"/>
            </w:numPr>
            <w:ind w:left="0" w:firstLine="0"/>
          </w:pPr>
        </w:pPrChange>
      </w:pPr>
      <w:del w:id="2527" w:author="Martin Ruppert - M91221" w:date="2019-06-03T23:19:00Z">
        <w:r w:rsidDel="009726FA">
          <w:delText xml:space="preserve">The cable connections required for Lab 1 are depicted in the diagram shown below. </w:delText>
        </w:r>
        <w:r w:rsidRPr="00C34723" w:rsidDel="009726FA">
          <w:rPr>
            <w:b/>
          </w:rPr>
          <w:delText xml:space="preserve">The lab manual will state when </w:delText>
        </w:r>
        <w:r w:rsidDel="009726FA">
          <w:rPr>
            <w:b/>
          </w:rPr>
          <w:delText xml:space="preserve">each </w:delText>
        </w:r>
        <w:r w:rsidRPr="00C34723" w:rsidDel="009726FA">
          <w:rPr>
            <w:b/>
          </w:rPr>
          <w:delText xml:space="preserve"> cable connection needs to be performed.</w:delText>
        </w:r>
      </w:del>
    </w:p>
    <w:tbl>
      <w:tblPr>
        <w:tblStyle w:val="GraphicBox"/>
        <w:tblW w:w="0" w:type="auto"/>
        <w:tblLook w:val="04A0" w:firstRow="1" w:lastRow="0" w:firstColumn="1" w:lastColumn="0" w:noHBand="0" w:noVBand="1"/>
      </w:tblPr>
      <w:tblGrid>
        <w:gridCol w:w="1297"/>
        <w:gridCol w:w="8678"/>
      </w:tblGrid>
      <w:tr w:rsidR="001C099D" w:rsidDel="009726FA" w14:paraId="10921D9E" w14:textId="13D6D95D" w:rsidTr="00922E36">
        <w:trPr>
          <w:del w:id="2528" w:author="Martin Ruppert - M91221" w:date="2019-06-03T23:19:00Z"/>
        </w:trPr>
        <w:tc>
          <w:tcPr>
            <w:tcW w:w="9975" w:type="dxa"/>
            <w:gridSpan w:val="2"/>
          </w:tcPr>
          <w:p w14:paraId="10921D9D" w14:textId="188DD2A6" w:rsidR="001C099D" w:rsidDel="009726FA" w:rsidRDefault="001C099D">
            <w:pPr>
              <w:pStyle w:val="ListParagraph"/>
              <w:numPr>
                <w:ilvl w:val="0"/>
                <w:numId w:val="31"/>
              </w:numPr>
              <w:rPr>
                <w:del w:id="2529" w:author="Martin Ruppert - M91221" w:date="2019-06-03T23:19:00Z"/>
              </w:rPr>
              <w:pPrChange w:id="2530" w:author="Martin Ruppert - M91221" w:date="2019-06-03T23:31:00Z">
                <w:pPr>
                  <w:pStyle w:val="NumberedList"/>
                  <w:numPr>
                    <w:ilvl w:val="0"/>
                    <w:numId w:val="0"/>
                  </w:numPr>
                  <w:ind w:left="0" w:firstLine="0"/>
                  <w:jc w:val="left"/>
                </w:pPr>
              </w:pPrChange>
            </w:pPr>
            <w:del w:id="2531" w:author="Martin Ruppert - M91221" w:date="2019-06-03T23:19:00Z">
              <w:r w:rsidDel="009726FA">
                <w:rPr>
                  <w:noProof/>
                </w:rPr>
                <mc:AlternateContent>
                  <mc:Choice Requires="wpc">
                    <w:drawing>
                      <wp:anchor distT="0" distB="0" distL="114300" distR="114300" simplePos="0" relativeHeight="252420608"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3407D0" w:rsidRPr="0023399A" w:rsidRDefault="003407D0"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left:0;text-align:left;margin-left:121.95pt;margin-top:55.9pt;width:48.55pt;height:43.45pt;z-index:252420608;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3407D0" w:rsidRPr="0023399A" w:rsidRDefault="003407D0"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9726FA">
                <w:rPr>
                  <w:noProof/>
                </w:rPr>
                <mc:AlternateContent>
                  <mc:Choice Requires="wpc">
                    <w:drawing>
                      <wp:anchor distT="0" distB="0" distL="114300" distR="114300" simplePos="0" relativeHeight="252432896"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3407D0" w:rsidRPr="0023399A" w:rsidRDefault="003407D0"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left:0;text-align:left;margin-left:285.45pt;margin-top:5.2pt;width:48.55pt;height:43.45pt;z-index:252432896;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3407D0" w:rsidRPr="0023399A" w:rsidRDefault="003407D0"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9726FA">
                <w:rPr>
                  <w:noProof/>
                </w:rPr>
                <mc:AlternateContent>
                  <mc:Choice Requires="wpc">
                    <w:drawing>
                      <wp:anchor distT="0" distB="0" distL="114300" distR="114300" simplePos="0" relativeHeight="252445184"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3407D0" w:rsidRPr="0023399A" w:rsidRDefault="003407D0"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left:0;text-align:left;margin-left:190.05pt;margin-top:6.1pt;width:48.55pt;height:43.45pt;z-index:25244518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3407D0" w:rsidRPr="0023399A" w:rsidRDefault="003407D0"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9726FA">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0">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9726FA" w14:paraId="10921DA3" w14:textId="676EEE78" w:rsidTr="00922E36">
        <w:trPr>
          <w:del w:id="2532" w:author="Martin Ruppert - M91221" w:date="2019-06-03T23:19:00Z"/>
        </w:trPr>
        <w:tc>
          <w:tcPr>
            <w:tcW w:w="855" w:type="dxa"/>
          </w:tcPr>
          <w:p w14:paraId="10921D9F" w14:textId="3EBFEF83" w:rsidR="001C099D" w:rsidDel="009726FA" w:rsidRDefault="001C099D">
            <w:pPr>
              <w:pStyle w:val="ListParagraph"/>
              <w:numPr>
                <w:ilvl w:val="0"/>
                <w:numId w:val="31"/>
              </w:numPr>
              <w:rPr>
                <w:del w:id="2533" w:author="Martin Ruppert - M91221" w:date="2019-06-03T23:19:00Z"/>
              </w:rPr>
              <w:pPrChange w:id="2534" w:author="Martin Ruppert - M91221" w:date="2019-06-03T23:31:00Z">
                <w:pPr>
                  <w:pStyle w:val="NoSpacing"/>
                  <w:jc w:val="left"/>
                </w:pPr>
              </w:pPrChange>
            </w:pPr>
            <w:del w:id="2535" w:author="Martin Ruppert - M91221" w:date="2019-06-03T23:19:00Z">
              <w:r w:rsidDel="009726FA">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3407D0" w:rsidRPr="0023399A" w:rsidRDefault="003407D0"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3407D0" w:rsidRPr="0023399A" w:rsidRDefault="003407D0"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106BADFB" w:rsidR="001C099D" w:rsidRPr="0023399A" w:rsidDel="009726FA" w:rsidRDefault="001C099D">
            <w:pPr>
              <w:pStyle w:val="ListParagraph"/>
              <w:numPr>
                <w:ilvl w:val="0"/>
                <w:numId w:val="31"/>
              </w:numPr>
              <w:rPr>
                <w:del w:id="2536" w:author="Martin Ruppert - M91221" w:date="2019-06-03T23:19:00Z"/>
                <w:b/>
              </w:rPr>
              <w:pPrChange w:id="2537" w:author="Martin Ruppert - M91221" w:date="2019-06-03T23:31:00Z">
                <w:pPr>
                  <w:pStyle w:val="NoSpacing"/>
                  <w:jc w:val="left"/>
                </w:pPr>
              </w:pPrChange>
            </w:pPr>
            <w:del w:id="2538" w:author="Martin Ruppert - M91221" w:date="2019-06-03T23:19:00Z">
              <w:r w:rsidRPr="0023399A" w:rsidDel="009726FA">
                <w:rPr>
                  <w:b/>
                </w:rPr>
                <w:delText>Network Connection</w:delText>
              </w:r>
            </w:del>
          </w:p>
          <w:p w14:paraId="10921DA1" w14:textId="37334AFC" w:rsidR="001C099D" w:rsidDel="009726FA" w:rsidRDefault="001C099D">
            <w:pPr>
              <w:pStyle w:val="ListParagraph"/>
              <w:numPr>
                <w:ilvl w:val="0"/>
                <w:numId w:val="31"/>
              </w:numPr>
              <w:rPr>
                <w:del w:id="2539" w:author="Martin Ruppert - M91221" w:date="2019-06-03T23:19:00Z"/>
              </w:rPr>
              <w:pPrChange w:id="2540" w:author="Martin Ruppert - M91221" w:date="2019-06-03T23:31:00Z">
                <w:pPr>
                  <w:pStyle w:val="NoSpacing"/>
                  <w:jc w:val="left"/>
                </w:pPr>
              </w:pPrChange>
            </w:pPr>
            <w:del w:id="2541" w:author="Martin Ruppert - M91221" w:date="2019-06-03T23:19:00Z">
              <w:r w:rsidDel="009726FA">
                <w:delText>Cable: CAT5 Ethernet Cable from Classroom Network</w:delText>
              </w:r>
            </w:del>
          </w:p>
          <w:p w14:paraId="10921DA2" w14:textId="6874E480" w:rsidR="001C099D" w:rsidDel="009726FA" w:rsidRDefault="001C099D">
            <w:pPr>
              <w:pStyle w:val="ListParagraph"/>
              <w:numPr>
                <w:ilvl w:val="0"/>
                <w:numId w:val="31"/>
              </w:numPr>
              <w:rPr>
                <w:del w:id="2542" w:author="Martin Ruppert - M91221" w:date="2019-06-03T23:19:00Z"/>
              </w:rPr>
              <w:pPrChange w:id="2543" w:author="Martin Ruppert - M91221" w:date="2019-06-03T23:31:00Z">
                <w:pPr>
                  <w:pStyle w:val="NoSpacing"/>
                  <w:jc w:val="left"/>
                </w:pPr>
              </w:pPrChange>
            </w:pPr>
            <w:del w:id="2544" w:author="Martin Ruppert - M91221" w:date="2019-06-03T23:19:00Z">
              <w:r w:rsidDel="009726FA">
                <w:delText>Connection: RJ45 Jack on PCB Top</w:delText>
              </w:r>
            </w:del>
          </w:p>
        </w:tc>
      </w:tr>
      <w:tr w:rsidR="001C099D" w:rsidDel="009726FA" w14:paraId="10921DA8" w14:textId="70C0111E" w:rsidTr="00922E36">
        <w:trPr>
          <w:del w:id="2545" w:author="Martin Ruppert - M91221" w:date="2019-06-03T23:19:00Z"/>
        </w:trPr>
        <w:tc>
          <w:tcPr>
            <w:tcW w:w="855" w:type="dxa"/>
          </w:tcPr>
          <w:p w14:paraId="10921DA4" w14:textId="1B5890F0" w:rsidR="001C099D" w:rsidDel="009726FA" w:rsidRDefault="001C099D">
            <w:pPr>
              <w:pStyle w:val="ListParagraph"/>
              <w:numPr>
                <w:ilvl w:val="0"/>
                <w:numId w:val="31"/>
              </w:numPr>
              <w:rPr>
                <w:del w:id="2546" w:author="Martin Ruppert - M91221" w:date="2019-06-03T23:19:00Z"/>
              </w:rPr>
              <w:pPrChange w:id="2547" w:author="Martin Ruppert - M91221" w:date="2019-06-03T23:31:00Z">
                <w:pPr>
                  <w:pStyle w:val="NoSpacing"/>
                  <w:jc w:val="left"/>
                </w:pPr>
              </w:pPrChange>
            </w:pPr>
            <w:del w:id="2548" w:author="Martin Ruppert - M91221" w:date="2019-06-03T23:19:00Z">
              <w:r w:rsidDel="009726FA">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3407D0" w:rsidRPr="0023399A" w:rsidRDefault="003407D0"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3407D0" w:rsidRPr="0023399A" w:rsidRDefault="003407D0"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7FDD9DF2" w:rsidR="001C099D" w:rsidRPr="0023399A" w:rsidDel="009726FA" w:rsidRDefault="001C099D">
            <w:pPr>
              <w:pStyle w:val="ListParagraph"/>
              <w:numPr>
                <w:ilvl w:val="0"/>
                <w:numId w:val="31"/>
              </w:numPr>
              <w:rPr>
                <w:del w:id="2549" w:author="Martin Ruppert - M91221" w:date="2019-06-03T23:19:00Z"/>
                <w:b/>
              </w:rPr>
              <w:pPrChange w:id="2550" w:author="Martin Ruppert - M91221" w:date="2019-06-03T23:31:00Z">
                <w:pPr>
                  <w:pStyle w:val="NoSpacing"/>
                  <w:jc w:val="left"/>
                </w:pPr>
              </w:pPrChange>
            </w:pPr>
            <w:del w:id="2551" w:author="Martin Ruppert - M91221" w:date="2019-06-03T23:19:00Z">
              <w:r w:rsidRPr="0023399A" w:rsidDel="009726FA">
                <w:rPr>
                  <w:b/>
                </w:rPr>
                <w:delText xml:space="preserve">Programming Connection </w:delText>
              </w:r>
            </w:del>
          </w:p>
          <w:p w14:paraId="10921DA6" w14:textId="2236DBF5" w:rsidR="001C099D" w:rsidDel="009726FA" w:rsidRDefault="001C099D">
            <w:pPr>
              <w:pStyle w:val="ListParagraph"/>
              <w:numPr>
                <w:ilvl w:val="0"/>
                <w:numId w:val="31"/>
              </w:numPr>
              <w:rPr>
                <w:del w:id="2552" w:author="Martin Ruppert - M91221" w:date="2019-06-03T23:19:00Z"/>
              </w:rPr>
              <w:pPrChange w:id="2553" w:author="Martin Ruppert - M91221" w:date="2019-06-03T23:31:00Z">
                <w:pPr>
                  <w:pStyle w:val="NoSpacing"/>
                  <w:jc w:val="left"/>
                </w:pPr>
              </w:pPrChange>
            </w:pPr>
            <w:del w:id="2554" w:author="Martin Ruppert - M91221" w:date="2019-06-03T23:19:00Z">
              <w:r w:rsidDel="009726FA">
                <w:delText>Cable: USB Male A to Male B Mini Cable supplied with Starter Kit</w:delText>
              </w:r>
            </w:del>
          </w:p>
          <w:p w14:paraId="10921DA7" w14:textId="18863C32" w:rsidR="001C099D" w:rsidDel="009726FA" w:rsidRDefault="001C099D">
            <w:pPr>
              <w:pStyle w:val="ListParagraph"/>
              <w:numPr>
                <w:ilvl w:val="0"/>
                <w:numId w:val="31"/>
              </w:numPr>
              <w:rPr>
                <w:del w:id="2555" w:author="Martin Ruppert - M91221" w:date="2019-06-03T23:19:00Z"/>
              </w:rPr>
              <w:pPrChange w:id="2556" w:author="Martin Ruppert - M91221" w:date="2019-06-03T23:31:00Z">
                <w:pPr>
                  <w:pStyle w:val="NoSpacing"/>
                  <w:jc w:val="left"/>
                </w:pPr>
              </w:pPrChange>
            </w:pPr>
            <w:del w:id="2557" w:author="Martin Ruppert - M91221" w:date="2019-06-03T23:19:00Z">
              <w:r w:rsidDel="009726FA">
                <w:delText>Connection: USB Debug Port on PCB Top to Laptop USB Port</w:delText>
              </w:r>
            </w:del>
          </w:p>
        </w:tc>
      </w:tr>
      <w:tr w:rsidR="001C099D" w:rsidDel="009726FA" w14:paraId="10921DAD" w14:textId="698EAF8B" w:rsidTr="00922E36">
        <w:trPr>
          <w:del w:id="2558" w:author="Martin Ruppert - M91221" w:date="2019-06-03T23:19:00Z"/>
        </w:trPr>
        <w:tc>
          <w:tcPr>
            <w:tcW w:w="855" w:type="dxa"/>
          </w:tcPr>
          <w:p w14:paraId="10921DA9" w14:textId="3BADBDAE" w:rsidR="001C099D" w:rsidDel="009726FA" w:rsidRDefault="001C099D">
            <w:pPr>
              <w:pStyle w:val="ListParagraph"/>
              <w:numPr>
                <w:ilvl w:val="0"/>
                <w:numId w:val="31"/>
              </w:numPr>
              <w:rPr>
                <w:del w:id="2559" w:author="Martin Ruppert - M91221" w:date="2019-06-03T23:19:00Z"/>
              </w:rPr>
              <w:pPrChange w:id="2560" w:author="Martin Ruppert - M91221" w:date="2019-06-03T23:31:00Z">
                <w:pPr>
                  <w:pStyle w:val="NoSpacing"/>
                  <w:jc w:val="left"/>
                </w:pPr>
              </w:pPrChange>
            </w:pPr>
            <w:del w:id="2561" w:author="Martin Ruppert - M91221" w:date="2019-06-03T23:19:00Z">
              <w:r w:rsidDel="009726FA">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3407D0" w:rsidRPr="0023399A" w:rsidRDefault="003407D0"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3407D0" w:rsidRPr="0023399A" w:rsidRDefault="003407D0"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60DD9335" w:rsidR="001C099D" w:rsidRPr="0023399A" w:rsidDel="009726FA" w:rsidRDefault="001C099D">
            <w:pPr>
              <w:pStyle w:val="ListParagraph"/>
              <w:numPr>
                <w:ilvl w:val="0"/>
                <w:numId w:val="31"/>
              </w:numPr>
              <w:rPr>
                <w:del w:id="2562" w:author="Martin Ruppert - M91221" w:date="2019-06-03T23:19:00Z"/>
                <w:b/>
              </w:rPr>
              <w:pPrChange w:id="2563" w:author="Martin Ruppert - M91221" w:date="2019-06-03T23:31:00Z">
                <w:pPr>
                  <w:pStyle w:val="NoSpacing"/>
                  <w:jc w:val="left"/>
                </w:pPr>
              </w:pPrChange>
            </w:pPr>
            <w:del w:id="2564" w:author="Martin Ruppert - M91221" w:date="2019-06-03T23:19:00Z">
              <w:r w:rsidRPr="0023399A" w:rsidDel="009726FA">
                <w:rPr>
                  <w:b/>
                </w:rPr>
                <w:delText xml:space="preserve">Console Connection </w:delText>
              </w:r>
            </w:del>
          </w:p>
          <w:p w14:paraId="10921DAB" w14:textId="4392AC57" w:rsidR="001C099D" w:rsidDel="009726FA" w:rsidRDefault="001C099D">
            <w:pPr>
              <w:pStyle w:val="ListParagraph"/>
              <w:numPr>
                <w:ilvl w:val="0"/>
                <w:numId w:val="31"/>
              </w:numPr>
              <w:rPr>
                <w:del w:id="2565" w:author="Martin Ruppert - M91221" w:date="2019-06-03T23:19:00Z"/>
              </w:rPr>
              <w:pPrChange w:id="2566" w:author="Martin Ruppert - M91221" w:date="2019-06-03T23:31:00Z">
                <w:pPr>
                  <w:pStyle w:val="NoSpacing"/>
                  <w:jc w:val="left"/>
                </w:pPr>
              </w:pPrChange>
            </w:pPr>
            <w:del w:id="2567" w:author="Martin Ruppert - M91221" w:date="2019-06-03T23:19:00Z">
              <w:r w:rsidDel="009726FA">
                <w:delText xml:space="preserve">Cable: USB Male A to Male B Micro Cable supplied with Starter Kit </w:delText>
              </w:r>
            </w:del>
          </w:p>
          <w:p w14:paraId="10921DAC" w14:textId="7905AB6F" w:rsidR="00C34723" w:rsidDel="009726FA" w:rsidRDefault="001C099D">
            <w:pPr>
              <w:pStyle w:val="ListParagraph"/>
              <w:numPr>
                <w:ilvl w:val="0"/>
                <w:numId w:val="31"/>
              </w:numPr>
              <w:rPr>
                <w:del w:id="2568" w:author="Martin Ruppert - M91221" w:date="2019-06-03T23:19:00Z"/>
              </w:rPr>
              <w:pPrChange w:id="2569" w:author="Martin Ruppert - M91221" w:date="2019-06-03T23:31:00Z">
                <w:pPr>
                  <w:pStyle w:val="NoSpacing"/>
                  <w:jc w:val="left"/>
                </w:pPr>
              </w:pPrChange>
            </w:pPr>
            <w:del w:id="2570" w:author="Martin Ruppert - M91221" w:date="2019-06-03T23:19:00Z">
              <w:r w:rsidDel="009726FA">
                <w:delText>Connection: USB Micro Connector on PCB Bottom to Laptop USB Port</w:delText>
              </w:r>
            </w:del>
          </w:p>
        </w:tc>
      </w:tr>
    </w:tbl>
    <w:p w14:paraId="10921DAE" w14:textId="21F148D5" w:rsidR="001C099D" w:rsidDel="009726FA" w:rsidRDefault="001C099D">
      <w:pPr>
        <w:pStyle w:val="ListParagraph"/>
        <w:numPr>
          <w:ilvl w:val="0"/>
          <w:numId w:val="31"/>
        </w:numPr>
        <w:rPr>
          <w:del w:id="2571" w:author="Martin Ruppert - M91221" w:date="2019-06-03T23:19:00Z"/>
          <w:rFonts w:eastAsia="Times New Roman"/>
          <w:lang w:eastAsia="en-AU"/>
        </w:rPr>
        <w:pPrChange w:id="257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AF" w14:textId="0F415918" w:rsidR="008B650A" w:rsidDel="009726FA" w:rsidRDefault="0025180F">
      <w:pPr>
        <w:pStyle w:val="ListParagraph"/>
        <w:numPr>
          <w:ilvl w:val="0"/>
          <w:numId w:val="31"/>
        </w:numPr>
        <w:rPr>
          <w:del w:id="2573" w:author="Martin Ruppert - M91221" w:date="2019-06-03T23:19:00Z"/>
        </w:rPr>
        <w:pPrChange w:id="2574" w:author="Martin Ruppert - M91221" w:date="2019-06-03T23:31:00Z">
          <w:pPr>
            <w:pStyle w:val="NumberedList"/>
          </w:pPr>
        </w:pPrChange>
      </w:pPr>
      <w:del w:id="2575" w:author="Martin Ruppert - M91221" w:date="2019-06-03T23:19:00Z">
        <w:r w:rsidDel="009726FA">
          <w:delText xml:space="preserve">Plug the CAT5 Ethernet cable that is connected to the classroom network, into the RJ45 Jack on the </w:delText>
        </w:r>
        <w:r w:rsidR="00064A8E" w:rsidDel="009726FA">
          <w:delText>SAM E70 Xplained Ultra</w:delText>
        </w:r>
        <w:r w:rsidDel="009726FA">
          <w:delText>.</w:delText>
        </w:r>
        <w:r w:rsidR="00EF7813" w:rsidDel="009726FA">
          <w:delText xml:space="preserve"> </w:delText>
        </w:r>
      </w:del>
    </w:p>
    <w:p w14:paraId="10921DB0" w14:textId="650A9519" w:rsidR="00C34723" w:rsidDel="009726FA" w:rsidRDefault="002A42A6">
      <w:pPr>
        <w:pStyle w:val="ListParagraph"/>
        <w:numPr>
          <w:ilvl w:val="0"/>
          <w:numId w:val="31"/>
        </w:numPr>
        <w:rPr>
          <w:del w:id="2576" w:author="Martin Ruppert - M91221" w:date="2019-06-03T23:19:00Z"/>
        </w:rPr>
        <w:pPrChange w:id="2577" w:author="Martin Ruppert - M91221" w:date="2019-06-03T23:31:00Z">
          <w:pPr>
            <w:pStyle w:val="NumberedList"/>
          </w:pPr>
        </w:pPrChange>
      </w:pPr>
      <w:del w:id="2578" w:author="Martin Ruppert - M91221" w:date="2019-06-03T23:19:00Z">
        <w:r w:rsidDel="009726FA">
          <w:delText>C</w:delText>
        </w:r>
        <w:r w:rsidR="002718C7" w:rsidDel="009726FA">
          <w:delText>onfirm that the Green “Link” LED on the RJ45 socket lights up.</w:delText>
        </w:r>
      </w:del>
    </w:p>
    <w:p w14:paraId="10921DB1" w14:textId="6206CE00" w:rsidR="00C34723" w:rsidDel="009726FA" w:rsidRDefault="00C34723">
      <w:pPr>
        <w:pStyle w:val="ListParagraph"/>
        <w:numPr>
          <w:ilvl w:val="0"/>
          <w:numId w:val="31"/>
        </w:numPr>
        <w:rPr>
          <w:del w:id="2579" w:author="Martin Ruppert - M91221" w:date="2019-06-03T23:19:00Z"/>
        </w:rPr>
        <w:pPrChange w:id="2580" w:author="Martin Ruppert - M91221" w:date="2019-06-03T23:31:00Z">
          <w:pPr>
            <w:pStyle w:val="NumberedList"/>
            <w:numPr>
              <w:ilvl w:val="0"/>
              <w:numId w:val="0"/>
            </w:numPr>
            <w:ind w:left="0" w:firstLine="0"/>
          </w:pPr>
        </w:pPrChange>
      </w:pPr>
    </w:p>
    <w:p w14:paraId="10921DB2" w14:textId="092A9DDF" w:rsidR="00314841" w:rsidDel="009726FA" w:rsidRDefault="00314841">
      <w:pPr>
        <w:pStyle w:val="ListParagraph"/>
        <w:numPr>
          <w:ilvl w:val="0"/>
          <w:numId w:val="31"/>
        </w:numPr>
        <w:rPr>
          <w:del w:id="2581" w:author="Martin Ruppert - M91221" w:date="2019-06-03T23:19:00Z"/>
          <w:rFonts w:ascii="Arial" w:eastAsia="Times New Roman" w:hAnsi="Arial"/>
          <w:b/>
          <w:color w:val="1F4D78"/>
          <w:sz w:val="24"/>
          <w:szCs w:val="24"/>
        </w:rPr>
        <w:pPrChange w:id="258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83" w:author="Martin Ruppert - M91221" w:date="2019-06-03T23:19:00Z">
        <w:r w:rsidDel="009726FA">
          <w:br w:type="page"/>
        </w:r>
      </w:del>
    </w:p>
    <w:p w14:paraId="10921DB3" w14:textId="721C5432" w:rsidR="008B650A" w:rsidDel="00BE676D" w:rsidRDefault="008B650A">
      <w:pPr>
        <w:pStyle w:val="ListParagraph"/>
        <w:numPr>
          <w:ilvl w:val="0"/>
          <w:numId w:val="31"/>
        </w:numPr>
        <w:rPr>
          <w:del w:id="2584" w:author="Martin Ruppert - M91221" w:date="2019-06-03T23:19:00Z"/>
        </w:rPr>
        <w:pPrChange w:id="2585" w:author="Martin Ruppert - M91221" w:date="2019-06-03T23:31:00Z">
          <w:pPr>
            <w:pStyle w:val="Heading3"/>
          </w:pPr>
        </w:pPrChange>
      </w:pPr>
      <w:bookmarkStart w:id="2586" w:name="_Toc488278776"/>
      <w:del w:id="2587" w:author="Martin Ruppert - M91221" w:date="2019-06-03T23:19:00Z">
        <w:r w:rsidDel="00BE676D">
          <w:delText xml:space="preserve">Network Connectivity with </w:delText>
        </w:r>
        <w:r w:rsidR="00B971A6" w:rsidDel="00BE676D">
          <w:delText>TCP/IP</w:delText>
        </w:r>
        <w:r w:rsidDel="00BE676D">
          <w:delText xml:space="preserve"> Discovery Tool</w:delText>
        </w:r>
        <w:bookmarkEnd w:id="2586"/>
      </w:del>
    </w:p>
    <w:p w14:paraId="10921DB4" w14:textId="020F5DA0" w:rsidR="00A53E51" w:rsidDel="00BE676D" w:rsidRDefault="002718C7">
      <w:pPr>
        <w:pStyle w:val="ListParagraph"/>
        <w:numPr>
          <w:ilvl w:val="0"/>
          <w:numId w:val="31"/>
        </w:numPr>
        <w:rPr>
          <w:del w:id="2588" w:author="Martin Ruppert - M91221" w:date="2019-06-03T23:19:00Z"/>
        </w:rPr>
        <w:pPrChange w:id="2589" w:author="Martin Ruppert - M91221" w:date="2019-06-03T23:31:00Z">
          <w:pPr>
            <w:pStyle w:val="NumberedList"/>
          </w:pPr>
        </w:pPrChange>
      </w:pPr>
      <w:del w:id="2590" w:author="Martin Ruppert - M91221" w:date="2019-06-03T23:19:00Z">
        <w:r w:rsidDel="00BE676D">
          <w:delText xml:space="preserve">Run the Microchip </w:delText>
        </w:r>
        <w:r w:rsidR="00B971A6" w:rsidDel="00BE676D">
          <w:delText>TCP/IP</w:delText>
        </w:r>
        <w:r w:rsidDel="00BE676D">
          <w:delText xml:space="preserve"> Discovery Tool to determine the IP Address of your board:</w:delText>
        </w:r>
        <w:r w:rsidR="008B650A" w:rsidDel="00BE676D">
          <w:delText xml:space="preserve"> </w:delText>
        </w:r>
        <w:r w:rsidRPr="00EF2954" w:rsidDel="00BE676D">
          <w:delText>From</w:delText>
        </w:r>
        <w:r w:rsidDel="00BE676D">
          <w:delText xml:space="preserve"> Windows Explorer go to the following folder:</w:delText>
        </w:r>
        <w:r w:rsidR="00EF2954" w:rsidDel="00BE676D">
          <w:delText xml:space="preserve"> </w:delText>
        </w:r>
        <w:r w:rsidRPr="00EF2954" w:rsidDel="00BE676D">
          <w:rPr>
            <w:rStyle w:val="FilePath"/>
          </w:rPr>
          <w:delText>c:\microchip\harmony\v</w:delText>
        </w:r>
        <w:r w:rsidR="00DE3640" w:rsidDel="00BE676D">
          <w:rPr>
            <w:rStyle w:val="FilePath"/>
          </w:rPr>
          <w:delText>2_03b</w:delText>
        </w:r>
        <w:r w:rsidRPr="00EF2954" w:rsidDel="00BE676D">
          <w:rPr>
            <w:rStyle w:val="FilePath"/>
          </w:rPr>
          <w:delText>\utilities\tcpip_discoverer</w:delText>
        </w:r>
        <w:r w:rsidR="00EF2954" w:rsidDel="00BE676D">
          <w:delText xml:space="preserve"> </w:delText>
        </w:r>
        <w:r w:rsidR="00EF2954" w:rsidDel="00BE676D">
          <w:br/>
        </w:r>
        <w:r w:rsidDel="00BE676D">
          <w:delText xml:space="preserve">where </w:delText>
        </w:r>
        <w:r w:rsidRPr="00EF2954" w:rsidDel="00BE676D">
          <w:rPr>
            <w:rStyle w:val="FilePath"/>
          </w:rPr>
          <w:delText>c</w:delText>
        </w:r>
        <w:r w:rsidDel="00BE676D">
          <w:delText xml:space="preserve"> is the hard drive where MPLAB Harmony is installed.</w:delText>
        </w:r>
      </w:del>
    </w:p>
    <w:p w14:paraId="10921DB5" w14:textId="0800203F" w:rsidR="00DE3640" w:rsidDel="00BE676D" w:rsidRDefault="002718C7">
      <w:pPr>
        <w:pStyle w:val="ListParagraph"/>
        <w:numPr>
          <w:ilvl w:val="0"/>
          <w:numId w:val="31"/>
        </w:numPr>
        <w:rPr>
          <w:del w:id="2591" w:author="Martin Ruppert - M91221" w:date="2019-06-03T23:19:00Z"/>
        </w:rPr>
        <w:pPrChange w:id="2592" w:author="Martin Ruppert - M91221" w:date="2019-06-03T23:31:00Z">
          <w:pPr>
            <w:pStyle w:val="NumberedList"/>
          </w:pPr>
        </w:pPrChange>
      </w:pPr>
      <w:del w:id="2593" w:author="Martin Ruppert - M91221" w:date="2019-06-03T23:19:00Z">
        <w:r w:rsidDel="00BE676D">
          <w:delText xml:space="preserve">Double click on the </w:delText>
        </w:r>
        <w:r w:rsidRPr="00275E4E" w:rsidDel="00BE676D">
          <w:rPr>
            <w:rStyle w:val="Filename"/>
          </w:rPr>
          <w:delText>tcpip_discoverer</w:delText>
        </w:r>
        <w:r w:rsidDel="00BE676D">
          <w:delText xml:space="preserve"> executable JAR file.</w:delText>
        </w:r>
      </w:del>
    </w:p>
    <w:p w14:paraId="10921DB6" w14:textId="5571C003" w:rsidR="00DE3640" w:rsidDel="00BE676D" w:rsidRDefault="00DE3640">
      <w:pPr>
        <w:pStyle w:val="ListParagraph"/>
        <w:numPr>
          <w:ilvl w:val="0"/>
          <w:numId w:val="31"/>
        </w:numPr>
        <w:rPr>
          <w:del w:id="2594" w:author="Martin Ruppert - M91221" w:date="2019-06-03T23:19:00Z"/>
        </w:rPr>
        <w:pPrChange w:id="2595" w:author="Martin Ruppert - M91221" w:date="2019-06-03T23:31:00Z">
          <w:pPr>
            <w:pStyle w:val="NumberedList"/>
          </w:pPr>
        </w:pPrChange>
      </w:pPr>
      <w:del w:id="2596" w:author="Martin Ruppert - M91221" w:date="2019-06-03T23:19:00Z">
        <w:r w:rsidDel="00BE676D">
          <w:delText>After the Microchip TCPIP Discoverer tools opens, click on the Network Direct Broadcast to place a tick in the check box.</w:delText>
        </w:r>
      </w:del>
    </w:p>
    <w:p w14:paraId="10921DB7" w14:textId="0708EB5B" w:rsidR="002718C7" w:rsidDel="00BE676D" w:rsidRDefault="00DE3640">
      <w:pPr>
        <w:pStyle w:val="ListParagraph"/>
        <w:numPr>
          <w:ilvl w:val="0"/>
          <w:numId w:val="31"/>
        </w:numPr>
        <w:rPr>
          <w:del w:id="2597" w:author="Martin Ruppert - M91221" w:date="2019-06-03T23:19:00Z"/>
        </w:rPr>
        <w:pPrChange w:id="2598" w:author="Martin Ruppert - M91221" w:date="2019-06-03T23:31:00Z">
          <w:pPr>
            <w:pStyle w:val="NumberedList"/>
          </w:pPr>
        </w:pPrChange>
      </w:pPr>
      <w:del w:id="2599" w:author="Martin Ruppert - M91221" w:date="2019-06-03T23:19:00Z">
        <w:r w:rsidDel="00BE676D">
          <w:delText xml:space="preserve">Press the </w:delText>
        </w:r>
        <w:r w:rsidRPr="00895066" w:rsidDel="00BE676D">
          <w:rPr>
            <w:rStyle w:val="DialogButton"/>
          </w:rPr>
          <w:delText>Discover Devices</w:delText>
        </w:r>
        <w:r w:rsidDel="00BE676D">
          <w:delText xml:space="preserve"> button</w:delText>
        </w:r>
        <w:r w:rsidR="00895066" w:rsidDel="00BE676D">
          <w:delText>: T</w:delText>
        </w:r>
        <w:r w:rsidR="00895066" w:rsidRPr="00895066" w:rsidDel="00BE676D">
          <w:delText>he tool will send a UDP broadcast on port 30303, with the packet “Discovery, who is out there?” All PIC32 devices running the Announce service will respond to this broadcast, by sending a return broadcast on por</w:delText>
        </w:r>
        <w:r w:rsidR="00895066" w:rsidDel="00BE676D">
          <w:delText xml:space="preserve">t 30303. The broadcast packet </w:delText>
        </w:r>
        <w:r w:rsidR="00895066" w:rsidRPr="00895066" w:rsidDel="00BE676D">
          <w:delText>contains data on the type of interface used, the Host Name, MAC and IP Address.</w:delText>
        </w:r>
        <w:r w:rsidR="00895066" w:rsidDel="00BE676D">
          <w:delText xml:space="preserve"> The Discover tool listens to all broadcasts on port 30303 and will show found devices under the Microchip Devices tree.</w:delText>
        </w:r>
        <w:r w:rsidR="00A53E51" w:rsidDel="00BE676D">
          <w:delText xml:space="preserve"> </w:delText>
        </w:r>
        <w:r w:rsidR="002718C7" w:rsidDel="00BE676D">
          <w:delText>You can identify your device by looking for the host name</w:delText>
        </w:r>
        <w:r w:rsidR="00A53E51" w:rsidDel="00BE676D">
          <w:delText xml:space="preserve"> </w:delText>
        </w:r>
        <w:r w:rsidR="002718C7" w:rsidDel="00BE676D">
          <w:delText>that you entered in step</w:delText>
        </w:r>
        <w:r w:rsidR="00375640" w:rsidDel="00BE676D">
          <w:delText xml:space="preserve"> </w:delText>
        </w:r>
        <w:r w:rsidR="00FC5B60" w:rsidDel="00BE676D">
          <w:fldChar w:fldCharType="begin"/>
        </w:r>
        <w:r w:rsidR="00FC5B60" w:rsidDel="00BE676D">
          <w:delInstrText xml:space="preserve"> REF _Ref457047567 \r \h </w:delInstrText>
        </w:r>
        <w:r w:rsidR="00FC5B60" w:rsidDel="00BE676D">
          <w:fldChar w:fldCharType="separate"/>
        </w:r>
      </w:del>
      <w:del w:id="2600" w:author="Martin Ruppert - M91221" w:date="2019-06-03T17:27:00Z">
        <w:r w:rsidR="00B206A8" w:rsidDel="00B206A8">
          <w:delText>1.25</w:delText>
        </w:r>
      </w:del>
      <w:del w:id="2601" w:author="Martin Ruppert - M91221" w:date="2019-06-03T23:19:00Z">
        <w:r w:rsidR="00FC5B60" w:rsidDel="00BE676D">
          <w:fldChar w:fldCharType="end"/>
        </w:r>
        <w:r w:rsidR="002718C7" w:rsidDel="00BE676D">
          <w:delText xml:space="preserve"> of the MHC</w:delText>
        </w:r>
        <w:r w:rsidR="00A53E51" w:rsidDel="00BE676D">
          <w:delText xml:space="preserve"> </w:delText>
        </w:r>
        <w:r w:rsidR="002718C7" w:rsidDel="00BE676D">
          <w:delText xml:space="preserve">Setup process. The Microchip </w:delText>
        </w:r>
        <w:r w:rsidDel="00BE676D">
          <w:delText>TCP</w:delText>
        </w:r>
        <w:r w:rsidR="00B971A6" w:rsidDel="00BE676D">
          <w:delText>IP</w:delText>
        </w:r>
        <w:r w:rsidR="002718C7" w:rsidDel="00BE676D">
          <w:delText xml:space="preserve"> Discoverer tool also shows</w:delText>
        </w:r>
        <w:r w:rsidR="00A53E51" w:rsidDel="00BE676D">
          <w:delText xml:space="preserve"> </w:delText>
        </w:r>
        <w:r w:rsidR="002718C7" w:rsidDel="00BE676D">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BE676D" w14:paraId="10921DB9" w14:textId="1BDA9687" w:rsidTr="001458B3">
        <w:trPr>
          <w:del w:id="2602" w:author="Martin Ruppert - M91221" w:date="2019-06-03T23:19:00Z"/>
        </w:trPr>
        <w:tc>
          <w:tcPr>
            <w:tcW w:w="9016" w:type="dxa"/>
            <w:shd w:val="clear" w:color="auto" w:fill="auto"/>
            <w:vAlign w:val="center"/>
          </w:tcPr>
          <w:p w14:paraId="10921DB8" w14:textId="02F56970" w:rsidR="00A53E51" w:rsidRPr="001458B3" w:rsidDel="00BE676D" w:rsidRDefault="002F0F4E">
            <w:pPr>
              <w:pStyle w:val="ListParagraph"/>
              <w:numPr>
                <w:ilvl w:val="0"/>
                <w:numId w:val="31"/>
              </w:numPr>
              <w:rPr>
                <w:del w:id="2603" w:author="Martin Ruppert - M91221" w:date="2019-06-03T23:19:00Z"/>
                <w:lang w:eastAsia="en-AU"/>
              </w:rPr>
              <w:pPrChange w:id="2604" w:author="Martin Ruppert - M91221" w:date="2019-06-03T23:31:00Z">
                <w:pPr/>
              </w:pPrChange>
            </w:pPr>
            <w:del w:id="2605" w:author="Martin Ruppert - M91221" w:date="2019-06-03T23:19:00Z">
              <w:r w:rsidDel="00BE676D">
                <w:rPr>
                  <w:noProof/>
                  <w:lang w:eastAsia="en-AU"/>
                </w:rPr>
                <mc:AlternateContent>
                  <mc:Choice Requires="wps">
                    <w:drawing>
                      <wp:anchor distT="0" distB="0" distL="114300" distR="114300" simplePos="0" relativeHeight="252015104"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194A0C" id="Rounded Rectangle 307" o:spid="_x0000_s1026" style="position:absolute;margin-left:34.85pt;margin-top:27pt;width:101.8pt;height:23.9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BE676D">
                <w:rPr>
                  <w:noProof/>
                  <w:lang w:eastAsia="en-AU"/>
                </w:rPr>
                <mc:AlternateContent>
                  <mc:Choice Requires="wps">
                    <w:drawing>
                      <wp:anchor distT="0" distB="0" distL="114300" distR="114300" simplePos="0" relativeHeight="252002816"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B4153E" id="Rounded Rectangle 306" o:spid="_x0000_s1026" style="position:absolute;margin-left:141pt;margin-top:26.6pt;width:105.9pt;height:24.1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BE676D">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52C8B467" w:rsidR="00A04EE2" w:rsidDel="00BE676D" w:rsidRDefault="002718C7">
      <w:pPr>
        <w:pStyle w:val="ListParagraph"/>
        <w:numPr>
          <w:ilvl w:val="0"/>
          <w:numId w:val="31"/>
        </w:numPr>
        <w:rPr>
          <w:del w:id="2606" w:author="Martin Ruppert - M91221" w:date="2019-06-03T23:19:00Z"/>
        </w:rPr>
        <w:pPrChange w:id="2607" w:author="Martin Ruppert - M91221" w:date="2019-06-03T23:31:00Z">
          <w:pPr>
            <w:pStyle w:val="NumberedList"/>
          </w:pPr>
        </w:pPrChange>
      </w:pPr>
      <w:del w:id="2608" w:author="Martin Ruppert - M91221" w:date="2019-06-03T23:19:00Z">
        <w:r w:rsidDel="00BE676D">
          <w:delText xml:space="preserve">Detach the network cable from the </w:delText>
        </w:r>
        <w:r w:rsidR="00064A8E" w:rsidDel="00BE676D">
          <w:delText>SAM E70 Xplained Ultra</w:delText>
        </w:r>
        <w:r w:rsidDel="00BE676D">
          <w:delText xml:space="preserve"> and</w:delText>
        </w:r>
        <w:r w:rsidR="00A53E51" w:rsidDel="00BE676D">
          <w:delText xml:space="preserve"> </w:delText>
        </w:r>
        <w:r w:rsidDel="00BE676D">
          <w:delText xml:space="preserve">then click on </w:delText>
        </w:r>
        <w:r w:rsidRPr="00375640" w:rsidDel="00BE676D">
          <w:rPr>
            <w:rStyle w:val="DialogButton"/>
          </w:rPr>
          <w:delText>Discover Devices</w:delText>
        </w:r>
        <w:r w:rsidDel="00BE676D">
          <w:delText>. Your device will disappear</w:delText>
        </w:r>
        <w:r w:rsidR="00A53E51" w:rsidDel="00BE676D">
          <w:delText xml:space="preserve"> </w:delText>
        </w:r>
        <w:r w:rsidR="001F328C" w:rsidDel="00BE676D">
          <w:delText>from the list.</w:delText>
        </w:r>
      </w:del>
    </w:p>
    <w:p w14:paraId="10921DBB" w14:textId="04600DD7" w:rsidR="00F243D7" w:rsidDel="00BE676D" w:rsidRDefault="00F243D7">
      <w:pPr>
        <w:pStyle w:val="ListParagraph"/>
        <w:numPr>
          <w:ilvl w:val="0"/>
          <w:numId w:val="31"/>
        </w:numPr>
        <w:rPr>
          <w:del w:id="2609" w:author="Martin Ruppert - M91221" w:date="2019-06-03T23:19:00Z"/>
        </w:rPr>
        <w:pPrChange w:id="2610" w:author="Martin Ruppert - M91221" w:date="2019-06-03T23:31:00Z">
          <w:pPr>
            <w:pStyle w:val="NumberedList"/>
          </w:pPr>
        </w:pPrChange>
      </w:pPr>
      <w:del w:id="2611" w:author="Martin Ruppert - M91221" w:date="2019-06-03T23:19:00Z">
        <w:r w:rsidDel="00BE676D">
          <w:delText xml:space="preserve">Reattach the network cable to the </w:delText>
        </w:r>
        <w:r w:rsidR="00064A8E" w:rsidDel="00BE676D">
          <w:delText>SAM E70 Xplained Ultra</w:delText>
        </w:r>
        <w:r w:rsidDel="00BE676D">
          <w:delText>, wait a few seconds, and then c</w:delText>
        </w:r>
        <w:r w:rsidR="009C7992" w:rsidDel="00BE676D">
          <w:delText>lick on</w:delText>
        </w:r>
        <w:r w:rsidR="009C7992" w:rsidDel="00BE676D">
          <w:br/>
        </w:r>
        <w:r w:rsidDel="00BE676D">
          <w:delText xml:space="preserve"> </w:delText>
        </w:r>
        <w:r w:rsidRPr="000453AF" w:rsidDel="00BE676D">
          <w:rPr>
            <w:rStyle w:val="DialogButton"/>
          </w:rPr>
          <w:delText>Discover Devices</w:delText>
        </w:r>
        <w:r w:rsidDel="00BE676D">
          <w:delText xml:space="preserve"> button again. Your device should reappear in the </w:delText>
        </w:r>
        <w:r w:rsidRPr="000453AF" w:rsidDel="00BE676D">
          <w:rPr>
            <w:rStyle w:val="FolderPath"/>
          </w:rPr>
          <w:delText>Microchip Devices</w:delText>
        </w:r>
        <w:r w:rsidDel="00BE676D">
          <w:delText xml:space="preserve"> list.</w:delText>
        </w:r>
      </w:del>
    </w:p>
    <w:p w14:paraId="10921DBC" w14:textId="7C9F5A07" w:rsidR="00F243D7" w:rsidDel="00BE676D" w:rsidRDefault="00F243D7">
      <w:pPr>
        <w:pStyle w:val="ListParagraph"/>
        <w:numPr>
          <w:ilvl w:val="0"/>
          <w:numId w:val="31"/>
        </w:numPr>
        <w:rPr>
          <w:del w:id="2612" w:author="Martin Ruppert - M91221" w:date="2019-06-03T23:19:00Z"/>
        </w:rPr>
        <w:pPrChange w:id="2613" w:author="Martin Ruppert - M91221" w:date="2019-06-03T23:31:00Z">
          <w:pPr>
            <w:pStyle w:val="NumberedList"/>
          </w:pPr>
        </w:pPrChange>
      </w:pPr>
      <w:del w:id="2614" w:author="Martin Ruppert - M91221" w:date="2019-06-03T23:19:00Z">
        <w:r w:rsidDel="00BE676D">
          <w:delText xml:space="preserve">Close the Microchip TCP/IP Discover Tool by pressing the </w:delText>
        </w:r>
        <w:r w:rsidRPr="00375640" w:rsidDel="00BE676D">
          <w:rPr>
            <w:rStyle w:val="DialogButton"/>
          </w:rPr>
          <w:delText>Exit</w:delText>
        </w:r>
        <w:r w:rsidDel="00BE676D">
          <w:delText xml:space="preserve"> button.</w:delText>
        </w:r>
      </w:del>
    </w:p>
    <w:p w14:paraId="10921DBD" w14:textId="0D6A8CBF" w:rsidR="006A66B6" w:rsidDel="00FF3BFC" w:rsidRDefault="006A66B6">
      <w:pPr>
        <w:pStyle w:val="ListParagraph"/>
        <w:numPr>
          <w:ilvl w:val="0"/>
          <w:numId w:val="31"/>
        </w:numPr>
        <w:rPr>
          <w:del w:id="2615" w:author="Martin Ruppert - M91221" w:date="2019-06-03T23:31:00Z"/>
        </w:rPr>
        <w:pPrChange w:id="2616" w:author="Martin Ruppert - M91221" w:date="2019-06-03T23:31:00Z">
          <w:pPr/>
        </w:pPrChange>
      </w:pPr>
    </w:p>
    <w:p w14:paraId="10921DBE" w14:textId="401EB471" w:rsidR="00314841" w:rsidDel="00FF3BFC" w:rsidRDefault="00314841">
      <w:pPr>
        <w:pStyle w:val="ListParagraph"/>
        <w:numPr>
          <w:ilvl w:val="0"/>
          <w:numId w:val="31"/>
        </w:numPr>
        <w:rPr>
          <w:del w:id="2617" w:author="Martin Ruppert - M91221" w:date="2019-06-03T23:31:00Z"/>
        </w:rPr>
        <w:pPrChange w:id="2618"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619" w:author="Martin Ruppert - M91221" w:date="2019-06-03T23:31:00Z">
        <w:r w:rsidDel="00FF3BFC">
          <w:br w:type="page"/>
        </w:r>
      </w:del>
    </w:p>
    <w:p w14:paraId="10921DBF" w14:textId="74FD2DA3" w:rsidR="001458B3" w:rsidRPr="001458B3" w:rsidDel="00FF3BFC" w:rsidRDefault="001458B3">
      <w:pPr>
        <w:pStyle w:val="ListParagraph"/>
        <w:numPr>
          <w:ilvl w:val="0"/>
          <w:numId w:val="31"/>
        </w:numPr>
        <w:rPr>
          <w:del w:id="2620" w:author="Martin Ruppert - M91221" w:date="2019-06-03T23:31:00Z"/>
          <w:vanish/>
        </w:rPr>
        <w:pPrChange w:id="2621" w:author="Martin Ruppert - M91221" w:date="2019-06-03T23:31:00Z">
          <w:pPr/>
        </w:pPrChange>
      </w:pPr>
    </w:p>
    <w:p w14:paraId="10921DC0" w14:textId="5479770B" w:rsidR="008B650A" w:rsidDel="00BE676D" w:rsidRDefault="00FC5B60">
      <w:pPr>
        <w:pStyle w:val="ListParagraph"/>
        <w:numPr>
          <w:ilvl w:val="0"/>
          <w:numId w:val="31"/>
        </w:numPr>
        <w:rPr>
          <w:del w:id="2622" w:author="Martin Ruppert - M91221" w:date="2019-06-03T23:19:00Z"/>
        </w:rPr>
        <w:pPrChange w:id="2623" w:author="Martin Ruppert - M91221" w:date="2019-06-03T23:31:00Z">
          <w:pPr>
            <w:pStyle w:val="Heading3"/>
          </w:pPr>
        </w:pPrChange>
      </w:pPr>
      <w:bookmarkStart w:id="2624" w:name="_Toc488278777"/>
      <w:del w:id="2625" w:author="Martin Ruppert - M91221" w:date="2019-06-03T23:19:00Z">
        <w:r w:rsidDel="00BE676D">
          <w:delText xml:space="preserve">Checking Network Connectivity with </w:delText>
        </w:r>
        <w:r w:rsidR="00372FBB" w:rsidDel="00BE676D">
          <w:delText xml:space="preserve">Windows </w:delText>
        </w:r>
        <w:r w:rsidR="008B650A" w:rsidDel="00BE676D">
          <w:delText>Ping</w:delText>
        </w:r>
        <w:r w:rsidDel="00BE676D">
          <w:delText xml:space="preserve"> Client</w:delText>
        </w:r>
        <w:bookmarkEnd w:id="2624"/>
      </w:del>
    </w:p>
    <w:p w14:paraId="10921DC1" w14:textId="3814DE30" w:rsidR="002718C7" w:rsidDel="00BE676D" w:rsidRDefault="00372FBB">
      <w:pPr>
        <w:pStyle w:val="ListParagraph"/>
        <w:numPr>
          <w:ilvl w:val="0"/>
          <w:numId w:val="31"/>
        </w:numPr>
        <w:rPr>
          <w:del w:id="2626" w:author="Martin Ruppert - M91221" w:date="2019-06-03T23:19:00Z"/>
        </w:rPr>
        <w:pPrChange w:id="2627" w:author="Martin Ruppert - M91221" w:date="2019-06-03T23:31:00Z">
          <w:pPr/>
        </w:pPrChange>
      </w:pPr>
      <w:del w:id="2628" w:author="Martin Ruppert - M91221" w:date="2019-06-03T23:19:00Z">
        <w:r w:rsidDel="00BE676D">
          <w:delText>T</w:delText>
        </w:r>
        <w:r w:rsidR="002718C7" w:rsidDel="00BE676D">
          <w:delText xml:space="preserve">he Windows ping </w:delText>
        </w:r>
        <w:r w:rsidR="00FC5B60" w:rsidDel="00BE676D">
          <w:delText>client</w:delText>
        </w:r>
        <w:r w:rsidDel="00BE676D">
          <w:delText xml:space="preserve"> will be used </w:delText>
        </w:r>
        <w:r w:rsidR="002718C7" w:rsidDel="00BE676D">
          <w:delText xml:space="preserve">to check that the ICMPv4 Server is operational on your </w:delText>
        </w:r>
        <w:r w:rsidR="00064A8E" w:rsidDel="00BE676D">
          <w:delText>SAM E70 Xplained Ultra</w:delText>
        </w:r>
        <w:r w:rsidR="00C858E8" w:rsidDel="00BE676D">
          <w:delText>.</w:delText>
        </w:r>
      </w:del>
    </w:p>
    <w:p w14:paraId="10921DC2" w14:textId="139CB2C7" w:rsidR="00791E25" w:rsidDel="00BE676D" w:rsidRDefault="00791E25">
      <w:pPr>
        <w:pStyle w:val="ListParagraph"/>
        <w:numPr>
          <w:ilvl w:val="0"/>
          <w:numId w:val="31"/>
        </w:numPr>
        <w:rPr>
          <w:del w:id="2629" w:author="Martin Ruppert - M91221" w:date="2019-06-03T23:19:00Z"/>
        </w:rPr>
        <w:pPrChange w:id="2630" w:author="Martin Ruppert - M91221" w:date="2019-06-03T23:31:00Z">
          <w:pPr/>
        </w:pPrChange>
      </w:pPr>
    </w:p>
    <w:p w14:paraId="10921DC3" w14:textId="03F0A142" w:rsidR="002718C7" w:rsidDel="00BE676D" w:rsidRDefault="002718C7">
      <w:pPr>
        <w:pStyle w:val="ListParagraph"/>
        <w:numPr>
          <w:ilvl w:val="0"/>
          <w:numId w:val="31"/>
        </w:numPr>
        <w:rPr>
          <w:del w:id="2631" w:author="Martin Ruppert - M91221" w:date="2019-06-03T23:19:00Z"/>
        </w:rPr>
        <w:pPrChange w:id="2632" w:author="Martin Ruppert - M91221" w:date="2019-06-03T23:31:00Z">
          <w:pPr>
            <w:pStyle w:val="NumberedList"/>
          </w:pPr>
        </w:pPrChange>
      </w:pPr>
      <w:del w:id="2633" w:author="Martin Ruppert - M91221" w:date="2019-06-03T23:19:00Z">
        <w:r w:rsidDel="00BE676D">
          <w:delText>Start the Windows Command Prompt by clicking on the Start</w:delText>
        </w:r>
        <w:r w:rsidR="00A53E51" w:rsidDel="00BE676D">
          <w:delText xml:space="preserve"> </w:delText>
        </w:r>
        <w:r w:rsidR="00372FBB" w:rsidDel="00BE676D">
          <w:delText>button,</w:delText>
        </w:r>
        <w:r w:rsidDel="00BE676D">
          <w:delText xml:space="preserve"> click on the Run option</w:delText>
        </w:r>
        <w:r w:rsidR="00372FBB" w:rsidDel="00BE676D">
          <w:delText>,</w:delText>
        </w:r>
        <w:r w:rsidDel="00BE676D">
          <w:delText xml:space="preserve"> type </w:delText>
        </w:r>
        <w:r w:rsidRPr="00275E4E" w:rsidDel="00BE676D">
          <w:rPr>
            <w:rStyle w:val="TypedInValue"/>
          </w:rPr>
          <w:delText>cmd</w:delText>
        </w:r>
        <w:r w:rsidDel="00BE676D">
          <w:delText xml:space="preserve"> and press</w:delText>
        </w:r>
        <w:r w:rsidR="00A53E51" w:rsidDel="00BE676D">
          <w:delText xml:space="preserve"> </w:delText>
        </w:r>
        <w:r w:rsidRPr="005C7169" w:rsidDel="00BE676D">
          <w:rPr>
            <w:rStyle w:val="KeyboardKey"/>
          </w:rPr>
          <w:delText>Enter</w:delText>
        </w:r>
        <w:r w:rsidDel="00BE676D">
          <w:delText>.</w:delText>
        </w:r>
      </w:del>
    </w:p>
    <w:p w14:paraId="10921DC4" w14:textId="6D4E840A" w:rsidR="00EF2954" w:rsidDel="00BE676D" w:rsidRDefault="002718C7">
      <w:pPr>
        <w:pStyle w:val="ListParagraph"/>
        <w:numPr>
          <w:ilvl w:val="0"/>
          <w:numId w:val="31"/>
        </w:numPr>
        <w:rPr>
          <w:del w:id="2634" w:author="Martin Ruppert - M91221" w:date="2019-06-03T23:19:00Z"/>
        </w:rPr>
        <w:pPrChange w:id="2635" w:author="Martin Ruppert - M91221" w:date="2019-06-03T23:31:00Z">
          <w:pPr>
            <w:pStyle w:val="NumberedList"/>
          </w:pPr>
        </w:pPrChange>
      </w:pPr>
      <w:del w:id="2636" w:author="Martin Ruppert - M91221" w:date="2019-06-03T23:19:00Z">
        <w:r w:rsidDel="00BE676D">
          <w:delText xml:space="preserve">In command prompt, type </w:delText>
        </w:r>
        <w:r w:rsidRPr="00275E4E" w:rsidDel="00BE676D">
          <w:rPr>
            <w:rStyle w:val="TypedInValue"/>
          </w:rPr>
          <w:delText>ping</w:delText>
        </w:r>
        <w:r w:rsidDel="00BE676D">
          <w:delText xml:space="preserve"> followed by a space and your</w:delText>
        </w:r>
        <w:r w:rsidR="00A53E51" w:rsidDel="00BE676D">
          <w:delText xml:space="preserve"> </w:delText>
        </w:r>
        <w:r w:rsidDel="00BE676D">
          <w:delText>host name, and</w:delText>
        </w:r>
        <w:r w:rsidR="00EC7234" w:rsidDel="00BE676D">
          <w:delText xml:space="preserve"> </w:delText>
        </w:r>
        <w:r w:rsidDel="00BE676D">
          <w:delText xml:space="preserve">press </w:delText>
        </w:r>
        <w:r w:rsidRPr="005C7169" w:rsidDel="00BE676D">
          <w:rPr>
            <w:rStyle w:val="KeyboardKey"/>
          </w:rPr>
          <w:delText>Enter</w:delText>
        </w:r>
        <w:r w:rsidDel="00BE676D">
          <w:delText>. You should see an output similar</w:delText>
        </w:r>
        <w:r w:rsidR="00A53E51" w:rsidDel="00BE676D">
          <w:delText xml:space="preserve"> </w:delText>
        </w:r>
        <w:r w:rsidDel="00BE676D">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BE676D" w14:paraId="10921DC6" w14:textId="589493B5" w:rsidTr="001458B3">
        <w:trPr>
          <w:del w:id="2637" w:author="Martin Ruppert - M91221" w:date="2019-06-03T23:19:00Z"/>
        </w:trPr>
        <w:tc>
          <w:tcPr>
            <w:tcW w:w="10005" w:type="dxa"/>
            <w:shd w:val="clear" w:color="auto" w:fill="auto"/>
            <w:vAlign w:val="center"/>
          </w:tcPr>
          <w:p w14:paraId="10921DC5" w14:textId="0CC765AF" w:rsidR="00EF2954" w:rsidRPr="001458B3" w:rsidDel="00BE676D" w:rsidRDefault="005B3261">
            <w:pPr>
              <w:pStyle w:val="ListParagraph"/>
              <w:numPr>
                <w:ilvl w:val="0"/>
                <w:numId w:val="31"/>
              </w:numPr>
              <w:rPr>
                <w:del w:id="2638" w:author="Martin Ruppert - M91221" w:date="2019-06-03T23:19:00Z"/>
                <w:lang w:eastAsia="en-AU"/>
              </w:rPr>
              <w:pPrChange w:id="2639" w:author="Martin Ruppert - M91221" w:date="2019-06-03T23:31:00Z">
                <w:pPr/>
              </w:pPrChange>
            </w:pPr>
            <w:del w:id="2640" w:author="Martin Ruppert - M91221" w:date="2019-06-03T23:19:00Z">
              <w:r w:rsidRPr="000A5197" w:rsidDel="00BE676D">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5BF5FA9D" w:rsidR="00EF2954" w:rsidDel="00BE676D" w:rsidRDefault="002718C7">
      <w:pPr>
        <w:pStyle w:val="ListParagraph"/>
        <w:numPr>
          <w:ilvl w:val="0"/>
          <w:numId w:val="31"/>
        </w:numPr>
        <w:rPr>
          <w:del w:id="2641" w:author="Martin Ruppert - M91221" w:date="2019-06-03T23:19:00Z"/>
        </w:rPr>
        <w:pPrChange w:id="2642" w:author="Martin Ruppert - M91221" w:date="2019-06-03T23:31:00Z">
          <w:pPr>
            <w:ind w:left="567"/>
          </w:pPr>
        </w:pPrChange>
      </w:pPr>
      <w:del w:id="2643" w:author="Martin Ruppert - M91221" w:date="2019-06-03T23:19:00Z">
        <w:r w:rsidDel="00BE676D">
          <w:delText>The ping tool works differently</w:delText>
        </w:r>
        <w:r w:rsidR="00A53E51" w:rsidDel="00BE676D">
          <w:delText xml:space="preserve"> </w:delText>
        </w:r>
        <w:r w:rsidDel="00BE676D">
          <w:delText xml:space="preserve">compared to the Microchip </w:delText>
        </w:r>
        <w:r w:rsidR="00B971A6" w:rsidDel="00BE676D">
          <w:delText>TCP/IP</w:delText>
        </w:r>
        <w:r w:rsidDel="00BE676D">
          <w:delText xml:space="preserve"> Discoverer Tool. Ping uses</w:delText>
        </w:r>
        <w:r w:rsidR="00A53E51" w:rsidDel="00BE676D">
          <w:delText xml:space="preserve"> </w:delText>
        </w:r>
        <w:r w:rsidDel="00BE676D">
          <w:delText>Internet Control Message Protocol (ICMP), which is a protocol</w:delText>
        </w:r>
        <w:r w:rsidR="00A53E51" w:rsidDel="00BE676D">
          <w:delText xml:space="preserve"> </w:delText>
        </w:r>
        <w:r w:rsidDel="00BE676D">
          <w:delText>defined in RFC 1122 and is used for diagnostics and control</w:delText>
        </w:r>
        <w:r w:rsidR="00A53E51" w:rsidDel="00BE676D">
          <w:delText xml:space="preserve"> </w:delText>
        </w:r>
        <w:r w:rsidDel="00BE676D">
          <w:delText>purposes.</w:delText>
        </w:r>
        <w:r w:rsidR="00F243D7" w:rsidDel="00BE676D">
          <w:delText xml:space="preserve"> The ping tool will first resolve the IP address for the host name (</w:delText>
        </w:r>
        <w:r w:rsidR="002F0F4E" w:rsidDel="00BE676D">
          <w:delText>Mark1979</w:delText>
        </w:r>
        <w:r w:rsidR="00F243D7" w:rsidDel="00BE676D">
          <w:delText>). A unicast ICMP message will then be sent to the resolved IP address. The ICMP Server on the PIC will reply back to the source IP address of the original ping request.</w:delText>
        </w:r>
      </w:del>
    </w:p>
    <w:p w14:paraId="10921DC8" w14:textId="782BF956" w:rsidR="00D918DD" w:rsidDel="00E216B3" w:rsidRDefault="00164E0C">
      <w:pPr>
        <w:pStyle w:val="ListParagraph"/>
        <w:numPr>
          <w:ilvl w:val="0"/>
          <w:numId w:val="31"/>
        </w:numPr>
        <w:rPr>
          <w:del w:id="2644" w:author="Martin Ruppert - M91221" w:date="2019-06-03T23:20:00Z"/>
          <w:lang w:eastAsia="en-AU"/>
        </w:rPr>
        <w:pPrChange w:id="2645" w:author="Martin Ruppert - M91221" w:date="2019-06-03T23:31:00Z">
          <w:pPr>
            <w:pStyle w:val="Heading3"/>
          </w:pPr>
        </w:pPrChange>
      </w:pPr>
      <w:del w:id="2646" w:author="Martin Ruppert - M91221" w:date="2019-06-03T23:31:00Z">
        <w:r w:rsidDel="00FF3BFC">
          <w:br w:type="page"/>
        </w:r>
      </w:del>
      <w:bookmarkStart w:id="2647" w:name="_Toc488278778"/>
      <w:del w:id="2648" w:author="Martin Ruppert - M91221" w:date="2019-06-03T23:20:00Z">
        <w:r w:rsidR="00314841" w:rsidDel="00E216B3">
          <w:delText>Har</w:delText>
        </w:r>
        <w:r w:rsidR="00FC5B60" w:rsidDel="00E216B3">
          <w:rPr>
            <w:lang w:eastAsia="en-AU"/>
          </w:rPr>
          <w:delText xml:space="preserve">mony </w:delText>
        </w:r>
        <w:r w:rsidR="00D918DD" w:rsidDel="00E216B3">
          <w:rPr>
            <w:lang w:eastAsia="en-AU"/>
          </w:rPr>
          <w:delText>TCPIP Command Console</w:delText>
        </w:r>
        <w:bookmarkEnd w:id="2647"/>
      </w:del>
    </w:p>
    <w:p w14:paraId="10921DC9" w14:textId="290D6542" w:rsidR="00D918DD" w:rsidDel="00E216B3" w:rsidRDefault="00BA5FE6">
      <w:pPr>
        <w:pStyle w:val="ListParagraph"/>
        <w:numPr>
          <w:ilvl w:val="0"/>
          <w:numId w:val="31"/>
        </w:numPr>
        <w:rPr>
          <w:del w:id="2649" w:author="Martin Ruppert - M91221" w:date="2019-06-03T23:20:00Z"/>
        </w:rPr>
        <w:pPrChange w:id="2650" w:author="Martin Ruppert - M91221" w:date="2019-06-03T23:31:00Z">
          <w:pPr>
            <w:pStyle w:val="NumberedList"/>
          </w:pPr>
        </w:pPrChange>
      </w:pPr>
      <w:del w:id="2651" w:author="Martin Ruppert - M91221" w:date="2019-06-03T23:20:00Z">
        <w:r w:rsidDel="00E216B3">
          <w:delText xml:space="preserve">Attach </w:delText>
        </w:r>
        <w:r w:rsidR="00372FBB" w:rsidDel="00E216B3">
          <w:delText xml:space="preserve">a </w:delText>
        </w:r>
        <w:r w:rsidR="00D918DD" w:rsidDel="00E216B3">
          <w:delText>USB</w:delText>
        </w:r>
        <w:r w:rsidDel="00E216B3">
          <w:delText xml:space="preserve"> Male-</w:delText>
        </w:r>
        <w:r w:rsidR="00D918DD" w:rsidDel="00E216B3">
          <w:delText xml:space="preserve">A to </w:delText>
        </w:r>
        <w:r w:rsidDel="00E216B3">
          <w:delText>Male</w:delText>
        </w:r>
        <w:r w:rsidR="00D918DD" w:rsidDel="00E216B3">
          <w:delText xml:space="preserve"> </w:delText>
        </w:r>
        <w:r w:rsidR="00D918DD" w:rsidRPr="00BA5FE6" w:rsidDel="00E216B3">
          <w:rPr>
            <w:b/>
          </w:rPr>
          <w:delText>Micro</w:delText>
        </w:r>
        <w:r w:rsidRPr="00BA5FE6" w:rsidDel="00E216B3">
          <w:rPr>
            <w:b/>
          </w:rPr>
          <w:delText>-B</w:delText>
        </w:r>
        <w:r w:rsidR="00D918DD" w:rsidRPr="00BA5FE6" w:rsidDel="00E216B3">
          <w:rPr>
            <w:b/>
          </w:rPr>
          <w:delText xml:space="preserve"> </w:delText>
        </w:r>
        <w:r w:rsidR="00D918DD" w:rsidDel="00E216B3">
          <w:delText xml:space="preserve">Cable between J4 (underneath the USB A Connector) on the </w:delText>
        </w:r>
        <w:r w:rsidR="00064A8E" w:rsidDel="00E216B3">
          <w:delText>SAM E70 Xplained Ultra</w:delText>
        </w:r>
        <w:r w:rsidDel="00E216B3">
          <w:delText xml:space="preserve">, and a spare USB Port on </w:delText>
        </w:r>
        <w:r w:rsidR="00372FBB" w:rsidDel="00E216B3">
          <w:delText>the</w:delText>
        </w:r>
        <w:r w:rsidDel="00E216B3">
          <w:delText xml:space="preserve"> </w:delText>
        </w:r>
        <w:r w:rsidR="00D918DD" w:rsidDel="00E216B3">
          <w:delText>PC.</w:delText>
        </w:r>
      </w:del>
    </w:p>
    <w:p w14:paraId="10921DCA" w14:textId="74E00D85" w:rsidR="00D918DD" w:rsidDel="00E216B3" w:rsidRDefault="00D918DD">
      <w:pPr>
        <w:pStyle w:val="ListParagraph"/>
        <w:numPr>
          <w:ilvl w:val="0"/>
          <w:numId w:val="31"/>
        </w:numPr>
        <w:rPr>
          <w:del w:id="2652" w:author="Martin Ruppert - M91221" w:date="2019-06-03T23:20:00Z"/>
        </w:rPr>
        <w:pPrChange w:id="2653" w:author="Martin Ruppert - M91221" w:date="2019-06-03T23:31:00Z">
          <w:pPr>
            <w:pStyle w:val="NumberedList"/>
          </w:pPr>
        </w:pPrChange>
      </w:pPr>
      <w:bookmarkStart w:id="2654" w:name="_Ref457517359"/>
      <w:del w:id="2655" w:author="Martin Ruppert - M91221" w:date="2019-06-03T23:20:00Z">
        <w:r w:rsidDel="00E216B3">
          <w:delText>Start</w:delText>
        </w:r>
        <w:r w:rsidR="00372FBB" w:rsidDel="00E216B3">
          <w:delText xml:space="preserve"> the terminal client application by </w:delText>
        </w:r>
        <w:r w:rsidDel="00E216B3">
          <w:delText>clicking on the Tera Term icon found on the Windows desktop.</w:delText>
        </w:r>
        <w:bookmarkEnd w:id="2654"/>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CC" w14:textId="610F1EC3" w:rsidTr="001458B3">
        <w:trPr>
          <w:del w:id="2656" w:author="Martin Ruppert - M91221" w:date="2019-06-03T23:20:00Z"/>
        </w:trPr>
        <w:tc>
          <w:tcPr>
            <w:tcW w:w="9026" w:type="dxa"/>
            <w:shd w:val="clear" w:color="auto" w:fill="auto"/>
            <w:vAlign w:val="center"/>
          </w:tcPr>
          <w:p w14:paraId="10921DCB" w14:textId="73536323" w:rsidR="00D918DD" w:rsidRPr="001458B3" w:rsidDel="00E216B3" w:rsidRDefault="005B3261">
            <w:pPr>
              <w:pStyle w:val="ListParagraph"/>
              <w:numPr>
                <w:ilvl w:val="0"/>
                <w:numId w:val="31"/>
              </w:numPr>
              <w:rPr>
                <w:del w:id="2657" w:author="Martin Ruppert - M91221" w:date="2019-06-03T23:20:00Z"/>
              </w:rPr>
              <w:pPrChange w:id="2658" w:author="Martin Ruppert - M91221" w:date="2019-06-03T23:31:00Z">
                <w:pPr/>
              </w:pPrChange>
            </w:pPr>
            <w:del w:id="2659" w:author="Martin Ruppert - M91221" w:date="2019-06-03T23:20:00Z">
              <w:r w:rsidRPr="000A5197" w:rsidDel="00E216B3">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39B8171B" w:rsidR="00D918DD" w:rsidDel="00E216B3" w:rsidRDefault="00D918DD">
      <w:pPr>
        <w:pStyle w:val="ListParagraph"/>
        <w:numPr>
          <w:ilvl w:val="0"/>
          <w:numId w:val="31"/>
        </w:numPr>
        <w:rPr>
          <w:del w:id="2660" w:author="Martin Ruppert - M91221" w:date="2019-06-03T23:20:00Z"/>
        </w:rPr>
        <w:pPrChange w:id="2661" w:author="Martin Ruppert - M91221" w:date="2019-06-03T23:31:00Z">
          <w:pPr>
            <w:pStyle w:val="NumberedList"/>
          </w:pPr>
        </w:pPrChange>
      </w:pPr>
      <w:del w:id="2662" w:author="Martin Ruppert - M91221" w:date="2019-06-03T23:20:00Z">
        <w:r w:rsidDel="00E216B3">
          <w:delText>In</w:delText>
        </w:r>
        <w:r w:rsidR="00791E25" w:rsidDel="00E216B3">
          <w:delText xml:space="preserve"> the</w:delText>
        </w:r>
        <w:r w:rsidDel="00E216B3">
          <w:delText xml:space="preserve"> </w:delText>
        </w:r>
        <w:r w:rsidRPr="00590742" w:rsidDel="00E216B3">
          <w:rPr>
            <w:rStyle w:val="WindowOrDialogName"/>
          </w:rPr>
          <w:delText>Tera Term: New connection</w:delText>
        </w:r>
        <w:r w:rsidDel="00E216B3">
          <w:delText xml:space="preserve"> window, select the </w:delText>
        </w:r>
        <w:r w:rsidRPr="00590742" w:rsidDel="00E216B3">
          <w:rPr>
            <w:rStyle w:val="FieldName"/>
          </w:rPr>
          <w:delText>Serial</w:delText>
        </w:r>
        <w:r w:rsidDel="00E216B3">
          <w:delText xml:space="preserve"> Radio button. </w:delText>
        </w:r>
      </w:del>
    </w:p>
    <w:p w14:paraId="10921DCE" w14:textId="72CCC65B" w:rsidR="00D918DD" w:rsidDel="00E216B3" w:rsidRDefault="00D918DD">
      <w:pPr>
        <w:pStyle w:val="ListParagraph"/>
        <w:numPr>
          <w:ilvl w:val="0"/>
          <w:numId w:val="31"/>
        </w:numPr>
        <w:rPr>
          <w:del w:id="2663" w:author="Martin Ruppert - M91221" w:date="2019-06-03T23:20:00Z"/>
        </w:rPr>
        <w:pPrChange w:id="2664" w:author="Martin Ruppert - M91221" w:date="2019-06-03T23:31:00Z">
          <w:pPr>
            <w:pStyle w:val="NumberedList"/>
          </w:pPr>
        </w:pPrChange>
      </w:pPr>
      <w:del w:id="2665" w:author="Martin Ruppert - M91221" w:date="2019-06-03T23:20:00Z">
        <w:r w:rsidDel="00E216B3">
          <w:delText xml:space="preserve">For the </w:delText>
        </w:r>
        <w:r w:rsidRPr="00FA24F2" w:rsidDel="00E216B3">
          <w:rPr>
            <w:rStyle w:val="FieldName"/>
          </w:rPr>
          <w:delText>Port</w:delText>
        </w:r>
        <w:r w:rsidDel="00E216B3">
          <w:delText xml:space="preserve"> option you should see </w:delText>
        </w:r>
        <w:r w:rsidRPr="00FA24F2" w:rsidDel="00E216B3">
          <w:rPr>
            <w:rStyle w:val="EnteredValue"/>
          </w:rPr>
          <w:delText>COMx: USB Serial Port (COMx)</w:delText>
        </w:r>
        <w:r w:rsidDel="00E216B3">
          <w:delText>. The assigned COM Port Number (x) may be different on your PC compared to that shown in the screenshot.</w:delText>
        </w:r>
      </w:del>
    </w:p>
    <w:p w14:paraId="10921DCF" w14:textId="27987F69" w:rsidR="00D918DD" w:rsidDel="00E216B3" w:rsidRDefault="00D918DD">
      <w:pPr>
        <w:pStyle w:val="ListParagraph"/>
        <w:numPr>
          <w:ilvl w:val="0"/>
          <w:numId w:val="31"/>
        </w:numPr>
        <w:rPr>
          <w:del w:id="2666" w:author="Martin Ruppert - M91221" w:date="2019-06-03T23:20:00Z"/>
        </w:rPr>
        <w:pPrChange w:id="2667" w:author="Martin Ruppert - M91221" w:date="2019-06-03T23:31:00Z">
          <w:pPr>
            <w:pStyle w:val="NumberedList"/>
          </w:pPr>
        </w:pPrChange>
      </w:pPr>
      <w:del w:id="2668" w:author="Martin Ruppert - M91221" w:date="2019-06-03T23:20:00Z">
        <w:r w:rsidDel="00E216B3">
          <w:delText xml:space="preserve">Press the </w:delText>
        </w:r>
        <w:r w:rsidRPr="0002685A" w:rsidDel="00E216B3">
          <w:rPr>
            <w:rStyle w:val="DialogButton"/>
          </w:rPr>
          <w:delText>OK</w:delText>
        </w:r>
        <w:r w:rsidDel="00E216B3">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D1" w14:textId="0F23CCB6" w:rsidTr="001458B3">
        <w:trPr>
          <w:del w:id="2669" w:author="Martin Ruppert - M91221" w:date="2019-06-03T23:20:00Z"/>
        </w:trPr>
        <w:tc>
          <w:tcPr>
            <w:tcW w:w="9026" w:type="dxa"/>
            <w:shd w:val="clear" w:color="auto" w:fill="auto"/>
            <w:vAlign w:val="center"/>
          </w:tcPr>
          <w:p w14:paraId="10921DD0" w14:textId="35656D6D" w:rsidR="00D918DD" w:rsidRPr="001458B3" w:rsidDel="00E216B3" w:rsidRDefault="005B3261">
            <w:pPr>
              <w:pStyle w:val="ListParagraph"/>
              <w:numPr>
                <w:ilvl w:val="0"/>
                <w:numId w:val="31"/>
              </w:numPr>
              <w:rPr>
                <w:del w:id="2670" w:author="Martin Ruppert - M91221" w:date="2019-06-03T23:20:00Z"/>
              </w:rPr>
              <w:pPrChange w:id="2671" w:author="Martin Ruppert - M91221" w:date="2019-06-03T23:31:00Z">
                <w:pPr/>
              </w:pPrChange>
            </w:pPr>
            <w:del w:id="2672" w:author="Martin Ruppert - M91221" w:date="2019-06-03T23:20:00Z">
              <w:r w:rsidRPr="000A5197" w:rsidDel="00E216B3">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6C2BF7C8" w:rsidR="00D918DD" w:rsidDel="00E216B3" w:rsidRDefault="00D918DD">
      <w:pPr>
        <w:pStyle w:val="ListParagraph"/>
        <w:numPr>
          <w:ilvl w:val="0"/>
          <w:numId w:val="31"/>
        </w:numPr>
        <w:rPr>
          <w:del w:id="2673" w:author="Martin Ruppert - M91221" w:date="2019-06-03T23:20:00Z"/>
        </w:rPr>
        <w:pPrChange w:id="2674" w:author="Martin Ruppert - M91221" w:date="2019-06-03T23:31:00Z">
          <w:pPr>
            <w:pStyle w:val="NumberedList"/>
          </w:pPr>
        </w:pPrChange>
      </w:pPr>
      <w:bookmarkStart w:id="2675" w:name="_Ref457517366"/>
      <w:del w:id="2676" w:author="Martin Ruppert - M91221" w:date="2019-06-03T23:20:00Z">
        <w:r w:rsidDel="00E216B3">
          <w:delText xml:space="preserve">In the </w:delText>
        </w:r>
        <w:r w:rsidRPr="00FA24F2" w:rsidDel="00E216B3">
          <w:rPr>
            <w:rStyle w:val="WindowOrDialogName"/>
          </w:rPr>
          <w:delText>Tera Term VT</w:delText>
        </w:r>
        <w:r w:rsidDel="00E216B3">
          <w:delText xml:space="preserve"> window, press the </w:delText>
        </w:r>
        <w:r w:rsidRPr="00FA24F2" w:rsidDel="00E216B3">
          <w:rPr>
            <w:rStyle w:val="KeyboardKey"/>
          </w:rPr>
          <w:delText>Enter</w:delText>
        </w:r>
        <w:r w:rsidDel="00E216B3">
          <w:delText xml:space="preserve"> key. You will see a prompt symbol “</w:delText>
        </w:r>
        <w:r w:rsidRPr="0002685A" w:rsidDel="00E216B3">
          <w:rPr>
            <w:rStyle w:val="InlineCodeChar"/>
          </w:rPr>
          <w:delText>&gt;</w:delText>
        </w:r>
        <w:r w:rsidDel="00E216B3">
          <w:delText>” appear on the screen.</w:delText>
        </w:r>
        <w:bookmarkEnd w:id="2675"/>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E216B3" w14:paraId="10921DD4" w14:textId="1911310A" w:rsidTr="001458B3">
        <w:trPr>
          <w:del w:id="2677" w:author="Martin Ruppert - M91221" w:date="2019-06-03T23:20:00Z"/>
        </w:trPr>
        <w:tc>
          <w:tcPr>
            <w:tcW w:w="9026" w:type="dxa"/>
            <w:shd w:val="clear" w:color="auto" w:fill="auto"/>
            <w:vAlign w:val="center"/>
          </w:tcPr>
          <w:p w14:paraId="10921DD3" w14:textId="7C671157" w:rsidR="00D918DD" w:rsidRPr="001458B3" w:rsidDel="00E216B3" w:rsidRDefault="005B3261">
            <w:pPr>
              <w:pStyle w:val="ListParagraph"/>
              <w:numPr>
                <w:ilvl w:val="0"/>
                <w:numId w:val="31"/>
              </w:numPr>
              <w:rPr>
                <w:del w:id="2678" w:author="Martin Ruppert - M91221" w:date="2019-06-03T23:20:00Z"/>
              </w:rPr>
              <w:pPrChange w:id="2679" w:author="Martin Ruppert - M91221" w:date="2019-06-03T23:31:00Z">
                <w:pPr/>
              </w:pPrChange>
            </w:pPr>
            <w:del w:id="2680" w:author="Martin Ruppert - M91221" w:date="2019-06-03T23:20:00Z">
              <w:r w:rsidRPr="000A5197" w:rsidDel="00E216B3">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39B4D0CF" w:rsidR="00D918DD" w:rsidDel="00FF3BFC" w:rsidRDefault="00D918DD">
      <w:pPr>
        <w:pStyle w:val="ListParagraph"/>
        <w:numPr>
          <w:ilvl w:val="0"/>
          <w:numId w:val="31"/>
        </w:numPr>
        <w:rPr>
          <w:del w:id="2681" w:author="Martin Ruppert - M91221" w:date="2019-06-03T23:31:00Z"/>
        </w:rPr>
        <w:pPrChange w:id="2682" w:author="Martin Ruppert - M91221" w:date="2019-06-03T23:31:00Z">
          <w:pPr>
            <w:pStyle w:val="NumberedList"/>
          </w:pPr>
        </w:pPrChange>
      </w:pPr>
      <w:del w:id="2683" w:author="Martin Ruppert - M91221" w:date="2019-06-03T23:20:00Z">
        <w:r w:rsidDel="00E216B3">
          <w:delText xml:space="preserve">Type </w:delText>
        </w:r>
        <w:r w:rsidRPr="00275E4E" w:rsidDel="00E216B3">
          <w:rPr>
            <w:rStyle w:val="TypedInValue"/>
          </w:rPr>
          <w:delText>help</w:delText>
        </w:r>
        <w:r w:rsidDel="00E216B3">
          <w:delText xml:space="preserve"> into the prompt, and press </w:delText>
        </w:r>
        <w:r w:rsidRPr="00FA24F2" w:rsidDel="00E216B3">
          <w:rPr>
            <w:rStyle w:val="KeyboardKey"/>
          </w:rPr>
          <w:delText>Enter</w:delText>
        </w:r>
        <w:r w:rsidDel="00E216B3">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7" w14:textId="289D7E16" w:rsidTr="001458B3">
        <w:trPr>
          <w:del w:id="2684" w:author="Martin Ruppert - M91221" w:date="2019-06-03T23:31:00Z"/>
        </w:trPr>
        <w:tc>
          <w:tcPr>
            <w:tcW w:w="9026" w:type="dxa"/>
            <w:shd w:val="clear" w:color="auto" w:fill="auto"/>
            <w:vAlign w:val="center"/>
          </w:tcPr>
          <w:p w14:paraId="10921DD6" w14:textId="7FDEFD04" w:rsidR="00D918DD" w:rsidRPr="001458B3" w:rsidDel="00FF3BFC" w:rsidRDefault="005B3261">
            <w:pPr>
              <w:pStyle w:val="ListParagraph"/>
              <w:numPr>
                <w:ilvl w:val="0"/>
                <w:numId w:val="31"/>
              </w:numPr>
              <w:rPr>
                <w:del w:id="2685" w:author="Martin Ruppert - M91221" w:date="2019-06-03T23:31:00Z"/>
              </w:rPr>
              <w:pPrChange w:id="2686" w:author="Martin Ruppert - M91221" w:date="2019-06-03T23:31:00Z">
                <w:pPr>
                  <w:pStyle w:val="NumberedList"/>
                  <w:numPr>
                    <w:ilvl w:val="0"/>
                    <w:numId w:val="0"/>
                  </w:numPr>
                  <w:ind w:left="0" w:firstLine="0"/>
                </w:pPr>
              </w:pPrChange>
            </w:pPr>
            <w:del w:id="2687" w:author="Martin Ruppert - M91221" w:date="2019-06-03T23:31:00Z">
              <w:r w:rsidRPr="000A5197" w:rsidDel="00FF3BFC">
                <w:rPr>
                  <w:noProof/>
                </w:rPr>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70C2E25B" w:rsidR="00D918DD" w:rsidRPr="00D918DD" w:rsidDel="00FF3BFC" w:rsidRDefault="00D918DD">
      <w:pPr>
        <w:pStyle w:val="ListParagraph"/>
        <w:numPr>
          <w:ilvl w:val="0"/>
          <w:numId w:val="31"/>
        </w:numPr>
        <w:rPr>
          <w:del w:id="2688" w:author="Martin Ruppert - M91221" w:date="2019-06-03T23:31:00Z"/>
          <w:lang w:eastAsia="en-AU"/>
        </w:rPr>
        <w:pPrChange w:id="2689" w:author="Martin Ruppert - M91221" w:date="2019-06-03T23:31:00Z">
          <w:pPr>
            <w:ind w:left="567"/>
          </w:pPr>
        </w:pPrChange>
      </w:pPr>
      <w:del w:id="2690" w:author="Martin Ruppert - M91221" w:date="2019-06-03T23:31:00Z">
        <w:r w:rsidDel="00FF3BFC">
          <w:delText xml:space="preserve">The basic command service allows you to reset the Microcontroller and disable the command processor.  Since the TCP/IP Stack Commands </w:delText>
        </w:r>
        <w:r w:rsidR="006975B1" w:rsidDel="00FF3BFC">
          <w:delText>were</w:delText>
        </w:r>
        <w:r w:rsidDel="00FF3BFC">
          <w:delText xml:space="preserve"> enabled</w:delText>
        </w:r>
        <w:r w:rsidR="006975B1" w:rsidDel="00FF3BFC">
          <w:delText xml:space="preserve"> in step </w:delText>
        </w:r>
        <w:r w:rsidR="006975B1" w:rsidDel="00FF3BFC">
          <w:fldChar w:fldCharType="begin"/>
        </w:r>
        <w:r w:rsidR="006975B1" w:rsidDel="00FF3BFC">
          <w:delInstrText xml:space="preserve"> REF _Ref457424261 \r \h </w:delInstrText>
        </w:r>
        <w:r w:rsidR="006975B1" w:rsidDel="00FF3BFC">
          <w:fldChar w:fldCharType="separate"/>
        </w:r>
      </w:del>
      <w:del w:id="2691" w:author="Martin Ruppert - M91221" w:date="2019-06-03T17:27:00Z">
        <w:r w:rsidR="00B206A8" w:rsidDel="00B206A8">
          <w:delText>1.22</w:delText>
        </w:r>
      </w:del>
      <w:del w:id="2692" w:author="Martin Ruppert - M91221" w:date="2019-06-03T23:31:00Z">
        <w:r w:rsidR="006975B1" w:rsidDel="00FF3BFC">
          <w:fldChar w:fldCharType="end"/>
        </w:r>
        <w:r w:rsidR="006975B1" w:rsidDel="00FF3BFC">
          <w:delText>,</w:delText>
        </w:r>
        <w:r w:rsidDel="00FF3BFC">
          <w:delText xml:space="preserve"> there </w:delText>
        </w:r>
        <w:r w:rsidR="00791E25" w:rsidDel="00FF3BFC">
          <w:delText>are</w:delText>
        </w:r>
        <w:r w:rsidDel="00FF3BFC">
          <w:delText xml:space="preserve"> </w:delText>
        </w:r>
        <w:r w:rsidR="006975B1" w:rsidDel="00FF3BFC">
          <w:delText xml:space="preserve">additional </w:delText>
        </w:r>
        <w:r w:rsidDel="00FF3BFC">
          <w:delText xml:space="preserve">commands </w:delText>
        </w:r>
        <w:r w:rsidR="006975B1" w:rsidDel="00FF3BFC">
          <w:delText xml:space="preserve">that can be used </w:delText>
        </w:r>
        <w:r w:rsidDel="00FF3BFC">
          <w:delText>to monitor and control the TCP/IP Stack.</w:delText>
        </w:r>
      </w:del>
    </w:p>
    <w:p w14:paraId="10921DD9" w14:textId="2FE3BFAF" w:rsidR="00D918DD" w:rsidRPr="006975B1" w:rsidDel="00FF3BFC" w:rsidRDefault="00D918DD">
      <w:pPr>
        <w:pStyle w:val="ListParagraph"/>
        <w:numPr>
          <w:ilvl w:val="0"/>
          <w:numId w:val="31"/>
        </w:numPr>
        <w:rPr>
          <w:del w:id="2693" w:author="Martin Ruppert - M91221" w:date="2019-06-03T23:31:00Z"/>
          <w:rStyle w:val="KeyboardKey"/>
          <w:rFonts w:ascii="Calibri" w:hAnsi="Calibri"/>
          <w:b w:val="0"/>
          <w:spacing w:val="0"/>
          <w:bdr w:val="none" w:sz="0" w:space="0" w:color="auto"/>
        </w:rPr>
        <w:pPrChange w:id="2694" w:author="Martin Ruppert - M91221" w:date="2019-06-03T23:31:00Z">
          <w:pPr>
            <w:pStyle w:val="NumberedList"/>
          </w:pPr>
        </w:pPrChange>
      </w:pPr>
      <w:del w:id="2695" w:author="Martin Ruppert - M91221" w:date="2019-06-03T23:31:00Z">
        <w:r w:rsidDel="00FF3BFC">
          <w:delText xml:space="preserve">A full list of all TCP/IP Commands can be obtained by typing </w:delText>
        </w:r>
        <w:r w:rsidRPr="00275E4E" w:rsidDel="00FF3BFC">
          <w:rPr>
            <w:rStyle w:val="TypedInValue"/>
          </w:rPr>
          <w:delText>help tcpip</w:delText>
        </w:r>
        <w:r w:rsidDel="00FF3BFC">
          <w:rPr>
            <w:rStyle w:val="EnteredValue"/>
          </w:rPr>
          <w:delText xml:space="preserve"> </w:delText>
        </w:r>
        <w:r w:rsidRPr="00405B22" w:rsidDel="00FF3BFC">
          <w:delText>and press</w:delText>
        </w:r>
        <w:r w:rsidDel="00FF3BFC">
          <w:rPr>
            <w:rStyle w:val="EnteredValue"/>
          </w:rPr>
          <w:delText xml:space="preserve"> </w:delText>
        </w:r>
        <w:r w:rsidRPr="00405B22" w:rsidDel="00FF3BFC">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B" w14:textId="6E3A2861" w:rsidTr="001458B3">
        <w:trPr>
          <w:del w:id="2696" w:author="Martin Ruppert - M91221" w:date="2019-06-03T23:31:00Z"/>
        </w:trPr>
        <w:tc>
          <w:tcPr>
            <w:tcW w:w="9026" w:type="dxa"/>
            <w:shd w:val="clear" w:color="auto" w:fill="auto"/>
            <w:vAlign w:val="center"/>
          </w:tcPr>
          <w:p w14:paraId="10921DDA" w14:textId="0B8AFDE0" w:rsidR="00D918DD" w:rsidRPr="001458B3" w:rsidDel="00FF3BFC" w:rsidRDefault="005B3261">
            <w:pPr>
              <w:pStyle w:val="ListParagraph"/>
              <w:numPr>
                <w:ilvl w:val="0"/>
                <w:numId w:val="31"/>
              </w:numPr>
              <w:rPr>
                <w:del w:id="2697" w:author="Martin Ruppert - M91221" w:date="2019-06-03T23:31:00Z"/>
              </w:rPr>
              <w:pPrChange w:id="2698" w:author="Martin Ruppert - M91221" w:date="2019-06-03T23:31:00Z">
                <w:pPr/>
              </w:pPrChange>
            </w:pPr>
            <w:del w:id="2699" w:author="Martin Ruppert - M91221" w:date="2019-06-03T23:31:00Z">
              <w:r w:rsidRPr="000A5197" w:rsidDel="00FF3BFC">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482BFF4F" w:rsidR="00164E0C" w:rsidDel="00FF3BFC" w:rsidRDefault="00164E0C">
      <w:pPr>
        <w:pStyle w:val="ListParagraph"/>
        <w:numPr>
          <w:ilvl w:val="0"/>
          <w:numId w:val="31"/>
        </w:numPr>
        <w:rPr>
          <w:del w:id="2700" w:author="Martin Ruppert - M91221" w:date="2019-06-03T23:31:00Z"/>
        </w:rPr>
        <w:pPrChange w:id="2701" w:author="Martin Ruppert - M91221" w:date="2019-06-03T23:31:00Z">
          <w:pPr>
            <w:pStyle w:val="NumberedList"/>
            <w:numPr>
              <w:ilvl w:val="0"/>
              <w:numId w:val="0"/>
            </w:numPr>
            <w:ind w:left="0" w:firstLine="0"/>
          </w:pPr>
        </w:pPrChange>
      </w:pPr>
    </w:p>
    <w:p w14:paraId="10921DDD" w14:textId="031071EE" w:rsidR="00164E0C" w:rsidDel="00FF3BFC" w:rsidRDefault="00164E0C">
      <w:pPr>
        <w:pStyle w:val="ListParagraph"/>
        <w:numPr>
          <w:ilvl w:val="0"/>
          <w:numId w:val="31"/>
        </w:numPr>
        <w:rPr>
          <w:del w:id="2702" w:author="Martin Ruppert - M91221" w:date="2019-06-03T23:31:00Z"/>
          <w:rFonts w:eastAsia="Times New Roman"/>
          <w:lang w:eastAsia="en-AU"/>
        </w:rPr>
        <w:pPrChange w:id="2703"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704" w:author="Martin Ruppert - M91221" w:date="2019-06-03T23:31:00Z">
        <w:r w:rsidDel="00FF3BFC">
          <w:br w:type="page"/>
        </w:r>
      </w:del>
    </w:p>
    <w:p w14:paraId="10921DDE" w14:textId="3910D1F5" w:rsidR="00D918DD" w:rsidDel="00FF3BFC" w:rsidRDefault="00D918DD">
      <w:pPr>
        <w:pStyle w:val="ListParagraph"/>
        <w:numPr>
          <w:ilvl w:val="0"/>
          <w:numId w:val="31"/>
        </w:numPr>
        <w:rPr>
          <w:del w:id="2705" w:author="Martin Ruppert - M91221" w:date="2019-06-03T23:31:00Z"/>
        </w:rPr>
        <w:pPrChange w:id="2706" w:author="Martin Ruppert - M91221" w:date="2019-06-03T23:31:00Z">
          <w:pPr>
            <w:pStyle w:val="NumberedList"/>
          </w:pPr>
        </w:pPrChange>
      </w:pPr>
      <w:del w:id="2707" w:author="Martin Ruppert - M91221" w:date="2019-06-03T23:31:00Z">
        <w:r w:rsidDel="00FF3BFC">
          <w:delText xml:space="preserve">To check the basic information about the network enter the </w:delText>
        </w:r>
        <w:r w:rsidRPr="00275E4E" w:rsidDel="00FF3BFC">
          <w:rPr>
            <w:rStyle w:val="TypedInValue"/>
          </w:rPr>
          <w:delText>netinfo</w:delText>
        </w:r>
        <w:r w:rsidDel="00FF3BFC">
          <w:delText xml:space="preserve"> command and press </w:delText>
        </w:r>
        <w:r w:rsidRPr="00405B22" w:rsidDel="00FF3BFC">
          <w:rPr>
            <w:rStyle w:val="KeyboardKey"/>
          </w:rPr>
          <w:delText>Enter</w:delText>
        </w:r>
        <w:r w:rsidDel="00FF3BFC">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E0" w14:textId="6026819F" w:rsidTr="001458B3">
        <w:trPr>
          <w:del w:id="2708" w:author="Martin Ruppert - M91221" w:date="2019-06-03T23:31:00Z"/>
        </w:trPr>
        <w:tc>
          <w:tcPr>
            <w:tcW w:w="9026" w:type="dxa"/>
            <w:shd w:val="clear" w:color="auto" w:fill="auto"/>
            <w:vAlign w:val="center"/>
          </w:tcPr>
          <w:p w14:paraId="10921DDF" w14:textId="07FBC0F7" w:rsidR="00D918DD" w:rsidRPr="001458B3" w:rsidDel="00FF3BFC" w:rsidRDefault="005B3261">
            <w:pPr>
              <w:pStyle w:val="ListParagraph"/>
              <w:numPr>
                <w:ilvl w:val="0"/>
                <w:numId w:val="31"/>
              </w:numPr>
              <w:rPr>
                <w:del w:id="2709" w:author="Martin Ruppert - M91221" w:date="2019-06-03T23:31:00Z"/>
              </w:rPr>
              <w:pPrChange w:id="2710" w:author="Martin Ruppert - M91221" w:date="2019-06-03T23:31:00Z">
                <w:pPr/>
              </w:pPrChange>
            </w:pPr>
            <w:del w:id="2711" w:author="Martin Ruppert - M91221" w:date="2019-06-03T23:31:00Z">
              <w:r w:rsidRPr="000A5197" w:rsidDel="00FF3BFC">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77777777" w:rsidR="00D918DD" w:rsidRPr="00D918DD" w:rsidDel="00FF3BFC" w:rsidRDefault="00D918DD">
      <w:pPr>
        <w:pStyle w:val="ListParagraph"/>
        <w:numPr>
          <w:ilvl w:val="0"/>
          <w:numId w:val="31"/>
        </w:numPr>
        <w:rPr>
          <w:del w:id="2712" w:author="Martin Ruppert - M91221" w:date="2019-06-03T23:31:00Z"/>
          <w:lang w:eastAsia="en-AU"/>
        </w:rPr>
        <w:pPrChange w:id="2713" w:author="Martin Ruppert - M91221" w:date="2019-06-03T23:31:00Z">
          <w:pPr/>
        </w:pPrChange>
      </w:pPr>
    </w:p>
    <w:p w14:paraId="10921DE2" w14:textId="77777777" w:rsidR="00A70D8F" w:rsidRDefault="001B0E3D">
      <w:pPr>
        <w:pStyle w:val="ListParagraph"/>
        <w:numPr>
          <w:ilvl w:val="0"/>
          <w:numId w:val="31"/>
        </w:numPr>
        <w:rPr>
          <w:lang w:eastAsia="en-AU"/>
        </w:rPr>
        <w:pPrChange w:id="2714" w:author="Martin Ruppert - M91221" w:date="2019-06-03T23:31:00Z">
          <w:pPr>
            <w:ind w:left="567"/>
          </w:pPr>
        </w:pPrChange>
      </w:pPr>
      <w:r>
        <w:rPr>
          <w:lang w:eastAsia="en-AU"/>
        </w:rPr>
        <w:t>Congratulations,</w:t>
      </w:r>
      <w:r w:rsidR="002718C7">
        <w:rPr>
          <w:lang w:eastAsia="en-AU"/>
        </w:rPr>
        <w:t xml:space="preserve"> you have completed Lab 1! </w:t>
      </w:r>
      <w:r w:rsidR="00A70D8F">
        <w:rPr>
          <w:lang w:eastAsia="en-AU"/>
        </w:rPr>
        <w:br w:type="page"/>
      </w:r>
    </w:p>
    <w:p w14:paraId="10921DE3" w14:textId="11037C97" w:rsidR="006D192A" w:rsidDel="00ED28C0" w:rsidRDefault="006D192A" w:rsidP="006D192A">
      <w:pPr>
        <w:pStyle w:val="Title"/>
        <w:rPr>
          <w:del w:id="2715" w:author="Martin Ruppert - M91221" w:date="2019-06-03T23:33:00Z"/>
          <w:lang w:eastAsia="en-AU"/>
        </w:rPr>
      </w:pPr>
      <w:bookmarkStart w:id="2716" w:name="_Toc488278779"/>
      <w:bookmarkEnd w:id="2716"/>
    </w:p>
    <w:p w14:paraId="10921DE4" w14:textId="190F586B" w:rsidR="00085082" w:rsidRPr="006D192A" w:rsidDel="00ED28C0" w:rsidRDefault="006D192A" w:rsidP="006D192A">
      <w:pPr>
        <w:pStyle w:val="Heading1"/>
        <w:rPr>
          <w:del w:id="2717" w:author="Martin Ruppert - M91221" w:date="2019-06-03T23:33:00Z"/>
          <w:lang w:eastAsia="en-AU"/>
        </w:rPr>
      </w:pPr>
      <w:bookmarkStart w:id="2718" w:name="_Toc488278780"/>
      <w:del w:id="2719" w:author="Martin Ruppert - M91221" w:date="2019-06-03T23:33:00Z">
        <w:r w:rsidDel="00ED28C0">
          <w:rPr>
            <w:lang w:eastAsia="en-AU"/>
          </w:rPr>
          <w:delText>Introduction</w:delText>
        </w:r>
        <w:bookmarkEnd w:id="2718"/>
      </w:del>
    </w:p>
    <w:p w14:paraId="10921DE5" w14:textId="4F5CBBD9" w:rsidR="003F5BBB" w:rsidDel="00ED28C0" w:rsidRDefault="005B3261" w:rsidP="003F5BBB">
      <w:pPr>
        <w:jc w:val="both"/>
        <w:rPr>
          <w:del w:id="2720" w:author="Martin Ruppert - M91221" w:date="2019-06-03T23:33:00Z"/>
          <w:lang w:eastAsia="en-AU"/>
        </w:rPr>
      </w:pPr>
      <w:del w:id="2721" w:author="Martin Ruppert - M91221" w:date="2019-06-03T23:33:00Z">
        <w:r w:rsidDel="00ED28C0">
          <w:rPr>
            <w:noProof/>
            <w:lang w:eastAsia="en-AU"/>
          </w:rPr>
          <w:drawing>
            <wp:anchor distT="0" distB="0" distL="114300" distR="114300" simplePos="0" relativeHeight="25086310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ED28C0">
          <w:rPr>
            <w:lang w:eastAsia="en-AU"/>
          </w:rPr>
          <w:delText xml:space="preserve">You will be </w:delText>
        </w:r>
        <w:r w:rsidR="00FC5B60" w:rsidDel="00ED28C0">
          <w:rPr>
            <w:lang w:eastAsia="en-AU"/>
          </w:rPr>
          <w:delText>implementing</w:delText>
        </w:r>
        <w:r w:rsidR="00085082" w:rsidRPr="006D192A" w:rsidDel="00ED28C0">
          <w:rPr>
            <w:lang w:eastAsia="en-AU"/>
          </w:rPr>
          <w:delText xml:space="preserve"> an embedded network application for an elevator </w:delText>
        </w:r>
        <w:r w:rsidR="00731A89" w:rsidDel="00ED28C0">
          <w:rPr>
            <w:lang w:eastAsia="en-AU"/>
          </w:rPr>
          <w:delText>signalisation system</w:delText>
        </w:r>
        <w:r w:rsidR="00085082" w:rsidRPr="006D192A" w:rsidDel="00ED28C0">
          <w:rPr>
            <w:lang w:eastAsia="en-AU"/>
          </w:rPr>
          <w:delText>. The task is to interface the up/down call buttons and indicator lamps on each floor</w:delText>
        </w:r>
        <w:r w:rsidR="00A57652" w:rsidDel="00ED28C0">
          <w:rPr>
            <w:lang w:eastAsia="en-AU"/>
          </w:rPr>
          <w:delText xml:space="preserve"> </w:delText>
        </w:r>
        <w:r w:rsidR="002C2223" w:rsidDel="00ED28C0">
          <w:rPr>
            <w:lang w:eastAsia="en-AU"/>
          </w:rPr>
          <w:delText xml:space="preserve">(i.e. </w:delText>
        </w:r>
        <w:r w:rsidR="00731A89" w:rsidDel="00ED28C0">
          <w:rPr>
            <w:lang w:eastAsia="en-AU"/>
          </w:rPr>
          <w:delText>Landing Call Station or LCS</w:delText>
        </w:r>
        <w:r w:rsidR="002C2223" w:rsidDel="00ED28C0">
          <w:rPr>
            <w:lang w:eastAsia="en-AU"/>
          </w:rPr>
          <w:delText xml:space="preserve">) </w:delText>
        </w:r>
        <w:r w:rsidR="00085082" w:rsidRPr="006D192A" w:rsidDel="00ED28C0">
          <w:rPr>
            <w:lang w:eastAsia="en-AU"/>
          </w:rPr>
          <w:delText>to the elevator control server (ECS) using an Ethernet interface. Each attendee in the c</w:delText>
        </w:r>
        <w:r w:rsidR="00731A89" w:rsidDel="00ED28C0">
          <w:rPr>
            <w:lang w:eastAsia="en-AU"/>
          </w:rPr>
          <w:delText>lass has the task to implement the</w:delText>
        </w:r>
        <w:r w:rsidR="00085082" w:rsidRPr="006D192A" w:rsidDel="00ED28C0">
          <w:rPr>
            <w:lang w:eastAsia="en-AU"/>
          </w:rPr>
          <w:delText xml:space="preserve"> </w:delText>
        </w:r>
        <w:r w:rsidR="00731A89" w:rsidDel="00ED28C0">
          <w:rPr>
            <w:lang w:eastAsia="en-AU"/>
          </w:rPr>
          <w:delText>LCS</w:delText>
        </w:r>
        <w:r w:rsidR="00085082" w:rsidRPr="006D192A" w:rsidDel="00ED28C0">
          <w:rPr>
            <w:lang w:eastAsia="en-AU"/>
          </w:rPr>
          <w:delText xml:space="preserve"> for a designated floor landing in the elevator system.</w:delText>
        </w:r>
      </w:del>
    </w:p>
    <w:p w14:paraId="10921DE6" w14:textId="339F468E" w:rsidR="00085082" w:rsidRPr="006D192A" w:rsidDel="00ED28C0" w:rsidRDefault="00085082" w:rsidP="003F5BBB">
      <w:pPr>
        <w:rPr>
          <w:del w:id="2722" w:author="Martin Ruppert - M91221" w:date="2019-06-03T23:33:00Z"/>
          <w:lang w:eastAsia="en-AU"/>
        </w:rPr>
      </w:pPr>
    </w:p>
    <w:p w14:paraId="10921DE7" w14:textId="31C742FE" w:rsidR="00085082" w:rsidDel="00ED28C0" w:rsidRDefault="00085082" w:rsidP="003F5BBB">
      <w:pPr>
        <w:jc w:val="both"/>
        <w:rPr>
          <w:del w:id="2723" w:author="Martin Ruppert - M91221" w:date="2019-06-03T23:33:00Z"/>
          <w:lang w:eastAsia="en-AU"/>
        </w:rPr>
      </w:pPr>
      <w:del w:id="2724" w:author="Martin Ruppert - M91221" w:date="2019-06-03T23:33:00Z">
        <w:r w:rsidRPr="006D192A" w:rsidDel="00ED28C0">
          <w:rPr>
            <w:lang w:eastAsia="en-AU"/>
          </w:rPr>
          <w:delText>The ECS is responsible for operating the elevator car based on</w:delText>
        </w:r>
        <w:r w:rsidR="00731A89" w:rsidDel="00ED28C0">
          <w:rPr>
            <w:lang w:eastAsia="en-AU"/>
          </w:rPr>
          <w:delText xml:space="preserve"> call requests made from the LCS</w:delText>
        </w:r>
        <w:r w:rsidRPr="006D192A" w:rsidDel="00ED28C0">
          <w:rPr>
            <w:lang w:eastAsia="en-AU"/>
          </w:rPr>
          <w:delText xml:space="preserve"> units. The network architecture is very si</w:delText>
        </w:r>
        <w:r w:rsidR="00731A89" w:rsidDel="00ED28C0">
          <w:rPr>
            <w:lang w:eastAsia="en-AU"/>
          </w:rPr>
          <w:delText>mple, where the ECS and each LCS</w:delText>
        </w:r>
        <w:r w:rsidRPr="006D192A" w:rsidDel="00ED28C0">
          <w:rPr>
            <w:lang w:eastAsia="en-AU"/>
          </w:rPr>
          <w:delText xml:space="preserve"> unit is interfaced to a common network switch. A network router is also connected to the </w:delText>
        </w:r>
        <w:r w:rsidR="001B0E3D" w:rsidRPr="006D192A" w:rsidDel="00ED28C0">
          <w:rPr>
            <w:lang w:eastAsia="en-AU"/>
          </w:rPr>
          <w:delText>switch that</w:delText>
        </w:r>
        <w:r w:rsidRPr="006D192A" w:rsidDel="00ED28C0">
          <w:rPr>
            <w:lang w:eastAsia="en-AU"/>
          </w:rPr>
          <w:delText xml:space="preserve"> provides a DHCP server to automatically assign </w:delText>
        </w:r>
        <w:r w:rsidR="00586F4F" w:rsidDel="00ED28C0">
          <w:rPr>
            <w:lang w:eastAsia="en-AU"/>
          </w:rPr>
          <w:delText xml:space="preserve">an </w:delText>
        </w:r>
        <w:r w:rsidRPr="006D192A" w:rsidDel="00ED28C0">
          <w:rPr>
            <w:lang w:eastAsia="en-AU"/>
          </w:rPr>
          <w:delText>IP Address to each device connected to the network.</w:delText>
        </w:r>
      </w:del>
    </w:p>
    <w:p w14:paraId="10921DE8" w14:textId="4461E40A" w:rsidR="00090E10" w:rsidRPr="006D192A" w:rsidDel="00ED28C0" w:rsidRDefault="00090E10" w:rsidP="00D61E49">
      <w:pPr>
        <w:rPr>
          <w:del w:id="2725" w:author="Martin Ruppert - M91221" w:date="2019-06-03T23:33:00Z"/>
          <w:lang w:eastAsia="en-AU"/>
        </w:rPr>
      </w:pPr>
    </w:p>
    <w:p w14:paraId="10921DE9" w14:textId="173FA229" w:rsidR="00085082" w:rsidDel="00ED28C0" w:rsidRDefault="00731A89" w:rsidP="003F5BBB">
      <w:pPr>
        <w:jc w:val="both"/>
        <w:rPr>
          <w:del w:id="2726" w:author="Martin Ruppert - M91221" w:date="2019-06-03T23:33:00Z"/>
          <w:lang w:eastAsia="en-AU"/>
        </w:rPr>
      </w:pPr>
      <w:del w:id="2727" w:author="Martin Ruppert - M91221" w:date="2019-06-03T23:33:00Z">
        <w:r w:rsidDel="00ED28C0">
          <w:rPr>
            <w:lang w:eastAsia="en-AU"/>
          </w:rPr>
          <w:delText>The LCS</w:delText>
        </w:r>
        <w:r w:rsidR="00085082" w:rsidRPr="006D192A" w:rsidDel="00ED28C0">
          <w:rPr>
            <w:lang w:eastAsia="en-AU"/>
          </w:rPr>
          <w:delText xml:space="preserve"> unit will need to determine the ECS IP Address prior to establishing a connection. The ECS sends a periodic UDP broadca</w:delText>
        </w:r>
        <w:r w:rsidDel="00ED28C0">
          <w:rPr>
            <w:lang w:eastAsia="en-AU"/>
          </w:rPr>
          <w:delText>st message on port 2027. The LCS</w:delText>
        </w:r>
        <w:r w:rsidR="00085082" w:rsidRPr="006D192A" w:rsidDel="00ED28C0">
          <w:rPr>
            <w:lang w:eastAsia="en-AU"/>
          </w:rPr>
          <w:delText xml:space="preserve"> unit will determine the ECS IP Address by reading the source IP address field in the IPv4 header of the broadcast message.</w:delText>
        </w:r>
      </w:del>
    </w:p>
    <w:p w14:paraId="10921DEA" w14:textId="7F3CC94B" w:rsidR="003F5BBB" w:rsidRPr="006D192A" w:rsidDel="00ED28C0" w:rsidRDefault="003F5BBB" w:rsidP="003F5BBB">
      <w:pPr>
        <w:rPr>
          <w:del w:id="2728" w:author="Martin Ruppert - M91221" w:date="2019-06-03T23:33:00Z"/>
          <w:lang w:eastAsia="en-AU"/>
        </w:rPr>
      </w:pPr>
    </w:p>
    <w:p w14:paraId="10921DEB" w14:textId="71813065" w:rsidR="00634920" w:rsidDel="00ED28C0" w:rsidRDefault="00731A89" w:rsidP="005D27D3">
      <w:pPr>
        <w:rPr>
          <w:del w:id="2729" w:author="Martin Ruppert - M91221" w:date="2019-06-03T23:33:00Z"/>
          <w:lang w:eastAsia="en-AU"/>
        </w:rPr>
      </w:pPr>
      <w:del w:id="2730" w:author="Martin Ruppert - M91221" w:date="2019-06-03T23:33:00Z">
        <w:r w:rsidDel="00ED28C0">
          <w:rPr>
            <w:lang w:eastAsia="en-AU"/>
          </w:rPr>
          <w:delText>Each LCS</w:delText>
        </w:r>
        <w:r w:rsidR="00085082" w:rsidRPr="006D192A" w:rsidDel="00ED28C0">
          <w:rPr>
            <w:lang w:eastAsia="en-AU"/>
          </w:rPr>
          <w:delText xml:space="preserve"> unit communicates with the ECS though a dedicated </w:delText>
        </w:r>
        <w:r w:rsidDel="00ED28C0">
          <w:rPr>
            <w:lang w:eastAsia="en-AU"/>
          </w:rPr>
          <w:delText>TCP Socket on port 3096. The LCS</w:delText>
        </w:r>
        <w:r w:rsidR="00085082" w:rsidRPr="006D192A" w:rsidDel="00ED28C0">
          <w:rPr>
            <w:lang w:eastAsia="en-AU"/>
          </w:rPr>
          <w:delText xml:space="preserve"> unit will establish a persistent TCP connection with the ECS. When one of the call buttons is pressed</w:delText>
        </w:r>
        <w:r w:rsidR="00586F4F" w:rsidDel="00ED28C0">
          <w:rPr>
            <w:lang w:eastAsia="en-AU"/>
          </w:rPr>
          <w:delText>,</w:delText>
        </w:r>
        <w:r w:rsidDel="00ED28C0">
          <w:rPr>
            <w:lang w:eastAsia="en-AU"/>
          </w:rPr>
          <w:delText xml:space="preserve"> the LCS</w:delText>
        </w:r>
        <w:r w:rsidR="00085082" w:rsidRPr="006D192A" w:rsidDel="00ED28C0">
          <w:rPr>
            <w:lang w:eastAsia="en-AU"/>
          </w:rPr>
          <w:delText xml:space="preserve"> will send a </w:delText>
        </w:r>
        <w:r w:rsidR="00085082" w:rsidRPr="006D192A" w:rsidDel="00ED28C0">
          <w:rPr>
            <w:i/>
            <w:iCs/>
            <w:lang w:eastAsia="en-AU"/>
          </w:rPr>
          <w:delText>call request</w:delText>
        </w:r>
        <w:r w:rsidR="00085082" w:rsidRPr="006D192A" w:rsidDel="00ED28C0">
          <w:rPr>
            <w:lang w:eastAsia="en-AU"/>
          </w:rPr>
          <w:delText xml:space="preserve"> data packet to the ECS. The ECS will lodge the call request and will send an acknowledgement ba</w:delText>
        </w:r>
        <w:r w:rsidDel="00ED28C0">
          <w:rPr>
            <w:lang w:eastAsia="en-AU"/>
          </w:rPr>
          <w:delText>ck to the LCS</w:delText>
        </w:r>
        <w:r w:rsidR="00634920" w:rsidDel="00ED28C0">
          <w:rPr>
            <w:lang w:eastAsia="en-AU"/>
          </w:rPr>
          <w:delText>.</w:delText>
        </w:r>
      </w:del>
    </w:p>
    <w:p w14:paraId="10921DEC" w14:textId="042A741A" w:rsidR="00634920" w:rsidDel="00ED28C0" w:rsidRDefault="00634920" w:rsidP="005D27D3">
      <w:pPr>
        <w:rPr>
          <w:del w:id="2731" w:author="Martin Ruppert - M91221" w:date="2019-06-03T23:33:00Z"/>
          <w:lang w:eastAsia="en-AU"/>
        </w:rPr>
      </w:pPr>
    </w:p>
    <w:p w14:paraId="10921DED" w14:textId="088AFE10" w:rsidR="005D27D3" w:rsidDel="00ED28C0" w:rsidRDefault="00085082" w:rsidP="005D27D3">
      <w:pPr>
        <w:rPr>
          <w:del w:id="2732" w:author="Martin Ruppert - M91221" w:date="2019-06-03T23:33:00Z"/>
          <w:lang w:eastAsia="en-AU"/>
        </w:rPr>
      </w:pPr>
      <w:del w:id="2733" w:author="Martin Ruppert - M91221" w:date="2019-06-03T23:33:00Z">
        <w:r w:rsidRPr="006D192A" w:rsidDel="00ED28C0">
          <w:rPr>
            <w:lang w:eastAsia="en-AU"/>
          </w:rPr>
          <w:delText>The indicator lamps are controlled from the ECS.</w:delText>
        </w:r>
        <w:r w:rsidR="00A53E51" w:rsidDel="00ED28C0">
          <w:rPr>
            <w:lang w:eastAsia="en-AU"/>
          </w:rPr>
          <w:delText xml:space="preserve"> </w:delText>
        </w:r>
        <w:r w:rsidR="00731A89" w:rsidDel="00ED28C0">
          <w:rPr>
            <w:lang w:eastAsia="en-AU"/>
          </w:rPr>
          <w:delText>The LCS</w:delText>
        </w:r>
        <w:r w:rsidRPr="006D192A" w:rsidDel="00ED28C0">
          <w:rPr>
            <w:lang w:eastAsia="en-AU"/>
          </w:rPr>
          <w:delText xml:space="preserve"> will periodically poll the ECS for the latest indicator lamp </w:delText>
        </w:r>
        <w:r w:rsidR="00A57652" w:rsidDel="00ED28C0">
          <w:rPr>
            <w:lang w:eastAsia="en-AU"/>
          </w:rPr>
          <w:delText>state</w:delText>
        </w:r>
        <w:r w:rsidRPr="006D192A" w:rsidDel="00ED28C0">
          <w:rPr>
            <w:lang w:eastAsia="en-AU"/>
          </w:rPr>
          <w:delText xml:space="preserve"> by sending a </w:delText>
        </w:r>
        <w:r w:rsidRPr="006D192A" w:rsidDel="00ED28C0">
          <w:rPr>
            <w:i/>
            <w:iCs/>
            <w:lang w:eastAsia="en-AU"/>
          </w:rPr>
          <w:delText>status request</w:delText>
        </w:r>
        <w:r w:rsidRPr="006D192A" w:rsidDel="00ED28C0">
          <w:rPr>
            <w:lang w:eastAsia="en-AU"/>
          </w:rPr>
          <w:delText xml:space="preserve"> data packet. The ECS will respond with a data </w:delText>
        </w:r>
        <w:r w:rsidR="001B0E3D" w:rsidRPr="006D192A" w:rsidDel="00ED28C0">
          <w:rPr>
            <w:lang w:eastAsia="en-AU"/>
          </w:rPr>
          <w:delText>packet that</w:delText>
        </w:r>
        <w:r w:rsidRPr="006D192A" w:rsidDel="00ED28C0">
          <w:rPr>
            <w:lang w:eastAsia="en-AU"/>
          </w:rPr>
          <w:delText xml:space="preserve"> contains status information about the elevator (current floor, direction, and state of indicator lamps). The </w:delText>
        </w:r>
        <w:r w:rsidR="00731A89" w:rsidDel="00ED28C0">
          <w:rPr>
            <w:lang w:eastAsia="en-AU"/>
          </w:rPr>
          <w:delText>LCS</w:delText>
        </w:r>
        <w:r w:rsidRPr="006D192A" w:rsidDel="00ED28C0">
          <w:rPr>
            <w:lang w:eastAsia="en-AU"/>
          </w:rPr>
          <w:delText xml:space="preserve"> will process this data and will control the indicator lamps based on the received data values.</w:delText>
        </w:r>
      </w:del>
    </w:p>
    <w:p w14:paraId="10921DEE" w14:textId="574172EB" w:rsidR="003F5BBB" w:rsidDel="00ED28C0" w:rsidRDefault="003F5BBB" w:rsidP="005D27D3">
      <w:pPr>
        <w:rPr>
          <w:del w:id="2734" w:author="Martin Ruppert - M91221" w:date="2019-06-03T23:33:00Z"/>
          <w:lang w:eastAsia="en-AU"/>
        </w:rPr>
      </w:pPr>
    </w:p>
    <w:p w14:paraId="10921DEF" w14:textId="01C85F55" w:rsidR="003F5BBB" w:rsidRPr="001458B3" w:rsidDel="00ED28C0" w:rsidRDefault="003F5BBB" w:rsidP="003F5BBB">
      <w:pPr>
        <w:rPr>
          <w:del w:id="2735" w:author="Martin Ruppert - M91221" w:date="2019-06-03T23:33:00Z"/>
          <w:rFonts w:ascii="Arial" w:hAnsi="Arial"/>
          <w:color w:val="2E74B5"/>
          <w:sz w:val="28"/>
          <w:szCs w:val="26"/>
          <w:lang w:eastAsia="en-AU"/>
        </w:rPr>
      </w:pPr>
      <w:del w:id="2736" w:author="Martin Ruppert - M91221" w:date="2019-06-03T23:33:00Z">
        <w:r w:rsidDel="00ED28C0">
          <w:rPr>
            <w:lang w:eastAsia="en-AU"/>
          </w:rPr>
          <w:br w:type="page"/>
        </w:r>
      </w:del>
    </w:p>
    <w:p w14:paraId="10921DF0" w14:textId="5F25E922" w:rsidR="00142AF4" w:rsidDel="00ED28C0" w:rsidRDefault="00142AF4" w:rsidP="00142AF4">
      <w:pPr>
        <w:pStyle w:val="Heading1"/>
        <w:rPr>
          <w:del w:id="2737" w:author="Martin Ruppert - M91221" w:date="2019-06-03T23:33:00Z"/>
          <w:lang w:eastAsia="en-AU"/>
        </w:rPr>
      </w:pPr>
      <w:bookmarkStart w:id="2738" w:name="_Toc488278781"/>
      <w:del w:id="2739" w:author="Martin Ruppert - M91221" w:date="2019-06-03T23:33:00Z">
        <w:r w:rsidDel="00ED28C0">
          <w:rPr>
            <w:lang w:eastAsia="en-AU"/>
          </w:rPr>
          <w:delText>Data Protocol</w:delText>
        </w:r>
        <w:bookmarkEnd w:id="2738"/>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rsidDel="00ED28C0" w14:paraId="10921DF2" w14:textId="41C47C50" w:rsidTr="001458B3">
        <w:trPr>
          <w:trHeight w:val="374"/>
          <w:del w:id="2740" w:author="Martin Ruppert - M91221" w:date="2019-06-03T23:33:00Z"/>
        </w:trPr>
        <w:tc>
          <w:tcPr>
            <w:tcW w:w="5000" w:type="pct"/>
            <w:shd w:val="clear" w:color="auto" w:fill="auto"/>
            <w:vAlign w:val="center"/>
          </w:tcPr>
          <w:p w14:paraId="10921DF1" w14:textId="69A388D0" w:rsidR="00142AF4" w:rsidRPr="001458B3" w:rsidDel="00ED28C0" w:rsidRDefault="005B3261" w:rsidP="001458B3">
            <w:pPr>
              <w:jc w:val="center"/>
              <w:rPr>
                <w:del w:id="2741" w:author="Martin Ruppert - M91221" w:date="2019-06-03T23:33:00Z"/>
                <w:lang w:eastAsia="en-AU"/>
              </w:rPr>
            </w:pPr>
            <w:del w:id="2742" w:author="Martin Ruppert - M91221" w:date="2019-06-03T23:33:00Z">
              <w:r w:rsidRPr="000A5197" w:rsidDel="00ED28C0">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del>
          </w:p>
        </w:tc>
      </w:tr>
    </w:tbl>
    <w:p w14:paraId="10921DF3" w14:textId="29E1E05B" w:rsidR="00142AF4" w:rsidDel="00ED28C0" w:rsidRDefault="00142AF4" w:rsidP="00142AF4">
      <w:pPr>
        <w:rPr>
          <w:del w:id="2743" w:author="Martin Ruppert - M91221" w:date="2019-06-03T23:33:00Z"/>
          <w:lang w:eastAsia="en-AU"/>
        </w:rPr>
      </w:pPr>
    </w:p>
    <w:p w14:paraId="10921DF4" w14:textId="24B32EF7" w:rsidR="00142AF4" w:rsidDel="00ED28C0" w:rsidRDefault="00142AF4" w:rsidP="00142AF4">
      <w:pPr>
        <w:rPr>
          <w:del w:id="2744" w:author="Martin Ruppert - M91221" w:date="2019-06-03T23:33:00Z"/>
          <w:lang w:eastAsia="en-AU"/>
        </w:rPr>
      </w:pPr>
      <w:del w:id="2745" w:author="Martin Ruppert - M91221" w:date="2019-06-03T23:33:00Z">
        <w:r w:rsidDel="00ED28C0">
          <w:rPr>
            <w:lang w:eastAsia="en-AU"/>
          </w:rPr>
          <w:br w:type="page"/>
        </w:r>
      </w:del>
    </w:p>
    <w:p w14:paraId="10921DF5" w14:textId="591F1F61" w:rsidR="003F5BBB" w:rsidRPr="006D192A" w:rsidDel="00ED28C0" w:rsidRDefault="003F5BBB" w:rsidP="00DD62CB">
      <w:pPr>
        <w:pStyle w:val="Heading1"/>
        <w:rPr>
          <w:del w:id="2746" w:author="Martin Ruppert - M91221" w:date="2019-06-03T23:33:00Z"/>
          <w:lang w:eastAsia="en-AU"/>
        </w:rPr>
      </w:pPr>
      <w:bookmarkStart w:id="2747" w:name="_Toc488278782"/>
      <w:del w:id="2748" w:author="Martin Ruppert - M91221" w:date="2019-06-03T23:33:00Z">
        <w:r w:rsidDel="00ED28C0">
          <w:rPr>
            <w:lang w:eastAsia="en-AU"/>
          </w:rPr>
          <w:delText>A</w:delText>
        </w:r>
        <w:r w:rsidRPr="006D192A" w:rsidDel="00ED28C0">
          <w:rPr>
            <w:lang w:eastAsia="en-AU"/>
          </w:rPr>
          <w:delText>pplication Implementation</w:delText>
        </w:r>
        <w:bookmarkEnd w:id="2747"/>
      </w:del>
    </w:p>
    <w:p w14:paraId="10921DF6" w14:textId="30B94316" w:rsidR="003F5BBB" w:rsidDel="00ED28C0" w:rsidRDefault="003F5BBB" w:rsidP="003F5BBB">
      <w:pPr>
        <w:rPr>
          <w:del w:id="2749" w:author="Martin Ruppert - M91221" w:date="2019-06-03T23:33:00Z"/>
          <w:lang w:eastAsia="en-AU"/>
        </w:rPr>
      </w:pPr>
      <w:del w:id="2750" w:author="Martin Ruppert - M91221" w:date="2019-06-03T23:33:00Z">
        <w:r w:rsidRPr="006D192A" w:rsidDel="00ED28C0">
          <w:rPr>
            <w:lang w:eastAsia="en-AU"/>
          </w:rPr>
          <w:delText xml:space="preserve">The </w:delText>
        </w:r>
        <w:r w:rsidR="00750A9E" w:rsidDel="00ED28C0">
          <w:rPr>
            <w:lang w:eastAsia="en-AU"/>
          </w:rPr>
          <w:delText xml:space="preserve">Landing Call Station </w:delText>
        </w:r>
        <w:r w:rsidRPr="006D192A" w:rsidDel="00ED28C0">
          <w:rPr>
            <w:lang w:eastAsia="en-AU"/>
          </w:rPr>
          <w:delText>will be implemented using the PIC32MZ</w:delText>
        </w:r>
        <w:r w:rsidDel="00ED28C0">
          <w:rPr>
            <w:lang w:eastAsia="en-AU"/>
          </w:rPr>
          <w:delText xml:space="preserve"> </w:delText>
        </w:r>
        <w:r w:rsidRPr="006D192A" w:rsidDel="00ED28C0">
          <w:rPr>
            <w:lang w:eastAsia="en-AU"/>
          </w:rPr>
          <w:delText xml:space="preserve">EF </w:delText>
        </w:r>
        <w:r w:rsidDel="00ED28C0">
          <w:rPr>
            <w:lang w:eastAsia="en-AU"/>
          </w:rPr>
          <w:delText xml:space="preserve">Embedded Connectivity </w:delText>
        </w:r>
        <w:r w:rsidRPr="006D192A" w:rsidDel="00ED28C0">
          <w:rPr>
            <w:lang w:eastAsia="en-AU"/>
          </w:rPr>
          <w:delText xml:space="preserve">Starter Kit. </w:delText>
        </w:r>
        <w:r w:rsidR="00296C78" w:rsidDel="00ED28C0">
          <w:rPr>
            <w:lang w:eastAsia="en-AU"/>
          </w:rPr>
          <w:delText xml:space="preserve">The following features of the kit </w:delText>
        </w:r>
        <w:r w:rsidR="007530EC" w:rsidDel="00ED28C0">
          <w:rPr>
            <w:lang w:eastAsia="en-AU"/>
          </w:rPr>
          <w:delText>are</w:delText>
        </w:r>
        <w:r w:rsidR="00296C78" w:rsidDel="00ED28C0">
          <w:rPr>
            <w:lang w:eastAsia="en-AU"/>
          </w:rPr>
          <w:delText xml:space="preserve"> used to implement the </w:delText>
        </w:r>
        <w:r w:rsidR="007530EC" w:rsidDel="00ED28C0">
          <w:rPr>
            <w:lang w:eastAsia="en-AU"/>
          </w:rPr>
          <w:delText>application</w:delText>
        </w:r>
        <w:r w:rsidR="00296C78" w:rsidDel="00ED28C0">
          <w:rPr>
            <w:lang w:eastAsia="en-AU"/>
          </w:rPr>
          <w:delText xml:space="preserve">: </w:delText>
        </w:r>
      </w:del>
    </w:p>
    <w:p w14:paraId="10921DF7" w14:textId="7BF07570" w:rsidR="003F5BBB" w:rsidRPr="00123A97" w:rsidDel="00ED28C0" w:rsidRDefault="003F5BBB" w:rsidP="00915D59">
      <w:pPr>
        <w:pStyle w:val="ListParagraph"/>
        <w:numPr>
          <w:ilvl w:val="0"/>
          <w:numId w:val="5"/>
        </w:numPr>
        <w:rPr>
          <w:del w:id="2751" w:author="Martin Ruppert - M91221" w:date="2019-06-03T23:33:00Z"/>
          <w:lang w:eastAsia="en-AU"/>
        </w:rPr>
      </w:pPr>
      <w:del w:id="2752" w:author="Martin Ruppert - M91221" w:date="2019-06-03T23:33:00Z">
        <w:r w:rsidRPr="00123A97" w:rsidDel="00ED28C0">
          <w:rPr>
            <w:lang w:eastAsia="en-AU"/>
          </w:rPr>
          <w:delText>SW1</w:delText>
        </w:r>
        <w:r w:rsidR="00C117B2" w:rsidDel="00ED28C0">
          <w:rPr>
            <w:lang w:eastAsia="en-AU"/>
          </w:rPr>
          <w:delText xml:space="preserve"> (Up), SW2 (Down) </w:delText>
        </w:r>
        <w:r w:rsidRPr="00123A97" w:rsidDel="00ED28C0">
          <w:rPr>
            <w:lang w:eastAsia="en-AU"/>
          </w:rPr>
          <w:delText>Call Button</w:delText>
        </w:r>
        <w:r w:rsidR="00C117B2" w:rsidDel="00ED28C0">
          <w:rPr>
            <w:lang w:eastAsia="en-AU"/>
          </w:rPr>
          <w:delText>s</w:delText>
        </w:r>
      </w:del>
    </w:p>
    <w:p w14:paraId="10921DF8" w14:textId="416E8561" w:rsidR="003F5BBB" w:rsidRPr="001458B3" w:rsidDel="00ED28C0" w:rsidRDefault="00C117B2" w:rsidP="00915D59">
      <w:pPr>
        <w:pStyle w:val="ListParagraph"/>
        <w:numPr>
          <w:ilvl w:val="0"/>
          <w:numId w:val="5"/>
        </w:numPr>
        <w:rPr>
          <w:del w:id="2753" w:author="Martin Ruppert - M91221" w:date="2019-06-03T23:33:00Z"/>
          <w:lang w:eastAsia="en-AU"/>
        </w:rPr>
      </w:pPr>
      <w:del w:id="2754" w:author="Martin Ruppert - M91221" w:date="2019-06-03T23:33:00Z">
        <w:r w:rsidDel="00ED28C0">
          <w:rPr>
            <w:lang w:eastAsia="en-AU"/>
          </w:rPr>
          <w:delText>LED1 (</w:delText>
        </w:r>
        <w:r w:rsidR="003F5BBB" w:rsidRPr="00123A97" w:rsidDel="00ED28C0">
          <w:rPr>
            <w:lang w:eastAsia="en-AU"/>
          </w:rPr>
          <w:delText>Up</w:delText>
        </w:r>
        <w:r w:rsidDel="00ED28C0">
          <w:rPr>
            <w:lang w:eastAsia="en-AU"/>
          </w:rPr>
          <w:delText>), LED2 (Down)</w:delText>
        </w:r>
        <w:r w:rsidR="003F5BBB" w:rsidRPr="00123A97" w:rsidDel="00ED28C0">
          <w:rPr>
            <w:lang w:eastAsia="en-AU"/>
          </w:rPr>
          <w:delText xml:space="preserve"> Call Indicator Lamp</w:delText>
        </w:r>
        <w:r w:rsidDel="00ED28C0">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rsidDel="00ED28C0" w14:paraId="10921DFA" w14:textId="3A55002E" w:rsidTr="001458B3">
        <w:trPr>
          <w:jc w:val="center"/>
          <w:del w:id="2755" w:author="Martin Ruppert - M91221" w:date="2019-06-03T23:33:00Z"/>
        </w:trPr>
        <w:tc>
          <w:tcPr>
            <w:tcW w:w="5000" w:type="pct"/>
            <w:shd w:val="clear" w:color="auto" w:fill="auto"/>
            <w:vAlign w:val="center"/>
          </w:tcPr>
          <w:p w14:paraId="10921DF9" w14:textId="7ECDDAEF" w:rsidR="003F5BBB" w:rsidRPr="001458B3" w:rsidDel="00ED28C0" w:rsidRDefault="005B3261" w:rsidP="001458B3">
            <w:pPr>
              <w:jc w:val="center"/>
              <w:rPr>
                <w:del w:id="2756" w:author="Martin Ruppert - M91221" w:date="2019-06-03T23:33:00Z"/>
                <w:rFonts w:eastAsia="Times New Roman"/>
                <w:color w:val="000000"/>
                <w:lang w:eastAsia="en-AU"/>
              </w:rPr>
            </w:pPr>
            <w:del w:id="2757" w:author="Martin Ruppert - M91221" w:date="2019-06-03T23:33:00Z">
              <w:r w:rsidRPr="001458B3" w:rsidDel="00ED28C0">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rsidDel="00ED28C0" w14:paraId="10921DFC" w14:textId="27EB44ED" w:rsidTr="00C117B2">
        <w:tblPrEx>
          <w:jc w:val="left"/>
        </w:tblPrEx>
        <w:trPr>
          <w:del w:id="2758" w:author="Martin Ruppert - M91221" w:date="2019-06-03T23:33:00Z"/>
        </w:trPr>
        <w:tc>
          <w:tcPr>
            <w:tcW w:w="5000" w:type="pct"/>
            <w:shd w:val="clear" w:color="auto" w:fill="auto"/>
          </w:tcPr>
          <w:p w14:paraId="10921DFB" w14:textId="6C984065" w:rsidR="00C117B2" w:rsidRPr="00C117B2" w:rsidDel="00ED28C0" w:rsidRDefault="00C117B2" w:rsidP="00C117B2">
            <w:pPr>
              <w:jc w:val="center"/>
              <w:rPr>
                <w:del w:id="2759" w:author="Martin Ruppert - M91221" w:date="2019-06-03T23:33:00Z"/>
                <w:b/>
                <w:lang w:eastAsia="en-AU"/>
              </w:rPr>
            </w:pPr>
            <w:del w:id="2760" w:author="Martin Ruppert - M91221" w:date="2019-06-03T23:33:00Z">
              <w:r w:rsidDel="00ED28C0">
                <w:rPr>
                  <w:b/>
                  <w:lang w:eastAsia="en-AU"/>
                </w:rPr>
                <w:delText>Landing Call Station Project Superloop Structure</w:delText>
              </w:r>
            </w:del>
          </w:p>
        </w:tc>
      </w:tr>
      <w:tr w:rsidR="00C117B2" w:rsidRPr="001458B3" w:rsidDel="00ED28C0" w14:paraId="10921DFE" w14:textId="15DA8442" w:rsidTr="00C117B2">
        <w:tblPrEx>
          <w:jc w:val="left"/>
        </w:tblPrEx>
        <w:trPr>
          <w:del w:id="2761" w:author="Martin Ruppert - M91221" w:date="2019-06-03T23:33:00Z"/>
        </w:trPr>
        <w:tc>
          <w:tcPr>
            <w:tcW w:w="5000" w:type="pct"/>
            <w:shd w:val="clear" w:color="auto" w:fill="auto"/>
          </w:tcPr>
          <w:p w14:paraId="10921DFD" w14:textId="271CC5BC" w:rsidR="00C117B2" w:rsidRPr="001458B3" w:rsidDel="00ED28C0" w:rsidRDefault="00C117B2" w:rsidP="00915D59">
            <w:pPr>
              <w:jc w:val="center"/>
              <w:rPr>
                <w:del w:id="2762" w:author="Martin Ruppert - M91221" w:date="2019-06-03T23:33:00Z"/>
                <w:lang w:eastAsia="en-AU"/>
              </w:rPr>
            </w:pPr>
            <w:del w:id="2763" w:author="Martin Ruppert - M91221" w:date="2019-06-03T23:33:00Z">
              <w:r w:rsidRPr="000A5197" w:rsidDel="00ED28C0">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tc>
      </w:tr>
      <w:tr w:rsidR="00C117B2" w:rsidRPr="001458B3" w:rsidDel="00ED28C0" w14:paraId="10921E03" w14:textId="3AB57CDD" w:rsidTr="00C117B2">
        <w:tblPrEx>
          <w:jc w:val="left"/>
        </w:tblPrEx>
        <w:trPr>
          <w:del w:id="2764" w:author="Martin Ruppert - M91221" w:date="2019-06-03T23:33:00Z"/>
        </w:trPr>
        <w:tc>
          <w:tcPr>
            <w:tcW w:w="5000" w:type="pct"/>
            <w:shd w:val="clear" w:color="auto" w:fill="auto"/>
          </w:tcPr>
          <w:p w14:paraId="10921DFF" w14:textId="2D067255" w:rsidR="00C117B2" w:rsidRPr="001458B3" w:rsidDel="00ED28C0" w:rsidRDefault="00C117B2" w:rsidP="00C117B2">
            <w:pPr>
              <w:rPr>
                <w:del w:id="2765" w:author="Martin Ruppert - M91221" w:date="2019-06-03T23:33:00Z"/>
                <w:noProof/>
                <w:lang w:eastAsia="en-AU"/>
              </w:rPr>
            </w:pPr>
            <w:del w:id="2766" w:author="Martin Ruppert - M91221" w:date="2019-06-03T23:33:00Z">
              <w:r w:rsidRPr="001458B3" w:rsidDel="00ED28C0">
                <w:rPr>
                  <w:lang w:eastAsia="en-AU"/>
                </w:rPr>
                <w:delText xml:space="preserve">The </w:delText>
              </w:r>
              <w:r w:rsidDel="00ED28C0">
                <w:rPr>
                  <w:lang w:eastAsia="en-AU"/>
                </w:rPr>
                <w:delText>Landing Call Station</w:delText>
              </w:r>
              <w:r w:rsidRPr="001458B3" w:rsidDel="00ED28C0">
                <w:rPr>
                  <w:lang w:eastAsia="en-AU"/>
                </w:rPr>
                <w:delText xml:space="preserve"> will run three user applications in conjunction the MPLAB Harmony TCP/IP Stack:</w:delText>
              </w:r>
              <w:r w:rsidRPr="001458B3" w:rsidDel="00ED28C0">
                <w:rPr>
                  <w:noProof/>
                  <w:lang w:eastAsia="en-AU"/>
                </w:rPr>
                <w:delText xml:space="preserve"> </w:delText>
              </w:r>
            </w:del>
          </w:p>
          <w:p w14:paraId="10921E00" w14:textId="3B221C71" w:rsidR="00C117B2" w:rsidRPr="001458B3" w:rsidDel="00ED28C0" w:rsidRDefault="00C117B2" w:rsidP="00C117B2">
            <w:pPr>
              <w:pStyle w:val="ListParagraph"/>
              <w:numPr>
                <w:ilvl w:val="0"/>
                <w:numId w:val="26"/>
              </w:numPr>
              <w:rPr>
                <w:del w:id="2767" w:author="Martin Ruppert - M91221" w:date="2019-06-03T23:33:00Z"/>
                <w:lang w:eastAsia="en-AU"/>
              </w:rPr>
            </w:pPr>
            <w:del w:id="2768" w:author="Martin Ruppert - M91221" w:date="2019-06-03T23:33:00Z">
              <w:r w:rsidRPr="001458B3" w:rsidDel="00ED28C0">
                <w:rPr>
                  <w:b/>
                  <w:lang w:eastAsia="en-AU"/>
                </w:rPr>
                <w:delText>Lamp Controller</w:delText>
              </w:r>
              <w:r w:rsidRPr="001458B3" w:rsidDel="00ED28C0">
                <w:rPr>
                  <w:lang w:eastAsia="en-AU"/>
                </w:rPr>
                <w:delText xml:space="preserve"> (</w:delText>
              </w:r>
              <w:r w:rsidR="00915D59" w:rsidDel="00ED28C0">
                <w:rPr>
                  <w:lang w:eastAsia="en-AU"/>
                </w:rPr>
                <w:delText>LEDCONTROL_Tasks</w:delText>
              </w:r>
              <w:r w:rsidRPr="001458B3" w:rsidDel="00ED28C0">
                <w:rPr>
                  <w:lang w:eastAsia="en-AU"/>
                </w:rPr>
                <w:delText>): manages the operation of the Call Indicator Lamps</w:delText>
              </w:r>
            </w:del>
          </w:p>
          <w:p w14:paraId="10921E01" w14:textId="63DFAA70" w:rsidR="00C117B2" w:rsidRPr="001458B3" w:rsidDel="00ED28C0" w:rsidRDefault="00C117B2" w:rsidP="00C117B2">
            <w:pPr>
              <w:pStyle w:val="ListParagraph"/>
              <w:numPr>
                <w:ilvl w:val="0"/>
                <w:numId w:val="26"/>
              </w:numPr>
              <w:rPr>
                <w:del w:id="2769" w:author="Martin Ruppert - M91221" w:date="2019-06-03T23:33:00Z"/>
                <w:lang w:eastAsia="en-AU"/>
              </w:rPr>
            </w:pPr>
            <w:del w:id="2770" w:author="Martin Ruppert - M91221" w:date="2019-06-03T23:33:00Z">
              <w:r w:rsidRPr="001458B3" w:rsidDel="00ED28C0">
                <w:rPr>
                  <w:b/>
                  <w:lang w:eastAsia="en-AU"/>
                </w:rPr>
                <w:delText>Button Controller</w:delText>
              </w:r>
              <w:r w:rsidRPr="001458B3" w:rsidDel="00ED28C0">
                <w:rPr>
                  <w:lang w:eastAsia="en-AU"/>
                </w:rPr>
                <w:delText>(</w:delText>
              </w:r>
              <w:r w:rsidR="00915D59" w:rsidRPr="00915D59" w:rsidDel="00ED28C0">
                <w:rPr>
                  <w:lang w:eastAsia="en-AU"/>
                </w:rPr>
                <w:delText>BUTTONCONTROL_Tasks</w:delText>
              </w:r>
              <w:r w:rsidRPr="001458B3" w:rsidDel="00ED28C0">
                <w:rPr>
                  <w:lang w:eastAsia="en-AU"/>
                </w:rPr>
                <w:delText>): manages the sampling and de-bouncing of the Call Buttons</w:delText>
              </w:r>
            </w:del>
          </w:p>
          <w:p w14:paraId="10921E02" w14:textId="73E531D4" w:rsidR="00C117B2" w:rsidRPr="001458B3" w:rsidDel="00ED28C0" w:rsidRDefault="00C117B2" w:rsidP="00915D59">
            <w:pPr>
              <w:pStyle w:val="ListParagraph"/>
              <w:numPr>
                <w:ilvl w:val="0"/>
                <w:numId w:val="26"/>
              </w:numPr>
              <w:rPr>
                <w:del w:id="2771" w:author="Martin Ruppert - M91221" w:date="2019-06-03T23:33:00Z"/>
                <w:lang w:eastAsia="en-AU"/>
              </w:rPr>
            </w:pPr>
            <w:del w:id="2772" w:author="Martin Ruppert - M91221" w:date="2019-06-03T23:33:00Z">
              <w:r w:rsidRPr="00C117B2" w:rsidDel="00ED28C0">
                <w:rPr>
                  <w:b/>
                  <w:lang w:eastAsia="en-AU"/>
                </w:rPr>
                <w:delText>Network Communications Controller</w:delText>
              </w:r>
              <w:r w:rsidRPr="001458B3" w:rsidDel="00ED28C0">
                <w:rPr>
                  <w:lang w:eastAsia="en-AU"/>
                </w:rPr>
                <w:delText xml:space="preserve"> (</w:delText>
              </w:r>
              <w:r w:rsidR="00915D59" w:rsidDel="00ED28C0">
                <w:rPr>
                  <w:lang w:eastAsia="en-AU"/>
                </w:rPr>
                <w:delText>NETWORKCOMS_Tasks</w:delText>
              </w:r>
              <w:r w:rsidRPr="001458B3" w:rsidDel="00ED28C0">
                <w:rPr>
                  <w:lang w:eastAsia="en-AU"/>
                </w:rPr>
                <w:delText>): manages all high level network communications with the ECS</w:delText>
              </w:r>
            </w:del>
          </w:p>
        </w:tc>
      </w:tr>
    </w:tbl>
    <w:p w14:paraId="10921E04" w14:textId="2CAA713A" w:rsidR="00713D36" w:rsidDel="00ED28C0" w:rsidRDefault="00F4112C" w:rsidP="00D72E6F">
      <w:pPr>
        <w:pStyle w:val="Heading1"/>
        <w:rPr>
          <w:del w:id="2773" w:author="Martin Ruppert - M91221" w:date="2019-06-03T23:33:00Z"/>
          <w:lang w:eastAsia="en-AU"/>
        </w:rPr>
      </w:pPr>
      <w:del w:id="2774" w:author="Martin Ruppert - M91221" w:date="2019-06-03T23:33:00Z">
        <w:r w:rsidDel="00ED28C0">
          <w:rPr>
            <w:lang w:eastAsia="en-AU"/>
          </w:rPr>
          <w:br w:type="page"/>
        </w:r>
        <w:bookmarkStart w:id="2775" w:name="_Toc488278783"/>
        <w:r w:rsidR="00713D36" w:rsidDel="00ED28C0">
          <w:rPr>
            <w:lang w:eastAsia="en-AU"/>
          </w:rPr>
          <w:delText>Objectives</w:delText>
        </w:r>
        <w:bookmarkEnd w:id="2775"/>
      </w:del>
    </w:p>
    <w:p w14:paraId="10921E05" w14:textId="5ABB7797" w:rsidR="008507CC" w:rsidDel="00ED28C0" w:rsidRDefault="00713D36" w:rsidP="00D72E6F">
      <w:pPr>
        <w:rPr>
          <w:del w:id="2776" w:author="Martin Ruppert - M91221" w:date="2019-06-03T23:33:00Z"/>
          <w:lang w:eastAsia="en-AU"/>
        </w:rPr>
      </w:pPr>
      <w:del w:id="2777" w:author="Martin Ruppert - M91221" w:date="2019-06-03T23:33:00Z">
        <w:r w:rsidDel="00ED28C0">
          <w:rPr>
            <w:lang w:eastAsia="en-AU"/>
          </w:rPr>
          <w:delText>In Lab 1</w:delText>
        </w:r>
        <w:r w:rsidR="001B0E3D" w:rsidDel="00ED28C0">
          <w:rPr>
            <w:lang w:eastAsia="en-AU"/>
          </w:rPr>
          <w:delText>,</w:delText>
        </w:r>
        <w:r w:rsidDel="00ED28C0">
          <w:rPr>
            <w:lang w:eastAsia="en-AU"/>
          </w:rPr>
          <w:delText xml:space="preserve"> you configured a new MPLAB Harmony Project from </w:delText>
        </w:r>
        <w:r w:rsidR="001B0E3D" w:rsidDel="00ED28C0">
          <w:rPr>
            <w:lang w:eastAsia="en-AU"/>
          </w:rPr>
          <w:delText>scratch that</w:delText>
        </w:r>
        <w:r w:rsidDel="00ED28C0">
          <w:rPr>
            <w:lang w:eastAsia="en-AU"/>
          </w:rPr>
          <w:delText xml:space="preserve"> inclu</w:delText>
        </w:r>
        <w:r w:rsidR="001B0E3D" w:rsidDel="00ED28C0">
          <w:rPr>
            <w:lang w:eastAsia="en-AU"/>
          </w:rPr>
          <w:delText>ded the TCP/IP Stack middleware</w:delText>
        </w:r>
        <w:r w:rsidDel="00ED28C0">
          <w:rPr>
            <w:lang w:eastAsia="en-AU"/>
          </w:rPr>
          <w:delText xml:space="preserve"> and a L</w:delText>
        </w:r>
        <w:r w:rsidR="001A6B51" w:rsidDel="00ED28C0">
          <w:rPr>
            <w:lang w:eastAsia="en-AU"/>
          </w:rPr>
          <w:delText>ED</w:delText>
        </w:r>
        <w:r w:rsidDel="00ED28C0">
          <w:rPr>
            <w:lang w:eastAsia="en-AU"/>
          </w:rPr>
          <w:delText xml:space="preserve"> Flasher. The project you created in Lab 1 </w:delText>
        </w:r>
        <w:r w:rsidR="00750A9E" w:rsidDel="00ED28C0">
          <w:rPr>
            <w:lang w:eastAsia="en-AU"/>
          </w:rPr>
          <w:delText>will be</w:delText>
        </w:r>
        <w:r w:rsidDel="00ED28C0">
          <w:rPr>
            <w:lang w:eastAsia="en-AU"/>
          </w:rPr>
          <w:delText xml:space="preserve"> used as the</w:delText>
        </w:r>
        <w:r w:rsidR="001B0E3D" w:rsidDel="00ED28C0">
          <w:rPr>
            <w:lang w:eastAsia="en-AU"/>
          </w:rPr>
          <w:delText xml:space="preserve"> starting point for Lab 2. For L</w:delText>
        </w:r>
        <w:r w:rsidDel="00ED28C0">
          <w:rPr>
            <w:lang w:eastAsia="en-AU"/>
          </w:rPr>
          <w:delText xml:space="preserve">ab 2, you are going to </w:delText>
        </w:r>
        <w:r w:rsidR="001A6B51" w:rsidDel="00ED28C0">
          <w:rPr>
            <w:lang w:eastAsia="en-AU"/>
          </w:rPr>
          <w:delText xml:space="preserve">use MHC to </w:delText>
        </w:r>
        <w:r w:rsidDel="00ED28C0">
          <w:rPr>
            <w:lang w:eastAsia="en-AU"/>
          </w:rPr>
          <w:delText>add two additio</w:delText>
        </w:r>
        <w:r w:rsidR="001B0E3D" w:rsidDel="00ED28C0">
          <w:rPr>
            <w:lang w:eastAsia="en-AU"/>
          </w:rPr>
          <w:delText>nal applications to the project</w:delText>
        </w:r>
        <w:r w:rsidDel="00ED28C0">
          <w:rPr>
            <w:lang w:eastAsia="en-AU"/>
          </w:rPr>
          <w:delText xml:space="preserve"> </w:delText>
        </w:r>
        <w:r w:rsidR="00C3277C" w:rsidDel="00ED28C0">
          <w:rPr>
            <w:lang w:eastAsia="en-AU"/>
          </w:rPr>
          <w:delText>and</w:delText>
        </w:r>
        <w:r w:rsidR="001A6B51" w:rsidDel="00ED28C0">
          <w:rPr>
            <w:lang w:eastAsia="en-AU"/>
          </w:rPr>
          <w:delText xml:space="preserve"> configure the DHCP Server. The source code for the </w:delText>
        </w:r>
        <w:r w:rsidR="00240D57" w:rsidDel="00ED28C0">
          <w:rPr>
            <w:lang w:eastAsia="en-AU"/>
          </w:rPr>
          <w:delText>B</w:delText>
        </w:r>
        <w:r w:rsidR="001A6B51" w:rsidDel="00ED28C0">
          <w:rPr>
            <w:lang w:eastAsia="en-AU"/>
          </w:rPr>
          <w:delText xml:space="preserve">utton </w:delText>
        </w:r>
        <w:r w:rsidR="00240D57" w:rsidDel="00ED28C0">
          <w:rPr>
            <w:lang w:eastAsia="en-AU"/>
          </w:rPr>
          <w:delText>C</w:delText>
        </w:r>
        <w:r w:rsidR="001A6B51" w:rsidDel="00ED28C0">
          <w:rPr>
            <w:lang w:eastAsia="en-AU"/>
          </w:rPr>
          <w:delText xml:space="preserve">ontroller, </w:delText>
        </w:r>
        <w:r w:rsidR="00240D57" w:rsidDel="00ED28C0">
          <w:rPr>
            <w:lang w:eastAsia="en-AU"/>
          </w:rPr>
          <w:delText>LED</w:delText>
        </w:r>
        <w:r w:rsidR="001A6B51" w:rsidDel="00ED28C0">
          <w:rPr>
            <w:lang w:eastAsia="en-AU"/>
          </w:rPr>
          <w:delText xml:space="preserve"> </w:delText>
        </w:r>
        <w:r w:rsidR="00240D57" w:rsidDel="00ED28C0">
          <w:rPr>
            <w:lang w:eastAsia="en-AU"/>
          </w:rPr>
          <w:delText>C</w:delText>
        </w:r>
        <w:r w:rsidR="001A6B51" w:rsidDel="00ED28C0">
          <w:rPr>
            <w:lang w:eastAsia="en-AU"/>
          </w:rPr>
          <w:delText xml:space="preserve">ontroller and </w:delText>
        </w:r>
        <w:r w:rsidR="00240D57" w:rsidDel="00ED28C0">
          <w:rPr>
            <w:lang w:eastAsia="en-AU"/>
          </w:rPr>
          <w:delText>N</w:delText>
        </w:r>
        <w:r w:rsidR="001A6B51" w:rsidDel="00ED28C0">
          <w:rPr>
            <w:lang w:eastAsia="en-AU"/>
          </w:rPr>
          <w:delText xml:space="preserve">etwork </w:delText>
        </w:r>
        <w:r w:rsidR="00240D57" w:rsidDel="00ED28C0">
          <w:rPr>
            <w:lang w:eastAsia="en-AU"/>
          </w:rPr>
          <w:delText>C</w:delText>
        </w:r>
        <w:r w:rsidR="001A6B51" w:rsidDel="00ED28C0">
          <w:rPr>
            <w:lang w:eastAsia="en-AU"/>
          </w:rPr>
          <w:delText xml:space="preserve">ommunications </w:delText>
        </w:r>
        <w:r w:rsidR="00240D57" w:rsidDel="00ED28C0">
          <w:rPr>
            <w:lang w:eastAsia="en-AU"/>
          </w:rPr>
          <w:delText>C</w:delText>
        </w:r>
        <w:r w:rsidR="001A6B51" w:rsidDel="00ED28C0">
          <w:rPr>
            <w:lang w:eastAsia="en-AU"/>
          </w:rPr>
          <w:delText xml:space="preserve">ontroller will be copied into the project. </w:delText>
        </w:r>
      </w:del>
    </w:p>
    <w:p w14:paraId="10921E06" w14:textId="64E7BDC9" w:rsidR="008507CC" w:rsidDel="00ED28C0" w:rsidRDefault="008507CC" w:rsidP="00D72E6F">
      <w:pPr>
        <w:rPr>
          <w:del w:id="2778" w:author="Martin Ruppert - M91221" w:date="2019-06-03T23:33:00Z"/>
          <w:lang w:eastAsia="en-AU"/>
        </w:rPr>
      </w:pPr>
    </w:p>
    <w:p w14:paraId="10921E07" w14:textId="761BA51E" w:rsidR="00713D36" w:rsidDel="00ED28C0" w:rsidRDefault="008507CC" w:rsidP="00D72E6F">
      <w:pPr>
        <w:rPr>
          <w:del w:id="2779" w:author="Martin Ruppert - M91221" w:date="2019-06-03T23:33:00Z"/>
          <w:lang w:eastAsia="en-AU"/>
        </w:rPr>
      </w:pPr>
      <w:del w:id="2780" w:author="Martin Ruppert - M91221" w:date="2019-06-03T23:33:00Z">
        <w:r w:rsidDel="00ED28C0">
          <w:rPr>
            <w:lang w:eastAsia="en-AU"/>
          </w:rPr>
          <w:delText>You will learn about a number of Harmony TCP</w:delText>
        </w:r>
        <w:r w:rsidR="00A04F44" w:rsidDel="00ED28C0">
          <w:rPr>
            <w:lang w:eastAsia="en-AU"/>
          </w:rPr>
          <w:delText>/</w:delText>
        </w:r>
        <w:r w:rsidR="00240D57" w:rsidDel="00ED28C0">
          <w:rPr>
            <w:lang w:eastAsia="en-AU"/>
          </w:rPr>
          <w:delText>IP API functions</w:delText>
        </w:r>
        <w:r w:rsidR="00915DBF" w:rsidDel="00ED28C0">
          <w:rPr>
            <w:lang w:eastAsia="en-AU"/>
          </w:rPr>
          <w:delText xml:space="preserve"> by adding t</w:delText>
        </w:r>
        <w:r w:rsidDel="00ED28C0">
          <w:rPr>
            <w:lang w:eastAsia="en-AU"/>
          </w:rPr>
          <w:delText xml:space="preserve">he necessary APIs </w:delText>
        </w:r>
        <w:r w:rsidR="00915DBF" w:rsidDel="00ED28C0">
          <w:rPr>
            <w:lang w:eastAsia="en-AU"/>
          </w:rPr>
          <w:delText>in</w:delText>
        </w:r>
        <w:r w:rsidDel="00ED28C0">
          <w:rPr>
            <w:lang w:eastAsia="en-AU"/>
          </w:rPr>
          <w:delText xml:space="preserve">to the Network Communications Controller </w:delText>
        </w:r>
        <w:r w:rsidR="00240D57" w:rsidDel="00ED28C0">
          <w:rPr>
            <w:lang w:eastAsia="en-AU"/>
          </w:rPr>
          <w:delText xml:space="preserve">source code </w:delText>
        </w:r>
        <w:r w:rsidDel="00ED28C0">
          <w:rPr>
            <w:lang w:eastAsia="en-AU"/>
          </w:rPr>
          <w:delText xml:space="preserve">to manage the UDP and TCP Sockets and data exchanged with each socket. </w:delText>
        </w:r>
        <w:r w:rsidR="00240D57" w:rsidDel="00ED28C0">
          <w:rPr>
            <w:lang w:eastAsia="en-AU"/>
          </w:rPr>
          <w:delText>Finally,</w:delText>
        </w:r>
        <w:r w:rsidDel="00ED28C0">
          <w:rPr>
            <w:lang w:eastAsia="en-AU"/>
          </w:rPr>
          <w:delText xml:space="preserve"> you will get to use the Packet Sender </w:delText>
        </w:r>
        <w:r w:rsidR="00240D57" w:rsidDel="00ED28C0">
          <w:rPr>
            <w:lang w:eastAsia="en-AU"/>
          </w:rPr>
          <w:delText xml:space="preserve">software </w:delText>
        </w:r>
        <w:r w:rsidDel="00ED28C0">
          <w:rPr>
            <w:lang w:eastAsia="en-AU"/>
          </w:rPr>
          <w:delText xml:space="preserve">tool to </w:delText>
        </w:r>
        <w:r w:rsidR="00A04F44" w:rsidDel="00ED28C0">
          <w:rPr>
            <w:lang w:eastAsia="en-AU"/>
          </w:rPr>
          <w:delText>perform</w:delText>
        </w:r>
        <w:r w:rsidDel="00ED28C0">
          <w:rPr>
            <w:lang w:eastAsia="en-AU"/>
          </w:rPr>
          <w:delText xml:space="preserve"> isolated testing of the </w:delText>
        </w:r>
        <w:r w:rsidR="00A04F44" w:rsidDel="00ED28C0">
          <w:rPr>
            <w:lang w:eastAsia="en-AU"/>
          </w:rPr>
          <w:delText xml:space="preserve">embedded </w:delText>
        </w:r>
        <w:r w:rsidDel="00ED28C0">
          <w:rPr>
            <w:lang w:eastAsia="en-AU"/>
          </w:rPr>
          <w:delText xml:space="preserve">application, prior to connecting your </w:delText>
        </w:r>
        <w:r w:rsidR="00750A9E" w:rsidDel="00ED28C0">
          <w:rPr>
            <w:lang w:eastAsia="en-AU"/>
          </w:rPr>
          <w:delText>Floor Call Station</w:delText>
        </w:r>
        <w:r w:rsidR="00A04F44" w:rsidDel="00ED28C0">
          <w:rPr>
            <w:lang w:eastAsia="en-AU"/>
          </w:rPr>
          <w:delText xml:space="preserve"> </w:delText>
        </w:r>
        <w:r w:rsidR="00240D57" w:rsidDel="00ED28C0">
          <w:rPr>
            <w:lang w:eastAsia="en-AU"/>
          </w:rPr>
          <w:delText xml:space="preserve">implementation </w:delText>
        </w:r>
        <w:r w:rsidR="00A04F44" w:rsidDel="00ED28C0">
          <w:rPr>
            <w:lang w:eastAsia="en-AU"/>
          </w:rPr>
          <w:delText>to the Elevator C</w:delText>
        </w:r>
        <w:r w:rsidR="00D72E6F" w:rsidDel="00ED28C0">
          <w:rPr>
            <w:lang w:eastAsia="en-AU"/>
          </w:rPr>
          <w:delText xml:space="preserve">ontrol </w:delText>
        </w:r>
        <w:r w:rsidR="00A04F44" w:rsidDel="00ED28C0">
          <w:rPr>
            <w:lang w:eastAsia="en-AU"/>
          </w:rPr>
          <w:delText>System on the network.</w:delText>
        </w:r>
      </w:del>
    </w:p>
    <w:p w14:paraId="10921E08" w14:textId="137E14D8" w:rsidR="006D192A" w:rsidDel="00ED28C0" w:rsidRDefault="00DD62CB" w:rsidP="00DD62CB">
      <w:pPr>
        <w:pStyle w:val="Heading1"/>
        <w:rPr>
          <w:del w:id="2781" w:author="Martin Ruppert - M91221" w:date="2019-06-03T23:33:00Z"/>
        </w:rPr>
      </w:pPr>
      <w:bookmarkStart w:id="2782" w:name="_Toc488278784"/>
      <w:del w:id="2783" w:author="Martin Ruppert - M91221" w:date="2019-06-03T23:33:00Z">
        <w:r w:rsidDel="00ED28C0">
          <w:delText>Lab Procedure</w:delText>
        </w:r>
        <w:bookmarkEnd w:id="2782"/>
      </w:del>
    </w:p>
    <w:p w14:paraId="10921E09" w14:textId="382B4412" w:rsidR="00DD62CB" w:rsidRPr="00DD62CB" w:rsidDel="00ED28C0" w:rsidRDefault="00DD62CB" w:rsidP="00DD62CB">
      <w:pPr>
        <w:pStyle w:val="Heading2"/>
        <w:rPr>
          <w:del w:id="2784" w:author="Martin Ruppert - M91221" w:date="2019-06-03T23:33:00Z"/>
        </w:rPr>
      </w:pPr>
      <w:bookmarkStart w:id="2785" w:name="_Toc488278785"/>
      <w:del w:id="2786" w:author="Martin Ruppert - M91221" w:date="2019-06-03T23:33:00Z">
        <w:r w:rsidDel="00ED28C0">
          <w:delText>Project Setup</w:delText>
        </w:r>
        <w:bookmarkEnd w:id="2785"/>
      </w:del>
    </w:p>
    <w:p w14:paraId="10921E0A" w14:textId="66FA9786" w:rsidR="00F4112C" w:rsidDel="00ED28C0" w:rsidRDefault="00F4112C" w:rsidP="00885270">
      <w:pPr>
        <w:pStyle w:val="NumberedList"/>
        <w:rPr>
          <w:del w:id="2787" w:author="Martin Ruppert - M91221" w:date="2019-06-03T23:33:00Z"/>
        </w:rPr>
      </w:pPr>
      <w:del w:id="2788" w:author="Martin Ruppert - M91221" w:date="2019-06-03T23:33:00Z">
        <w:r w:rsidDel="00ED28C0">
          <w:delText xml:space="preserve">Close Lab 1 project by choosing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C</w:delText>
        </w:r>
        <w:r w:rsidR="00367CD2" w:rsidDel="00ED28C0">
          <w:rPr>
            <w:rStyle w:val="MenuPath"/>
          </w:rPr>
          <w:delText>lose Project(lab1)</w:delText>
        </w:r>
        <w:r w:rsidR="00367CD2" w:rsidRP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C" w14:textId="5BA949A9" w:rsidTr="001458B3">
        <w:trPr>
          <w:del w:id="2789" w:author="Martin Ruppert - M91221" w:date="2019-06-03T23:33:00Z"/>
        </w:trPr>
        <w:tc>
          <w:tcPr>
            <w:tcW w:w="9638" w:type="dxa"/>
            <w:shd w:val="clear" w:color="auto" w:fill="auto"/>
            <w:vAlign w:val="center"/>
          </w:tcPr>
          <w:p w14:paraId="10921E0B" w14:textId="426FF225" w:rsidR="00367CD2" w:rsidRPr="001458B3" w:rsidDel="00ED28C0" w:rsidRDefault="005B3261" w:rsidP="003C4041">
            <w:pPr>
              <w:rPr>
                <w:del w:id="2790" w:author="Martin Ruppert - M91221" w:date="2019-06-03T23:33:00Z"/>
              </w:rPr>
            </w:pPr>
            <w:del w:id="2791" w:author="Martin Ruppert - M91221" w:date="2019-06-03T23:33:00Z">
              <w:r w:rsidDel="00ED28C0">
                <w:rPr>
                  <w:noProof/>
                  <w:lang w:eastAsia="en-AU"/>
                </w:rPr>
                <mc:AlternateContent>
                  <mc:Choice Requires="wps">
                    <w:drawing>
                      <wp:anchor distT="0" distB="0" distL="114300" distR="114300" simplePos="0" relativeHeight="251342336"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846A6" id="Rounded Rectangle 4" o:spid="_x0000_s1026" style="position:absolute;margin-left:2.35pt;margin-top:123.65pt;width:214.2pt;height:23.8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36DECE08" w:rsidR="00854121" w:rsidDel="00ED28C0" w:rsidRDefault="00F4112C" w:rsidP="00F4112C">
      <w:pPr>
        <w:pStyle w:val="NumberedList"/>
        <w:rPr>
          <w:del w:id="2792" w:author="Martin Ruppert - M91221" w:date="2019-06-03T23:33:00Z"/>
        </w:rPr>
      </w:pPr>
      <w:del w:id="2793" w:author="Martin Ruppert - M91221" w:date="2019-06-03T23:33:00Z">
        <w:r w:rsidDel="00ED28C0">
          <w:delText xml:space="preserve">The </w:delText>
        </w:r>
        <w:r w:rsidR="00885270" w:rsidDel="00ED28C0">
          <w:delText>project for Lab 2 has</w:delText>
        </w:r>
        <w:r w:rsidR="00A04F44" w:rsidDel="00ED28C0">
          <w:delText xml:space="preserve"> already been setup in advance</w:delText>
        </w:r>
        <w:r w:rsidR="00885270" w:rsidDel="00ED28C0">
          <w:delText xml:space="preserve">. The </w:delText>
        </w:r>
        <w:r w:rsidR="00BA5FE6" w:rsidDel="00ED28C0">
          <w:delText>project is</w:delText>
        </w:r>
        <w:r w:rsidR="00873937" w:rsidDel="00ED28C0">
          <w:delText xml:space="preserve"> a working </w:delText>
        </w:r>
        <w:r w:rsidR="00885270" w:rsidDel="00ED28C0">
          <w:delText xml:space="preserve">implementation of Lab </w:delText>
        </w:r>
        <w:r w:rsidR="00447282" w:rsidDel="00ED28C0">
          <w:delText xml:space="preserve">1 that has been renamed to </w:delText>
        </w:r>
        <w:r w:rsidR="00750A9E" w:rsidDel="00ED28C0">
          <w:delText>net1</w:delText>
        </w:r>
        <w:r w:rsidR="00447282" w:rsidDel="00ED28C0">
          <w:delText>lab2, and has a number of files added to the project,  including jsmn header and source (JSON Parser), ecsdataprocessing header and source (Processes the received data from the Elevator Controller), and ecsdatatypes header (Defines a number of common types used in the project).</w:delText>
        </w:r>
        <w:r w:rsidR="00885270" w:rsidDel="00ED28C0">
          <w:delText xml:space="preserve"> </w:delText>
        </w:r>
        <w:r w:rsidDel="00ED28C0">
          <w:delText xml:space="preserve">To open the Lab 2 project, choose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Open Project</w:delText>
        </w:r>
        <w:r w:rsid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F" w14:textId="7619124E" w:rsidTr="001458B3">
        <w:trPr>
          <w:del w:id="2794" w:author="Martin Ruppert - M91221" w:date="2019-06-03T23:33:00Z"/>
        </w:trPr>
        <w:tc>
          <w:tcPr>
            <w:tcW w:w="9638" w:type="dxa"/>
            <w:shd w:val="clear" w:color="auto" w:fill="auto"/>
            <w:vAlign w:val="center"/>
          </w:tcPr>
          <w:p w14:paraId="10921E0E" w14:textId="3E9BB26F" w:rsidR="00367CD2" w:rsidRPr="001458B3" w:rsidDel="00ED28C0" w:rsidRDefault="005B3261" w:rsidP="003C4041">
            <w:pPr>
              <w:rPr>
                <w:del w:id="2795" w:author="Martin Ruppert - M91221" w:date="2019-06-03T23:33:00Z"/>
              </w:rPr>
            </w:pPr>
            <w:del w:id="2796" w:author="Martin Ruppert - M91221" w:date="2019-06-03T23:33:00Z">
              <w:r w:rsidDel="00ED28C0">
                <w:rPr>
                  <w:noProof/>
                  <w:lang w:eastAsia="en-AU"/>
                </w:rPr>
                <mc:AlternateContent>
                  <mc:Choice Requires="wps">
                    <w:drawing>
                      <wp:anchor distT="0" distB="0" distL="114300" distR="114300" simplePos="0" relativeHeight="251354624"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593E6" id="Rounded Rectangle 23" o:spid="_x0000_s1026" style="position:absolute;margin-left:-4.25pt;margin-top:66.6pt;width:194.5pt;height:23.8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p>
        </w:tc>
      </w:tr>
    </w:tbl>
    <w:p w14:paraId="10921E10" w14:textId="244434D3" w:rsidR="00F4112C" w:rsidDel="00ED28C0" w:rsidRDefault="00F4112C" w:rsidP="00F4112C">
      <w:pPr>
        <w:pStyle w:val="NumberedList"/>
        <w:rPr>
          <w:del w:id="2797" w:author="Martin Ruppert - M91221" w:date="2019-06-03T23:33:00Z"/>
        </w:rPr>
      </w:pPr>
      <w:del w:id="2798" w:author="Martin Ruppert - M91221" w:date="2019-06-03T23:33:00Z">
        <w:r w:rsidDel="00ED28C0">
          <w:delText xml:space="preserve">In the </w:delText>
        </w:r>
        <w:r w:rsidRPr="00F4112C" w:rsidDel="00ED28C0">
          <w:rPr>
            <w:rStyle w:val="WindowOrDialogName"/>
          </w:rPr>
          <w:delText>Open Project</w:delText>
        </w:r>
        <w:r w:rsidDel="00ED28C0">
          <w:delText xml:space="preserve"> window, enter </w:delText>
        </w:r>
        <w:r w:rsidR="008909EC" w:rsidDel="00ED28C0">
          <w:rPr>
            <w:rStyle w:val="EnteredValue"/>
          </w:rPr>
          <w:delText>C:\MASTERs</w:delText>
        </w:r>
        <w:r w:rsidR="008B24FC" w:rsidDel="00ED28C0">
          <w:rPr>
            <w:rStyle w:val="EnteredValue"/>
          </w:rPr>
          <w:delText>\21070\net1lab2</w:delText>
        </w:r>
        <w:r w:rsidRPr="00F4112C" w:rsidDel="00ED28C0">
          <w:rPr>
            <w:rStyle w:val="EnteredValue"/>
          </w:rPr>
          <w:delText>\firmware</w:delText>
        </w:r>
        <w:r w:rsidDel="00ED28C0">
          <w:delText xml:space="preserve"> into the </w:delText>
        </w:r>
        <w:r w:rsidRPr="00F4112C" w:rsidDel="00ED28C0">
          <w:rPr>
            <w:rStyle w:val="FieldName"/>
          </w:rPr>
          <w:delText>File name</w:delText>
        </w:r>
        <w:r w:rsidDel="00ED28C0">
          <w:delText xml:space="preserve"> text box.</w:delText>
        </w:r>
      </w:del>
    </w:p>
    <w:p w14:paraId="10921E11" w14:textId="1C7241EF" w:rsidR="00F4112C" w:rsidDel="00ED28C0" w:rsidRDefault="00A04F44" w:rsidP="00F4112C">
      <w:pPr>
        <w:pStyle w:val="NumberedList"/>
        <w:rPr>
          <w:del w:id="2799" w:author="Martin Ruppert - M91221" w:date="2019-06-03T23:33:00Z"/>
        </w:rPr>
      </w:pPr>
      <w:del w:id="2800" w:author="Martin Ruppert - M91221" w:date="2019-06-03T23:33:00Z">
        <w:r w:rsidDel="00ED28C0">
          <w:delText>C</w:delText>
        </w:r>
        <w:r w:rsidR="00F4112C" w:rsidDel="00ED28C0">
          <w:delText xml:space="preserve">lick on </w:delText>
        </w:r>
        <w:r w:rsidR="008B24FC" w:rsidDel="00ED28C0">
          <w:rPr>
            <w:rStyle w:val="EnteredValue"/>
          </w:rPr>
          <w:delText>net1l</w:delText>
        </w:r>
        <w:r w:rsidR="00F4112C" w:rsidRPr="00F4112C" w:rsidDel="00ED28C0">
          <w:rPr>
            <w:rStyle w:val="EnteredValue"/>
          </w:rPr>
          <w:delText>ab2.X</w:delText>
        </w:r>
        <w:r w:rsidR="00F4112C" w:rsidDel="00ED28C0">
          <w:delText xml:space="preserve"> icon in the file list.</w:delText>
        </w:r>
      </w:del>
    </w:p>
    <w:p w14:paraId="10921E12" w14:textId="61F5E3C4" w:rsidR="00F4112C" w:rsidRPr="00BA5FE6" w:rsidDel="00ED28C0" w:rsidRDefault="00F4112C" w:rsidP="00F4112C">
      <w:pPr>
        <w:pStyle w:val="NumberedList"/>
        <w:rPr>
          <w:del w:id="2801" w:author="Martin Ruppert - M91221" w:date="2019-06-03T23:33:00Z"/>
          <w:rStyle w:val="DialogButton"/>
          <w:rFonts w:ascii="Calibri" w:hAnsi="Calibri"/>
          <w:b w:val="0"/>
          <w:spacing w:val="0"/>
          <w:bdr w:val="none" w:sz="0" w:space="0" w:color="auto"/>
          <w:shd w:val="clear" w:color="auto" w:fill="auto"/>
        </w:rPr>
      </w:pPr>
      <w:del w:id="2802" w:author="Martin Ruppert - M91221" w:date="2019-06-03T23:33:00Z">
        <w:r w:rsidDel="00ED28C0">
          <w:delText xml:space="preserve">Press </w:delText>
        </w:r>
        <w:r w:rsidRPr="00F4112C" w:rsidDel="00ED28C0">
          <w:rPr>
            <w:rStyle w:val="DialogButton"/>
          </w:rPr>
          <w:delText>Open Project.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rsidDel="00ED28C0" w14:paraId="10921E14" w14:textId="65626AB0" w:rsidTr="001458B3">
        <w:trPr>
          <w:del w:id="2803" w:author="Martin Ruppert - M91221" w:date="2019-06-03T23:33:00Z"/>
        </w:trPr>
        <w:tc>
          <w:tcPr>
            <w:tcW w:w="9638" w:type="dxa"/>
            <w:shd w:val="clear" w:color="auto" w:fill="auto"/>
            <w:vAlign w:val="center"/>
          </w:tcPr>
          <w:p w14:paraId="10921E13" w14:textId="58663DEC" w:rsidR="00BA5FE6" w:rsidRPr="001458B3" w:rsidDel="00ED28C0" w:rsidRDefault="008B24FC" w:rsidP="009B7656">
            <w:pPr>
              <w:rPr>
                <w:del w:id="2804" w:author="Martin Ruppert - M91221" w:date="2019-06-03T23:33:00Z"/>
                <w:rStyle w:val="DialogButton"/>
                <w:rFonts w:ascii="Calibri" w:hAnsi="Calibri"/>
                <w:b w:val="0"/>
                <w:spacing w:val="0"/>
                <w:bdr w:val="none" w:sz="0" w:space="0" w:color="auto"/>
                <w:shd w:val="clear" w:color="auto" w:fill="auto"/>
              </w:rPr>
            </w:pPr>
            <w:del w:id="2805" w:author="Martin Ruppert - M91221" w:date="2019-06-03T23:33:00Z">
              <w:r w:rsidDel="00ED28C0">
                <w:rPr>
                  <w:noProof/>
                  <w:lang w:eastAsia="en-AU"/>
                </w:rPr>
                <mc:AlternateContent>
                  <mc:Choice Requires="wps">
                    <w:drawing>
                      <wp:anchor distT="0" distB="0" distL="114300" distR="114300" simplePos="0" relativeHeight="251379200"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B21E1" id="Rounded Rectangle 28" o:spid="_x0000_s1026" style="position:absolute;margin-left:85.2pt;margin-top:95.45pt;width:65.65pt;height:15.4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03776"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FC837" id="Rounded Rectangle 224" o:spid="_x0000_s1026" style="position:absolute;margin-left:59.35pt;margin-top:200.45pt;width:237pt;height:20.7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9148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E7E42" id="Rounded Rectangle 31" o:spid="_x0000_s1026" style="position:absolute;margin-left:383.15pt;margin-top:198.95pt;width:71.1pt;height:21.35pt;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p>
        </w:tc>
      </w:tr>
    </w:tbl>
    <w:p w14:paraId="10921E15" w14:textId="66F341D8" w:rsidR="00367FB9" w:rsidDel="00ED28C0" w:rsidRDefault="00447282" w:rsidP="00447282">
      <w:pPr>
        <w:pStyle w:val="NumberedList"/>
        <w:numPr>
          <w:ilvl w:val="0"/>
          <w:numId w:val="0"/>
        </w:numPr>
        <w:ind w:left="567"/>
        <w:rPr>
          <w:del w:id="2806" w:author="Martin Ruppert - M91221" w:date="2019-06-03T23:33:00Z"/>
        </w:rPr>
      </w:pPr>
      <w:del w:id="2807" w:author="Martin Ruppert - M91221" w:date="2019-06-03T23:33:00Z">
        <w:r w:rsidDel="00ED28C0">
          <w:delText>The source and header structure for the project is shown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rsidDel="00ED28C0" w14:paraId="10921E17" w14:textId="6C0A1FC6" w:rsidTr="001458B3">
        <w:trPr>
          <w:del w:id="2808" w:author="Martin Ruppert - M91221" w:date="2019-06-03T23:33:00Z"/>
        </w:trPr>
        <w:tc>
          <w:tcPr>
            <w:tcW w:w="9633" w:type="dxa"/>
            <w:shd w:val="clear" w:color="auto" w:fill="auto"/>
            <w:vAlign w:val="center"/>
          </w:tcPr>
          <w:p w14:paraId="10921E16" w14:textId="50F898C8" w:rsidR="00367FB9" w:rsidRPr="001458B3" w:rsidDel="00ED28C0" w:rsidRDefault="005B3261" w:rsidP="00367FB9">
            <w:pPr>
              <w:rPr>
                <w:del w:id="2809" w:author="Martin Ruppert - M91221" w:date="2019-06-03T23:33:00Z"/>
              </w:rPr>
            </w:pPr>
            <w:del w:id="2810" w:author="Martin Ruppert - M91221" w:date="2019-06-03T23:33:00Z">
              <w:r w:rsidRPr="000A5197" w:rsidDel="00ED28C0">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p>
        </w:tc>
      </w:tr>
    </w:tbl>
    <w:p w14:paraId="10921E18" w14:textId="5B71D714" w:rsidR="00367FB9" w:rsidRPr="00367FB9" w:rsidDel="00ED28C0" w:rsidRDefault="00367FB9" w:rsidP="00367FB9">
      <w:pPr>
        <w:rPr>
          <w:del w:id="2811" w:author="Martin Ruppert - M91221" w:date="2019-06-03T23:33:00Z"/>
        </w:rPr>
      </w:pPr>
    </w:p>
    <w:p w14:paraId="10921E19" w14:textId="0DEE6169" w:rsidR="00367FB9" w:rsidRPr="001458B3" w:rsidDel="00ED28C0" w:rsidRDefault="00367FB9">
      <w:pPr>
        <w:tabs>
          <w:tab w:val="clear" w:pos="284"/>
          <w:tab w:val="clear" w:pos="567"/>
          <w:tab w:val="clear" w:pos="851"/>
          <w:tab w:val="clear" w:pos="1134"/>
          <w:tab w:val="clear" w:pos="1418"/>
          <w:tab w:val="clear" w:pos="1701"/>
          <w:tab w:val="clear" w:pos="1985"/>
          <w:tab w:val="clear" w:pos="2268"/>
        </w:tabs>
        <w:spacing w:after="160" w:line="259" w:lineRule="auto"/>
        <w:rPr>
          <w:del w:id="2812" w:author="Martin Ruppert - M91221" w:date="2019-06-03T23:33:00Z"/>
          <w:rFonts w:ascii="Arial" w:eastAsia="Times New Roman" w:hAnsi="Arial"/>
          <w:b/>
          <w:color w:val="2E74B5"/>
          <w:sz w:val="28"/>
          <w:szCs w:val="26"/>
        </w:rPr>
      </w:pPr>
      <w:del w:id="2813" w:author="Martin Ruppert - M91221" w:date="2019-06-03T23:33:00Z">
        <w:r w:rsidDel="00ED28C0">
          <w:br w:type="page"/>
        </w:r>
      </w:del>
    </w:p>
    <w:p w14:paraId="10921E1A" w14:textId="4B327771" w:rsidR="00795089" w:rsidDel="00ED28C0" w:rsidRDefault="00795089" w:rsidP="00FC25A3">
      <w:pPr>
        <w:pStyle w:val="Heading2"/>
        <w:rPr>
          <w:del w:id="2814" w:author="Martin Ruppert - M91221" w:date="2019-06-03T23:33:00Z"/>
        </w:rPr>
      </w:pPr>
      <w:bookmarkStart w:id="2815" w:name="_Toc488278786"/>
      <w:del w:id="2816" w:author="Martin Ruppert - M91221" w:date="2019-06-03T23:33:00Z">
        <w:r w:rsidDel="00ED28C0">
          <w:delText>MHC Application Configuration</w:delText>
        </w:r>
        <w:bookmarkEnd w:id="2815"/>
      </w:del>
    </w:p>
    <w:p w14:paraId="10921E1B" w14:textId="360954CF" w:rsidR="00F942C1" w:rsidDel="00ED28C0" w:rsidRDefault="00F942C1" w:rsidP="00F942C1">
      <w:pPr>
        <w:rPr>
          <w:del w:id="2817" w:author="Martin Ruppert - M91221" w:date="2019-06-03T23:33:00Z"/>
        </w:rPr>
      </w:pPr>
      <w:del w:id="2818" w:author="Martin Ruppert - M91221" w:date="2019-06-03T23:33:00Z">
        <w:r w:rsidDel="00ED28C0">
          <w:delText>The following procedure will add two new applications to the project using MHC. The two new applications are for the Button Controller, and the Network Communications Controller.</w:delText>
        </w:r>
      </w:del>
    </w:p>
    <w:p w14:paraId="10921E1C" w14:textId="1556B44A" w:rsidR="00AA3128" w:rsidDel="00ED28C0" w:rsidRDefault="00AA3128" w:rsidP="00F942C1">
      <w:pPr>
        <w:pStyle w:val="NumberedList"/>
        <w:rPr>
          <w:del w:id="2819" w:author="Martin Ruppert - M91221" w:date="2019-06-03T23:33:00Z"/>
          <w:rStyle w:val="DialogButton"/>
          <w:rFonts w:ascii="Calibri" w:hAnsi="Calibri"/>
          <w:b w:val="0"/>
          <w:spacing w:val="0"/>
          <w:bdr w:val="none" w:sz="0" w:space="0" w:color="auto"/>
          <w:shd w:val="clear" w:color="auto" w:fill="auto"/>
        </w:rPr>
      </w:pPr>
      <w:del w:id="2820" w:author="Martin Ruppert - M91221" w:date="2019-06-03T23:33:00Z">
        <w:r w:rsidDel="00ED28C0">
          <w:rPr>
            <w:rStyle w:val="DialogButton"/>
            <w:rFonts w:ascii="Calibri" w:hAnsi="Calibri"/>
            <w:b w:val="0"/>
            <w:spacing w:val="0"/>
            <w:bdr w:val="none" w:sz="0" w:space="0" w:color="auto"/>
            <w:shd w:val="clear" w:color="auto" w:fill="auto"/>
          </w:rPr>
          <w:delText xml:space="preserve">Before the MHC Configuration tool can be used, you need to set lab2 as the main project, by right clicking on the </w:delText>
        </w:r>
        <w:r w:rsidR="0089488D" w:rsidDel="00ED28C0">
          <w:rPr>
            <w:rStyle w:val="FolderPath"/>
          </w:rPr>
          <w:delText>net1l</w:delText>
        </w:r>
        <w:r w:rsidRPr="00AA3128" w:rsidDel="00ED28C0">
          <w:rPr>
            <w:rStyle w:val="FolderPath"/>
          </w:rPr>
          <w:delText>ab2</w:delText>
        </w:r>
        <w:r w:rsidDel="00ED28C0">
          <w:rPr>
            <w:rStyle w:val="DialogButton"/>
            <w:rFonts w:ascii="Calibri" w:hAnsi="Calibri"/>
            <w:b w:val="0"/>
            <w:spacing w:val="0"/>
            <w:bdr w:val="none" w:sz="0" w:space="0" w:color="auto"/>
            <w:shd w:val="clear" w:color="auto" w:fill="auto"/>
          </w:rPr>
          <w:delText xml:space="preserve"> folder under the </w:delText>
        </w:r>
        <w:r w:rsidRPr="00F4112C" w:rsidDel="00ED28C0">
          <w:rPr>
            <w:rStyle w:val="WindowOrDialogName"/>
          </w:rPr>
          <w:delText>Projects</w:delText>
        </w:r>
        <w:r w:rsidDel="00ED28C0">
          <w:rPr>
            <w:rStyle w:val="DialogButton"/>
            <w:rFonts w:ascii="Calibri" w:hAnsi="Calibri"/>
            <w:b w:val="0"/>
            <w:spacing w:val="0"/>
            <w:bdr w:val="none" w:sz="0" w:space="0" w:color="auto"/>
            <w:shd w:val="clear" w:color="auto" w:fill="auto"/>
          </w:rPr>
          <w:delText xml:space="preserve"> window, and choosing </w:delText>
        </w:r>
        <w:r w:rsidRPr="00AA3128" w:rsidDel="00ED28C0">
          <w:rPr>
            <w:rStyle w:val="MenuPath"/>
          </w:rPr>
          <w:delText>Set as Main Project</w:delText>
        </w:r>
        <w:r w:rsidDel="00ED28C0">
          <w:rPr>
            <w:rStyle w:val="DialogButton"/>
            <w:rFonts w:ascii="Calibri" w:hAnsi="Calibri"/>
            <w:b w:val="0"/>
            <w:spacing w:val="0"/>
            <w:bdr w:val="none" w:sz="0" w:space="0" w:color="auto"/>
            <w:shd w:val="clear" w:color="auto" w:fill="auto"/>
          </w:rPr>
          <w:delText xml:space="preserve"> in the popup menu. </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rsidDel="00ED28C0" w14:paraId="10921E1F" w14:textId="1EB860C3" w:rsidTr="001458B3">
        <w:trPr>
          <w:del w:id="2821" w:author="Martin Ruppert - M91221" w:date="2019-06-03T23:33:00Z"/>
        </w:trPr>
        <w:tc>
          <w:tcPr>
            <w:tcW w:w="4996" w:type="dxa"/>
            <w:shd w:val="clear" w:color="auto" w:fill="auto"/>
            <w:vAlign w:val="center"/>
          </w:tcPr>
          <w:p w14:paraId="10921E1D" w14:textId="357E3D1A" w:rsidR="00367CD2" w:rsidRPr="001458B3" w:rsidDel="00ED28C0" w:rsidRDefault="005B3261" w:rsidP="003C4041">
            <w:pPr>
              <w:rPr>
                <w:del w:id="2822" w:author="Martin Ruppert - M91221" w:date="2019-06-03T23:33:00Z"/>
              </w:rPr>
            </w:pPr>
            <w:del w:id="2823" w:author="Martin Ruppert - M91221" w:date="2019-06-03T23:33:00Z">
              <w:r w:rsidDel="00ED28C0">
                <w:rPr>
                  <w:noProof/>
                  <w:lang w:eastAsia="en-AU"/>
                </w:rPr>
                <mc:AlternateContent>
                  <mc:Choice Requires="wps">
                    <w:drawing>
                      <wp:anchor distT="0" distB="0" distL="114300" distR="114300" simplePos="0" relativeHeight="251366912"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2C20C" id="Rounded Rectangle 27" o:spid="_x0000_s1026" style="position:absolute;margin-left:242.6pt;margin-top:71.25pt;width:208.6pt;height:22.4pt;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0CFB45FB" w:rsidR="00367CD2" w:rsidRPr="001458B3" w:rsidDel="00ED28C0" w:rsidRDefault="005B3261" w:rsidP="003C4041">
            <w:pPr>
              <w:rPr>
                <w:del w:id="2824" w:author="Martin Ruppert - M91221" w:date="2019-06-03T23:33:00Z"/>
              </w:rPr>
            </w:pPr>
            <w:del w:id="2825" w:author="Martin Ruppert - M91221" w:date="2019-06-03T23:33:00Z">
              <w:r w:rsidRPr="000A5197" w:rsidDel="00ED28C0">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del>
          </w:p>
        </w:tc>
      </w:tr>
    </w:tbl>
    <w:p w14:paraId="10921E20" w14:textId="44185830" w:rsidR="00F24F10" w:rsidDel="00ED28C0" w:rsidRDefault="004D1C3E" w:rsidP="00BC0164">
      <w:pPr>
        <w:pStyle w:val="NumberedList"/>
        <w:rPr>
          <w:del w:id="2826" w:author="Martin Ruppert - M91221" w:date="2019-06-03T23:33:00Z"/>
        </w:rPr>
      </w:pPr>
      <w:del w:id="2827" w:author="Martin Ruppert - M91221" w:date="2019-06-03T23:33:00Z">
        <w:r w:rsidDel="00ED28C0">
          <w:delText>To l</w:delText>
        </w:r>
        <w:r w:rsidR="005F3979" w:rsidDel="00ED28C0">
          <w:delText xml:space="preserve">aunch MHC, </w:delText>
        </w:r>
        <w:r w:rsidDel="00ED28C0">
          <w:delText>choose</w:delText>
        </w:r>
        <w:r w:rsidR="005F3979" w:rsidDel="00ED28C0">
          <w:delText xml:space="preserve"> </w:delText>
        </w:r>
        <w:r w:rsidR="005F3979" w:rsidRPr="005F3979" w:rsidDel="00ED28C0">
          <w:rPr>
            <w:rStyle w:val="MenuPath"/>
          </w:rPr>
          <w:delText>Tools</w:delText>
        </w:r>
        <w:r w:rsidR="005F3979" w:rsidDel="00ED28C0">
          <w:rPr>
            <w:rStyle w:val="MenuPath"/>
          </w:rPr>
          <w:sym w:font="Wingdings 3" w:char="F086"/>
        </w:r>
        <w:r w:rsidR="005F3979" w:rsidRPr="005F3979" w:rsidDel="00ED28C0">
          <w:rPr>
            <w:rStyle w:val="MenuPath"/>
          </w:rPr>
          <w:delText>Embedded</w:delText>
        </w:r>
        <w:r w:rsidR="005F3979" w:rsidDel="00ED28C0">
          <w:rPr>
            <w:rStyle w:val="MenuPath"/>
          </w:rPr>
          <w:sym w:font="Wingdings 3" w:char="F086"/>
        </w:r>
        <w:r w:rsidR="00DD274B" w:rsidRPr="005F3979" w:rsidDel="00ED28C0">
          <w:rPr>
            <w:rStyle w:val="MenuPath"/>
          </w:rPr>
          <w:delText>MPLAB Harmony Configurator</w:delText>
        </w:r>
        <w:r w:rsidDel="00ED28C0">
          <w:delText xml:space="preserve"> in the main menu.</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rsidDel="00ED28C0" w14:paraId="10921E22" w14:textId="4F2312B5" w:rsidTr="001458B3">
        <w:trPr>
          <w:del w:id="2828" w:author="Martin Ruppert - M91221" w:date="2019-06-03T23:33:00Z"/>
        </w:trPr>
        <w:tc>
          <w:tcPr>
            <w:tcW w:w="9993" w:type="dxa"/>
            <w:shd w:val="clear" w:color="auto" w:fill="auto"/>
            <w:vAlign w:val="center"/>
          </w:tcPr>
          <w:p w14:paraId="10921E21" w14:textId="5FEAD610" w:rsidR="00CB4616" w:rsidRPr="001458B3" w:rsidDel="00ED28C0" w:rsidRDefault="005B3261" w:rsidP="003C4041">
            <w:pPr>
              <w:rPr>
                <w:del w:id="2829" w:author="Martin Ruppert - M91221" w:date="2019-06-03T23:33:00Z"/>
              </w:rPr>
            </w:pPr>
            <w:del w:id="2830" w:author="Martin Ruppert - M91221" w:date="2019-06-03T23:33:00Z">
              <w:r w:rsidRPr="000A5197" w:rsidDel="00ED28C0">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p>
        </w:tc>
      </w:tr>
    </w:tbl>
    <w:p w14:paraId="10921E23" w14:textId="084ED3FF" w:rsidR="00DD274B" w:rsidDel="00ED28C0" w:rsidRDefault="00DD274B" w:rsidP="00BC0164">
      <w:pPr>
        <w:pStyle w:val="NumberedList"/>
        <w:rPr>
          <w:del w:id="2831" w:author="Martin Ruppert - M91221" w:date="2019-06-03T23:33:00Z"/>
        </w:rPr>
      </w:pPr>
      <w:del w:id="2832" w:author="Martin Ruppert - M91221" w:date="2019-06-03T23:33:00Z">
        <w:r w:rsidRPr="006D192A" w:rsidDel="00ED28C0">
          <w:delText xml:space="preserve">In the </w:delText>
        </w:r>
        <w:r w:rsidRPr="005F3979" w:rsidDel="00ED28C0">
          <w:rPr>
            <w:rStyle w:val="WindowOrDialogName"/>
          </w:rPr>
          <w:delText>Open Configuration</w:delText>
        </w:r>
        <w:r w:rsidRPr="006D192A" w:rsidDel="00ED28C0">
          <w:delText xml:space="preserve"> dialog</w:delText>
        </w:r>
        <w:r w:rsidR="00BC0164" w:rsidDel="00ED28C0">
          <w:delText xml:space="preserve"> box, make sure the path states </w:delText>
        </w:r>
        <w:r w:rsidR="00BC0164" w:rsidDel="00ED28C0">
          <w:br/>
        </w:r>
        <w:r w:rsidRPr="00582371" w:rsidDel="00ED28C0">
          <w:rPr>
            <w:rStyle w:val="FilePath"/>
          </w:rPr>
          <w:delText>C:\MASTER</w:delText>
        </w:r>
        <w:r w:rsidR="008909EC" w:rsidDel="00ED28C0">
          <w:rPr>
            <w:rStyle w:val="FilePath"/>
          </w:rPr>
          <w:delText>s</w:delText>
        </w:r>
        <w:r w:rsidR="002B682D" w:rsidDel="00ED28C0">
          <w:rPr>
            <w:rStyle w:val="FilePath"/>
          </w:rPr>
          <w:delText>\2107</w:delText>
        </w:r>
        <w:r w:rsidRPr="00582371" w:rsidDel="00ED28C0">
          <w:rPr>
            <w:rStyle w:val="FilePath"/>
          </w:rPr>
          <w:delText>0\</w:delText>
        </w:r>
        <w:r w:rsidR="002B682D" w:rsidDel="00ED28C0">
          <w:rPr>
            <w:rStyle w:val="FilePath"/>
          </w:rPr>
          <w:delText>net1</w:delText>
        </w:r>
        <w:r w:rsidRPr="00582371" w:rsidDel="00ED28C0">
          <w:rPr>
            <w:rStyle w:val="FilePath"/>
          </w:rPr>
          <w:delText>lab2\firmware\src\system_config\default\default.mhc</w:delText>
        </w:r>
        <w:r w:rsidR="00BC0164" w:rsidDel="00ED28C0">
          <w:rPr>
            <w:rStyle w:val="FilePath"/>
          </w:rPr>
          <w:br/>
        </w:r>
        <w:r w:rsidRPr="006D192A" w:rsidDel="00ED28C0">
          <w:delText xml:space="preserve">and click on </w:delText>
        </w:r>
        <w:r w:rsidRPr="005F3979" w:rsidDel="00ED28C0">
          <w:rPr>
            <w:rStyle w:val="DialogButton"/>
          </w:rPr>
          <w:delText>Open</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5" w14:textId="113C2D68" w:rsidTr="001458B3">
        <w:trPr>
          <w:del w:id="2833" w:author="Martin Ruppert - M91221" w:date="2019-06-03T23:33:00Z"/>
        </w:trPr>
        <w:tc>
          <w:tcPr>
            <w:tcW w:w="9016" w:type="dxa"/>
            <w:shd w:val="clear" w:color="auto" w:fill="auto"/>
            <w:vAlign w:val="center"/>
          </w:tcPr>
          <w:p w14:paraId="10921E24" w14:textId="22D645B0" w:rsidR="00CB4616" w:rsidRPr="001458B3" w:rsidDel="00ED28C0" w:rsidRDefault="002B682D" w:rsidP="003C4041">
            <w:pPr>
              <w:rPr>
                <w:del w:id="2834" w:author="Martin Ruppert - M91221" w:date="2019-06-03T23:33:00Z"/>
              </w:rPr>
            </w:pPr>
            <w:del w:id="2835" w:author="Martin Ruppert - M91221" w:date="2019-06-03T23:33:00Z">
              <w:r w:rsidDel="00ED28C0">
                <w:rPr>
                  <w:noProof/>
                  <w:lang w:eastAsia="en-AU"/>
                </w:rPr>
                <mc:AlternateContent>
                  <mc:Choice Requires="wps">
                    <w:drawing>
                      <wp:anchor distT="0" distB="0" distL="114300" distR="114300" simplePos="0" relativeHeight="251428352"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9D4DC" id="Rounded Rectangle 56" o:spid="_x0000_s1026" style="position:absolute;margin-left:297.4pt;margin-top:46pt;width:56.05pt;height:19.6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16064"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952B54" id="Rounded Rectangle 32" o:spid="_x0000_s1026" style="position:absolute;margin-left:4.85pt;margin-top:22.6pt;width:278.3pt;height:21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p>
        </w:tc>
      </w:tr>
    </w:tbl>
    <w:p w14:paraId="10921E26" w14:textId="330708FB"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836" w:author="Martin Ruppert - M91221" w:date="2019-06-03T23:33:00Z"/>
          <w:rFonts w:eastAsia="Times New Roman"/>
          <w:lang w:eastAsia="en-AU"/>
        </w:rPr>
      </w:pPr>
      <w:del w:id="2837" w:author="Martin Ruppert - M91221" w:date="2019-06-03T23:33:00Z">
        <w:r w:rsidDel="00ED28C0">
          <w:br w:type="page"/>
        </w:r>
      </w:del>
    </w:p>
    <w:p w14:paraId="10921E27" w14:textId="6DFCD2D3" w:rsidR="00DD274B" w:rsidRPr="006D192A" w:rsidDel="00ED28C0" w:rsidRDefault="00A04F44" w:rsidP="00BC0164">
      <w:pPr>
        <w:pStyle w:val="NumberedList"/>
        <w:rPr>
          <w:del w:id="2838" w:author="Martin Ruppert - M91221" w:date="2019-06-03T23:33:00Z"/>
        </w:rPr>
      </w:pPr>
      <w:del w:id="2839" w:author="Martin Ruppert - M91221" w:date="2019-06-03T23:33:00Z">
        <w:r w:rsidDel="00ED28C0">
          <w:delText>Expand</w:delText>
        </w:r>
        <w:r w:rsidR="00DD274B" w:rsidRPr="006D192A" w:rsidDel="00ED28C0">
          <w:delText xml:space="preserve"> the </w:delText>
        </w:r>
        <w:r w:rsidR="005F3979" w:rsidDel="00ED28C0">
          <w:rPr>
            <w:rStyle w:val="MHCTree"/>
          </w:rPr>
          <w:delText>Application C</w:delText>
        </w:r>
        <w:r w:rsidR="00DD274B" w:rsidRPr="00144C45" w:rsidDel="00ED28C0">
          <w:rPr>
            <w:rStyle w:val="MHCTree"/>
          </w:rPr>
          <w:delText>onfiguration</w:delText>
        </w:r>
        <w:r w:rsidR="00DD274B" w:rsidRPr="006D192A" w:rsidDel="00ED28C0">
          <w:delText xml:space="preserve"> tree.</w:delText>
        </w:r>
      </w:del>
    </w:p>
    <w:p w14:paraId="10921E28" w14:textId="1DB6F74B" w:rsidR="00DD274B" w:rsidRPr="006D192A" w:rsidDel="00ED28C0" w:rsidRDefault="009D6EED" w:rsidP="00BC0164">
      <w:pPr>
        <w:pStyle w:val="NumberedList"/>
        <w:rPr>
          <w:del w:id="2840" w:author="Martin Ruppert - M91221" w:date="2019-06-03T23:33:00Z"/>
        </w:rPr>
      </w:pPr>
      <w:del w:id="2841" w:author="Martin Ruppert - M91221" w:date="2019-06-03T23:33:00Z">
        <w:r w:rsidRPr="006D192A" w:rsidDel="00ED28C0">
          <w:delText xml:space="preserve">Set the </w:delText>
        </w:r>
        <w:r w:rsidRPr="005F3979" w:rsidDel="00ED28C0">
          <w:rPr>
            <w:rStyle w:val="MHCOption"/>
          </w:rPr>
          <w:delText>Number</w:delText>
        </w:r>
        <w:r w:rsidR="00DD274B" w:rsidRPr="005F3979" w:rsidDel="00ED28C0">
          <w:rPr>
            <w:rStyle w:val="MHCOption"/>
          </w:rPr>
          <w:delText xml:space="preserve"> of Applications</w:delText>
        </w:r>
        <w:r w:rsidR="00DD274B" w:rsidRPr="006D192A" w:rsidDel="00ED28C0">
          <w:delText xml:space="preserve"> option to </w:delText>
        </w:r>
        <w:r w:rsidR="00DD274B" w:rsidRPr="005F3979" w:rsidDel="00ED28C0">
          <w:rPr>
            <w:rStyle w:val="MHCTextBox"/>
          </w:rPr>
          <w:delText>3</w:delText>
        </w:r>
        <w:r w:rsidR="00DD274B" w:rsidRPr="006D192A" w:rsidDel="00ED28C0">
          <w:delText>.</w:delText>
        </w:r>
      </w:del>
    </w:p>
    <w:p w14:paraId="10921E29" w14:textId="14E6203F" w:rsidR="00DD274B" w:rsidDel="00ED28C0" w:rsidRDefault="00F37524" w:rsidP="007E0194">
      <w:pPr>
        <w:pStyle w:val="NumberedList"/>
        <w:rPr>
          <w:del w:id="2842" w:author="Martin Ruppert - M91221" w:date="2019-06-03T23:33:00Z"/>
        </w:rPr>
      </w:pPr>
      <w:bookmarkStart w:id="2843" w:name="_Ref458191612"/>
      <w:del w:id="2844" w:author="Martin Ruppert - M91221" w:date="2019-06-03T23:33:00Z">
        <w:r w:rsidDel="00ED28C0">
          <w:delText xml:space="preserve">Expand both Application </w:delText>
        </w:r>
        <w:r w:rsidR="00F526F6" w:rsidDel="00ED28C0">
          <w:delText>1</w:delText>
        </w:r>
        <w:r w:rsidDel="00ED28C0">
          <w:delText xml:space="preserve"> and </w:delText>
        </w:r>
        <w:r w:rsidR="00F526F6" w:rsidDel="00ED28C0">
          <w:delText>2</w:delText>
        </w:r>
        <w:r w:rsidR="00A35444" w:rsidDel="00ED28C0">
          <w:delText xml:space="preserve"> Configuration trees</w:delText>
        </w:r>
        <w:r w:rsidR="007E0194" w:rsidDel="00ED28C0">
          <w:delText xml:space="preserve">, and set the </w:delText>
        </w:r>
        <w:r w:rsidR="005F3979" w:rsidRPr="005F3979" w:rsidDel="00ED28C0">
          <w:rPr>
            <w:rStyle w:val="MHCOption"/>
          </w:rPr>
          <w:delText>A</w:delText>
        </w:r>
        <w:r w:rsidR="007E0194" w:rsidRPr="005F3979" w:rsidDel="00ED28C0">
          <w:rPr>
            <w:rStyle w:val="MHCOption"/>
          </w:rPr>
          <w:delText xml:space="preserve">pplication </w:delText>
        </w:r>
        <w:r w:rsidR="005F3979" w:rsidRPr="005F3979" w:rsidDel="00ED28C0">
          <w:rPr>
            <w:rStyle w:val="MHCOption"/>
          </w:rPr>
          <w:delText>N</w:delText>
        </w:r>
        <w:r w:rsidR="007E0194" w:rsidRPr="005F3979" w:rsidDel="00ED28C0">
          <w:rPr>
            <w:rStyle w:val="MHCOption"/>
          </w:rPr>
          <w:delText>ame</w:delText>
        </w:r>
        <w:r w:rsidR="007E0194" w:rsidDel="00ED28C0">
          <w:delText xml:space="preserve"> option to</w:delText>
        </w:r>
        <w:r w:rsidR="00DD274B" w:rsidRPr="006D192A" w:rsidDel="00ED28C0">
          <w:delText xml:space="preserve"> </w:delText>
        </w:r>
        <w:r w:rsidR="00DD274B" w:rsidRPr="005F3979" w:rsidDel="00ED28C0">
          <w:rPr>
            <w:rStyle w:val="MHCTextBox"/>
          </w:rPr>
          <w:delText>buttoncontrol</w:delText>
        </w:r>
        <w:r w:rsidR="007E0194" w:rsidDel="00ED28C0">
          <w:delText xml:space="preserve"> for Applicat</w:delText>
        </w:r>
        <w:r w:rsidR="00F526F6" w:rsidDel="00ED28C0">
          <w:delText>ion 1</w:delText>
        </w:r>
        <w:r w:rsidR="007E0194" w:rsidDel="00ED28C0">
          <w:delText xml:space="preserve">, and </w:delText>
        </w:r>
        <w:r w:rsidR="00DD274B" w:rsidRPr="005F3979" w:rsidDel="00ED28C0">
          <w:rPr>
            <w:rStyle w:val="MHCTextBox"/>
          </w:rPr>
          <w:delText>networkcoms</w:delText>
        </w:r>
        <w:r w:rsidDel="00ED28C0">
          <w:delText xml:space="preserve"> for Application </w:delText>
        </w:r>
        <w:r w:rsidR="00F526F6" w:rsidDel="00ED28C0">
          <w:delText>2</w:delText>
        </w:r>
        <w:r w:rsidR="007E0194" w:rsidDel="00ED28C0">
          <w:delText>.</w:delText>
        </w:r>
        <w:bookmarkEnd w:id="2843"/>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B" w14:textId="31FCA811" w:rsidTr="001458B3">
        <w:trPr>
          <w:del w:id="2845" w:author="Martin Ruppert - M91221" w:date="2019-06-03T23:33:00Z"/>
        </w:trPr>
        <w:tc>
          <w:tcPr>
            <w:tcW w:w="9016" w:type="dxa"/>
            <w:shd w:val="clear" w:color="auto" w:fill="auto"/>
            <w:vAlign w:val="center"/>
          </w:tcPr>
          <w:p w14:paraId="10921E2A" w14:textId="31FF80CB" w:rsidR="00CB4616" w:rsidRPr="001458B3" w:rsidDel="00ED28C0" w:rsidRDefault="005B3261" w:rsidP="006C41BD">
            <w:pPr>
              <w:rPr>
                <w:del w:id="2846" w:author="Martin Ruppert - M91221" w:date="2019-06-03T23:33:00Z"/>
              </w:rPr>
            </w:pPr>
            <w:del w:id="2847" w:author="Martin Ruppert - M91221" w:date="2019-06-03T23:33:00Z">
              <w:r w:rsidDel="00ED28C0">
                <w:rPr>
                  <w:noProof/>
                  <w:lang w:eastAsia="en-AU"/>
                </w:rPr>
                <mc:AlternateContent>
                  <mc:Choice Requires="wps">
                    <w:drawing>
                      <wp:anchor distT="0" distB="0" distL="114300" distR="114300" simplePos="0" relativeHeight="25126860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7F85F6" id="Rounded Rectangle 234" o:spid="_x0000_s1026" style="position:absolute;margin-left:25.9pt;margin-top:183.25pt;width:280pt;height:22.4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56320"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01EC8B" id="Rounded Rectangle 233" o:spid="_x0000_s1026" style="position:absolute;margin-left:25.85pt;margin-top:121.35pt;width:280pt;height:22.4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44032"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CA1EA" id="Rounded Rectangle 232" o:spid="_x0000_s1026" style="position:absolute;margin-left:15.5pt;margin-top:21.85pt;width:163.9pt;height:19.25p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44C8501E" w:rsidR="00443848" w:rsidDel="00ED28C0" w:rsidRDefault="00443848" w:rsidP="00A04F44">
      <w:pPr>
        <w:rPr>
          <w:del w:id="2848" w:author="Martin Ruppert - M91221" w:date="2019-06-03T23:33:00Z"/>
        </w:rPr>
      </w:pPr>
    </w:p>
    <w:p w14:paraId="10921E2D" w14:textId="19A8D7A4" w:rsidR="002B682D" w:rsidDel="00ED28C0" w:rsidRDefault="002B682D">
      <w:pPr>
        <w:tabs>
          <w:tab w:val="clear" w:pos="284"/>
          <w:tab w:val="clear" w:pos="567"/>
          <w:tab w:val="clear" w:pos="851"/>
          <w:tab w:val="clear" w:pos="1134"/>
          <w:tab w:val="clear" w:pos="1418"/>
          <w:tab w:val="clear" w:pos="1701"/>
          <w:tab w:val="clear" w:pos="1985"/>
          <w:tab w:val="clear" w:pos="2268"/>
        </w:tabs>
        <w:spacing w:line="240" w:lineRule="auto"/>
        <w:rPr>
          <w:del w:id="2849" w:author="Martin Ruppert - M91221" w:date="2019-06-03T23:33:00Z"/>
          <w:rFonts w:ascii="Arial" w:eastAsia="Times New Roman" w:hAnsi="Arial"/>
          <w:b/>
          <w:color w:val="2E74B5"/>
          <w:sz w:val="28"/>
          <w:szCs w:val="26"/>
        </w:rPr>
      </w:pPr>
      <w:del w:id="2850" w:author="Martin Ruppert - M91221" w:date="2019-06-03T23:33:00Z">
        <w:r w:rsidDel="00ED28C0">
          <w:br w:type="page"/>
        </w:r>
      </w:del>
    </w:p>
    <w:p w14:paraId="10921E2E" w14:textId="0F852B9C" w:rsidR="009D2E57" w:rsidDel="00ED28C0" w:rsidRDefault="009D2E57" w:rsidP="00FC25A3">
      <w:pPr>
        <w:pStyle w:val="Heading2"/>
        <w:rPr>
          <w:del w:id="2851" w:author="Martin Ruppert - M91221" w:date="2019-06-03T23:33:00Z"/>
        </w:rPr>
      </w:pPr>
      <w:bookmarkStart w:id="2852" w:name="_Toc488278787"/>
      <w:del w:id="2853" w:author="Martin Ruppert - M91221" w:date="2019-06-03T23:33:00Z">
        <w:r w:rsidDel="00ED28C0">
          <w:delText>MHC: DHCP Server Configuration</w:delText>
        </w:r>
        <w:bookmarkEnd w:id="2852"/>
      </w:del>
    </w:p>
    <w:p w14:paraId="10921E2F" w14:textId="2C06EBD5" w:rsidR="00342677" w:rsidDel="00ED28C0" w:rsidRDefault="00AA3128" w:rsidP="00795089">
      <w:pPr>
        <w:rPr>
          <w:del w:id="2854" w:author="Martin Ruppert - M91221" w:date="2019-06-03T23:33:00Z"/>
        </w:rPr>
      </w:pPr>
      <w:del w:id="2855" w:author="Martin Ruppert - M91221" w:date="2019-06-03T23:33:00Z">
        <w:r w:rsidDel="00ED28C0">
          <w:delText>The DHCP Server is required for testing the Call Button Controller directly with your PC</w:delText>
        </w:r>
        <w:r w:rsidR="00FC5B60" w:rsidDel="00ED28C0">
          <w:delText xml:space="preserve">. You will be creating an isolated host to host network that consists of two devices, the PIC32MZ EF Stater Kit and the PC. The DHCP Server is required in this network </w:delText>
        </w:r>
        <w:r w:rsidR="00342677" w:rsidDel="00ED28C0">
          <w:delText xml:space="preserve">setup to allow the PIC32 to assign an IP Address to the PC. </w:delText>
        </w:r>
      </w:del>
    </w:p>
    <w:p w14:paraId="10921E30" w14:textId="7082B419" w:rsidR="00E76EA7" w:rsidDel="00ED28C0" w:rsidRDefault="00E76EA7" w:rsidP="00342677">
      <w:pPr>
        <w:pStyle w:val="NumberedList"/>
        <w:rPr>
          <w:del w:id="2856" w:author="Martin Ruppert - M91221" w:date="2019-06-03T23:33:00Z"/>
        </w:rPr>
      </w:pPr>
      <w:del w:id="2857" w:author="Martin Ruppert - M91221" w:date="2019-06-03T23:33:00Z">
        <w:r w:rsidDel="00ED28C0">
          <w:delText xml:space="preserve">Expand the following tree: </w:delText>
        </w:r>
        <w:r w:rsidRPr="001E2346" w:rsidDel="00ED28C0">
          <w:rPr>
            <w:rStyle w:val="MHCTree"/>
          </w:rPr>
          <w:delText>Harmony Framework Configuration</w:delText>
        </w:r>
        <w:r w:rsidDel="00ED28C0">
          <w:rPr>
            <w:rStyle w:val="MHCTree"/>
          </w:rPr>
          <w:sym w:font="Wingdings 3" w:char="F086"/>
        </w:r>
        <w:r w:rsidRPr="001E2346" w:rsidDel="00ED28C0">
          <w:rPr>
            <w:rStyle w:val="MHCTree"/>
          </w:rPr>
          <w:delText>TCPIP Stack</w:delText>
        </w:r>
        <w:r w:rsidDel="00ED28C0">
          <w:delText>.</w:delText>
        </w:r>
      </w:del>
    </w:p>
    <w:p w14:paraId="10921E31" w14:textId="5784195A" w:rsidR="00E76EA7" w:rsidDel="00ED28C0" w:rsidRDefault="00E76EA7" w:rsidP="00E76EA7">
      <w:pPr>
        <w:pStyle w:val="NumberedList"/>
        <w:rPr>
          <w:del w:id="2858" w:author="Martin Ruppert - M91221" w:date="2019-06-03T23:33:00Z"/>
        </w:rPr>
      </w:pPr>
      <w:del w:id="2859" w:author="Martin Ruppert - M91221" w:date="2019-06-03T23:33:00Z">
        <w:r w:rsidDel="00ED28C0">
          <w:delText xml:space="preserve">Check the </w:delText>
        </w:r>
        <w:r w:rsidRPr="001E2346" w:rsidDel="00ED28C0">
          <w:rPr>
            <w:rStyle w:val="MHCOption"/>
          </w:rPr>
          <w:delText>DHCP Server</w:delText>
        </w:r>
        <w:r w:rsidDel="00ED28C0">
          <w:delText xml:space="preserve"> </w:delText>
        </w:r>
        <w:r w:rsidR="00A35444" w:rsidDel="00ED28C0">
          <w:delText>option</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ED28C0" w14:paraId="10921E33" w14:textId="1509DE8F" w:rsidTr="001458B3">
        <w:trPr>
          <w:del w:id="2860" w:author="Martin Ruppert - M91221" w:date="2019-06-03T23:33:00Z"/>
        </w:trPr>
        <w:tc>
          <w:tcPr>
            <w:tcW w:w="9638" w:type="dxa"/>
            <w:shd w:val="clear" w:color="auto" w:fill="auto"/>
            <w:vAlign w:val="center"/>
          </w:tcPr>
          <w:p w14:paraId="10921E32" w14:textId="52B56C55" w:rsidR="00303911" w:rsidRPr="001458B3" w:rsidDel="00ED28C0" w:rsidRDefault="005B3261" w:rsidP="001458B3">
            <w:pPr>
              <w:pStyle w:val="NumberedList"/>
              <w:numPr>
                <w:ilvl w:val="0"/>
                <w:numId w:val="0"/>
              </w:numPr>
              <w:rPr>
                <w:del w:id="2861" w:author="Martin Ruppert - M91221" w:date="2019-06-03T23:33:00Z"/>
              </w:rPr>
            </w:pPr>
            <w:del w:id="2862" w:author="Martin Ruppert - M91221" w:date="2019-06-03T23:33:00Z">
              <w:r w:rsidDel="00ED28C0">
                <w:rPr>
                  <w:noProof/>
                </w:rPr>
                <mc:AlternateContent>
                  <mc:Choice Requires="wps">
                    <w:drawing>
                      <wp:anchor distT="0" distB="0" distL="114300" distR="114300" simplePos="0" relativeHeight="251280896"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1C833" id="Rounded Rectangle 237" o:spid="_x0000_s1026" style="position:absolute;margin-left:7.35pt;margin-top:224.1pt;width:79.9pt;height:21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21F18867" w:rsidR="00795089" w:rsidDel="00ED28C0" w:rsidRDefault="00795089" w:rsidP="00E76EA7">
      <w:pPr>
        <w:pStyle w:val="NumberedList"/>
        <w:rPr>
          <w:del w:id="2863" w:author="Martin Ruppert - M91221" w:date="2019-06-03T23:33:00Z"/>
        </w:rPr>
      </w:pPr>
      <w:del w:id="2864" w:author="Martin Ruppert - M91221" w:date="2019-06-03T23:33:00Z">
        <w:r w:rsidDel="00ED28C0">
          <w:delText xml:space="preserve">Set the </w:delText>
        </w:r>
        <w:r w:rsidRPr="00795089" w:rsidDel="00ED28C0">
          <w:rPr>
            <w:rStyle w:val="MHCOption"/>
          </w:rPr>
          <w:delText>Maximum Number of Entries in Lease Table</w:delText>
        </w:r>
        <w:r w:rsidDel="00ED28C0">
          <w:delText xml:space="preserve"> to </w:delText>
        </w:r>
        <w:r w:rsidRPr="00240D57" w:rsidDel="00ED28C0">
          <w:rPr>
            <w:rStyle w:val="MHCTextBox"/>
          </w:rPr>
          <w:delText>1</w:delText>
        </w:r>
        <w:r w:rsidDel="00ED28C0">
          <w:delText>.</w:delText>
        </w:r>
      </w:del>
    </w:p>
    <w:p w14:paraId="10921E35" w14:textId="0B7E33F8" w:rsidR="00E76EA7" w:rsidDel="00ED28C0" w:rsidRDefault="00E76EA7" w:rsidP="00E76EA7">
      <w:pPr>
        <w:pStyle w:val="NumberedList"/>
        <w:rPr>
          <w:del w:id="2865" w:author="Martin Ruppert - M91221" w:date="2019-06-03T23:33:00Z"/>
        </w:rPr>
      </w:pPr>
      <w:del w:id="2866" w:author="Martin Ruppert - M91221" w:date="2019-06-03T23:33:00Z">
        <w:r w:rsidDel="00ED28C0">
          <w:delText xml:space="preserve">Expand the </w:delText>
        </w:r>
        <w:r w:rsidRPr="001E2346" w:rsidDel="00ED28C0">
          <w:rPr>
            <w:rStyle w:val="MHCOption"/>
          </w:rPr>
          <w:delText>DHCP Server</w:delText>
        </w:r>
        <w:r w:rsidR="001E106A" w:rsidDel="00ED28C0">
          <w:rPr>
            <w:rStyle w:val="MHCOption"/>
          </w:rPr>
          <w:delText xml:space="preserve"> Instance 0</w:delText>
        </w:r>
        <w:r w:rsidDel="00ED28C0">
          <w:delText xml:space="preserve"> option. You will see a number of options for the DHCP Server including the IP Address of the server which</w:delText>
        </w:r>
        <w:r w:rsidR="00A26334" w:rsidDel="00ED28C0">
          <w:delText xml:space="preserve"> by default </w:delText>
        </w:r>
        <w:r w:rsidDel="00ED28C0">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7" w14:textId="6C59ADCA" w:rsidTr="001458B3">
        <w:trPr>
          <w:del w:id="2867" w:author="Martin Ruppert - M91221" w:date="2019-06-03T23:33:00Z"/>
        </w:trPr>
        <w:tc>
          <w:tcPr>
            <w:tcW w:w="9026" w:type="dxa"/>
            <w:shd w:val="clear" w:color="auto" w:fill="auto"/>
            <w:vAlign w:val="center"/>
          </w:tcPr>
          <w:p w14:paraId="10921E36" w14:textId="6D8D99FF" w:rsidR="00E76EA7" w:rsidRPr="001458B3" w:rsidDel="00ED28C0" w:rsidRDefault="005B3261" w:rsidP="006C41BD">
            <w:pPr>
              <w:rPr>
                <w:del w:id="2868" w:author="Martin Ruppert - M91221" w:date="2019-06-03T23:33:00Z"/>
              </w:rPr>
            </w:pPr>
            <w:del w:id="2869" w:author="Martin Ruppert - M91221" w:date="2019-06-03T23:33:00Z">
              <w:r w:rsidDel="00ED28C0">
                <w:rPr>
                  <w:noProof/>
                  <w:lang w:eastAsia="en-AU"/>
                </w:rPr>
                <mc:AlternateContent>
                  <mc:Choice Requires="wps">
                    <w:drawing>
                      <wp:anchor distT="0" distB="0" distL="114300" distR="114300" simplePos="0" relativeHeight="251293184"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1045E" id="Rounded Rectangle 80" o:spid="_x0000_s1026" style="position:absolute;margin-left:21.35pt;margin-top:21.95pt;width:250.6pt;height:19.6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24F083B6" w:rsidR="00303911" w:rsidDel="00ED28C0" w:rsidRDefault="00E76EA7" w:rsidP="00303911">
      <w:pPr>
        <w:ind w:left="567"/>
        <w:rPr>
          <w:del w:id="2870" w:author="Martin Ruppert - M91221" w:date="2019-06-03T23:33:00Z"/>
        </w:rPr>
      </w:pPr>
      <w:del w:id="2871" w:author="Martin Ruppert - M91221" w:date="2019-06-03T23:33:00Z">
        <w:r w:rsidDel="00ED28C0">
          <w:delText xml:space="preserve">The </w:delText>
        </w:r>
        <w:r w:rsidRPr="009A2EAB" w:rsidDel="00ED28C0">
          <w:rPr>
            <w:rStyle w:val="MHCOption"/>
          </w:rPr>
          <w:delText>Interface Index for the DHCP Server</w:delText>
        </w:r>
        <w:r w:rsidDel="00ED28C0">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39F9B29C"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872" w:author="Martin Ruppert - M91221" w:date="2019-06-03T23:33:00Z"/>
          <w:rFonts w:eastAsia="Times New Roman"/>
          <w:lang w:eastAsia="en-AU"/>
        </w:rPr>
      </w:pPr>
    </w:p>
    <w:p w14:paraId="10921E3A" w14:textId="3E7E7451" w:rsidR="00A26334" w:rsidDel="00ED28C0" w:rsidRDefault="00E76EA7" w:rsidP="00303911">
      <w:pPr>
        <w:pStyle w:val="NumberedList"/>
        <w:rPr>
          <w:del w:id="2873" w:author="Martin Ruppert - M91221" w:date="2019-06-03T23:33:00Z"/>
        </w:rPr>
      </w:pPr>
      <w:del w:id="2874" w:author="Martin Ruppert - M91221" w:date="2019-06-03T23:33:00Z">
        <w:r w:rsidDel="00ED28C0">
          <w:delText xml:space="preserve">Expand the </w:delText>
        </w:r>
        <w:r w:rsidRPr="001E2346" w:rsidDel="00ED28C0">
          <w:rPr>
            <w:rStyle w:val="MHCTree"/>
          </w:rPr>
          <w:delText>Network Configuration 0</w:delText>
        </w:r>
        <w:r w:rsidR="00A26334" w:rsidDel="00ED28C0">
          <w:delText xml:space="preserve"> tree.</w:delText>
        </w:r>
      </w:del>
    </w:p>
    <w:p w14:paraId="10921E3B" w14:textId="1B94CADF" w:rsidR="00E76EA7" w:rsidDel="00ED28C0" w:rsidRDefault="00E76EA7" w:rsidP="00303911">
      <w:pPr>
        <w:pStyle w:val="NumberedList"/>
        <w:rPr>
          <w:del w:id="2875" w:author="Martin Ruppert - M91221" w:date="2019-06-03T23:33:00Z"/>
        </w:rPr>
      </w:pPr>
      <w:del w:id="2876" w:author="Martin Ruppert - M91221" w:date="2019-06-03T23:33:00Z">
        <w:r w:rsidDel="00ED28C0">
          <w:delText>Change the following options to the values given:</w:delText>
        </w:r>
        <w:r w:rsidDel="00ED28C0">
          <w:br/>
        </w:r>
        <w:r w:rsidRPr="009A2EAB" w:rsidDel="00ED28C0">
          <w:rPr>
            <w:rStyle w:val="MHCOption"/>
          </w:rPr>
          <w:delText>IP Address</w:delText>
        </w:r>
        <w:r w:rsidDel="00ED28C0">
          <w:delText xml:space="preserve">: </w:delText>
        </w:r>
        <w:r w:rsidRPr="009C013C" w:rsidDel="00ED28C0">
          <w:rPr>
            <w:rStyle w:val="MHCTextBox"/>
          </w:rPr>
          <w:delText>192.168.1.1</w:delText>
        </w:r>
        <w:r w:rsidDel="00ED28C0">
          <w:br/>
        </w:r>
        <w:r w:rsidRPr="009A2EAB" w:rsidDel="00ED28C0">
          <w:rPr>
            <w:rStyle w:val="MHCOption"/>
          </w:rPr>
          <w:delText>Default Gateway</w:delText>
        </w:r>
        <w:r w:rsidDel="00ED28C0">
          <w:delText xml:space="preserve">: </w:delText>
        </w:r>
        <w:r w:rsidRPr="009C013C" w:rsidDel="00ED28C0">
          <w:rPr>
            <w:rStyle w:val="MHCTextBox"/>
          </w:rPr>
          <w:delText>192.168.1.1</w:delText>
        </w:r>
        <w:r w:rsidDel="00ED28C0">
          <w:br/>
        </w:r>
        <w:r w:rsidRPr="009A2EAB" w:rsidDel="00ED28C0">
          <w:rPr>
            <w:rStyle w:val="MHCOption"/>
          </w:rPr>
          <w:delText>Primary DNS</w:delText>
        </w:r>
        <w:r w:rsidDel="00ED28C0">
          <w:delText xml:space="preserve">: </w:delText>
        </w:r>
        <w:r w:rsidRPr="009C013C" w:rsidDel="00ED28C0">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D" w14:textId="1B5CBD06" w:rsidTr="001458B3">
        <w:trPr>
          <w:del w:id="2877" w:author="Martin Ruppert - M91221" w:date="2019-06-03T23:33:00Z"/>
        </w:trPr>
        <w:tc>
          <w:tcPr>
            <w:tcW w:w="9026" w:type="dxa"/>
            <w:shd w:val="clear" w:color="auto" w:fill="auto"/>
            <w:vAlign w:val="center"/>
          </w:tcPr>
          <w:p w14:paraId="10921E3C" w14:textId="5463FFE4" w:rsidR="00E76EA7" w:rsidRPr="001458B3" w:rsidDel="00ED28C0" w:rsidRDefault="00602D1A" w:rsidP="006C41BD">
            <w:pPr>
              <w:rPr>
                <w:del w:id="2878" w:author="Martin Ruppert - M91221" w:date="2019-06-03T23:33:00Z"/>
              </w:rPr>
            </w:pPr>
            <w:del w:id="2879" w:author="Martin Ruppert - M91221" w:date="2019-06-03T23:33:00Z">
              <w:r w:rsidDel="00ED28C0">
                <w:rPr>
                  <w:noProof/>
                  <w:lang w:eastAsia="en-AU"/>
                </w:rPr>
                <mc:AlternateContent>
                  <mc:Choice Requires="wps">
                    <w:drawing>
                      <wp:anchor distT="0" distB="0" distL="114300" distR="114300" simplePos="0" relativeHeight="251317760"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447AA" id="Rounded Rectangle 159" o:spid="_x0000_s1026" style="position:absolute;margin-left:26.55pt;margin-top:122.7pt;width:131.6pt;height:19.6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05472"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4AA8A" id="Rounded Rectangle 158" o:spid="_x0000_s1026" style="position:absolute;margin-left:26.6pt;margin-top:148.2pt;width:131.6pt;height:30.8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4FCC57EF" w:rsidR="00164E0C" w:rsidDel="00ED28C0" w:rsidRDefault="00164E0C" w:rsidP="00795089">
      <w:pPr>
        <w:ind w:left="567"/>
        <w:rPr>
          <w:del w:id="2880" w:author="Martin Ruppert - M91221" w:date="2019-06-03T23:33: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ED28C0" w14:paraId="10921E40" w14:textId="49A16163" w:rsidTr="001458B3">
        <w:trPr>
          <w:del w:id="2881" w:author="Martin Ruppert - M91221" w:date="2019-06-03T23:33:00Z"/>
        </w:trPr>
        <w:tc>
          <w:tcPr>
            <w:tcW w:w="10541" w:type="dxa"/>
            <w:shd w:val="clear" w:color="auto" w:fill="auto"/>
          </w:tcPr>
          <w:p w14:paraId="10921E3F" w14:textId="76482ADD" w:rsidR="00164E0C" w:rsidRPr="001458B3" w:rsidDel="00ED28C0" w:rsidRDefault="00164E0C" w:rsidP="00A26334">
            <w:pPr>
              <w:rPr>
                <w:del w:id="2882" w:author="Martin Ruppert - M91221" w:date="2019-06-03T23:33:00Z"/>
                <w:b/>
              </w:rPr>
            </w:pPr>
            <w:del w:id="2883" w:author="Martin Ruppert - M91221" w:date="2019-06-03T23:33:00Z">
              <w:r w:rsidRPr="001458B3" w:rsidDel="00ED28C0">
                <w:rPr>
                  <w:b/>
                </w:rPr>
                <w:delText xml:space="preserve">While the DHCP Server and DHCP Client modules are now </w:delText>
              </w:r>
              <w:r w:rsidR="00A26334" w:rsidDel="00ED28C0">
                <w:rPr>
                  <w:b/>
                </w:rPr>
                <w:delText>added to</w:delText>
              </w:r>
              <w:r w:rsidRPr="001458B3" w:rsidDel="00ED28C0">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4F21EB9B" w:rsidR="00C91BB8" w:rsidDel="00ED28C0" w:rsidRDefault="00C91BB8" w:rsidP="00795089">
      <w:pPr>
        <w:ind w:left="567"/>
        <w:rPr>
          <w:del w:id="2884" w:author="Martin Ruppert - M91221" w:date="2019-06-03T23:33:00Z"/>
        </w:rPr>
      </w:pPr>
    </w:p>
    <w:p w14:paraId="10921E42" w14:textId="03D15D8A" w:rsidR="00447282" w:rsidDel="00ED28C0" w:rsidRDefault="00C91BB8" w:rsidP="00447282">
      <w:pPr>
        <w:ind w:left="567"/>
        <w:rPr>
          <w:del w:id="2885" w:author="Martin Ruppert - M91221" w:date="2019-06-03T23:33:00Z"/>
        </w:rPr>
      </w:pPr>
      <w:del w:id="2886" w:author="Martin Ruppert - M91221" w:date="2019-06-03T23:33:00Z">
        <w:r w:rsidDel="00ED28C0">
          <w:delText xml:space="preserve">To prevent network conflicts, the DHCP Server should always be </w:delText>
        </w:r>
        <w:r w:rsidRPr="00C91BB8" w:rsidDel="00ED28C0">
          <w:rPr>
            <w:b/>
          </w:rPr>
          <w:delText>disabled</w:delText>
        </w:r>
        <w:r w:rsidDel="00ED28C0">
          <w:delText xml:space="preserve"> if the PIC32 is connecting to a network that alr</w:delText>
        </w:r>
        <w:r w:rsidR="00447282" w:rsidDel="00ED28C0">
          <w:delText>eady has an active DHCP Server.</w:delText>
        </w:r>
      </w:del>
    </w:p>
    <w:p w14:paraId="10921E43" w14:textId="11FE2538" w:rsidR="00447282" w:rsidDel="00ED28C0" w:rsidRDefault="00447282" w:rsidP="00447282">
      <w:pPr>
        <w:ind w:left="567"/>
        <w:rPr>
          <w:del w:id="2887" w:author="Martin Ruppert - M91221" w:date="2019-06-03T23:33:00Z"/>
        </w:rPr>
      </w:pPr>
    </w:p>
    <w:p w14:paraId="10921E44" w14:textId="4579E682" w:rsidR="009D2E57" w:rsidRPr="009D2E57" w:rsidDel="00ED28C0" w:rsidRDefault="009D2E57" w:rsidP="00FC25A3">
      <w:pPr>
        <w:pStyle w:val="Heading2"/>
        <w:rPr>
          <w:del w:id="2888" w:author="Martin Ruppert - M91221" w:date="2019-06-03T23:33:00Z"/>
        </w:rPr>
      </w:pPr>
      <w:bookmarkStart w:id="2889" w:name="_Toc488278788"/>
      <w:del w:id="2890" w:author="Martin Ruppert - M91221" w:date="2019-06-03T23:33:00Z">
        <w:r w:rsidDel="00ED28C0">
          <w:delText>MHC: Setting the Host Name</w:delText>
        </w:r>
        <w:bookmarkEnd w:id="2889"/>
      </w:del>
    </w:p>
    <w:p w14:paraId="10921E45" w14:textId="37F815FD" w:rsidR="00164E0C" w:rsidDel="00ED28C0" w:rsidRDefault="00873937" w:rsidP="009D2E57">
      <w:pPr>
        <w:rPr>
          <w:del w:id="2891" w:author="Martin Ruppert - M91221" w:date="2019-06-03T23:33:00Z"/>
        </w:rPr>
      </w:pPr>
      <w:del w:id="2892" w:author="Martin Ruppert - M91221" w:date="2019-06-03T23:33:00Z">
        <w:r w:rsidDel="00ED28C0">
          <w:delText>The Lab 2</w:delText>
        </w:r>
        <w:r w:rsidR="00C91BB8" w:rsidDel="00ED28C0">
          <w:delText xml:space="preserve"> project</w:delText>
        </w:r>
        <w:r w:rsidDel="00ED28C0">
          <w:delText xml:space="preserve"> </w:delText>
        </w:r>
        <w:r w:rsidR="00240D57" w:rsidDel="00ED28C0">
          <w:delText>has</w:delText>
        </w:r>
        <w:r w:rsidR="00C91BB8" w:rsidDel="00ED28C0">
          <w:delText xml:space="preserve"> been</w:delText>
        </w:r>
        <w:r w:rsidR="00240D57" w:rsidDel="00ED28C0">
          <w:delText xml:space="preserve"> pre-</w:delText>
        </w:r>
        <w:r w:rsidR="00C91BB8" w:rsidDel="00ED28C0">
          <w:delText xml:space="preserve">configured with </w:delText>
        </w:r>
        <w:r w:rsidDel="00ED28C0">
          <w:delText xml:space="preserve">the </w:delText>
        </w:r>
        <w:r w:rsidRPr="00C91BB8" w:rsidDel="00ED28C0">
          <w:rPr>
            <w:i/>
          </w:rPr>
          <w:delText>Microchip1989</w:delText>
        </w:r>
        <w:r w:rsidR="00C91BB8" w:rsidDel="00ED28C0">
          <w:delText xml:space="preserve"> H</w:delText>
        </w:r>
        <w:r w:rsidDel="00ED28C0">
          <w:delText xml:space="preserve">ost </w:delText>
        </w:r>
        <w:r w:rsidR="00C91BB8" w:rsidDel="00ED28C0">
          <w:delText>N</w:delText>
        </w:r>
        <w:r w:rsidDel="00ED28C0">
          <w:delText xml:space="preserve">ame. </w:delText>
        </w:r>
      </w:del>
    </w:p>
    <w:p w14:paraId="10921E46" w14:textId="55A7EEC4" w:rsidR="009D2E57" w:rsidDel="00ED28C0" w:rsidRDefault="00873937" w:rsidP="009D2E57">
      <w:pPr>
        <w:rPr>
          <w:del w:id="2893" w:author="Martin Ruppert - M91221" w:date="2019-06-03T23:33:00Z"/>
        </w:rPr>
      </w:pPr>
      <w:del w:id="2894" w:author="Martin Ruppert - M91221" w:date="2019-06-03T23:33:00Z">
        <w:r w:rsidDel="00ED28C0">
          <w:delText xml:space="preserve">You will need </w:delText>
        </w:r>
        <w:r w:rsidR="00DA088D" w:rsidDel="00ED28C0">
          <w:delText xml:space="preserve">to </w:delText>
        </w:r>
        <w:r w:rsidR="00C91BB8" w:rsidDel="00ED28C0">
          <w:delText>change the H</w:delText>
        </w:r>
        <w:r w:rsidR="00DA088D" w:rsidDel="00ED28C0">
          <w:delText xml:space="preserve">ost </w:delText>
        </w:r>
        <w:r w:rsidR="00C91BB8" w:rsidDel="00ED28C0">
          <w:delText>N</w:delText>
        </w:r>
        <w:r w:rsidR="00DA088D" w:rsidDel="00ED28C0">
          <w:delText>ame as per L</w:delText>
        </w:r>
        <w:r w:rsidDel="00ED28C0">
          <w:delText xml:space="preserve">ab 1. </w:delText>
        </w:r>
      </w:del>
    </w:p>
    <w:p w14:paraId="10921E47" w14:textId="738B9FF7" w:rsidR="009D2E57" w:rsidDel="00ED28C0" w:rsidRDefault="009D2E57" w:rsidP="009D2E57">
      <w:pPr>
        <w:pStyle w:val="NumberedList"/>
        <w:rPr>
          <w:del w:id="2895" w:author="Martin Ruppert - M91221" w:date="2019-06-03T23:33:00Z"/>
        </w:rPr>
      </w:pPr>
      <w:del w:id="2896" w:author="Martin Ruppert - M91221" w:date="2019-06-03T23:33:00Z">
        <w:r w:rsidDel="00ED28C0">
          <w:delText xml:space="preserve">In the </w:delText>
        </w:r>
        <w:r w:rsidRPr="00090E10" w:rsidDel="00ED28C0">
          <w:rPr>
            <w:rStyle w:val="MHCTree"/>
          </w:rPr>
          <w:delText>Network Configuration 0</w:delText>
        </w:r>
        <w:r w:rsidRPr="00090E10" w:rsidDel="00ED28C0">
          <w:delText xml:space="preserve"> tree</w:delText>
        </w:r>
        <w:r w:rsidR="001E106A" w:rsidDel="00ED28C0">
          <w:delText xml:space="preserve"> under </w:delText>
        </w:r>
        <w:r w:rsidR="001E106A" w:rsidRPr="001E106A" w:rsidDel="00ED28C0">
          <w:rPr>
            <w:rStyle w:val="MHCOption"/>
          </w:rPr>
          <w:delText>Network Configuration 0</w:delText>
        </w:r>
        <w:r w:rsidDel="00ED28C0">
          <w:delText xml:space="preserve"> set the </w:delText>
        </w:r>
        <w:r w:rsidRPr="003B48DE" w:rsidDel="00ED28C0">
          <w:rPr>
            <w:rStyle w:val="MHCOption"/>
          </w:rPr>
          <w:delText>Host Name</w:delText>
        </w:r>
        <w:r w:rsidDel="00ED28C0">
          <w:delText xml:space="preserve"> to the combination of your First N</w:delText>
        </w:r>
        <w:r w:rsidR="00240D57" w:rsidDel="00ED28C0">
          <w:delText>ame and the year you were born.</w:delText>
        </w:r>
      </w:del>
    </w:p>
    <w:p w14:paraId="10921E48" w14:textId="0AA7845C" w:rsidR="009D2E57" w:rsidDel="00ED28C0" w:rsidRDefault="009D2E57" w:rsidP="00443848">
      <w:pPr>
        <w:pStyle w:val="Heading2"/>
        <w:rPr>
          <w:del w:id="2897" w:author="Martin Ruppert - M91221" w:date="2019-06-03T23:33:00Z"/>
          <w:lang w:eastAsia="en-AU"/>
        </w:rPr>
      </w:pPr>
      <w:bookmarkStart w:id="2898" w:name="_Toc488278789"/>
      <w:del w:id="2899" w:author="Martin Ruppert - M91221" w:date="2019-06-03T23:33:00Z">
        <w:r w:rsidDel="00ED28C0">
          <w:rPr>
            <w:lang w:eastAsia="en-AU"/>
          </w:rPr>
          <w:delText>MHC: Project Generation</w:delText>
        </w:r>
        <w:bookmarkEnd w:id="2898"/>
      </w:del>
    </w:p>
    <w:p w14:paraId="10921E49" w14:textId="6C84CFCF" w:rsidR="00DD274B" w:rsidDel="00ED28C0" w:rsidRDefault="00DD274B" w:rsidP="00CB4616">
      <w:pPr>
        <w:pStyle w:val="NumberedList"/>
        <w:rPr>
          <w:del w:id="2900" w:author="Martin Ruppert - M91221" w:date="2019-06-03T23:33:00Z"/>
        </w:rPr>
      </w:pPr>
      <w:del w:id="2901" w:author="Martin Ruppert - M91221" w:date="2019-06-03T23:33:00Z">
        <w:r w:rsidRPr="006D192A" w:rsidDel="00ED28C0">
          <w:delText xml:space="preserve">Click on </w:delText>
        </w:r>
        <w:r w:rsidRPr="005F3979" w:rsidDel="00ED28C0">
          <w:rPr>
            <w:rStyle w:val="IconName"/>
          </w:rPr>
          <w:delText>Generate</w:delText>
        </w:r>
        <w:r w:rsidR="00582371" w:rsidRPr="005F3979" w:rsidDel="00ED28C0">
          <w:rPr>
            <w:rStyle w:val="IconName"/>
          </w:rPr>
          <w:delText xml:space="preserve"> Project</w:delText>
        </w:r>
        <w:r w:rsidR="00656603" w:rsidDel="00ED28C0">
          <w:delText xml:space="preserve"> </w:delText>
        </w:r>
        <w:r w:rsidR="00CB4616" w:rsidDel="00ED28C0">
          <w:delText>icon</w:delText>
        </w:r>
        <w:r w:rsidR="00582371"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B" w14:textId="6C3D3359" w:rsidTr="001458B3">
        <w:trPr>
          <w:del w:id="2902" w:author="Martin Ruppert - M91221" w:date="2019-06-03T23:33:00Z"/>
        </w:trPr>
        <w:tc>
          <w:tcPr>
            <w:tcW w:w="9016" w:type="dxa"/>
            <w:shd w:val="clear" w:color="auto" w:fill="auto"/>
            <w:vAlign w:val="center"/>
          </w:tcPr>
          <w:p w14:paraId="10921E4A" w14:textId="5EE7588E" w:rsidR="00CB4616" w:rsidRPr="001458B3" w:rsidDel="00ED28C0" w:rsidRDefault="005B3261" w:rsidP="006C41BD">
            <w:pPr>
              <w:rPr>
                <w:del w:id="2903" w:author="Martin Ruppert - M91221" w:date="2019-06-03T23:33:00Z"/>
              </w:rPr>
            </w:pPr>
            <w:del w:id="2904" w:author="Martin Ruppert - M91221" w:date="2019-06-03T23:33:00Z">
              <w:r w:rsidDel="00ED28C0">
                <w:rPr>
                  <w:noProof/>
                  <w:lang w:eastAsia="en-AU"/>
                </w:rPr>
                <mc:AlternateContent>
                  <mc:Choice Requires="wps">
                    <w:drawing>
                      <wp:anchor distT="0" distB="0" distL="114300" distR="114300" simplePos="0" relativeHeight="2513300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F27B9" id="Rounded Rectangle 161" o:spid="_x0000_s1026" style="position:absolute;margin-left:90.75pt;margin-top:18.45pt;width:67.2pt;height:28p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07300FAC" w:rsidR="00DD274B" w:rsidDel="00ED28C0" w:rsidRDefault="00DD274B" w:rsidP="00BC0164">
      <w:pPr>
        <w:pStyle w:val="NumberedList"/>
        <w:rPr>
          <w:del w:id="2905" w:author="Martin Ruppert - M91221" w:date="2019-06-03T23:33:00Z"/>
        </w:rPr>
      </w:pPr>
      <w:del w:id="2906" w:author="Martin Ruppert - M91221" w:date="2019-06-03T23:33:00Z">
        <w:r w:rsidRPr="006D192A" w:rsidDel="00ED28C0">
          <w:delText xml:space="preserve">In the </w:delText>
        </w:r>
        <w:r w:rsidRPr="005F3979" w:rsidDel="00ED28C0">
          <w:rPr>
            <w:rStyle w:val="WindowOrDialogName"/>
          </w:rPr>
          <w:delText>Modified Configuration</w:delText>
        </w:r>
        <w:r w:rsidRPr="006D192A" w:rsidDel="00ED28C0">
          <w:delText xml:space="preserve"> </w:delText>
        </w:r>
        <w:r w:rsidR="00C43E93" w:rsidDel="00ED28C0">
          <w:delText>window</w:delText>
        </w:r>
        <w:r w:rsidRPr="006D192A" w:rsidDel="00ED28C0">
          <w:delText xml:space="preserve"> click on </w:delText>
        </w:r>
        <w:r w:rsidRPr="003C0E75" w:rsidDel="00ED28C0">
          <w:rPr>
            <w:rStyle w:val="DialogButton"/>
          </w:rPr>
          <w:delText>Save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E" w14:textId="27D03B17" w:rsidTr="001458B3">
        <w:trPr>
          <w:del w:id="2907" w:author="Martin Ruppert - M91221" w:date="2019-06-03T23:33:00Z"/>
        </w:trPr>
        <w:tc>
          <w:tcPr>
            <w:tcW w:w="9016" w:type="dxa"/>
            <w:shd w:val="clear" w:color="auto" w:fill="auto"/>
            <w:vAlign w:val="center"/>
          </w:tcPr>
          <w:p w14:paraId="10921E4D" w14:textId="6F9E5282" w:rsidR="00CB4616" w:rsidRPr="001458B3" w:rsidDel="00ED28C0" w:rsidRDefault="005B3261" w:rsidP="003C4041">
            <w:pPr>
              <w:rPr>
                <w:del w:id="2908" w:author="Martin Ruppert - M91221" w:date="2019-06-03T23:33:00Z"/>
              </w:rPr>
            </w:pPr>
            <w:del w:id="2909" w:author="Martin Ruppert - M91221" w:date="2019-06-03T23:33:00Z">
              <w:r w:rsidDel="00ED28C0">
                <w:rPr>
                  <w:noProof/>
                  <w:lang w:eastAsia="en-AU"/>
                </w:rPr>
                <mc:AlternateContent>
                  <mc:Choice Requires="wps">
                    <w:drawing>
                      <wp:anchor distT="0" distB="0" distL="114300" distR="114300" simplePos="0" relativeHeight="251440640"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3E92B" id="Rounded Rectangle 92" o:spid="_x0000_s1026" style="position:absolute;margin-left:302.15pt;margin-top:63.7pt;width:64.4pt;height:19.6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4039D0F3" w:rsidR="00DD274B" w:rsidDel="00ED28C0" w:rsidRDefault="00DD274B" w:rsidP="00BC0164">
      <w:pPr>
        <w:pStyle w:val="NumberedList"/>
        <w:rPr>
          <w:del w:id="2910" w:author="Martin Ruppert - M91221" w:date="2019-06-03T23:33:00Z"/>
        </w:rPr>
      </w:pPr>
      <w:del w:id="2911" w:author="Martin Ruppert - M91221" w:date="2019-06-03T23:33:00Z">
        <w:r w:rsidRPr="006D192A" w:rsidDel="00ED28C0">
          <w:delText xml:space="preserve">In the </w:delText>
        </w:r>
        <w:r w:rsidRPr="005F3979" w:rsidDel="00ED28C0">
          <w:rPr>
            <w:rStyle w:val="WindowOrDialogName"/>
          </w:rPr>
          <w:delText>Generate Project</w:delText>
        </w:r>
        <w:r w:rsidRPr="006D192A" w:rsidDel="00ED28C0">
          <w:delText xml:space="preserve"> </w:delText>
        </w:r>
        <w:r w:rsidR="00C43E93" w:rsidDel="00ED28C0">
          <w:delText>window</w:delText>
        </w:r>
        <w:r w:rsidRPr="006D192A" w:rsidDel="00ED28C0">
          <w:delText xml:space="preserve"> </w:delText>
        </w:r>
        <w:r w:rsidR="001A3455" w:rsidDel="00ED28C0">
          <w:delText xml:space="preserve">set the </w:delText>
        </w:r>
        <w:r w:rsidR="001A3455" w:rsidRPr="001A3455" w:rsidDel="00ED28C0">
          <w:rPr>
            <w:rStyle w:val="FieldName"/>
          </w:rPr>
          <w:delText>Generated code merging strategy</w:delText>
        </w:r>
        <w:r w:rsidR="001A3455" w:rsidDel="00ED28C0">
          <w:delText xml:space="preserve"> to </w:delText>
        </w:r>
        <w:r w:rsidR="001A3455" w:rsidRPr="001A3455" w:rsidDel="00ED28C0">
          <w:rPr>
            <w:rStyle w:val="EnteredValue"/>
          </w:rPr>
          <w:delText>Prompt Merge For All User Changes</w:delText>
        </w:r>
        <w:r w:rsidR="001A3455" w:rsidDel="00ED28C0">
          <w:delText xml:space="preserve">, and then </w:delText>
        </w:r>
        <w:r w:rsidRPr="006D192A" w:rsidDel="00ED28C0">
          <w:delText xml:space="preserve">click on </w:delText>
        </w:r>
        <w:r w:rsidRPr="003C0E75" w:rsidDel="00ED28C0">
          <w:rPr>
            <w:rStyle w:val="DialogButton"/>
          </w:rPr>
          <w:delText>Generate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51" w14:textId="1C4D898B" w:rsidTr="001458B3">
        <w:trPr>
          <w:del w:id="2912" w:author="Martin Ruppert - M91221" w:date="2019-06-03T23:33:00Z"/>
        </w:trPr>
        <w:tc>
          <w:tcPr>
            <w:tcW w:w="9016" w:type="dxa"/>
            <w:shd w:val="clear" w:color="auto" w:fill="auto"/>
            <w:vAlign w:val="center"/>
          </w:tcPr>
          <w:p w14:paraId="10921E50" w14:textId="2F8BABE0" w:rsidR="00CB4616" w:rsidRPr="001458B3" w:rsidDel="00ED28C0" w:rsidRDefault="005B3261" w:rsidP="003C4041">
            <w:pPr>
              <w:rPr>
                <w:del w:id="2913" w:author="Martin Ruppert - M91221" w:date="2019-06-03T23:33:00Z"/>
              </w:rPr>
            </w:pPr>
            <w:del w:id="2914" w:author="Martin Ruppert - M91221" w:date="2019-06-03T23:33:00Z">
              <w:r w:rsidDel="00ED28C0">
                <w:rPr>
                  <w:noProof/>
                  <w:lang w:eastAsia="en-AU"/>
                </w:rPr>
                <mc:AlternateContent>
                  <mc:Choice Requires="wps">
                    <w:drawing>
                      <wp:anchor distT="0" distB="0" distL="114300" distR="114300" simplePos="0" relativeHeight="251465216"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5659" id="Rounded Rectangle 119" o:spid="_x0000_s1026" style="position:absolute;margin-left:255.1pt;margin-top:182.4pt;width:57.4pt;height:2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5292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69E09" id="Rounded Rectangle 118" o:spid="_x0000_s1026" style="position:absolute;margin-left:138.6pt;margin-top:32.7pt;width:221.85pt;height:22.4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5A252D0" w:rsidR="00240D57" w:rsidDel="00ED28C0" w:rsidRDefault="00240D57" w:rsidP="00240D57">
      <w:pPr>
        <w:pStyle w:val="NumberedList"/>
        <w:numPr>
          <w:ilvl w:val="0"/>
          <w:numId w:val="0"/>
        </w:numPr>
        <w:ind w:left="567"/>
        <w:rPr>
          <w:del w:id="2915" w:author="Martin Ruppert - M91221" w:date="2019-06-03T23:33:00Z"/>
        </w:rPr>
      </w:pPr>
    </w:p>
    <w:p w14:paraId="10921E53" w14:textId="595214D9" w:rsidR="00240D57" w:rsidDel="00ED28C0"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2916" w:author="Martin Ruppert - M91221" w:date="2019-06-03T23:33:00Z"/>
          <w:rFonts w:eastAsia="Times New Roman"/>
          <w:lang w:eastAsia="en-AU"/>
        </w:rPr>
      </w:pPr>
      <w:del w:id="2917" w:author="Martin Ruppert - M91221" w:date="2019-06-03T23:33:00Z">
        <w:r w:rsidDel="00ED28C0">
          <w:br w:type="page"/>
        </w:r>
      </w:del>
    </w:p>
    <w:p w14:paraId="10921E54" w14:textId="45AB3C24" w:rsidR="00CB4616" w:rsidDel="00ED28C0" w:rsidRDefault="00C44568" w:rsidP="00CB4616">
      <w:pPr>
        <w:pStyle w:val="NumberedList"/>
        <w:rPr>
          <w:del w:id="2918" w:author="Martin Ruppert - M91221" w:date="2019-06-03T23:33:00Z"/>
        </w:rPr>
      </w:pPr>
      <w:del w:id="2919" w:author="Martin Ruppert - M91221" w:date="2019-06-03T23:33:00Z">
        <w:r w:rsidDel="00ED28C0">
          <w:delText>After the MHC has finished generating the project, go to</w:delText>
        </w:r>
        <w:r w:rsidR="00290A82" w:rsidDel="00ED28C0">
          <w:delText xml:space="preserve"> the </w:delText>
        </w:r>
        <w:r w:rsidR="00290A82" w:rsidRPr="00290A82" w:rsidDel="00ED28C0">
          <w:rPr>
            <w:rStyle w:val="WindowOrDialogName"/>
          </w:rPr>
          <w:delText>Projects</w:delText>
        </w:r>
        <w:r w:rsidDel="00ED28C0">
          <w:delText xml:space="preserve"> Window and </w:delText>
        </w:r>
        <w:r w:rsidR="00290A82" w:rsidDel="00ED28C0">
          <w:delText>e</w:delText>
        </w:r>
        <w:r w:rsidR="00450C98" w:rsidDel="00ED28C0">
          <w:delText xml:space="preserve">xpand the </w:delText>
        </w:r>
        <w:r w:rsidR="00450C98" w:rsidRPr="005F3979" w:rsidDel="00ED28C0">
          <w:rPr>
            <w:rStyle w:val="FolderPath"/>
          </w:rPr>
          <w:delText>app</w:delText>
        </w:r>
        <w:r w:rsidR="00450C98" w:rsidDel="00ED28C0">
          <w:delText xml:space="preserve"> </w:delText>
        </w:r>
        <w:r w:rsidR="005F3979" w:rsidDel="00ED28C0">
          <w:delText xml:space="preserve">folders under </w:delText>
        </w:r>
        <w:r w:rsidR="005F3979" w:rsidRPr="005F3979" w:rsidDel="00ED28C0">
          <w:rPr>
            <w:rStyle w:val="FolderPath"/>
          </w:rPr>
          <w:delText>H</w:delText>
        </w:r>
        <w:r w:rsidR="00450C98" w:rsidRPr="005F3979" w:rsidDel="00ED28C0">
          <w:rPr>
            <w:rStyle w:val="FolderPath"/>
          </w:rPr>
          <w:delText xml:space="preserve">eader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and </w:delText>
        </w:r>
        <w:r w:rsidR="005F3979" w:rsidRPr="005F3979" w:rsidDel="00ED28C0">
          <w:rPr>
            <w:rStyle w:val="FolderPath"/>
          </w:rPr>
          <w:delText>S</w:delText>
        </w:r>
        <w:r w:rsidR="00450C98" w:rsidRPr="005F3979" w:rsidDel="00ED28C0">
          <w:rPr>
            <w:rStyle w:val="FolderPath"/>
          </w:rPr>
          <w:delText xml:space="preserve">ource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to confirm you see the new source/header files for the </w:delText>
        </w:r>
        <w:r w:rsidR="00450C98" w:rsidRPr="005F3979" w:rsidDel="00ED28C0">
          <w:rPr>
            <w:i/>
          </w:rPr>
          <w:delText>buttoncontrol</w:delText>
        </w:r>
        <w:r w:rsidR="00450C98" w:rsidDel="00ED28C0">
          <w:delText xml:space="preserve"> and </w:delText>
        </w:r>
        <w:r w:rsidR="00450C98" w:rsidRPr="005F3979" w:rsidDel="00ED28C0">
          <w:rPr>
            <w:i/>
          </w:rPr>
          <w:delText>networkcoms</w:delText>
        </w:r>
        <w:r w:rsidR="00450C98" w:rsidDel="00ED28C0">
          <w:delText xml:space="preserve"> applications.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rsidDel="00ED28C0" w14:paraId="10921E56" w14:textId="6F5E4158" w:rsidTr="001458B3">
        <w:trPr>
          <w:del w:id="2920" w:author="Martin Ruppert - M91221" w:date="2019-06-03T23:33:00Z"/>
        </w:trPr>
        <w:tc>
          <w:tcPr>
            <w:tcW w:w="9638" w:type="dxa"/>
            <w:shd w:val="clear" w:color="auto" w:fill="auto"/>
            <w:vAlign w:val="center"/>
          </w:tcPr>
          <w:p w14:paraId="10921E55" w14:textId="310386FC" w:rsidR="00FC4A1A" w:rsidRPr="001458B3" w:rsidDel="00ED28C0" w:rsidRDefault="0051692C" w:rsidP="006C41BD">
            <w:pPr>
              <w:rPr>
                <w:del w:id="2921" w:author="Martin Ruppert - M91221" w:date="2019-06-03T23:33:00Z"/>
              </w:rPr>
            </w:pPr>
            <w:del w:id="2922" w:author="Martin Ruppert - M91221" w:date="2019-06-03T23:33:00Z">
              <w:r w:rsidDel="00ED28C0">
                <w:rPr>
                  <w:noProof/>
                  <w:lang w:eastAsia="en-AU"/>
                </w:rPr>
                <mc:AlternateContent>
                  <mc:Choice Requires="wps">
                    <w:drawing>
                      <wp:anchor distT="0" distB="0" distL="114300" distR="114300" simplePos="0" relativeHeight="251661824"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77FD62" id="Rounded Rectangle 230" o:spid="_x0000_s1026" style="position:absolute;margin-left:42.1pt;margin-top:160.85pt;width:71.85pt;height:1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4953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3D2F8" id="Rounded Rectangle 228" o:spid="_x0000_s1026" style="position:absolute;margin-left:41.3pt;margin-top:214.75pt;width:74.1pt;height:1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24960"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76667" id="Rounded Rectangle 21" o:spid="_x0000_s1026" style="position:absolute;margin-left:42.65pt;margin-top:30.85pt;width:74.1pt;height:12.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37248"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686B2" id="Rounded Rectangle 227" o:spid="_x0000_s1026" style="position:absolute;margin-left:42.05pt;margin-top:85.15pt;width:74.1pt;height:12.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p>
        </w:tc>
      </w:tr>
    </w:tbl>
    <w:p w14:paraId="10921E57" w14:textId="063959ED" w:rsidR="00450C98" w:rsidRPr="00450C98" w:rsidDel="00ED28C0" w:rsidRDefault="00C43E93" w:rsidP="00B264A4">
      <w:pPr>
        <w:pStyle w:val="NumberedList"/>
        <w:rPr>
          <w:del w:id="2923" w:author="Martin Ruppert - M91221" w:date="2019-06-03T23:33:00Z"/>
        </w:rPr>
      </w:pPr>
      <w:del w:id="2924" w:author="Martin Ruppert - M91221" w:date="2019-06-03T23:33:00Z">
        <w:r w:rsidDel="00ED28C0">
          <w:delText>Close MHC</w:delText>
        </w:r>
        <w:r w:rsidR="00DD274B" w:rsidRPr="00450C98" w:rsidDel="00ED28C0">
          <w:delText xml:space="preserve"> by</w:delText>
        </w:r>
        <w:r w:rsidR="00450C98" w:rsidRPr="00450C98" w:rsidDel="00ED28C0">
          <w:delText xml:space="preserve"> clicking on the “</w:delText>
        </w:r>
        <w:r w:rsidR="00246966" w:rsidDel="00ED28C0">
          <w:rPr>
            <w:b/>
          </w:rPr>
          <w:delText>x</w:delText>
        </w:r>
        <w:r w:rsidR="00450C98" w:rsidRPr="00450C98" w:rsidDel="00ED28C0">
          <w:delText>”</w:delText>
        </w:r>
        <w:r w:rsidR="00881C1F" w:rsidDel="00ED28C0">
          <w:delText xml:space="preserve"> icon</w:delText>
        </w:r>
        <w:r w:rsidR="00450C98" w:rsidRPr="00450C98" w:rsidDel="00ED28C0">
          <w:delText xml:space="preserve"> in the </w:delText>
        </w:r>
        <w:r w:rsidR="00450C98" w:rsidRPr="005F3979" w:rsidDel="00ED28C0">
          <w:rPr>
            <w:rStyle w:val="WindowOrDialogName"/>
          </w:rPr>
          <w:delText>MPLAB Harmony Configurator</w:delText>
        </w:r>
        <w:r w:rsidDel="00ED28C0">
          <w:delText xml:space="preserve"> window</w:delText>
        </w:r>
        <w:r w:rsidR="00450C98" w:rsidRPr="00450C98"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ED28C0" w14:paraId="10921E59" w14:textId="5427D2FE" w:rsidTr="001458B3">
        <w:trPr>
          <w:del w:id="2925" w:author="Martin Ruppert - M91221" w:date="2019-06-03T23:33:00Z"/>
        </w:trPr>
        <w:tc>
          <w:tcPr>
            <w:tcW w:w="9016" w:type="dxa"/>
            <w:shd w:val="clear" w:color="auto" w:fill="auto"/>
            <w:vAlign w:val="center"/>
          </w:tcPr>
          <w:p w14:paraId="10921E58" w14:textId="1F45CF20" w:rsidR="00450C98" w:rsidRPr="001458B3" w:rsidDel="00ED28C0" w:rsidRDefault="005B3261" w:rsidP="006C41BD">
            <w:pPr>
              <w:rPr>
                <w:del w:id="2926" w:author="Martin Ruppert - M91221" w:date="2019-06-03T23:33:00Z"/>
              </w:rPr>
            </w:pPr>
            <w:del w:id="2927" w:author="Martin Ruppert - M91221" w:date="2019-06-03T23:33:00Z">
              <w:r w:rsidDel="00ED28C0">
                <w:rPr>
                  <w:noProof/>
                  <w:lang w:eastAsia="en-AU"/>
                </w:rPr>
                <mc:AlternateContent>
                  <mc:Choice Requires="wps">
                    <w:drawing>
                      <wp:anchor distT="0" distB="0" distL="114300" distR="114300" simplePos="0" relativeHeight="251477504"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8D7B8" id="Rounded Rectangle 166" o:spid="_x0000_s1026" style="position:absolute;margin-left:148.9pt;margin-top:-.25pt;width:16.8pt;height:16.7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16D64859" w:rsidR="005E0F98" w:rsidDel="00ED28C0" w:rsidRDefault="005E0F98" w:rsidP="005E0F98">
      <w:pPr>
        <w:rPr>
          <w:del w:id="2928" w:author="Martin Ruppert - M91221" w:date="2019-06-03T23:33:00Z"/>
        </w:rPr>
      </w:pPr>
    </w:p>
    <w:p w14:paraId="10921E5B" w14:textId="29638F20" w:rsidR="002C1DAE" w:rsidRPr="001458B3" w:rsidDel="00ED28C0" w:rsidRDefault="002C1DAE">
      <w:pPr>
        <w:tabs>
          <w:tab w:val="clear" w:pos="284"/>
          <w:tab w:val="clear" w:pos="567"/>
          <w:tab w:val="clear" w:pos="851"/>
          <w:tab w:val="clear" w:pos="1134"/>
          <w:tab w:val="clear" w:pos="1418"/>
          <w:tab w:val="clear" w:pos="1701"/>
          <w:tab w:val="clear" w:pos="1985"/>
          <w:tab w:val="clear" w:pos="2268"/>
        </w:tabs>
        <w:spacing w:after="160" w:line="259" w:lineRule="auto"/>
        <w:rPr>
          <w:del w:id="2929" w:author="Martin Ruppert - M91221" w:date="2019-06-03T23:33:00Z"/>
          <w:rFonts w:ascii="Arial" w:eastAsia="Times New Roman" w:hAnsi="Arial"/>
          <w:b/>
          <w:color w:val="2E74B5"/>
          <w:sz w:val="28"/>
          <w:szCs w:val="26"/>
        </w:rPr>
      </w:pPr>
      <w:del w:id="2930" w:author="Martin Ruppert - M91221" w:date="2019-06-03T23:33:00Z">
        <w:r w:rsidDel="00ED28C0">
          <w:br w:type="page"/>
        </w:r>
      </w:del>
    </w:p>
    <w:p w14:paraId="10921E5C" w14:textId="4902BE30" w:rsidR="005E0F98" w:rsidDel="00ED28C0" w:rsidRDefault="005E0F98" w:rsidP="005E0F98">
      <w:pPr>
        <w:pStyle w:val="Heading2"/>
        <w:rPr>
          <w:del w:id="2931" w:author="Martin Ruppert - M91221" w:date="2019-06-03T23:33:00Z"/>
        </w:rPr>
      </w:pPr>
      <w:bookmarkStart w:id="2932" w:name="_Toc488278790"/>
      <w:del w:id="2933" w:author="Martin Ruppert - M91221" w:date="2019-06-03T23:33:00Z">
        <w:r w:rsidDel="00ED28C0">
          <w:delText>Application</w:delText>
        </w:r>
        <w:r w:rsidR="002C1DAE" w:rsidDel="00ED28C0">
          <w:delText xml:space="preserve"> Source and Header File</w:delText>
        </w:r>
        <w:r w:rsidDel="00ED28C0">
          <w:delText xml:space="preserve"> Setup</w:delText>
        </w:r>
        <w:bookmarkEnd w:id="2932"/>
      </w:del>
    </w:p>
    <w:p w14:paraId="10921E5D" w14:textId="648210F3" w:rsidR="004A2947" w:rsidDel="00ED28C0" w:rsidRDefault="004A2947" w:rsidP="005E0F98">
      <w:pPr>
        <w:rPr>
          <w:del w:id="2934" w:author="Martin Ruppert - M91221" w:date="2019-06-03T23:33:00Z"/>
        </w:rPr>
      </w:pPr>
      <w:del w:id="2935" w:author="Martin Ruppert - M91221" w:date="2019-06-03T23:33:00Z">
        <w:r w:rsidDel="00ED28C0">
          <w:delText xml:space="preserve">In step </w:delText>
        </w:r>
        <w:r w:rsidDel="00ED28C0">
          <w:fldChar w:fldCharType="begin"/>
        </w:r>
        <w:r w:rsidDel="00ED28C0">
          <w:delInstrText xml:space="preserve"> REF _Ref458191612 \r \h </w:delInstrText>
        </w:r>
        <w:r w:rsidDel="00ED28C0">
          <w:fldChar w:fldCharType="separate"/>
        </w:r>
        <w:r w:rsidR="00B206A8" w:rsidDel="00ED28C0">
          <w:delText>2.11</w:delText>
        </w:r>
        <w:r w:rsidDel="00ED28C0">
          <w:fldChar w:fldCharType="end"/>
        </w:r>
        <w:r w:rsidDel="00ED28C0">
          <w:delText xml:space="preserve">, two Harmony applications were added to the project, </w:delText>
        </w:r>
        <w:r w:rsidRPr="000E4AD8" w:rsidDel="00ED28C0">
          <w:rPr>
            <w:i/>
          </w:rPr>
          <w:delText>buttoncontrol</w:delText>
        </w:r>
        <w:r w:rsidDel="00ED28C0">
          <w:delText xml:space="preserve"> and </w:delText>
        </w:r>
        <w:r w:rsidRPr="000E4AD8" w:rsidDel="00ED28C0">
          <w:rPr>
            <w:i/>
          </w:rPr>
          <w:delText>networkcoms</w:delText>
        </w:r>
        <w:r w:rsidDel="00ED28C0">
          <w:delText>. The source and header files for the newly added applications will contain the standard Harmony application templates, and will need additional source code added in order to make the applications operate</w:delText>
        </w:r>
        <w:r w:rsidR="00C44568" w:rsidDel="00ED28C0">
          <w:delText xml:space="preserve"> as per the application brief</w:delText>
        </w:r>
        <w:r w:rsidDel="00ED28C0">
          <w:delText xml:space="preserve">. The ledcontrol application created in Lab 1 will also need additional code in order to operate the </w:delText>
        </w:r>
        <w:r w:rsidR="00470921" w:rsidDel="00ED28C0">
          <w:delText>Call L</w:delText>
        </w:r>
        <w:r w:rsidDel="00ED28C0">
          <w:delText xml:space="preserve">amps. In this </w:delText>
        </w:r>
        <w:r w:rsidR="00CE45A4" w:rsidDel="00ED28C0">
          <w:delText>section,</w:delText>
        </w:r>
        <w:r w:rsidDel="00ED28C0">
          <w:delText xml:space="preserve"> you are going to update the source and header files for all three applications.</w:delText>
        </w:r>
      </w:del>
    </w:p>
    <w:p w14:paraId="10921E5E" w14:textId="6CD12ECA" w:rsidR="004A2947" w:rsidDel="00ED28C0" w:rsidRDefault="004A2947" w:rsidP="005E0F98">
      <w:pPr>
        <w:rPr>
          <w:del w:id="2936" w:author="Martin Ruppert - M91221" w:date="2019-06-03T23:33:00Z"/>
        </w:rPr>
      </w:pPr>
    </w:p>
    <w:p w14:paraId="10921E5F" w14:textId="09A0C397" w:rsidR="00EB2804" w:rsidRPr="00CE45A4" w:rsidDel="00ED28C0" w:rsidRDefault="00EB2804" w:rsidP="00EB2804">
      <w:pPr>
        <w:pStyle w:val="NumberedList"/>
        <w:rPr>
          <w:del w:id="2937" w:author="Martin Ruppert - M91221" w:date="2019-06-03T23:33:00Z"/>
          <w:rFonts w:ascii="Courier Std" w:hAnsi="Courier Std" w:cs="Courier New"/>
          <w:spacing w:val="-6"/>
        </w:rPr>
      </w:pPr>
      <w:del w:id="2938" w:author="Martin Ruppert - M91221" w:date="2019-06-03T23:33:00Z">
        <w:r w:rsidRPr="00CE45A4" w:rsidDel="00ED28C0">
          <w:delText>Launch</w:delText>
        </w:r>
        <w:r w:rsidDel="00ED28C0">
          <w:delText xml:space="preserve"> the Windows File Manager and open the </w:delText>
        </w:r>
        <w:r w:rsidRPr="00CE45A4" w:rsidDel="00ED28C0">
          <w:rPr>
            <w:rStyle w:val="FilePath"/>
          </w:rPr>
          <w:delText xml:space="preserve">Lab </w:delText>
        </w:r>
        <w:r w:rsidDel="00ED28C0">
          <w:rPr>
            <w:rStyle w:val="FilePath"/>
          </w:rPr>
          <w:delText>2</w:delText>
        </w:r>
        <w:r w:rsidRPr="00CE45A4" w:rsidDel="00ED28C0">
          <w:rPr>
            <w:rStyle w:val="FilePath"/>
          </w:rPr>
          <w:delText xml:space="preserve"> Source Files</w:delText>
        </w:r>
        <w:r w:rsidRPr="00CE45A4" w:rsidDel="00ED28C0">
          <w:delText xml:space="preserve"> folder </w:delText>
        </w:r>
        <w:r w:rsidDel="00ED28C0">
          <w:delText xml:space="preserve">that is located </w:delText>
        </w:r>
        <w:r w:rsidRPr="00CE45A4" w:rsidDel="00ED28C0">
          <w:delText xml:space="preserve">under the </w:delText>
        </w:r>
        <w:r w:rsidDel="00ED28C0">
          <w:delText>following path:</w:delText>
        </w:r>
      </w:del>
    </w:p>
    <w:p w14:paraId="10921E60" w14:textId="09133564" w:rsidR="00CE45A4" w:rsidDel="00ED28C0" w:rsidRDefault="0051692C" w:rsidP="00CE45A4">
      <w:pPr>
        <w:pStyle w:val="NumberedList"/>
        <w:numPr>
          <w:ilvl w:val="0"/>
          <w:numId w:val="0"/>
        </w:numPr>
        <w:ind w:left="567"/>
        <w:rPr>
          <w:del w:id="2939" w:author="Martin Ruppert - M91221" w:date="2019-06-03T23:33:00Z"/>
          <w:rStyle w:val="FilePath"/>
        </w:rPr>
      </w:pPr>
      <w:del w:id="2940" w:author="Martin Ruppert - M91221" w:date="2019-06-03T23:33:00Z">
        <w:r w:rsidDel="00ED28C0">
          <w:rPr>
            <w:rStyle w:val="FilePath"/>
          </w:rPr>
          <w:delText>C:\MASTERs\2107</w:delText>
        </w:r>
        <w:r w:rsidR="00CE45A4" w:rsidRPr="00CE45A4" w:rsidDel="00ED28C0">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2" w14:textId="4F59CB86" w:rsidTr="001458B3">
        <w:trPr>
          <w:del w:id="2941" w:author="Martin Ruppert - M91221" w:date="2019-06-03T23:33:00Z"/>
        </w:trPr>
        <w:tc>
          <w:tcPr>
            <w:tcW w:w="10542" w:type="dxa"/>
            <w:shd w:val="clear" w:color="auto" w:fill="auto"/>
            <w:vAlign w:val="center"/>
          </w:tcPr>
          <w:p w14:paraId="10921E61" w14:textId="6C352F05" w:rsidR="002C1DAE" w:rsidDel="00ED28C0" w:rsidRDefault="005B3261" w:rsidP="001458B3">
            <w:pPr>
              <w:pStyle w:val="NumberedList"/>
              <w:numPr>
                <w:ilvl w:val="0"/>
                <w:numId w:val="0"/>
              </w:numPr>
              <w:rPr>
                <w:del w:id="2942" w:author="Martin Ruppert - M91221" w:date="2019-06-03T23:33:00Z"/>
                <w:rStyle w:val="FilePath"/>
              </w:rPr>
            </w:pPr>
            <w:del w:id="2943" w:author="Martin Ruppert - M91221" w:date="2019-06-03T23:33:00Z">
              <w:r w:rsidRPr="001458B3" w:rsidDel="00ED28C0">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5D8D9EBF" w:rsidR="004A2947" w:rsidDel="00ED28C0" w:rsidRDefault="00CE45A4" w:rsidP="00CE45A4">
      <w:pPr>
        <w:pStyle w:val="NumberedList"/>
        <w:rPr>
          <w:del w:id="2944" w:author="Martin Ruppert - M91221" w:date="2019-06-03T23:33:00Z"/>
        </w:rPr>
      </w:pPr>
      <w:del w:id="2945" w:author="Martin Ruppert - M91221" w:date="2019-06-03T23:33:00Z">
        <w:r w:rsidRPr="001458B3" w:rsidDel="00ED28C0">
          <w:rPr>
            <w:rStyle w:val="FilePath"/>
            <w:rFonts w:ascii="Calibri" w:hAnsi="Calibri" w:cs="Times New Roman"/>
            <w:spacing w:val="0"/>
          </w:rPr>
          <w:delText xml:space="preserve">Use the Windows </w:delText>
        </w:r>
        <w:r w:rsidRPr="001458B3" w:rsidDel="00ED28C0">
          <w:rPr>
            <w:rStyle w:val="FilePath"/>
            <w:rFonts w:ascii="Calibri" w:hAnsi="Calibri" w:cs="Times New Roman"/>
            <w:i/>
            <w:spacing w:val="0"/>
          </w:rPr>
          <w:delText>Select All</w:delText>
        </w:r>
        <w:r w:rsidRPr="001458B3" w:rsidDel="00ED28C0">
          <w:rPr>
            <w:rStyle w:val="FilePath"/>
            <w:rFonts w:ascii="Calibri" w:hAnsi="Calibri" w:cs="Times New Roman"/>
            <w:spacing w:val="0"/>
          </w:rPr>
          <w:delText xml:space="preserve"> shortcut, </w:delText>
        </w:r>
        <w:r w:rsidDel="00ED28C0">
          <w:rPr>
            <w:rStyle w:val="KeyboardKey"/>
          </w:rPr>
          <w:delText>Ctrl</w:delText>
        </w:r>
        <w:r w:rsidRPr="00CE45A4" w:rsidDel="00ED28C0">
          <w:delText>+</w:delText>
        </w:r>
        <w:r w:rsidDel="00ED28C0">
          <w:rPr>
            <w:rStyle w:val="KeyboardKey"/>
          </w:rPr>
          <w:delText>a</w:delText>
        </w:r>
        <w:r w:rsidDel="00ED28C0">
          <w:delText xml:space="preserve">, to select all </w:delText>
        </w:r>
        <w:r w:rsidR="002C1DAE" w:rsidDel="00ED28C0">
          <w:delText xml:space="preserve">source and header </w:delText>
        </w:r>
        <w:r w:rsidDel="00ED28C0">
          <w:delText>files in the folder.</w:delText>
        </w:r>
      </w:del>
    </w:p>
    <w:p w14:paraId="10921E64" w14:textId="6696380B" w:rsidR="002C1DAE" w:rsidDel="00ED28C0" w:rsidRDefault="002C1DAE" w:rsidP="002C1DAE">
      <w:pPr>
        <w:pStyle w:val="NumberedList"/>
        <w:rPr>
          <w:del w:id="2946" w:author="Martin Ruppert - M91221" w:date="2019-06-03T23:33:00Z"/>
        </w:rPr>
      </w:pPr>
      <w:del w:id="2947" w:author="Martin Ruppert - M91221" w:date="2019-06-03T23:33:00Z">
        <w:r w:rsidDel="00ED28C0">
          <w:delText xml:space="preserve">Use the Windows </w:delText>
        </w:r>
        <w:r w:rsidRPr="00470921" w:rsidDel="00ED28C0">
          <w:rPr>
            <w:i/>
          </w:rPr>
          <w:delText>Copy</w:delText>
        </w:r>
        <w:r w:rsidDel="00ED28C0">
          <w:delText xml:space="preserve"> shortcut, </w:delText>
        </w:r>
        <w:r w:rsidDel="00ED28C0">
          <w:rPr>
            <w:rStyle w:val="KeyboardKey"/>
          </w:rPr>
          <w:delText>Ctrl</w:delText>
        </w:r>
        <w:r w:rsidRPr="00CE45A4" w:rsidDel="00ED28C0">
          <w:delText>+</w:delText>
        </w:r>
        <w:r w:rsidDel="00ED28C0">
          <w:rPr>
            <w:rStyle w:val="KeyboardKey"/>
          </w:rPr>
          <w:delText>c</w:delText>
        </w:r>
        <w:r w:rsidRPr="00CE45A4" w:rsidDel="00ED28C0">
          <w:delText>,</w:delText>
        </w:r>
        <w:r w:rsidDel="00ED28C0">
          <w:delText xml:space="preserve"> to copy </w:delText>
        </w:r>
        <w:r w:rsidR="00470921" w:rsidDel="00ED28C0">
          <w:delText>the selected</w:delText>
        </w:r>
        <w:r w:rsidDel="00ED28C0">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6" w14:textId="128A3F86" w:rsidTr="001458B3">
        <w:trPr>
          <w:del w:id="2948" w:author="Martin Ruppert - M91221" w:date="2019-06-03T23:33:00Z"/>
        </w:trPr>
        <w:tc>
          <w:tcPr>
            <w:tcW w:w="10542" w:type="dxa"/>
            <w:shd w:val="clear" w:color="auto" w:fill="auto"/>
            <w:vAlign w:val="center"/>
          </w:tcPr>
          <w:p w14:paraId="10921E65" w14:textId="1D34ED8F" w:rsidR="002C1DAE" w:rsidRPr="001458B3" w:rsidDel="00ED28C0" w:rsidRDefault="005B3261" w:rsidP="001458B3">
            <w:pPr>
              <w:pStyle w:val="NumberedList"/>
              <w:numPr>
                <w:ilvl w:val="0"/>
                <w:numId w:val="0"/>
              </w:numPr>
              <w:rPr>
                <w:del w:id="2949" w:author="Martin Ruppert - M91221" w:date="2019-06-03T23:33:00Z"/>
              </w:rPr>
            </w:pPr>
            <w:del w:id="2950" w:author="Martin Ruppert - M91221" w:date="2019-06-03T23:33:00Z">
              <w:r w:rsidRPr="000A5197" w:rsidDel="00ED28C0">
                <w:rPr>
                  <w:noProof/>
                </w:rPr>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32265CF6" w:rsidR="00CE45A4" w:rsidDel="00ED28C0" w:rsidRDefault="00CE45A4" w:rsidP="00CE45A4">
      <w:pPr>
        <w:pStyle w:val="NumberedList"/>
        <w:rPr>
          <w:del w:id="2951" w:author="Martin Ruppert - M91221" w:date="2019-06-03T23:33:00Z"/>
        </w:rPr>
      </w:pPr>
      <w:del w:id="2952" w:author="Martin Ruppert - M91221" w:date="2019-06-03T23:33:00Z">
        <w:r w:rsidDel="00ED28C0">
          <w:delText>In the Windows File Manager</w:delText>
        </w:r>
        <w:r w:rsidR="00EB2804" w:rsidDel="00ED28C0">
          <w:delText>,</w:delText>
        </w:r>
        <w:r w:rsidDel="00ED28C0">
          <w:delText xml:space="preserve"> open the</w:delText>
        </w:r>
        <w:r w:rsidR="00470921" w:rsidDel="00ED28C0">
          <w:delText xml:space="preserve"> project</w:delText>
        </w:r>
        <w:r w:rsidDel="00ED28C0">
          <w:delText xml:space="preserve"> </w:delText>
        </w:r>
        <w:r w:rsidRPr="00CE45A4" w:rsidDel="00ED28C0">
          <w:rPr>
            <w:rStyle w:val="FilePath"/>
          </w:rPr>
          <w:delText>src</w:delText>
        </w:r>
        <w:r w:rsidDel="00ED28C0">
          <w:delText xml:space="preserve"> folder</w:delText>
        </w:r>
        <w:r w:rsidR="00EB2804" w:rsidDel="00ED28C0">
          <w:delText xml:space="preserve"> that is located</w:delText>
        </w:r>
        <w:r w:rsidDel="00ED28C0">
          <w:delText xml:space="preserve"> under the following folder path:</w:delText>
        </w:r>
      </w:del>
    </w:p>
    <w:p w14:paraId="10921E68" w14:textId="02075BE5" w:rsidR="00CE45A4" w:rsidDel="00ED28C0" w:rsidRDefault="00CE45A4" w:rsidP="00CE45A4">
      <w:pPr>
        <w:pStyle w:val="NumberedList"/>
        <w:numPr>
          <w:ilvl w:val="0"/>
          <w:numId w:val="0"/>
        </w:numPr>
        <w:ind w:left="567"/>
        <w:rPr>
          <w:del w:id="2953" w:author="Martin Ruppert - M91221" w:date="2019-06-03T23:33:00Z"/>
          <w:rStyle w:val="FilePath"/>
        </w:rPr>
      </w:pPr>
      <w:del w:id="2954" w:author="Martin Ruppert - M91221" w:date="2019-06-03T23:33:00Z">
        <w:r w:rsidRPr="00CE45A4" w:rsidDel="00ED28C0">
          <w:rPr>
            <w:rStyle w:val="FilePath"/>
          </w:rPr>
          <w:delText>C:\MASTERs\2</w:delText>
        </w:r>
        <w:r w:rsidR="0023665F" w:rsidDel="00ED28C0">
          <w:rPr>
            <w:rStyle w:val="FilePath"/>
          </w:rPr>
          <w:delText>107</w:delText>
        </w:r>
        <w:r w:rsidRPr="00CE45A4" w:rsidDel="00ED28C0">
          <w:rPr>
            <w:rStyle w:val="FilePath"/>
          </w:rPr>
          <w:delText>0\</w:delText>
        </w:r>
        <w:r w:rsidR="0023665F" w:rsidDel="00ED28C0">
          <w:rPr>
            <w:rStyle w:val="FilePath"/>
          </w:rPr>
          <w:delText>net1</w:delText>
        </w:r>
        <w:r w:rsidRPr="00CE45A4" w:rsidDel="00ED28C0">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A" w14:textId="3E048D4A" w:rsidTr="001458B3">
        <w:trPr>
          <w:del w:id="2955" w:author="Martin Ruppert - M91221" w:date="2019-06-03T23:33:00Z"/>
        </w:trPr>
        <w:tc>
          <w:tcPr>
            <w:tcW w:w="10542" w:type="dxa"/>
            <w:shd w:val="clear" w:color="auto" w:fill="auto"/>
            <w:vAlign w:val="center"/>
          </w:tcPr>
          <w:p w14:paraId="10921E69" w14:textId="41644053" w:rsidR="002C1DAE" w:rsidDel="00ED28C0" w:rsidRDefault="005B3261" w:rsidP="001458B3">
            <w:pPr>
              <w:pStyle w:val="NumberedList"/>
              <w:numPr>
                <w:ilvl w:val="0"/>
                <w:numId w:val="0"/>
              </w:numPr>
              <w:rPr>
                <w:del w:id="2956" w:author="Martin Ruppert - M91221" w:date="2019-06-03T23:33:00Z"/>
                <w:rStyle w:val="FilePath"/>
              </w:rPr>
            </w:pPr>
            <w:del w:id="2957" w:author="Martin Ruppert - M91221" w:date="2019-06-03T23:33:00Z">
              <w:r w:rsidRPr="001458B3" w:rsidDel="00ED28C0">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12192D2A" w:rsidR="00CE45A4" w:rsidRPr="00795D05" w:rsidDel="00ED28C0" w:rsidRDefault="00CE45A4" w:rsidP="00795D05">
      <w:pPr>
        <w:pStyle w:val="NumberedList"/>
        <w:rPr>
          <w:del w:id="2958" w:author="Martin Ruppert - M91221" w:date="2019-06-03T23:33:00Z"/>
        </w:rPr>
      </w:pPr>
      <w:del w:id="2959" w:author="Martin Ruppert - M91221" w:date="2019-06-03T23:33:00Z">
        <w:r w:rsidRPr="00795D05" w:rsidDel="00ED28C0">
          <w:delText xml:space="preserve">Use the Windows Paste shortcut, </w:delText>
        </w:r>
        <w:r w:rsidRPr="00795D05" w:rsidDel="00ED28C0">
          <w:rPr>
            <w:rStyle w:val="KeyboardKey"/>
          </w:rPr>
          <w:delText>Ctrl</w:delText>
        </w:r>
        <w:r w:rsidRPr="00795D05" w:rsidDel="00ED28C0">
          <w:delText>+</w:delText>
        </w:r>
        <w:r w:rsidRPr="00795D05" w:rsidDel="00ED28C0">
          <w:rPr>
            <w:rStyle w:val="KeyboardKey"/>
          </w:rPr>
          <w:delText>v</w:delText>
        </w:r>
        <w:r w:rsidRPr="00795D05" w:rsidDel="00ED28C0">
          <w:delText xml:space="preserve">, to paste the </w:delText>
        </w:r>
        <w:r w:rsidR="002C1DAE" w:rsidRPr="00795D05" w:rsidDel="00ED28C0">
          <w:delText>source and header files. Y</w:delText>
        </w:r>
        <w:r w:rsidR="00795D05" w:rsidDel="00ED28C0">
          <w:delText>ou wi</w:delText>
        </w:r>
        <w:r w:rsidR="00DF3A5A" w:rsidDel="00ED28C0">
          <w:delText>ll be prompted to replace six (6</w:delText>
        </w:r>
        <w:r w:rsidR="00795D05" w:rsidDel="00ED28C0">
          <w:delText>)</w:delText>
        </w:r>
        <w:r w:rsidR="002C1DAE" w:rsidRPr="00795D05" w:rsidDel="00ED28C0">
          <w:delText xml:space="preserve"> </w:delText>
        </w:r>
        <w:r w:rsidR="00DF3A5A" w:rsidDel="00ED28C0">
          <w:delText>files that have the same names</w:delText>
        </w:r>
        <w:r w:rsidR="002C1DAE" w:rsidRPr="00795D05" w:rsidDel="00ED28C0">
          <w:delText xml:space="preserve">. </w:delText>
        </w:r>
        <w:r w:rsidR="00795D05" w:rsidDel="00ED28C0">
          <w:delText xml:space="preserve">Select the </w:delText>
        </w:r>
        <w:r w:rsidR="00795D05" w:rsidRPr="00795D05" w:rsidDel="00ED28C0">
          <w:rPr>
            <w:rStyle w:val="FieldName"/>
          </w:rPr>
          <w:delText>R</w:delText>
        </w:r>
        <w:r w:rsidR="002C1DAE" w:rsidRPr="00795D05" w:rsidDel="00ED28C0">
          <w:rPr>
            <w:rStyle w:val="FieldName"/>
          </w:rPr>
          <w:delText>eplace the files in the destination</w:delText>
        </w:r>
        <w:r w:rsidR="002C1DAE" w:rsidRPr="00795D05" w:rsidDel="00ED28C0">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D" w14:textId="3BD7D4F9" w:rsidTr="001458B3">
        <w:trPr>
          <w:del w:id="2960" w:author="Martin Ruppert - M91221" w:date="2019-06-03T23:33:00Z"/>
        </w:trPr>
        <w:tc>
          <w:tcPr>
            <w:tcW w:w="9975" w:type="dxa"/>
            <w:shd w:val="clear" w:color="auto" w:fill="auto"/>
            <w:vAlign w:val="center"/>
          </w:tcPr>
          <w:p w14:paraId="10921E6C" w14:textId="5ED566DB" w:rsidR="002C1DAE" w:rsidDel="00ED28C0" w:rsidRDefault="005B3261" w:rsidP="001458B3">
            <w:pPr>
              <w:pStyle w:val="NumberedList"/>
              <w:numPr>
                <w:ilvl w:val="0"/>
                <w:numId w:val="0"/>
              </w:numPr>
              <w:rPr>
                <w:del w:id="2961" w:author="Martin Ruppert - M91221" w:date="2019-06-03T23:33:00Z"/>
                <w:rStyle w:val="FilePath"/>
              </w:rPr>
            </w:pPr>
            <w:del w:id="2962" w:author="Martin Ruppert - M91221" w:date="2019-06-03T23:33:00Z">
              <w:r w:rsidRPr="001458B3" w:rsidDel="00ED28C0">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4461707A" w:rsidR="002C1DAE" w:rsidDel="00ED28C0" w:rsidRDefault="00470921" w:rsidP="00795D05">
      <w:pPr>
        <w:pStyle w:val="NumberedList"/>
        <w:rPr>
          <w:del w:id="2963" w:author="Martin Ruppert - M91221" w:date="2019-06-03T23:33:00Z"/>
        </w:rPr>
      </w:pPr>
      <w:del w:id="2964" w:author="Martin Ruppert - M91221" w:date="2019-06-03T23:33:00Z">
        <w:r w:rsidDel="00ED28C0">
          <w:delText xml:space="preserve">Windows will automatically highlight the newly pasted files. </w:delText>
        </w:r>
        <w:r w:rsidR="00795D05" w:rsidDel="00ED28C0">
          <w:delText>Confirm the source and header files for ledcontrol, buttoncontrol and networkcoms have been pasted</w:delText>
        </w:r>
        <w:r w:rsidDel="00ED28C0">
          <w:delText xml:space="preserve"> in the </w:delText>
        </w:r>
        <w:r w:rsidRPr="00470921" w:rsidDel="00ED28C0">
          <w:rPr>
            <w:rStyle w:val="FilePath"/>
          </w:rPr>
          <w:delText>src</w:delText>
        </w:r>
        <w:r w:rsidDel="00ED28C0">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ED28C0" w14:paraId="10921E70" w14:textId="0E43BF5D" w:rsidTr="001458B3">
        <w:trPr>
          <w:del w:id="2965" w:author="Martin Ruppert - M91221" w:date="2019-06-03T23:33:00Z"/>
        </w:trPr>
        <w:tc>
          <w:tcPr>
            <w:tcW w:w="10542" w:type="dxa"/>
            <w:shd w:val="clear" w:color="auto" w:fill="auto"/>
            <w:vAlign w:val="center"/>
          </w:tcPr>
          <w:p w14:paraId="10921E6F" w14:textId="6FC25BAC" w:rsidR="00795D05" w:rsidRPr="001458B3" w:rsidDel="00ED28C0" w:rsidRDefault="005B3261" w:rsidP="001458B3">
            <w:pPr>
              <w:pStyle w:val="NumberedList"/>
              <w:numPr>
                <w:ilvl w:val="0"/>
                <w:numId w:val="0"/>
              </w:numPr>
              <w:rPr>
                <w:del w:id="2966" w:author="Martin Ruppert - M91221" w:date="2019-06-03T23:33:00Z"/>
              </w:rPr>
            </w:pPr>
            <w:del w:id="2967" w:author="Martin Ruppert - M91221" w:date="2019-06-03T23:33:00Z">
              <w:r w:rsidRPr="000A5197" w:rsidDel="00ED28C0">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5810F939" w:rsidR="00795D05" w:rsidDel="00ED28C0" w:rsidRDefault="00795D05" w:rsidP="00795D05">
      <w:pPr>
        <w:pStyle w:val="NumberedList"/>
        <w:numPr>
          <w:ilvl w:val="0"/>
          <w:numId w:val="0"/>
        </w:numPr>
        <w:ind w:left="567"/>
        <w:rPr>
          <w:del w:id="2968" w:author="Martin Ruppert - M91221" w:date="2019-06-03T23:33:00Z"/>
        </w:rPr>
      </w:pPr>
    </w:p>
    <w:p w14:paraId="10921E72" w14:textId="174779EA" w:rsidR="00713D36" w:rsidDel="00ED28C0" w:rsidRDefault="00713D36" w:rsidP="00134882">
      <w:pPr>
        <w:pStyle w:val="Heading2"/>
        <w:rPr>
          <w:del w:id="2969" w:author="Martin Ruppert - M91221" w:date="2019-06-03T23:33:00Z"/>
        </w:rPr>
      </w:pPr>
      <w:bookmarkStart w:id="2970" w:name="_Toc488278791"/>
      <w:del w:id="2971" w:author="Martin Ruppert - M91221" w:date="2019-06-03T23:33:00Z">
        <w:r w:rsidDel="00ED28C0">
          <w:delText>Network Communications Controller Modification</w:delText>
        </w:r>
        <w:bookmarkEnd w:id="2970"/>
      </w:del>
    </w:p>
    <w:p w14:paraId="10921E73" w14:textId="52FC52E1" w:rsidR="007530EC" w:rsidDel="00ED28C0" w:rsidRDefault="008D1F99" w:rsidP="00713D36">
      <w:pPr>
        <w:rPr>
          <w:del w:id="2972" w:author="Martin Ruppert - M91221" w:date="2019-06-03T23:33:00Z"/>
        </w:rPr>
      </w:pPr>
      <w:del w:id="2973" w:author="Martin Ruppert - M91221" w:date="2019-06-03T23:33:00Z">
        <w:r w:rsidDel="00ED28C0">
          <w:delText xml:space="preserve">In this </w:delText>
        </w:r>
        <w:r w:rsidR="007530EC" w:rsidDel="00ED28C0">
          <w:delText>section,</w:delText>
        </w:r>
        <w:r w:rsidDel="00ED28C0">
          <w:delText xml:space="preserve"> you will gain some experience with the </w:delText>
        </w:r>
        <w:r w:rsidR="00A93570" w:rsidDel="00ED28C0">
          <w:delText xml:space="preserve">use of </w:delText>
        </w:r>
        <w:r w:rsidDel="00ED28C0">
          <w:delText xml:space="preserve">Harmony TCP/IP </w:delText>
        </w:r>
        <w:r w:rsidR="00A93570" w:rsidDel="00ED28C0">
          <w:delText xml:space="preserve">API functions. </w:delText>
        </w:r>
        <w:r w:rsidR="00066238" w:rsidDel="00ED28C0">
          <w:delText xml:space="preserve">The </w:delText>
        </w:r>
        <w:r w:rsidR="003A14BC" w:rsidDel="00ED28C0">
          <w:delText>net</w:delText>
        </w:r>
        <w:r w:rsidR="001B203A" w:rsidDel="00ED28C0">
          <w:delText>work</w:delText>
        </w:r>
        <w:r w:rsidR="003A14BC" w:rsidDel="00ED28C0">
          <w:delText>coms</w:delText>
        </w:r>
        <w:r w:rsidR="00B710D0" w:rsidDel="00ED28C0">
          <w:delText xml:space="preserve"> source is missing eight (8)</w:delText>
        </w:r>
        <w:r w:rsidR="00A93570" w:rsidDel="00ED28C0">
          <w:delText xml:space="preserve"> lines of code. All missing code </w:delText>
        </w:r>
        <w:r w:rsidR="007530EC" w:rsidDel="00ED28C0">
          <w:delText>specifically relates to management of the</w:delText>
        </w:r>
        <w:r w:rsidR="0080623B" w:rsidDel="00ED28C0">
          <w:delTex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delText>
        </w:r>
      </w:del>
    </w:p>
    <w:p w14:paraId="10921E74" w14:textId="35047401" w:rsidR="008F699F" w:rsidDel="00ED28C0" w:rsidRDefault="008F699F" w:rsidP="00713D36">
      <w:pPr>
        <w:rPr>
          <w:del w:id="2974" w:author="Martin Ruppert - M91221" w:date="2019-06-03T23:33:00Z"/>
        </w:rPr>
      </w:pPr>
    </w:p>
    <w:p w14:paraId="10921E75" w14:textId="50DCF8ED" w:rsidR="008F699F" w:rsidDel="00ED28C0" w:rsidRDefault="008F699F" w:rsidP="004E650D">
      <w:pPr>
        <w:pStyle w:val="NumberedList"/>
        <w:rPr>
          <w:del w:id="2975" w:author="Martin Ruppert - M91221" w:date="2019-06-03T23:33:00Z"/>
        </w:rPr>
      </w:pPr>
      <w:del w:id="2976" w:author="Martin Ruppert - M91221" w:date="2019-06-03T23:33:00Z">
        <w:r w:rsidDel="00ED28C0">
          <w:delText xml:space="preserve">Open the Network Communications Controller Application source file by double clicking on </w:delText>
        </w:r>
        <w:r w:rsidRPr="008F699F" w:rsidDel="00ED28C0">
          <w:rPr>
            <w:rStyle w:val="FolderPath"/>
          </w:rPr>
          <w:delText>networkcoms.c</w:delText>
        </w:r>
        <w:r w:rsidDel="00ED28C0">
          <w:delText xml:space="preserve"> under the </w:delText>
        </w:r>
        <w:r w:rsidR="00215BEC" w:rsidDel="00ED28C0">
          <w:rPr>
            <w:rStyle w:val="FolderPath"/>
          </w:rPr>
          <w:delText>net1l</w:delText>
        </w:r>
        <w:r w:rsidRPr="008F699F" w:rsidDel="00ED28C0">
          <w:rPr>
            <w:rStyle w:val="FolderPath"/>
          </w:rPr>
          <w:delText>ab2</w:delText>
        </w:r>
        <w:r w:rsidRPr="008F699F" w:rsidDel="00ED28C0">
          <w:rPr>
            <w:rStyle w:val="FolderPath"/>
          </w:rPr>
          <w:sym w:font="Wingdings 3" w:char="F086"/>
        </w:r>
        <w:r w:rsidRPr="008F699F" w:rsidDel="00ED28C0">
          <w:rPr>
            <w:rStyle w:val="FolderPath"/>
          </w:rPr>
          <w:delText>Source Files</w:delText>
        </w:r>
        <w:r w:rsidRPr="008F699F" w:rsidDel="00ED28C0">
          <w:rPr>
            <w:rStyle w:val="FolderPath"/>
          </w:rPr>
          <w:sym w:font="Wingdings 3" w:char="F086"/>
        </w:r>
        <w:r w:rsidRPr="008F699F" w:rsidDel="00ED28C0">
          <w:rPr>
            <w:rStyle w:val="FolderPath"/>
          </w:rPr>
          <w:delText>app</w:delText>
        </w:r>
        <w:r w:rsidDel="00ED28C0">
          <w:delText xml:space="preserve"> path in the </w:delText>
        </w:r>
        <w:r w:rsidRPr="008F699F" w:rsidDel="00ED28C0">
          <w:rPr>
            <w:rStyle w:val="WindowOrDialogName"/>
          </w:rPr>
          <w:delText>Projects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28C0" w14:paraId="10921E77" w14:textId="7C8A31B0" w:rsidTr="001458B3">
        <w:trPr>
          <w:del w:id="2977" w:author="Martin Ruppert - M91221" w:date="2019-06-03T23:33:00Z"/>
        </w:trPr>
        <w:tc>
          <w:tcPr>
            <w:tcW w:w="10542" w:type="dxa"/>
            <w:shd w:val="clear" w:color="auto" w:fill="auto"/>
            <w:vAlign w:val="center"/>
          </w:tcPr>
          <w:p w14:paraId="10921E76" w14:textId="3522364F" w:rsidR="008F699F" w:rsidRPr="001458B3" w:rsidDel="00ED28C0" w:rsidRDefault="005B3261" w:rsidP="001458B3">
            <w:pPr>
              <w:pStyle w:val="NumberedList"/>
              <w:numPr>
                <w:ilvl w:val="0"/>
                <w:numId w:val="0"/>
              </w:numPr>
              <w:rPr>
                <w:del w:id="2978" w:author="Martin Ruppert - M91221" w:date="2019-06-03T23:33:00Z"/>
              </w:rPr>
            </w:pPr>
            <w:del w:id="2979" w:author="Martin Ruppert - M91221" w:date="2019-06-03T23:33:00Z">
              <w:r w:rsidDel="00ED28C0">
                <w:rPr>
                  <w:noProof/>
                </w:rPr>
                <mc:AlternateContent>
                  <mc:Choice Requires="wps">
                    <w:drawing>
                      <wp:anchor distT="0" distB="0" distL="114300" distR="114300" simplePos="0" relativeHeight="251760128"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144461" id="Rounded Rectangle 282" o:spid="_x0000_s1026" style="position:absolute;margin-left:41.05pt;margin-top:130.2pt;width:82.9pt;height:19.8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28C0">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5CA12798" w:rsidR="004E650D" w:rsidDel="00ED28C0" w:rsidRDefault="004E650D" w:rsidP="008F699F">
      <w:pPr>
        <w:pStyle w:val="NumberedList"/>
        <w:numPr>
          <w:ilvl w:val="0"/>
          <w:numId w:val="0"/>
        </w:numPr>
        <w:ind w:left="567"/>
        <w:rPr>
          <w:del w:id="2980" w:author="Martin Ruppert - M91221" w:date="2019-06-03T23:33: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ED28C0" w14:paraId="10921E7A" w14:textId="2B3094FD" w:rsidTr="001458B3">
        <w:trPr>
          <w:del w:id="2981" w:author="Martin Ruppert - M91221" w:date="2019-06-03T23:33:00Z"/>
        </w:trPr>
        <w:tc>
          <w:tcPr>
            <w:tcW w:w="9638" w:type="dxa"/>
            <w:shd w:val="clear" w:color="auto" w:fill="auto"/>
            <w:vAlign w:val="center"/>
          </w:tcPr>
          <w:p w14:paraId="10921E79" w14:textId="045E27FC" w:rsidR="003C73DC" w:rsidRPr="001458B3" w:rsidDel="00ED28C0" w:rsidRDefault="005B3261" w:rsidP="001458B3">
            <w:pPr>
              <w:pStyle w:val="NumberedList"/>
              <w:numPr>
                <w:ilvl w:val="0"/>
                <w:numId w:val="0"/>
              </w:numPr>
              <w:rPr>
                <w:del w:id="2982" w:author="Martin Ruppert - M91221" w:date="2019-06-03T23:33:00Z"/>
              </w:rPr>
            </w:pPr>
            <w:del w:id="2983" w:author="Martin Ruppert - M91221" w:date="2019-06-03T23:33:00Z">
              <w:r w:rsidRPr="000A5197" w:rsidDel="00ED28C0">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01D0685C" w:rsidR="008F699F" w:rsidDel="00ED28C0" w:rsidRDefault="008F699F" w:rsidP="008F699F">
      <w:pPr>
        <w:pStyle w:val="NumberedList"/>
        <w:numPr>
          <w:ilvl w:val="0"/>
          <w:numId w:val="0"/>
        </w:numPr>
        <w:ind w:left="567"/>
        <w:rPr>
          <w:del w:id="2984" w:author="Martin Ruppert - M91221" w:date="2019-06-03T23:33:00Z"/>
        </w:rPr>
      </w:pPr>
    </w:p>
    <w:p w14:paraId="10921E7C" w14:textId="41C89270" w:rsidR="008F699F" w:rsidDel="00ED28C0" w:rsidRDefault="008F699F">
      <w:pPr>
        <w:tabs>
          <w:tab w:val="clear" w:pos="284"/>
          <w:tab w:val="clear" w:pos="567"/>
          <w:tab w:val="clear" w:pos="851"/>
          <w:tab w:val="clear" w:pos="1134"/>
          <w:tab w:val="clear" w:pos="1418"/>
          <w:tab w:val="clear" w:pos="1701"/>
          <w:tab w:val="clear" w:pos="1985"/>
          <w:tab w:val="clear" w:pos="2268"/>
        </w:tabs>
        <w:spacing w:after="160" w:line="259" w:lineRule="auto"/>
        <w:rPr>
          <w:del w:id="2985" w:author="Martin Ruppert - M91221" w:date="2019-06-03T23:33:00Z"/>
          <w:rFonts w:eastAsia="Times New Roman"/>
          <w:lang w:eastAsia="en-AU"/>
        </w:rPr>
      </w:pPr>
      <w:del w:id="2986" w:author="Martin Ruppert - M91221" w:date="2019-06-03T23:33:00Z">
        <w:r w:rsidDel="00ED28C0">
          <w:br w:type="page"/>
        </w:r>
      </w:del>
    </w:p>
    <w:p w14:paraId="10921E7D" w14:textId="149845D6" w:rsidR="00AE70E5" w:rsidDel="00ED28C0" w:rsidRDefault="00AE70E5" w:rsidP="00AE70E5">
      <w:pPr>
        <w:pStyle w:val="NumberedList"/>
        <w:rPr>
          <w:del w:id="2987" w:author="Martin Ruppert - M91221" w:date="2019-06-03T23:33:00Z"/>
        </w:rPr>
      </w:pPr>
      <w:del w:id="2988" w:author="Martin Ruppert - M91221" w:date="2019-06-03T23:33:00Z">
        <w:r w:rsidDel="00ED28C0">
          <w:delText xml:space="preserve">To access the </w:delText>
        </w:r>
        <w:r w:rsidR="0080623B" w:rsidDel="00ED28C0">
          <w:delText>description for each missing line of code,</w:delText>
        </w:r>
        <w:r w:rsidDel="00ED28C0">
          <w:delText xml:space="preserve"> open the MPLAB</w:delText>
        </w:r>
        <w:r w:rsidR="004648E7" w:rsidDel="00ED28C0">
          <w:delText xml:space="preserve"> </w:delText>
        </w:r>
        <w:r w:rsidDel="00ED28C0">
          <w:delText xml:space="preserve">X </w:delText>
        </w:r>
        <w:r w:rsidRPr="004648E7" w:rsidDel="00ED28C0">
          <w:rPr>
            <w:i/>
          </w:rPr>
          <w:delText>Action Items</w:delText>
        </w:r>
        <w:r w:rsidDel="00ED28C0">
          <w:delText xml:space="preserve"> list, by choosing </w:delText>
        </w:r>
        <w:r w:rsidRPr="001E1208" w:rsidDel="00ED28C0">
          <w:rPr>
            <w:rStyle w:val="MenuPath"/>
          </w:rPr>
          <w:delText>Window</w:delText>
        </w:r>
        <w:r w:rsidRPr="001E1208" w:rsidDel="00ED28C0">
          <w:rPr>
            <w:rStyle w:val="MenuPath"/>
          </w:rPr>
          <w:sym w:font="Wingdings 3" w:char="F086"/>
        </w:r>
        <w:r w:rsidR="001E1208" w:rsidRPr="001E1208" w:rsidDel="00ED28C0">
          <w:rPr>
            <w:rStyle w:val="MenuPath"/>
          </w:rPr>
          <w:delText>Action Items</w:delText>
        </w:r>
        <w:r w:rsidR="001E1208" w:rsidDel="00ED28C0">
          <w:delText xml:space="preserve"> in the main menu.</w:delText>
        </w:r>
        <w:r w:rsidR="004848C2" w:rsidRPr="004848C2" w:rsidDel="00ED28C0">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rsidDel="00ED28C0" w14:paraId="10921E7F" w14:textId="3121F640" w:rsidTr="001458B3">
        <w:trPr>
          <w:del w:id="2989" w:author="Martin Ruppert - M91221" w:date="2019-06-03T23:33:00Z"/>
        </w:trPr>
        <w:tc>
          <w:tcPr>
            <w:tcW w:w="9638" w:type="dxa"/>
            <w:shd w:val="clear" w:color="auto" w:fill="auto"/>
            <w:vAlign w:val="center"/>
          </w:tcPr>
          <w:p w14:paraId="10921E7E" w14:textId="2C64C68E" w:rsidR="00AE70E5" w:rsidRPr="001458B3" w:rsidDel="00ED28C0" w:rsidRDefault="004848C2" w:rsidP="001458B3">
            <w:pPr>
              <w:pStyle w:val="NumberedList"/>
              <w:numPr>
                <w:ilvl w:val="0"/>
                <w:numId w:val="0"/>
              </w:numPr>
              <w:rPr>
                <w:del w:id="2990" w:author="Martin Ruppert - M91221" w:date="2019-06-03T23:33:00Z"/>
              </w:rPr>
            </w:pPr>
            <w:del w:id="2991" w:author="Martin Ruppert - M91221" w:date="2019-06-03T23:33:00Z">
              <w:r w:rsidDel="00ED28C0">
                <w:rPr>
                  <w:noProof/>
                </w:rPr>
                <mc:AlternateContent>
                  <mc:Choice Requires="wps">
                    <w:drawing>
                      <wp:anchor distT="0" distB="0" distL="114300" distR="114300" simplePos="0" relativeHeight="252027392"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73EA08" id="Rounded Rectangle 41" o:spid="_x0000_s1026" style="position:absolute;margin-left:-3pt;margin-top:104.2pt;width:189.1pt;height:24.6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del>
          </w:p>
        </w:tc>
      </w:tr>
    </w:tbl>
    <w:p w14:paraId="10921E80" w14:textId="01243A41" w:rsidR="00AE70E5" w:rsidDel="00ED28C0" w:rsidRDefault="00AE70E5" w:rsidP="00AE70E5">
      <w:pPr>
        <w:pStyle w:val="NumberedList"/>
        <w:rPr>
          <w:del w:id="2992" w:author="Martin Ruppert - M91221" w:date="2019-06-03T23:33:00Z"/>
        </w:rPr>
      </w:pPr>
      <w:del w:id="2993" w:author="Martin Ruppert - M91221" w:date="2019-06-03T23:33:00Z">
        <w:r w:rsidDel="00ED28C0">
          <w:delText xml:space="preserve">To </w:delText>
        </w:r>
        <w:r w:rsidR="004E650D" w:rsidDel="00ED28C0">
          <w:delText xml:space="preserve">show </w:delText>
        </w:r>
        <w:r w:rsidDel="00ED28C0">
          <w:delText xml:space="preserve">the action items for the </w:delText>
        </w:r>
        <w:r w:rsidRPr="008D1F99" w:rsidDel="00ED28C0">
          <w:rPr>
            <w:rStyle w:val="Filename"/>
          </w:rPr>
          <w:delText>networkcoms.c</w:delText>
        </w:r>
        <w:r w:rsidDel="00ED28C0">
          <w:delText xml:space="preserve"> file, click on the </w:delText>
        </w:r>
        <w:r w:rsidRPr="001E1208" w:rsidDel="00ED28C0">
          <w:rPr>
            <w:i/>
          </w:rPr>
          <w:delText>Show Actions Items for currently edited file only</w:delText>
        </w:r>
        <w:r w:rsidDel="00ED28C0">
          <w:delText xml:space="preserve"> icon</w:delText>
        </w:r>
        <w:r w:rsidR="001E1208" w:rsidDel="00ED28C0">
          <w:delText xml:space="preserve"> which is located in the </w:delText>
        </w:r>
        <w:r w:rsidR="001E1208" w:rsidRPr="001E1208" w:rsidDel="00ED28C0">
          <w:rPr>
            <w:rStyle w:val="WindowOrDialogName"/>
          </w:rPr>
          <w:delText>Action I</w:delText>
        </w:r>
        <w:r w:rsidRPr="001E1208" w:rsidDel="00ED28C0">
          <w:rPr>
            <w:rStyle w:val="WindowOrDialogName"/>
          </w:rPr>
          <w:delText>tems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rsidDel="00ED28C0" w14:paraId="10921E82" w14:textId="5E81E921" w:rsidTr="001458B3">
        <w:trPr>
          <w:del w:id="2994" w:author="Martin Ruppert - M91221" w:date="2019-06-03T23:33:00Z"/>
        </w:trPr>
        <w:tc>
          <w:tcPr>
            <w:tcW w:w="9638" w:type="dxa"/>
            <w:shd w:val="clear" w:color="auto" w:fill="auto"/>
            <w:vAlign w:val="center"/>
          </w:tcPr>
          <w:p w14:paraId="10921E81" w14:textId="1AA246C6" w:rsidR="00AE70E5" w:rsidRPr="001458B3" w:rsidDel="00ED28C0" w:rsidRDefault="005B3261" w:rsidP="003C4041">
            <w:pPr>
              <w:rPr>
                <w:del w:id="2995" w:author="Martin Ruppert - M91221" w:date="2019-06-03T23:33:00Z"/>
              </w:rPr>
            </w:pPr>
            <w:del w:id="2996" w:author="Martin Ruppert - M91221" w:date="2019-06-03T23:33:00Z">
              <w:r w:rsidDel="00ED28C0">
                <w:rPr>
                  <w:noProof/>
                  <w:lang w:eastAsia="en-AU"/>
                </w:rPr>
                <mc:AlternateContent>
                  <mc:Choice Requires="wps">
                    <w:drawing>
                      <wp:anchor distT="0" distB="0" distL="114300" distR="114300" simplePos="0" relativeHeight="251674112"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56E3D" id="Rounded Rectangle 281" o:spid="_x0000_s1026" style="position:absolute;margin-left:-4.55pt;margin-top:9.7pt;width:25.8pt;height:21.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38D9709A" w:rsidR="00AC2BC7"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2997" w:author="Martin Ruppert - M91221" w:date="2019-06-03T23:33:00Z"/>
        </w:rPr>
      </w:pPr>
    </w:p>
    <w:p w14:paraId="10921E84" w14:textId="083369A9" w:rsidR="00AC2BC7" w:rsidDel="00ED28C0" w:rsidRDefault="00AC2BC7">
      <w:pPr>
        <w:tabs>
          <w:tab w:val="clear" w:pos="284"/>
          <w:tab w:val="clear" w:pos="567"/>
          <w:tab w:val="clear" w:pos="851"/>
          <w:tab w:val="clear" w:pos="1134"/>
          <w:tab w:val="clear" w:pos="1418"/>
          <w:tab w:val="clear" w:pos="1701"/>
          <w:tab w:val="clear" w:pos="1985"/>
          <w:tab w:val="clear" w:pos="2268"/>
        </w:tabs>
        <w:spacing w:after="160" w:line="259" w:lineRule="auto"/>
        <w:rPr>
          <w:del w:id="2998" w:author="Martin Ruppert - M91221" w:date="2019-06-03T23:33:00Z"/>
        </w:rPr>
      </w:pPr>
      <w:del w:id="2999" w:author="Martin Ruppert - M91221" w:date="2019-06-03T23:33:00Z">
        <w:r w:rsidDel="00ED28C0">
          <w:br w:type="page"/>
        </w:r>
      </w:del>
    </w:p>
    <w:p w14:paraId="10921E85" w14:textId="13D12681" w:rsidR="00713D36"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3000" w:author="Martin Ruppert - M91221" w:date="2019-06-03T23:33:00Z"/>
        </w:rPr>
      </w:pPr>
      <w:del w:id="3001" w:author="Martin Ruppert - M91221" w:date="2019-06-03T23:33:00Z">
        <w:r w:rsidDel="00ED28C0">
          <w:delText xml:space="preserve">To </w:delText>
        </w:r>
        <w:r w:rsidR="004648E7" w:rsidDel="00ED28C0">
          <w:delText>navigate to a specific</w:delText>
        </w:r>
        <w:r w:rsidR="00EA43F5" w:rsidDel="00ED28C0">
          <w:delText xml:space="preserve"> </w:delText>
        </w:r>
        <w:r w:rsidDel="00ED28C0">
          <w:delText>action i</w:delText>
        </w:r>
        <w:r w:rsidR="00EA43F5" w:rsidDel="00ED28C0">
          <w:delText>te</w:delText>
        </w:r>
        <w:r w:rsidR="0050502C" w:rsidDel="00ED28C0">
          <w:delText xml:space="preserve">m, double </w:delText>
        </w:r>
        <w:r w:rsidDel="00ED28C0">
          <w:delText xml:space="preserve">click on the item description in the </w:delText>
        </w:r>
        <w:r w:rsidRPr="00AC2BC7" w:rsidDel="00ED28C0">
          <w:rPr>
            <w:rStyle w:val="WindowOrDialogName"/>
          </w:rPr>
          <w:delText>Action Items</w:delText>
        </w:r>
        <w:r w:rsidDel="00ED28C0">
          <w:delText xml:space="preserve"> window.</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rsidDel="00ED28C0" w14:paraId="10921E87" w14:textId="6C8ADCB3" w:rsidTr="001458B3">
        <w:trPr>
          <w:del w:id="3002" w:author="Martin Ruppert - M91221" w:date="2019-06-03T23:33:00Z"/>
        </w:trPr>
        <w:tc>
          <w:tcPr>
            <w:tcW w:w="9993" w:type="dxa"/>
            <w:shd w:val="clear" w:color="auto" w:fill="auto"/>
            <w:vAlign w:val="center"/>
          </w:tcPr>
          <w:p w14:paraId="10921E86" w14:textId="7C9B4AA0" w:rsidR="002B14B6" w:rsidRPr="001458B3" w:rsidDel="00ED28C0" w:rsidRDefault="0003131D" w:rsidP="001458B3">
            <w:pPr>
              <w:pStyle w:val="NumberedList"/>
              <w:numPr>
                <w:ilvl w:val="0"/>
                <w:numId w:val="0"/>
              </w:numPr>
              <w:jc w:val="both"/>
              <w:rPr>
                <w:del w:id="3003" w:author="Martin Ruppert - M91221" w:date="2019-06-03T23:33:00Z"/>
              </w:rPr>
            </w:pPr>
            <w:del w:id="3004" w:author="Martin Ruppert - M91221" w:date="2019-06-03T23:33:00Z">
              <w:r w:rsidDel="00ED28C0">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48">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10921E88" w14:textId="6D6C806C" w:rsidR="00AD4B61" w:rsidDel="00ED28C0"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rPr>
          <w:del w:id="3005" w:author="Martin Ruppert - M91221" w:date="2019-06-03T23:33:00Z"/>
        </w:rPr>
      </w:pPr>
      <w:del w:id="3006" w:author="Martin Ruppert - M91221" w:date="2019-06-03T23:33:00Z">
        <w:r w:rsidDel="00ED28C0">
          <w:delText>MPLAB</w:delText>
        </w:r>
        <w:r w:rsidR="00AD4B61" w:rsidDel="00ED28C0">
          <w:delText xml:space="preserve"> </w:delText>
        </w:r>
        <w:r w:rsidDel="00ED28C0">
          <w:delText xml:space="preserve">X generates the Action Item list by parsing the networkcoms.c file, and identifying any </w:delText>
        </w:r>
        <w:r w:rsidRPr="00AD4B61" w:rsidDel="00ED28C0">
          <w:delText>comments</w:delText>
        </w:r>
        <w:r w:rsidDel="00ED28C0">
          <w:delText xml:space="preserve"> that start with </w:delText>
        </w:r>
        <w:r w:rsidR="00AD4B61" w:rsidDel="00ED28C0">
          <w:delText xml:space="preserve">a specific </w:delText>
        </w:r>
        <w:r w:rsidR="00AD4B61" w:rsidRPr="00AD4B61" w:rsidDel="00ED28C0">
          <w:rPr>
            <w:i/>
          </w:rPr>
          <w:delText>ToDo Pattern</w:delText>
        </w:r>
        <w:r w:rsidR="00AD4B61" w:rsidDel="00ED28C0">
          <w:rPr>
            <w:i/>
          </w:rPr>
          <w:delText xml:space="preserve">. </w:delText>
        </w:r>
        <w:r w:rsidR="00AD4B61" w:rsidRPr="00AD4B61" w:rsidDel="00ED28C0">
          <w:delText>ToDo Patter</w:delText>
        </w:r>
        <w:r w:rsidR="00AD4B61" w:rsidDel="00ED28C0">
          <w:delText>ns</w:delText>
        </w:r>
        <w:r w:rsidR="00AD4B61" w:rsidRPr="00AD4B61" w:rsidDel="00ED28C0">
          <w:delText xml:space="preserve"> are </w:delText>
        </w:r>
        <w:r w:rsidR="00AD4B61" w:rsidDel="00ED28C0">
          <w:delText>configurable</w:delText>
        </w:r>
        <w:r w:rsidR="00E52FE3" w:rsidDel="00ED28C0">
          <w:delText xml:space="preserve"> in the MPLABX Options window (Main Menu: </w:delText>
        </w:r>
        <w:r w:rsidR="00E52FE3" w:rsidRPr="00E52FE3" w:rsidDel="00ED28C0">
          <w:rPr>
            <w:rStyle w:val="MenuPath"/>
          </w:rPr>
          <w:delText>Tools</w:delText>
        </w:r>
        <w:r w:rsidR="00E52FE3" w:rsidRPr="00E52FE3" w:rsidDel="00ED28C0">
          <w:rPr>
            <w:rStyle w:val="MenuPath"/>
          </w:rPr>
          <w:sym w:font="Wingdings 3" w:char="F086"/>
        </w:r>
        <w:r w:rsidR="00E52FE3" w:rsidRPr="00E52FE3" w:rsidDel="00ED28C0">
          <w:rPr>
            <w:rStyle w:val="MenuPath"/>
          </w:rPr>
          <w:delText>Options</w:delText>
        </w:r>
        <w:r w:rsidR="00E52FE3" w:rsidDel="00ED28C0">
          <w:delText xml:space="preserve">) under </w:delText>
        </w:r>
        <w:r w:rsidR="00E52FE3" w:rsidRPr="00E52FE3" w:rsidDel="00ED28C0">
          <w:rPr>
            <w:rStyle w:val="WindowOrDialogName"/>
          </w:rPr>
          <w:delText>Team</w:delText>
        </w:r>
        <w:r w:rsidR="00E52FE3" w:rsidDel="00ED28C0">
          <w:sym w:font="Wingdings 3" w:char="F086"/>
        </w:r>
        <w:r w:rsidR="00AD4B61" w:rsidRPr="00E52FE3" w:rsidDel="00ED28C0">
          <w:rPr>
            <w:rStyle w:val="WindowOrDialogName"/>
          </w:rPr>
          <w:delText>Action Items</w:delText>
        </w:r>
        <w:r w:rsidR="00E52FE3" w:rsidDel="00ED28C0">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rsidDel="00ED28C0" w14:paraId="10921E8A" w14:textId="31B9C072" w:rsidTr="001458B3">
        <w:trPr>
          <w:del w:id="3007" w:author="Martin Ruppert - M91221" w:date="2019-06-03T23:33:00Z"/>
        </w:trPr>
        <w:tc>
          <w:tcPr>
            <w:tcW w:w="9975" w:type="dxa"/>
            <w:shd w:val="clear" w:color="auto" w:fill="auto"/>
            <w:vAlign w:val="center"/>
          </w:tcPr>
          <w:p w14:paraId="10921E89" w14:textId="1B79FBB3" w:rsidR="00AD4B61" w:rsidRPr="001458B3" w:rsidDel="00ED28C0"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del w:id="3008" w:author="Martin Ruppert - M91221" w:date="2019-06-03T23:33:00Z"/>
              </w:rPr>
            </w:pPr>
            <w:del w:id="3009" w:author="Martin Ruppert - M91221" w:date="2019-06-03T23:33:00Z">
              <w:r w:rsidRPr="000A5197" w:rsidDel="00ED28C0">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tc>
      </w:tr>
    </w:tbl>
    <w:p w14:paraId="10921E8B" w14:textId="4C1BC2E5" w:rsidR="00EA43F5" w:rsidDel="00ED28C0" w:rsidRDefault="00EA43F5" w:rsidP="00EA43F5">
      <w:pPr>
        <w:pStyle w:val="NumberedList"/>
        <w:rPr>
          <w:del w:id="3010" w:author="Martin Ruppert - M91221" w:date="2019-06-03T23:33:00Z"/>
        </w:rPr>
      </w:pPr>
      <w:del w:id="3011" w:author="Martin Ruppert - M91221" w:date="2019-06-03T23:33:00Z">
        <w:r w:rsidDel="00ED28C0">
          <w:delText xml:space="preserve">In order to complete each </w:delText>
        </w:r>
        <w:r w:rsidR="004648E7" w:rsidDel="00ED28C0">
          <w:delText>Action Item</w:delText>
        </w:r>
        <w:r w:rsidDel="00ED28C0">
          <w:delText xml:space="preserve">, you will need to </w:delText>
        </w:r>
        <w:r w:rsidR="00D05142" w:rsidDel="00ED28C0">
          <w:delText>select</w:delText>
        </w:r>
        <w:r w:rsidDel="00ED28C0">
          <w:delText xml:space="preserve"> the correct Harmony API, pass the appropriate variables, and where necessary</w:delText>
        </w:r>
        <w:r w:rsidR="003A14BC" w:rsidDel="00ED28C0">
          <w:delText>,</w:delText>
        </w:r>
        <w:r w:rsidDel="00ED28C0">
          <w:delText xml:space="preserve"> handle the </w:delText>
        </w:r>
        <w:r w:rsidR="003A14BC" w:rsidDel="00ED28C0">
          <w:delText>return values from the function</w:delText>
        </w:r>
        <w:r w:rsidDel="00ED28C0">
          <w:delText xml:space="preserve">. On page </w:delText>
        </w:r>
        <w:r w:rsidR="00D05142" w:rsidDel="00ED28C0">
          <w:fldChar w:fldCharType="begin"/>
        </w:r>
        <w:r w:rsidR="00D05142" w:rsidDel="00ED28C0">
          <w:delInstrText xml:space="preserve"> PAGEREF _Ref457259891 \h </w:delInstrText>
        </w:r>
        <w:r w:rsidR="00D05142" w:rsidDel="00ED28C0">
          <w:fldChar w:fldCharType="separate"/>
        </w:r>
      </w:del>
      <w:del w:id="3012" w:author="Martin Ruppert - M91221" w:date="2019-06-03T17:23:00Z">
        <w:r w:rsidR="00FC4C57" w:rsidDel="00B206A8">
          <w:rPr>
            <w:noProof/>
          </w:rPr>
          <w:delText>78</w:delText>
        </w:r>
      </w:del>
      <w:del w:id="3013" w:author="Martin Ruppert - M91221" w:date="2019-06-03T23:33:00Z">
        <w:r w:rsidR="00D05142" w:rsidDel="00ED28C0">
          <w:fldChar w:fldCharType="end"/>
        </w:r>
        <w:r w:rsidR="00D05142" w:rsidDel="00ED28C0">
          <w:delText xml:space="preserve"> you will find documentation on a subset of Harmony TCP and UDP APIs. Please carefully read the TODO item in the source code, and then use the documentation to find the correct API. If you </w:delText>
        </w:r>
        <w:r w:rsidR="003A14BC" w:rsidDel="00ED28C0">
          <w:delText xml:space="preserve">encounter difficulty completing </w:delText>
        </w:r>
        <w:r w:rsidR="00D05142" w:rsidDel="00ED28C0">
          <w:delText xml:space="preserve">any </w:delText>
        </w:r>
        <w:r w:rsidR="004648E7" w:rsidDel="00ED28C0">
          <w:delText>Action Item</w:delText>
        </w:r>
        <w:r w:rsidR="00D05142" w:rsidDel="00ED28C0">
          <w:delText xml:space="preserve">, you can reference the solutions </w:delText>
        </w:r>
        <w:r w:rsidR="000E69EA" w:rsidDel="00ED28C0">
          <w:delText xml:space="preserve">on page </w:delText>
        </w:r>
        <w:r w:rsidR="000E69EA" w:rsidDel="00ED28C0">
          <w:fldChar w:fldCharType="begin"/>
        </w:r>
        <w:r w:rsidR="000E69EA" w:rsidDel="00ED28C0">
          <w:delInstrText xml:space="preserve"> PAGEREF _Ref457321432 \h </w:delInstrText>
        </w:r>
        <w:r w:rsidR="000E69EA" w:rsidDel="00ED28C0">
          <w:fldChar w:fldCharType="separate"/>
        </w:r>
      </w:del>
      <w:del w:id="3014" w:author="Martin Ruppert - M91221" w:date="2019-06-03T17:23:00Z">
        <w:r w:rsidR="00FC4C57" w:rsidDel="00B206A8">
          <w:rPr>
            <w:noProof/>
          </w:rPr>
          <w:delText>86</w:delText>
        </w:r>
      </w:del>
      <w:del w:id="3015" w:author="Martin Ruppert - M91221" w:date="2019-06-03T23:33:00Z">
        <w:r w:rsidR="000E69EA" w:rsidDel="00ED28C0">
          <w:fldChar w:fldCharType="end"/>
        </w:r>
        <w:r w:rsidR="00D05142" w:rsidDel="00ED28C0">
          <w:delText>.</w:delText>
        </w:r>
      </w:del>
    </w:p>
    <w:p w14:paraId="10921E8C" w14:textId="60109B83" w:rsidR="009B4144" w:rsidDel="00ED28C0" w:rsidRDefault="009B4144" w:rsidP="009B4144">
      <w:pPr>
        <w:pStyle w:val="NumberedList"/>
        <w:numPr>
          <w:ilvl w:val="0"/>
          <w:numId w:val="0"/>
        </w:numPr>
        <w:ind w:left="567"/>
        <w:rPr>
          <w:del w:id="3016" w:author="Martin Ruppert - M91221" w:date="2019-06-03T23:33: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ED28C0" w14:paraId="10921E90" w14:textId="3CD8745A" w:rsidTr="001458B3">
        <w:trPr>
          <w:del w:id="3017" w:author="Martin Ruppert - M91221" w:date="2019-06-03T23:33:00Z"/>
        </w:trPr>
        <w:tc>
          <w:tcPr>
            <w:tcW w:w="832" w:type="dxa"/>
            <w:shd w:val="clear" w:color="auto" w:fill="auto"/>
          </w:tcPr>
          <w:p w14:paraId="10921E8D" w14:textId="20C6800B" w:rsidR="0080623B" w:rsidRPr="001458B3" w:rsidDel="00ED28C0" w:rsidRDefault="0080623B" w:rsidP="000B2313">
            <w:pPr>
              <w:pStyle w:val="NoSpacing"/>
              <w:rPr>
                <w:del w:id="3018" w:author="Martin Ruppert - M91221" w:date="2019-06-03T23:33:00Z"/>
                <w:b/>
              </w:rPr>
            </w:pPr>
            <w:del w:id="3019" w:author="Martin Ruppert - M91221" w:date="2019-06-03T23:33:00Z">
              <w:r w:rsidRPr="001458B3" w:rsidDel="00ED28C0">
                <w:rPr>
                  <w:b/>
                </w:rPr>
                <w:delText>Item</w:delText>
              </w:r>
            </w:del>
          </w:p>
        </w:tc>
        <w:tc>
          <w:tcPr>
            <w:tcW w:w="1271" w:type="dxa"/>
            <w:shd w:val="clear" w:color="auto" w:fill="auto"/>
          </w:tcPr>
          <w:p w14:paraId="10921E8E" w14:textId="2B38403A" w:rsidR="0080623B" w:rsidRPr="001458B3" w:rsidDel="00ED28C0" w:rsidRDefault="0080623B" w:rsidP="000B2313">
            <w:pPr>
              <w:pStyle w:val="NoSpacing"/>
              <w:rPr>
                <w:del w:id="3020" w:author="Martin Ruppert - M91221" w:date="2019-06-03T23:33:00Z"/>
                <w:b/>
              </w:rPr>
            </w:pPr>
            <w:del w:id="3021" w:author="Martin Ruppert - M91221" w:date="2019-06-03T23:33:00Z">
              <w:r w:rsidRPr="001458B3" w:rsidDel="00ED28C0">
                <w:rPr>
                  <w:b/>
                </w:rPr>
                <w:delText xml:space="preserve">Source </w:delText>
              </w:r>
              <w:r w:rsidR="00E3554B" w:rsidDel="00ED28C0">
                <w:rPr>
                  <w:b/>
                </w:rPr>
                <w:delText>Code Line to place the solution</w:delText>
              </w:r>
            </w:del>
          </w:p>
        </w:tc>
        <w:tc>
          <w:tcPr>
            <w:tcW w:w="7876" w:type="dxa"/>
            <w:shd w:val="clear" w:color="auto" w:fill="auto"/>
          </w:tcPr>
          <w:p w14:paraId="10921E8F" w14:textId="5742E859" w:rsidR="0080623B" w:rsidRPr="001458B3" w:rsidDel="00ED28C0" w:rsidRDefault="0080623B" w:rsidP="009B4144">
            <w:pPr>
              <w:pStyle w:val="NoSpacing"/>
              <w:rPr>
                <w:del w:id="3022" w:author="Martin Ruppert - M91221" w:date="2019-06-03T23:33:00Z"/>
                <w:b/>
              </w:rPr>
            </w:pPr>
            <w:del w:id="3023" w:author="Martin Ruppert - M91221" w:date="2019-06-03T23:33:00Z">
              <w:r w:rsidRPr="001458B3" w:rsidDel="00ED28C0">
                <w:rPr>
                  <w:b/>
                </w:rPr>
                <w:delText>Description</w:delText>
              </w:r>
            </w:del>
          </w:p>
        </w:tc>
      </w:tr>
      <w:tr w:rsidR="0080623B" w:rsidRPr="001458B3" w:rsidDel="00ED28C0" w14:paraId="10921E96" w14:textId="2065A5C2" w:rsidTr="001458B3">
        <w:trPr>
          <w:del w:id="3024" w:author="Martin Ruppert - M91221" w:date="2019-06-03T23:33:00Z"/>
        </w:trPr>
        <w:tc>
          <w:tcPr>
            <w:tcW w:w="832" w:type="dxa"/>
            <w:shd w:val="clear" w:color="auto" w:fill="auto"/>
          </w:tcPr>
          <w:p w14:paraId="10921E91" w14:textId="79504AFE" w:rsidR="0080623B" w:rsidRPr="001458B3" w:rsidDel="00ED28C0" w:rsidRDefault="0080623B" w:rsidP="000B2313">
            <w:pPr>
              <w:pStyle w:val="NoSpacing"/>
              <w:rPr>
                <w:del w:id="3025" w:author="Martin Ruppert - M91221" w:date="2019-06-03T23:33:00Z"/>
              </w:rPr>
            </w:pPr>
            <w:del w:id="3026" w:author="Martin Ruppert - M91221" w:date="2019-06-03T23:33:00Z">
              <w:r w:rsidRPr="001458B3" w:rsidDel="00ED28C0">
                <w:delText>1</w:delText>
              </w:r>
            </w:del>
          </w:p>
        </w:tc>
        <w:tc>
          <w:tcPr>
            <w:tcW w:w="1271" w:type="dxa"/>
            <w:shd w:val="clear" w:color="auto" w:fill="auto"/>
          </w:tcPr>
          <w:p w14:paraId="10921E92" w14:textId="4EDD36E0" w:rsidR="0080623B" w:rsidRPr="001458B3" w:rsidDel="00ED28C0" w:rsidRDefault="009B7F40" w:rsidP="000B2313">
            <w:pPr>
              <w:pStyle w:val="NoSpacing"/>
              <w:rPr>
                <w:del w:id="3027" w:author="Martin Ruppert - M91221" w:date="2019-06-03T23:33:00Z"/>
              </w:rPr>
            </w:pPr>
            <w:del w:id="3028" w:author="Martin Ruppert - M91221" w:date="2019-06-03T23:33:00Z">
              <w:r w:rsidDel="00ED28C0">
                <w:delText>253</w:delText>
              </w:r>
            </w:del>
          </w:p>
        </w:tc>
        <w:tc>
          <w:tcPr>
            <w:tcW w:w="7876" w:type="dxa"/>
            <w:shd w:val="clear" w:color="auto" w:fill="auto"/>
          </w:tcPr>
          <w:p w14:paraId="10921E93" w14:textId="2B72CFFB" w:rsidR="0080623B" w:rsidRPr="001458B3" w:rsidDel="00ED28C0" w:rsidRDefault="0080623B" w:rsidP="000B2313">
            <w:pPr>
              <w:pStyle w:val="NoSpacing"/>
              <w:rPr>
                <w:del w:id="3029" w:author="Martin Ruppert - M91221" w:date="2019-06-03T23:33:00Z"/>
              </w:rPr>
            </w:pPr>
            <w:del w:id="3030" w:author="Martin Ruppert - M91221" w:date="2019-06-03T23:33:00Z">
              <w:r w:rsidRPr="001458B3" w:rsidDel="00ED28C0">
                <w:delText>Open a UDP Server</w:delText>
              </w:r>
              <w:r w:rsidR="00B710D0" w:rsidRPr="001458B3" w:rsidDel="00ED28C0">
                <w:delText xml:space="preserve"> Instance</w:delText>
              </w:r>
              <w:r w:rsidRPr="001458B3" w:rsidDel="00ED28C0">
                <w:delText>, IPv4 address type</w:delText>
              </w:r>
              <w:r w:rsidR="009B4144" w:rsidRPr="001458B3" w:rsidDel="00ED28C0">
                <w:delText>,</w:delText>
              </w:r>
              <w:r w:rsidRPr="001458B3" w:rsidDel="00ED28C0">
                <w:delText xml:space="preserve"> Port is defined in the ECS_</w:delText>
              </w:r>
              <w:r w:rsidR="009B7F40" w:rsidDel="00ED28C0">
                <w:delText>UDP_</w:delText>
              </w:r>
              <w:r w:rsidRPr="001458B3" w:rsidDel="00ED28C0">
                <w:delText>BROADCAST_PORT constant, Accept connections on ANY interface.</w:delText>
              </w:r>
            </w:del>
          </w:p>
          <w:p w14:paraId="10921E94" w14:textId="1D15ED2A" w:rsidR="0080623B" w:rsidRPr="001458B3" w:rsidDel="00ED28C0" w:rsidRDefault="0080623B" w:rsidP="000B2313">
            <w:pPr>
              <w:pStyle w:val="NoSpacing"/>
              <w:rPr>
                <w:del w:id="3031" w:author="Martin Ruppert - M91221" w:date="2019-06-03T23:33:00Z"/>
              </w:rPr>
            </w:pPr>
            <w:del w:id="3032" w:author="Martin Ruppert - M91221" w:date="2019-06-03T23:33:00Z">
              <w:r w:rsidRPr="001458B3" w:rsidDel="00ED28C0">
                <w:delText xml:space="preserve">Store returned handle in the </w:delText>
              </w:r>
              <w:r w:rsidR="009B7F40" w:rsidRPr="009B7F40" w:rsidDel="00ED28C0">
                <w:delText>networkcomsData.</w:delText>
              </w:r>
              <w:r w:rsidRPr="001458B3" w:rsidDel="00ED28C0">
                <w:delText>ecsUDPBroadcastHandle variable</w:delText>
              </w:r>
            </w:del>
          </w:p>
          <w:p w14:paraId="10921E95" w14:textId="6D383567" w:rsidR="00D32345" w:rsidRPr="001458B3" w:rsidDel="00ED28C0" w:rsidRDefault="00D32345" w:rsidP="000B2313">
            <w:pPr>
              <w:pStyle w:val="NoSpacing"/>
              <w:rPr>
                <w:del w:id="3033" w:author="Martin Ruppert - M91221" w:date="2019-06-03T23:33:00Z"/>
              </w:rPr>
            </w:pPr>
          </w:p>
        </w:tc>
      </w:tr>
      <w:tr w:rsidR="0080623B" w:rsidRPr="001458B3" w:rsidDel="00ED28C0" w14:paraId="10921E9B" w14:textId="3A5F2405" w:rsidTr="001458B3">
        <w:trPr>
          <w:del w:id="3034" w:author="Martin Ruppert - M91221" w:date="2019-06-03T23:33:00Z"/>
        </w:trPr>
        <w:tc>
          <w:tcPr>
            <w:tcW w:w="832" w:type="dxa"/>
            <w:shd w:val="clear" w:color="auto" w:fill="auto"/>
          </w:tcPr>
          <w:p w14:paraId="10921E97" w14:textId="44D6624F" w:rsidR="0080623B" w:rsidRPr="001458B3" w:rsidDel="00ED28C0" w:rsidRDefault="0080623B" w:rsidP="000B2313">
            <w:pPr>
              <w:pStyle w:val="NoSpacing"/>
              <w:rPr>
                <w:del w:id="3035" w:author="Martin Ruppert - M91221" w:date="2019-06-03T23:33:00Z"/>
              </w:rPr>
            </w:pPr>
            <w:del w:id="3036" w:author="Martin Ruppert - M91221" w:date="2019-06-03T23:33:00Z">
              <w:r w:rsidRPr="001458B3" w:rsidDel="00ED28C0">
                <w:delText>2</w:delText>
              </w:r>
            </w:del>
          </w:p>
        </w:tc>
        <w:tc>
          <w:tcPr>
            <w:tcW w:w="1271" w:type="dxa"/>
            <w:shd w:val="clear" w:color="auto" w:fill="auto"/>
          </w:tcPr>
          <w:p w14:paraId="10921E98" w14:textId="0E4DDD27" w:rsidR="0080623B" w:rsidRPr="001458B3" w:rsidDel="00ED28C0" w:rsidRDefault="009B7F40" w:rsidP="000B2313">
            <w:pPr>
              <w:pStyle w:val="NoSpacing"/>
              <w:rPr>
                <w:del w:id="3037" w:author="Martin Ruppert - M91221" w:date="2019-06-03T23:33:00Z"/>
              </w:rPr>
            </w:pPr>
            <w:del w:id="3038" w:author="Martin Ruppert - M91221" w:date="2019-06-03T23:33:00Z">
              <w:r w:rsidDel="00ED28C0">
                <w:delText>269</w:delText>
              </w:r>
            </w:del>
          </w:p>
        </w:tc>
        <w:tc>
          <w:tcPr>
            <w:tcW w:w="7876" w:type="dxa"/>
            <w:shd w:val="clear" w:color="auto" w:fill="auto"/>
          </w:tcPr>
          <w:p w14:paraId="10921E99" w14:textId="065FCC6E" w:rsidR="0080623B" w:rsidRPr="001458B3" w:rsidDel="00ED28C0" w:rsidRDefault="0080623B" w:rsidP="000B2313">
            <w:pPr>
              <w:pStyle w:val="NoSpacing"/>
              <w:rPr>
                <w:del w:id="3039" w:author="Martin Ruppert - M91221" w:date="2019-06-03T23:33:00Z"/>
              </w:rPr>
            </w:pPr>
            <w:del w:id="3040" w:author="Martin Ruppert - M91221" w:date="2019-06-03T23:33:00Z">
              <w:r w:rsidRPr="001458B3" w:rsidDel="00ED28C0">
                <w:delText>Check if any data has been received on the UDP Socket</w:delText>
              </w:r>
            </w:del>
          </w:p>
          <w:p w14:paraId="10921E9A" w14:textId="243257CD" w:rsidR="00D32345" w:rsidRPr="001458B3" w:rsidDel="00ED28C0" w:rsidRDefault="00D32345" w:rsidP="000B2313">
            <w:pPr>
              <w:pStyle w:val="NoSpacing"/>
              <w:rPr>
                <w:del w:id="3041" w:author="Martin Ruppert - M91221" w:date="2019-06-03T23:33:00Z"/>
              </w:rPr>
            </w:pPr>
          </w:p>
        </w:tc>
      </w:tr>
      <w:tr w:rsidR="0080623B" w:rsidRPr="001458B3" w:rsidDel="00ED28C0" w14:paraId="10921EA0" w14:textId="0C8CA9F2" w:rsidTr="001458B3">
        <w:trPr>
          <w:del w:id="3042" w:author="Martin Ruppert - M91221" w:date="2019-06-03T23:33:00Z"/>
        </w:trPr>
        <w:tc>
          <w:tcPr>
            <w:tcW w:w="832" w:type="dxa"/>
            <w:shd w:val="clear" w:color="auto" w:fill="auto"/>
          </w:tcPr>
          <w:p w14:paraId="10921E9C" w14:textId="6397E63E" w:rsidR="0080623B" w:rsidRPr="001458B3" w:rsidDel="00ED28C0" w:rsidRDefault="00B710D0" w:rsidP="000B2313">
            <w:pPr>
              <w:pStyle w:val="NoSpacing"/>
              <w:rPr>
                <w:del w:id="3043" w:author="Martin Ruppert - M91221" w:date="2019-06-03T23:33:00Z"/>
              </w:rPr>
            </w:pPr>
            <w:del w:id="3044" w:author="Martin Ruppert - M91221" w:date="2019-06-03T23:33:00Z">
              <w:r w:rsidRPr="001458B3" w:rsidDel="00ED28C0">
                <w:delText>3</w:delText>
              </w:r>
            </w:del>
          </w:p>
        </w:tc>
        <w:tc>
          <w:tcPr>
            <w:tcW w:w="1271" w:type="dxa"/>
            <w:shd w:val="clear" w:color="auto" w:fill="auto"/>
          </w:tcPr>
          <w:p w14:paraId="10921E9D" w14:textId="2F5E0B20" w:rsidR="0080623B" w:rsidRPr="001458B3" w:rsidDel="00ED28C0" w:rsidRDefault="009B7F40" w:rsidP="000B2313">
            <w:pPr>
              <w:pStyle w:val="NoSpacing"/>
              <w:rPr>
                <w:del w:id="3045" w:author="Martin Ruppert - M91221" w:date="2019-06-03T23:33:00Z"/>
              </w:rPr>
            </w:pPr>
            <w:del w:id="3046" w:author="Martin Ruppert - M91221" w:date="2019-06-03T23:33:00Z">
              <w:r w:rsidDel="00ED28C0">
                <w:delText>296</w:delText>
              </w:r>
            </w:del>
          </w:p>
        </w:tc>
        <w:tc>
          <w:tcPr>
            <w:tcW w:w="7876" w:type="dxa"/>
            <w:shd w:val="clear" w:color="auto" w:fill="auto"/>
          </w:tcPr>
          <w:p w14:paraId="10921E9E" w14:textId="25C3A9E0" w:rsidR="0080623B" w:rsidRPr="001458B3" w:rsidDel="00ED28C0" w:rsidRDefault="0080623B" w:rsidP="000B2313">
            <w:pPr>
              <w:pStyle w:val="NoSpacing"/>
              <w:rPr>
                <w:del w:id="3047" w:author="Martin Ruppert - M91221" w:date="2019-06-03T23:33:00Z"/>
              </w:rPr>
            </w:pPr>
            <w:del w:id="3048" w:author="Martin Ruppert - M91221" w:date="2019-06-03T23:33:00Z">
              <w:r w:rsidRPr="001458B3" w:rsidDel="00ED28C0">
                <w:delText>Close the UDP Server</w:delText>
              </w:r>
              <w:r w:rsidR="00B710D0" w:rsidRPr="001458B3" w:rsidDel="00ED28C0">
                <w:delText xml:space="preserve"> Instance</w:delText>
              </w:r>
            </w:del>
          </w:p>
          <w:p w14:paraId="10921E9F" w14:textId="5E58B7B6" w:rsidR="00D32345" w:rsidRPr="001458B3" w:rsidDel="00ED28C0" w:rsidRDefault="00D32345" w:rsidP="000B2313">
            <w:pPr>
              <w:pStyle w:val="NoSpacing"/>
              <w:rPr>
                <w:del w:id="3049" w:author="Martin Ruppert - M91221" w:date="2019-06-03T23:33:00Z"/>
              </w:rPr>
            </w:pPr>
          </w:p>
        </w:tc>
      </w:tr>
      <w:tr w:rsidR="0080623B" w:rsidRPr="001458B3" w:rsidDel="00ED28C0" w14:paraId="10921EA5" w14:textId="73D11B68" w:rsidTr="001458B3">
        <w:trPr>
          <w:del w:id="3050" w:author="Martin Ruppert - M91221" w:date="2019-06-03T23:33:00Z"/>
        </w:trPr>
        <w:tc>
          <w:tcPr>
            <w:tcW w:w="832" w:type="dxa"/>
            <w:shd w:val="clear" w:color="auto" w:fill="auto"/>
          </w:tcPr>
          <w:p w14:paraId="10921EA1" w14:textId="0B6ED260" w:rsidR="0080623B" w:rsidRPr="001458B3" w:rsidDel="00ED28C0" w:rsidRDefault="00B710D0" w:rsidP="000B2313">
            <w:pPr>
              <w:pStyle w:val="NoSpacing"/>
              <w:rPr>
                <w:del w:id="3051" w:author="Martin Ruppert - M91221" w:date="2019-06-03T23:33:00Z"/>
              </w:rPr>
            </w:pPr>
            <w:del w:id="3052" w:author="Martin Ruppert - M91221" w:date="2019-06-03T23:33:00Z">
              <w:r w:rsidRPr="001458B3" w:rsidDel="00ED28C0">
                <w:delText>4</w:delText>
              </w:r>
            </w:del>
          </w:p>
        </w:tc>
        <w:tc>
          <w:tcPr>
            <w:tcW w:w="1271" w:type="dxa"/>
            <w:shd w:val="clear" w:color="auto" w:fill="auto"/>
          </w:tcPr>
          <w:p w14:paraId="10921EA2" w14:textId="703FA584" w:rsidR="0080623B" w:rsidRPr="001458B3" w:rsidDel="00ED28C0" w:rsidRDefault="009B7F40" w:rsidP="000B2313">
            <w:pPr>
              <w:pStyle w:val="NoSpacing"/>
              <w:rPr>
                <w:del w:id="3053" w:author="Martin Ruppert - M91221" w:date="2019-06-03T23:33:00Z"/>
              </w:rPr>
            </w:pPr>
            <w:del w:id="3054" w:author="Martin Ruppert - M91221" w:date="2019-06-03T23:33:00Z">
              <w:r w:rsidDel="00ED28C0">
                <w:delText>316</w:delText>
              </w:r>
            </w:del>
          </w:p>
        </w:tc>
        <w:tc>
          <w:tcPr>
            <w:tcW w:w="7876" w:type="dxa"/>
            <w:shd w:val="clear" w:color="auto" w:fill="auto"/>
          </w:tcPr>
          <w:p w14:paraId="10921EA3" w14:textId="0B84CBA0" w:rsidR="00D32345" w:rsidRPr="001458B3" w:rsidDel="00ED28C0" w:rsidRDefault="00B710D0" w:rsidP="000B2313">
            <w:pPr>
              <w:pStyle w:val="NoSpacing"/>
              <w:rPr>
                <w:del w:id="3055" w:author="Martin Ruppert - M91221" w:date="2019-06-03T23:33:00Z"/>
              </w:rPr>
            </w:pPr>
            <w:del w:id="3056" w:author="Martin Ruppert - M91221" w:date="2019-06-03T23:33:00Z">
              <w:r w:rsidRPr="001458B3" w:rsidDel="00ED28C0">
                <w:delText xml:space="preserve">Open a TCP Client Instance, IPv4 Address Type, Destination Port is defined in ECS_TCP_PORT constant. IP Address is stored in </w:delText>
              </w:r>
              <w:r w:rsidR="009B7F40" w:rsidRPr="009B7F40" w:rsidDel="00ED28C0">
                <w:delText>networkcomsData.</w:delText>
              </w:r>
              <w:r w:rsidRPr="001458B3" w:rsidDel="00ED28C0">
                <w:delText xml:space="preserve">ecsUDPSocketInfo.sourceIPaddress structure. Store returned handle in the </w:delText>
              </w:r>
              <w:r w:rsidR="009B7F40" w:rsidRPr="009B7F40" w:rsidDel="00ED28C0">
                <w:delText>networkcomsData.</w:delText>
              </w:r>
              <w:r w:rsidRPr="001458B3" w:rsidDel="00ED28C0">
                <w:delText xml:space="preserve">ecsTCPSocketHandle variable. Hint: You must pass the address of </w:delText>
              </w:r>
              <w:r w:rsidR="009B7F40" w:rsidRPr="009B7F40" w:rsidDel="00ED28C0">
                <w:delText>networkcomsData.</w:delText>
              </w:r>
              <w:r w:rsidRPr="001458B3" w:rsidDel="00ED28C0">
                <w:delText>ecsUDPSocketInfo.sourceIPaddress to the Harmony API that is used to open the TCP Client.</w:delText>
              </w:r>
            </w:del>
          </w:p>
          <w:p w14:paraId="10921EA4" w14:textId="00847034" w:rsidR="00B710D0" w:rsidRPr="001458B3" w:rsidDel="00ED28C0" w:rsidRDefault="00B710D0" w:rsidP="000B2313">
            <w:pPr>
              <w:pStyle w:val="NoSpacing"/>
              <w:rPr>
                <w:del w:id="3057" w:author="Martin Ruppert - M91221" w:date="2019-06-03T23:33:00Z"/>
              </w:rPr>
            </w:pPr>
          </w:p>
        </w:tc>
      </w:tr>
      <w:tr w:rsidR="0080623B" w:rsidRPr="001458B3" w:rsidDel="00ED28C0" w14:paraId="10921EAA" w14:textId="36277AA2" w:rsidTr="001458B3">
        <w:trPr>
          <w:del w:id="3058" w:author="Martin Ruppert - M91221" w:date="2019-06-03T23:33:00Z"/>
        </w:trPr>
        <w:tc>
          <w:tcPr>
            <w:tcW w:w="832" w:type="dxa"/>
            <w:shd w:val="clear" w:color="auto" w:fill="auto"/>
          </w:tcPr>
          <w:p w14:paraId="10921EA6" w14:textId="26D8BFF5" w:rsidR="0080623B" w:rsidRPr="001458B3" w:rsidDel="00ED28C0" w:rsidRDefault="00B710D0" w:rsidP="000B2313">
            <w:pPr>
              <w:pStyle w:val="NoSpacing"/>
              <w:rPr>
                <w:del w:id="3059" w:author="Martin Ruppert - M91221" w:date="2019-06-03T23:33:00Z"/>
              </w:rPr>
            </w:pPr>
            <w:del w:id="3060" w:author="Martin Ruppert - M91221" w:date="2019-06-03T23:33:00Z">
              <w:r w:rsidRPr="001458B3" w:rsidDel="00ED28C0">
                <w:delText>5</w:delText>
              </w:r>
            </w:del>
          </w:p>
        </w:tc>
        <w:tc>
          <w:tcPr>
            <w:tcW w:w="1271" w:type="dxa"/>
            <w:shd w:val="clear" w:color="auto" w:fill="auto"/>
          </w:tcPr>
          <w:p w14:paraId="10921EA7" w14:textId="5A304023" w:rsidR="0080623B" w:rsidRPr="001458B3" w:rsidDel="00ED28C0" w:rsidRDefault="009B7F40" w:rsidP="000B2313">
            <w:pPr>
              <w:pStyle w:val="NoSpacing"/>
              <w:rPr>
                <w:del w:id="3061" w:author="Martin Ruppert - M91221" w:date="2019-06-03T23:33:00Z"/>
              </w:rPr>
            </w:pPr>
            <w:del w:id="3062" w:author="Martin Ruppert - M91221" w:date="2019-06-03T23:33:00Z">
              <w:r w:rsidDel="00ED28C0">
                <w:delText>333</w:delText>
              </w:r>
            </w:del>
          </w:p>
        </w:tc>
        <w:tc>
          <w:tcPr>
            <w:tcW w:w="7876" w:type="dxa"/>
            <w:shd w:val="clear" w:color="auto" w:fill="auto"/>
          </w:tcPr>
          <w:p w14:paraId="10921EA8" w14:textId="4FA36E8B" w:rsidR="00B710D0" w:rsidRPr="001458B3" w:rsidDel="00ED28C0" w:rsidRDefault="00B710D0" w:rsidP="00B710D0">
            <w:pPr>
              <w:pStyle w:val="NoSpacing"/>
              <w:rPr>
                <w:del w:id="3063" w:author="Martin Ruppert - M91221" w:date="2019-06-03T23:33:00Z"/>
              </w:rPr>
            </w:pPr>
            <w:del w:id="3064" w:author="Martin Ruppert - M91221" w:date="2019-06-03T23:33:00Z">
              <w:r w:rsidRPr="001458B3" w:rsidDel="00ED28C0">
                <w:delText>Check if the TCP Client is connected to the Server</w:delText>
              </w:r>
            </w:del>
          </w:p>
          <w:p w14:paraId="10921EA9" w14:textId="4BD49A12" w:rsidR="00D32345" w:rsidRPr="001458B3" w:rsidDel="00ED28C0" w:rsidRDefault="00D32345" w:rsidP="000B2313">
            <w:pPr>
              <w:pStyle w:val="NoSpacing"/>
              <w:rPr>
                <w:del w:id="3065" w:author="Martin Ruppert - M91221" w:date="2019-06-03T23:33:00Z"/>
              </w:rPr>
            </w:pPr>
          </w:p>
        </w:tc>
      </w:tr>
      <w:tr w:rsidR="0080623B" w:rsidRPr="001458B3" w:rsidDel="00ED28C0" w14:paraId="10921EAF" w14:textId="24E9A519" w:rsidTr="001458B3">
        <w:trPr>
          <w:del w:id="3066" w:author="Martin Ruppert - M91221" w:date="2019-06-03T23:33:00Z"/>
        </w:trPr>
        <w:tc>
          <w:tcPr>
            <w:tcW w:w="832" w:type="dxa"/>
            <w:shd w:val="clear" w:color="auto" w:fill="auto"/>
          </w:tcPr>
          <w:p w14:paraId="10921EAB" w14:textId="28C2B581" w:rsidR="0080623B" w:rsidRPr="001458B3" w:rsidDel="00ED28C0" w:rsidRDefault="00B710D0" w:rsidP="000B2313">
            <w:pPr>
              <w:pStyle w:val="NoSpacing"/>
              <w:rPr>
                <w:del w:id="3067" w:author="Martin Ruppert - M91221" w:date="2019-06-03T23:33:00Z"/>
              </w:rPr>
            </w:pPr>
            <w:del w:id="3068" w:author="Martin Ruppert - M91221" w:date="2019-06-03T23:33:00Z">
              <w:r w:rsidRPr="001458B3" w:rsidDel="00ED28C0">
                <w:delText>6</w:delText>
              </w:r>
            </w:del>
          </w:p>
        </w:tc>
        <w:tc>
          <w:tcPr>
            <w:tcW w:w="1271" w:type="dxa"/>
            <w:shd w:val="clear" w:color="auto" w:fill="auto"/>
          </w:tcPr>
          <w:p w14:paraId="10921EAC" w14:textId="03A17272" w:rsidR="0080623B" w:rsidRPr="001458B3" w:rsidDel="00ED28C0" w:rsidRDefault="009B7F40" w:rsidP="000B2313">
            <w:pPr>
              <w:pStyle w:val="NoSpacing"/>
              <w:rPr>
                <w:del w:id="3069" w:author="Martin Ruppert - M91221" w:date="2019-06-03T23:33:00Z"/>
              </w:rPr>
            </w:pPr>
            <w:del w:id="3070" w:author="Martin Ruppert - M91221" w:date="2019-06-03T23:33:00Z">
              <w:r w:rsidDel="00ED28C0">
                <w:delText>365</w:delText>
              </w:r>
            </w:del>
          </w:p>
        </w:tc>
        <w:tc>
          <w:tcPr>
            <w:tcW w:w="7876" w:type="dxa"/>
            <w:shd w:val="clear" w:color="auto" w:fill="auto"/>
          </w:tcPr>
          <w:p w14:paraId="10921EAD" w14:textId="3C1735B0" w:rsidR="00D32345" w:rsidRPr="001458B3" w:rsidDel="00ED28C0" w:rsidRDefault="00B710D0" w:rsidP="000B2313">
            <w:pPr>
              <w:pStyle w:val="NoSpacing"/>
              <w:rPr>
                <w:del w:id="3071" w:author="Martin Ruppert - M91221" w:date="2019-06-03T23:33:00Z"/>
              </w:rPr>
            </w:pPr>
            <w:del w:id="3072" w:author="Martin Ruppert - M91221" w:date="2019-06-03T23:33:00Z">
              <w:r w:rsidRPr="001458B3" w:rsidDel="00ED28C0">
                <w:delText xml:space="preserve">Check if the TCP connection has dropped out any time between the current and previous execution of the NETWORKCOMS_MANAGE_TCP_CLIENT state </w:delText>
              </w:r>
            </w:del>
          </w:p>
          <w:p w14:paraId="10921EAE" w14:textId="61737202" w:rsidR="00B710D0" w:rsidRPr="001458B3" w:rsidDel="00ED28C0" w:rsidRDefault="00B710D0" w:rsidP="000B2313">
            <w:pPr>
              <w:pStyle w:val="NoSpacing"/>
              <w:rPr>
                <w:del w:id="3073" w:author="Martin Ruppert - M91221" w:date="2019-06-03T23:33:00Z"/>
              </w:rPr>
            </w:pPr>
          </w:p>
        </w:tc>
      </w:tr>
      <w:tr w:rsidR="0080623B" w:rsidRPr="001458B3" w:rsidDel="00ED28C0" w14:paraId="10921EB4" w14:textId="6772A764" w:rsidTr="001458B3">
        <w:trPr>
          <w:del w:id="3074" w:author="Martin Ruppert - M91221" w:date="2019-06-03T23:33:00Z"/>
        </w:trPr>
        <w:tc>
          <w:tcPr>
            <w:tcW w:w="832" w:type="dxa"/>
            <w:shd w:val="clear" w:color="auto" w:fill="auto"/>
          </w:tcPr>
          <w:p w14:paraId="10921EB0" w14:textId="797E71C3" w:rsidR="0080623B" w:rsidRPr="001458B3" w:rsidDel="00ED28C0" w:rsidRDefault="00B710D0" w:rsidP="000B2313">
            <w:pPr>
              <w:pStyle w:val="NoSpacing"/>
              <w:rPr>
                <w:del w:id="3075" w:author="Martin Ruppert - M91221" w:date="2019-06-03T23:33:00Z"/>
              </w:rPr>
            </w:pPr>
            <w:del w:id="3076" w:author="Martin Ruppert - M91221" w:date="2019-06-03T23:33:00Z">
              <w:r w:rsidRPr="001458B3" w:rsidDel="00ED28C0">
                <w:delText>7</w:delText>
              </w:r>
            </w:del>
          </w:p>
        </w:tc>
        <w:tc>
          <w:tcPr>
            <w:tcW w:w="1271" w:type="dxa"/>
            <w:shd w:val="clear" w:color="auto" w:fill="auto"/>
          </w:tcPr>
          <w:p w14:paraId="10921EB1" w14:textId="46F42F55" w:rsidR="0080623B" w:rsidRPr="001458B3" w:rsidDel="00ED28C0" w:rsidRDefault="009B7F40" w:rsidP="000B2313">
            <w:pPr>
              <w:pStyle w:val="NoSpacing"/>
              <w:rPr>
                <w:del w:id="3077" w:author="Martin Ruppert - M91221" w:date="2019-06-03T23:33:00Z"/>
              </w:rPr>
            </w:pPr>
            <w:del w:id="3078" w:author="Martin Ruppert - M91221" w:date="2019-06-03T23:33:00Z">
              <w:r w:rsidDel="00ED28C0">
                <w:delText>417</w:delText>
              </w:r>
            </w:del>
          </w:p>
        </w:tc>
        <w:tc>
          <w:tcPr>
            <w:tcW w:w="7876" w:type="dxa"/>
            <w:shd w:val="clear" w:color="auto" w:fill="auto"/>
          </w:tcPr>
          <w:p w14:paraId="10921EB2" w14:textId="4C2F8B83" w:rsidR="00B710D0" w:rsidRPr="001458B3" w:rsidDel="00ED28C0" w:rsidRDefault="00B710D0" w:rsidP="00B710D0">
            <w:pPr>
              <w:pStyle w:val="NoSpacing"/>
              <w:rPr>
                <w:del w:id="3079" w:author="Martin Ruppert - M91221" w:date="2019-06-03T23:33:00Z"/>
              </w:rPr>
            </w:pPr>
            <w:del w:id="3080" w:author="Martin Ruppert - M91221" w:date="2019-06-03T23:33:00Z">
              <w:r w:rsidRPr="001458B3" w:rsidDel="00ED28C0">
                <w:delText>Get the amount of free space  available in the Transmit Buffer of the TCP Socket</w:delText>
              </w:r>
            </w:del>
          </w:p>
          <w:p w14:paraId="10921EB3" w14:textId="5707F5EF" w:rsidR="00D32345" w:rsidRPr="001458B3" w:rsidDel="00ED28C0" w:rsidRDefault="00D32345" w:rsidP="000B2313">
            <w:pPr>
              <w:pStyle w:val="NoSpacing"/>
              <w:rPr>
                <w:del w:id="3081" w:author="Martin Ruppert - M91221" w:date="2019-06-03T23:33:00Z"/>
              </w:rPr>
            </w:pPr>
          </w:p>
        </w:tc>
      </w:tr>
      <w:tr w:rsidR="0080623B" w:rsidRPr="001458B3" w:rsidDel="00ED28C0" w14:paraId="10921EB9" w14:textId="4832DFCA" w:rsidTr="001458B3">
        <w:trPr>
          <w:del w:id="3082" w:author="Martin Ruppert - M91221" w:date="2019-06-03T23:33:00Z"/>
        </w:trPr>
        <w:tc>
          <w:tcPr>
            <w:tcW w:w="832" w:type="dxa"/>
            <w:shd w:val="clear" w:color="auto" w:fill="auto"/>
          </w:tcPr>
          <w:p w14:paraId="10921EB5" w14:textId="0FC24396" w:rsidR="0080623B" w:rsidRPr="001458B3" w:rsidDel="00ED28C0" w:rsidRDefault="00B710D0" w:rsidP="000B2313">
            <w:pPr>
              <w:pStyle w:val="NoSpacing"/>
              <w:rPr>
                <w:del w:id="3083" w:author="Martin Ruppert - M91221" w:date="2019-06-03T23:33:00Z"/>
              </w:rPr>
            </w:pPr>
            <w:del w:id="3084" w:author="Martin Ruppert - M91221" w:date="2019-06-03T23:33:00Z">
              <w:r w:rsidRPr="001458B3" w:rsidDel="00ED28C0">
                <w:delText>8</w:delText>
              </w:r>
            </w:del>
          </w:p>
        </w:tc>
        <w:tc>
          <w:tcPr>
            <w:tcW w:w="1271" w:type="dxa"/>
            <w:shd w:val="clear" w:color="auto" w:fill="auto"/>
          </w:tcPr>
          <w:p w14:paraId="10921EB6" w14:textId="7873E673" w:rsidR="0080623B" w:rsidRPr="001458B3" w:rsidDel="00ED28C0" w:rsidRDefault="009B7F40" w:rsidP="000B2313">
            <w:pPr>
              <w:pStyle w:val="NoSpacing"/>
              <w:rPr>
                <w:del w:id="3085" w:author="Martin Ruppert - M91221" w:date="2019-06-03T23:33:00Z"/>
              </w:rPr>
            </w:pPr>
            <w:del w:id="3086" w:author="Martin Ruppert - M91221" w:date="2019-06-03T23:33:00Z">
              <w:r w:rsidDel="00ED28C0">
                <w:delText>431</w:delText>
              </w:r>
            </w:del>
          </w:p>
        </w:tc>
        <w:tc>
          <w:tcPr>
            <w:tcW w:w="7876" w:type="dxa"/>
            <w:shd w:val="clear" w:color="auto" w:fill="auto"/>
          </w:tcPr>
          <w:p w14:paraId="10921EB7" w14:textId="11D7179C" w:rsidR="00B710D0" w:rsidRPr="001458B3" w:rsidDel="00ED28C0" w:rsidRDefault="00B710D0" w:rsidP="00B710D0">
            <w:pPr>
              <w:pStyle w:val="NoSpacing"/>
              <w:rPr>
                <w:del w:id="3087" w:author="Martin Ruppert - M91221" w:date="2019-06-03T23:33:00Z"/>
              </w:rPr>
            </w:pPr>
            <w:del w:id="3088" w:author="Martin Ruppert - M91221" w:date="2019-06-03T23:33:00Z">
              <w:r w:rsidRPr="001458B3" w:rsidDel="00ED28C0">
                <w:delText>Send the string stored in callReq_JSONPacket array to the TCP Server.</w:delText>
              </w:r>
            </w:del>
          </w:p>
          <w:p w14:paraId="10921EB8" w14:textId="03B169C2" w:rsidR="00D32345" w:rsidRPr="001458B3" w:rsidDel="00ED28C0" w:rsidRDefault="00D32345" w:rsidP="000B2313">
            <w:pPr>
              <w:pStyle w:val="NoSpacing"/>
              <w:rPr>
                <w:del w:id="3089" w:author="Martin Ruppert - M91221" w:date="2019-06-03T23:33:00Z"/>
              </w:rPr>
            </w:pPr>
          </w:p>
        </w:tc>
      </w:tr>
    </w:tbl>
    <w:p w14:paraId="10921EBA" w14:textId="62C01795" w:rsidR="0080623B" w:rsidDel="00ED28C0" w:rsidRDefault="0080623B" w:rsidP="0080623B">
      <w:pPr>
        <w:pStyle w:val="NumberedList"/>
        <w:numPr>
          <w:ilvl w:val="0"/>
          <w:numId w:val="0"/>
        </w:numPr>
        <w:ind w:left="567"/>
        <w:rPr>
          <w:del w:id="3090" w:author="Martin Ruppert - M91221" w:date="2019-06-03T23:33:00Z"/>
        </w:rPr>
      </w:pPr>
    </w:p>
    <w:p w14:paraId="10921EBB" w14:textId="3E08CE4B" w:rsidR="00D05142" w:rsidDel="00ED28C0" w:rsidRDefault="00B710D0" w:rsidP="00EA43F5">
      <w:pPr>
        <w:pStyle w:val="NumberedList"/>
        <w:rPr>
          <w:del w:id="3091" w:author="Martin Ruppert - M91221" w:date="2019-06-03T23:33:00Z"/>
        </w:rPr>
      </w:pPr>
      <w:del w:id="3092" w:author="Martin Ruppert - M91221" w:date="2019-06-03T23:33:00Z">
        <w:r w:rsidDel="00ED28C0">
          <w:delText>Once all 8</w:delText>
        </w:r>
        <w:r w:rsidR="00D05142" w:rsidDel="00ED28C0">
          <w:delText xml:space="preserve"> </w:delText>
        </w:r>
        <w:r w:rsidR="004648E7" w:rsidDel="00ED28C0">
          <w:delText xml:space="preserve">Action Items </w:delText>
        </w:r>
        <w:r w:rsidR="00D05142" w:rsidDel="00ED28C0">
          <w:delText xml:space="preserve">are complete, proceed </w:delText>
        </w:r>
        <w:r w:rsidR="003A14BC" w:rsidDel="00ED28C0">
          <w:delText>with the rest of the</w:delText>
        </w:r>
        <w:r w:rsidR="00D05142" w:rsidDel="00ED28C0">
          <w:delText xml:space="preserve"> lab.</w:delText>
        </w:r>
      </w:del>
    </w:p>
    <w:p w14:paraId="10921EBC" w14:textId="6C264314" w:rsidR="00AE70E5" w:rsidDel="00ED28C0" w:rsidRDefault="00AE70E5">
      <w:pPr>
        <w:tabs>
          <w:tab w:val="clear" w:pos="284"/>
          <w:tab w:val="clear" w:pos="567"/>
          <w:tab w:val="clear" w:pos="851"/>
          <w:tab w:val="clear" w:pos="1134"/>
          <w:tab w:val="clear" w:pos="1418"/>
          <w:tab w:val="clear" w:pos="1701"/>
          <w:tab w:val="clear" w:pos="1985"/>
          <w:tab w:val="clear" w:pos="2268"/>
        </w:tabs>
        <w:spacing w:after="160" w:line="259" w:lineRule="auto"/>
        <w:rPr>
          <w:del w:id="3093" w:author="Martin Ruppert - M91221" w:date="2019-06-03T23:33:00Z"/>
        </w:rPr>
      </w:pPr>
      <w:del w:id="3094" w:author="Martin Ruppert - M91221" w:date="2019-06-03T23:33:00Z">
        <w:r w:rsidDel="00ED28C0">
          <w:br w:type="page"/>
        </w:r>
      </w:del>
    </w:p>
    <w:p w14:paraId="10921EBD" w14:textId="707CC2B4" w:rsidR="004C24A7" w:rsidDel="00ED28C0" w:rsidRDefault="004C24A7" w:rsidP="00FC25A3">
      <w:pPr>
        <w:pStyle w:val="Heading2"/>
        <w:rPr>
          <w:del w:id="3095" w:author="Martin Ruppert - M91221" w:date="2019-06-03T23:33:00Z"/>
        </w:rPr>
      </w:pPr>
      <w:bookmarkStart w:id="3096" w:name="_Toc488278792"/>
      <w:del w:id="3097" w:author="Martin Ruppert - M91221" w:date="2019-06-03T23:33:00Z">
        <w:r w:rsidDel="00ED28C0">
          <w:delText>Project Build</w:delText>
        </w:r>
        <w:bookmarkEnd w:id="3096"/>
      </w:del>
    </w:p>
    <w:p w14:paraId="10921EBE" w14:textId="40BF3C85" w:rsidR="004C24A7" w:rsidDel="00ED28C0" w:rsidRDefault="004C24A7" w:rsidP="004C24A7">
      <w:pPr>
        <w:pStyle w:val="NumberedList"/>
        <w:rPr>
          <w:del w:id="3098" w:author="Martin Ruppert - M91221" w:date="2019-06-03T23:33:00Z"/>
        </w:rPr>
      </w:pPr>
      <w:del w:id="3099" w:author="Martin Ruppert - M91221" w:date="2019-06-03T23:33:00Z">
        <w:r w:rsidDel="00ED28C0">
          <w:delText xml:space="preserve">Click on the </w:delText>
        </w:r>
        <w:r w:rsidRPr="005C7169" w:rsidDel="00ED28C0">
          <w:rPr>
            <w:rStyle w:val="IconName"/>
          </w:rPr>
          <w:delText>Clean and Build Main Project</w:delText>
        </w:r>
        <w:r w:rsidDel="00ED28C0">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ED28C0" w14:paraId="10921EC0" w14:textId="727563DB" w:rsidTr="001458B3">
        <w:trPr>
          <w:del w:id="3100" w:author="Martin Ruppert - M91221" w:date="2019-06-03T23:33:00Z"/>
        </w:trPr>
        <w:tc>
          <w:tcPr>
            <w:tcW w:w="9026" w:type="dxa"/>
            <w:shd w:val="clear" w:color="auto" w:fill="auto"/>
            <w:vAlign w:val="center"/>
          </w:tcPr>
          <w:p w14:paraId="10921EBF" w14:textId="39043BC2" w:rsidR="004C24A7" w:rsidRPr="001458B3" w:rsidDel="00ED28C0" w:rsidRDefault="005B3261" w:rsidP="003C4041">
            <w:pPr>
              <w:rPr>
                <w:del w:id="3101" w:author="Martin Ruppert - M91221" w:date="2019-06-03T23:33:00Z"/>
              </w:rPr>
            </w:pPr>
            <w:del w:id="3102" w:author="Martin Ruppert - M91221" w:date="2019-06-03T23:33:00Z">
              <w:r w:rsidDel="00ED28C0">
                <w:rPr>
                  <w:noProof/>
                  <w:lang w:eastAsia="en-AU"/>
                </w:rPr>
                <mc:AlternateContent>
                  <mc:Choice Requires="wps">
                    <w:drawing>
                      <wp:anchor distT="0" distB="0" distL="114300" distR="114300" simplePos="0" relativeHeight="251489792"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384850" id="Rounded Rectangle 180" o:spid="_x0000_s1026" style="position:absolute;margin-left:221pt;margin-top:.25pt;width:35.5pt;height:38.4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2A2E3402" w:rsidR="004C24A7" w:rsidDel="00ED28C0" w:rsidRDefault="004C24A7" w:rsidP="004C24A7">
      <w:pPr>
        <w:pStyle w:val="NumberedList"/>
        <w:rPr>
          <w:del w:id="3103" w:author="Martin Ruppert - M91221" w:date="2019-06-03T23:33:00Z"/>
        </w:rPr>
      </w:pPr>
      <w:del w:id="3104" w:author="Martin Ruppert - M91221" w:date="2019-06-03T23:33:00Z">
        <w:r w:rsidDel="00ED28C0">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ED28C0" w14:paraId="10921EC3" w14:textId="230BC420" w:rsidTr="001458B3">
        <w:trPr>
          <w:del w:id="3105" w:author="Martin Ruppert - M91221" w:date="2019-06-03T23:33:00Z"/>
        </w:trPr>
        <w:tc>
          <w:tcPr>
            <w:tcW w:w="9026" w:type="dxa"/>
            <w:shd w:val="clear" w:color="auto" w:fill="auto"/>
            <w:vAlign w:val="center"/>
          </w:tcPr>
          <w:p w14:paraId="10921EC2" w14:textId="73E13DC6" w:rsidR="004C24A7" w:rsidRPr="001458B3" w:rsidDel="00ED28C0" w:rsidRDefault="005B3261" w:rsidP="001458B3">
            <w:pPr>
              <w:jc w:val="center"/>
              <w:rPr>
                <w:del w:id="3106" w:author="Martin Ruppert - M91221" w:date="2019-06-03T23:33:00Z"/>
              </w:rPr>
            </w:pPr>
            <w:del w:id="3107" w:author="Martin Ruppert - M91221" w:date="2019-06-03T23:33:00Z">
              <w:r w:rsidDel="00ED28C0">
                <w:rPr>
                  <w:noProof/>
                  <w:lang w:eastAsia="en-AU"/>
                </w:rPr>
                <mc:AlternateContent>
                  <mc:Choice Requires="wps">
                    <w:drawing>
                      <wp:anchor distT="0" distB="0" distL="114300" distR="114300" simplePos="0" relativeHeight="251502080"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6ED2307" id="Rounded Rectangle 181" o:spid="_x0000_s1026" style="position:absolute;margin-left:24.8pt;margin-top:91pt;width:144.7pt;height:13.2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52B07F65" w:rsidR="004C24A7" w:rsidDel="00ED28C0" w:rsidRDefault="004C24A7" w:rsidP="00FC25A3">
      <w:pPr>
        <w:pStyle w:val="Heading2"/>
        <w:rPr>
          <w:del w:id="3108" w:author="Martin Ruppert - M91221" w:date="2019-06-03T23:33:00Z"/>
        </w:rPr>
      </w:pPr>
      <w:bookmarkStart w:id="3109" w:name="_Toc488278793"/>
      <w:del w:id="3110" w:author="Martin Ruppert - M91221" w:date="2019-06-03T23:33:00Z">
        <w:r w:rsidDel="00ED28C0">
          <w:delText>Programming</w:delText>
        </w:r>
        <w:bookmarkEnd w:id="3109"/>
      </w:del>
    </w:p>
    <w:p w14:paraId="10921EC5" w14:textId="43203CF8" w:rsidR="003A14BC" w:rsidDel="00ED28C0" w:rsidRDefault="003A14BC" w:rsidP="004C24A7">
      <w:pPr>
        <w:pStyle w:val="NumberedList"/>
        <w:rPr>
          <w:del w:id="3111" w:author="Martin Ruppert - M91221" w:date="2019-06-03T23:33:00Z"/>
        </w:rPr>
      </w:pPr>
      <w:del w:id="3112" w:author="Martin Ruppert - M91221" w:date="2019-06-03T23:33:00Z">
        <w:r w:rsidDel="00ED28C0">
          <w:delText xml:space="preserve">Unplug </w:delText>
        </w:r>
        <w:r w:rsidR="001C099D" w:rsidDel="00ED28C0">
          <w:delText>both the</w:delText>
        </w:r>
        <w:r w:rsidDel="00ED28C0">
          <w:delText xml:space="preserve"> CAT5 Ethernet cable</w:delText>
        </w:r>
        <w:r w:rsidR="0050502C" w:rsidDel="00ED28C0">
          <w:delText xml:space="preserve"> connected to the Classroom Network</w:delText>
        </w:r>
        <w:r w:rsidR="001C099D" w:rsidDel="00ED28C0">
          <w:delText>, and the USB Micro Cable (Console)</w:delText>
        </w:r>
        <w:r w:rsidDel="00ED28C0">
          <w:delText xml:space="preserve"> from the </w:delText>
        </w:r>
        <w:r w:rsidR="00064A8E" w:rsidDel="00ED28C0">
          <w:delText>SAM E70 Xplained Ultra</w:delText>
        </w:r>
        <w:r w:rsidDel="00ED28C0">
          <w:delText>.</w:delText>
        </w:r>
      </w:del>
    </w:p>
    <w:p w14:paraId="10921EC6" w14:textId="348DD859" w:rsidR="004C24A7" w:rsidDel="00ED28C0" w:rsidRDefault="004C24A7" w:rsidP="004C24A7">
      <w:pPr>
        <w:pStyle w:val="NumberedList"/>
        <w:rPr>
          <w:del w:id="3113" w:author="Martin Ruppert - M91221" w:date="2019-06-03T23:33:00Z"/>
        </w:rPr>
      </w:pPr>
      <w:del w:id="3114" w:author="Martin Ruppert - M91221" w:date="2019-06-03T23:33:00Z">
        <w:r w:rsidDel="00ED28C0">
          <w:delText xml:space="preserve">Click on the </w:delText>
        </w:r>
        <w:r w:rsidRPr="002B60BC" w:rsidDel="00ED28C0">
          <w:rPr>
            <w:i/>
          </w:rPr>
          <w:delText>Make and Program Device Main Project</w:delText>
        </w:r>
        <w:r w:rsidDel="00ED28C0">
          <w:delText xml:space="preserve"> Icon to Program the application onto your </w:delText>
        </w:r>
        <w:r w:rsidR="00064A8E" w:rsidDel="00ED28C0">
          <w:delText>SAM E70 Xplained Ultra</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ED28C0" w14:paraId="10921EC8" w14:textId="4B66EB5F" w:rsidTr="001458B3">
        <w:trPr>
          <w:del w:id="3115" w:author="Martin Ruppert - M91221" w:date="2019-06-03T23:33:00Z"/>
        </w:trPr>
        <w:tc>
          <w:tcPr>
            <w:tcW w:w="9026" w:type="dxa"/>
            <w:shd w:val="clear" w:color="auto" w:fill="auto"/>
            <w:vAlign w:val="center"/>
          </w:tcPr>
          <w:p w14:paraId="10921EC7" w14:textId="4B63B6C1" w:rsidR="004C24A7" w:rsidRPr="001458B3" w:rsidDel="00ED28C0" w:rsidRDefault="00A937EF" w:rsidP="003C4041">
            <w:pPr>
              <w:rPr>
                <w:del w:id="3116" w:author="Martin Ruppert - M91221" w:date="2019-06-03T23:33:00Z"/>
              </w:rPr>
            </w:pPr>
            <w:del w:id="3117" w:author="Martin Ruppert - M91221" w:date="2019-06-03T23:33:00Z">
              <w:r w:rsidDel="00ED28C0">
                <w:rPr>
                  <w:noProof/>
                  <w:lang w:eastAsia="en-AU"/>
                </w:rPr>
                <mc:AlternateContent>
                  <mc:Choice Requires="wps">
                    <w:drawing>
                      <wp:anchor distT="0" distB="0" distL="114300" distR="114300" simplePos="0" relativeHeight="252039680"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49050" id="Rounded Rectangle 44" o:spid="_x0000_s1026" style="position:absolute;margin-left:313.3pt;margin-top:-.4pt;width:35.5pt;height:38.45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ED28C0">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107">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1E6AED82" w:rsidR="004C24A7" w:rsidDel="00ED28C0" w:rsidRDefault="004C24A7" w:rsidP="004C24A7">
      <w:pPr>
        <w:pStyle w:val="NumberedList"/>
        <w:rPr>
          <w:del w:id="3118" w:author="Martin Ruppert - M91221" w:date="2019-06-03T23:33:00Z"/>
        </w:rPr>
      </w:pPr>
      <w:del w:id="3119" w:author="Martin Ruppert - M91221" w:date="2019-06-03T23:33:00Z">
        <w:r w:rsidDel="00ED28C0">
          <w:delText xml:space="preserve">Confirm LED3 on the </w:delText>
        </w:r>
        <w:r w:rsidR="00064A8E" w:rsidDel="00ED28C0">
          <w:delText>SAM E70 Xplained Ultra</w:delText>
        </w:r>
        <w:r w:rsidDel="00ED28C0">
          <w:delText xml:space="preserve"> is flashing after the programming process is completed.</w:delText>
        </w:r>
      </w:del>
    </w:p>
    <w:p w14:paraId="10921ECA" w14:textId="621B1BC0" w:rsidR="002B14B6" w:rsidRPr="001458B3" w:rsidDel="00ED28C0"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3120" w:author="Martin Ruppert - M91221" w:date="2019-06-03T23:33:00Z"/>
          <w:rFonts w:ascii="Arial" w:eastAsia="Times New Roman" w:hAnsi="Arial"/>
          <w:b/>
          <w:color w:val="2E74B5"/>
          <w:sz w:val="28"/>
          <w:szCs w:val="26"/>
        </w:rPr>
      </w:pPr>
      <w:bookmarkStart w:id="3121" w:name="_Ref456038812"/>
      <w:del w:id="3122" w:author="Martin Ruppert - M91221" w:date="2019-06-03T23:33:00Z">
        <w:r w:rsidDel="00ED28C0">
          <w:br w:type="page"/>
        </w:r>
      </w:del>
    </w:p>
    <w:p w14:paraId="10921ECB" w14:textId="5A2F7931" w:rsidR="008C256E" w:rsidDel="00ED28C0" w:rsidRDefault="00AD6A2B" w:rsidP="00AD6A2B">
      <w:pPr>
        <w:pStyle w:val="Heading2"/>
        <w:rPr>
          <w:del w:id="3123" w:author="Martin Ruppert - M91221" w:date="2019-06-03T23:33:00Z"/>
        </w:rPr>
      </w:pPr>
      <w:bookmarkStart w:id="3124" w:name="_Toc488278794"/>
      <w:del w:id="3125" w:author="Martin Ruppert - M91221" w:date="2019-06-03T23:33:00Z">
        <w:r w:rsidDel="00ED28C0">
          <w:delText>Application Testing</w:delText>
        </w:r>
        <w:bookmarkEnd w:id="3124"/>
      </w:del>
    </w:p>
    <w:p w14:paraId="10921ECC" w14:textId="63A5DF9A" w:rsidR="002758BB" w:rsidDel="00ED28C0" w:rsidRDefault="00AD6A2B" w:rsidP="00AD6A2B">
      <w:pPr>
        <w:rPr>
          <w:del w:id="3126" w:author="Martin Ruppert - M91221" w:date="2019-06-03T23:33:00Z"/>
        </w:rPr>
      </w:pPr>
      <w:del w:id="3127" w:author="Martin Ruppert - M91221" w:date="2019-06-03T23:33:00Z">
        <w:r w:rsidRPr="00D158F1" w:rsidDel="00ED28C0">
          <w:delText xml:space="preserve">In this </w:delText>
        </w:r>
        <w:r w:rsidR="004648E7" w:rsidRPr="00D158F1" w:rsidDel="00ED28C0">
          <w:delText>section,</w:delText>
        </w:r>
        <w:r w:rsidRPr="00D158F1" w:rsidDel="00ED28C0">
          <w:delText xml:space="preserve"> you are going to learn about the architecture of the state machine used </w:delText>
        </w:r>
        <w:r w:rsidR="002B14B6" w:rsidRPr="00D158F1" w:rsidDel="00ED28C0">
          <w:delText xml:space="preserve">in the </w:delText>
        </w:r>
        <w:r w:rsidR="00D158F1" w:rsidRPr="00D158F1" w:rsidDel="00ED28C0">
          <w:delText>Network Communications Controller</w:delText>
        </w:r>
        <w:r w:rsidR="002B14B6" w:rsidRPr="00D158F1" w:rsidDel="00ED28C0">
          <w:delText xml:space="preserve"> application. </w:delText>
        </w:r>
        <w:r w:rsidRPr="00D158F1" w:rsidDel="00ED28C0">
          <w:delText xml:space="preserve">You will have an opportunity to manually interact with the state machine to see the events that cause the state to change, and how </w:delText>
        </w:r>
        <w:r w:rsidR="002758BB" w:rsidRPr="00D158F1" w:rsidDel="00ED28C0">
          <w:delText xml:space="preserve">the state machine handles data received/transmitted on the UDP/TCP sockets. </w:delText>
        </w:r>
        <w:r w:rsidR="003A14BC" w:rsidDel="00ED28C0">
          <w:delText>T</w:delText>
        </w:r>
        <w:r w:rsidR="002758BB" w:rsidRPr="00D158F1" w:rsidDel="00ED28C0">
          <w:delText>he Harmony Console output</w:delText>
        </w:r>
        <w:r w:rsidR="003A14BC" w:rsidDel="00ED28C0">
          <w:delText xml:space="preserve"> will be used</w:delText>
        </w:r>
        <w:r w:rsidR="002758BB" w:rsidRPr="00D158F1" w:rsidDel="00ED28C0">
          <w:delText xml:space="preserve"> to monitor the </w:delText>
        </w:r>
        <w:r w:rsidR="00D158F1" w:rsidRPr="00D158F1" w:rsidDel="00ED28C0">
          <w:delText>Network Communications Controller</w:delText>
        </w:r>
        <w:r w:rsidR="002758BB" w:rsidRPr="00D158F1" w:rsidDel="00ED28C0">
          <w:delText xml:space="preserve"> events.</w:delText>
        </w:r>
        <w:r w:rsidR="007D6F4E" w:rsidDel="00ED28C0">
          <w:delText xml:space="preserve"> </w:delText>
        </w:r>
      </w:del>
    </w:p>
    <w:p w14:paraId="10921ECD" w14:textId="6D801349" w:rsidR="007D6F4E" w:rsidDel="00ED28C0" w:rsidRDefault="007D6F4E" w:rsidP="00AD6A2B">
      <w:pPr>
        <w:rPr>
          <w:del w:id="3128" w:author="Martin Ruppert - M91221" w:date="2019-06-03T23:33:00Z"/>
        </w:rPr>
      </w:pPr>
    </w:p>
    <w:p w14:paraId="10921ECE" w14:textId="681EDA34" w:rsidR="002758BB" w:rsidDel="00ED28C0" w:rsidRDefault="002758BB" w:rsidP="00AD6A2B">
      <w:pPr>
        <w:rPr>
          <w:del w:id="3129" w:author="Martin Ruppert - M91221" w:date="2019-06-03T23:33:00Z"/>
        </w:rPr>
      </w:pPr>
      <w:del w:id="3130" w:author="Martin Ruppert - M91221" w:date="2019-06-03T23:33:00Z">
        <w:r w:rsidDel="00ED28C0">
          <w:delText xml:space="preserve">A state diagram of the </w:delText>
        </w:r>
        <w:r w:rsidR="00D158F1" w:rsidDel="00ED28C0">
          <w:delText>Network Communications Controller</w:delText>
        </w:r>
        <w:r w:rsidDel="00ED28C0">
          <w:delText xml:space="preserve"> </w:delText>
        </w:r>
        <w:r w:rsidR="00F829BA" w:rsidDel="00ED28C0">
          <w:delText>application is</w:delText>
        </w:r>
        <w:r w:rsidDel="00ED28C0">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ED28C0" w14:paraId="10921ED0" w14:textId="3D556DA3" w:rsidTr="001458B3">
        <w:trPr>
          <w:del w:id="3131" w:author="Martin Ruppert - M91221" w:date="2019-06-03T23:33:00Z"/>
        </w:trPr>
        <w:tc>
          <w:tcPr>
            <w:tcW w:w="5000" w:type="pct"/>
            <w:shd w:val="clear" w:color="auto" w:fill="auto"/>
            <w:vAlign w:val="center"/>
          </w:tcPr>
          <w:p w14:paraId="10921ECF" w14:textId="32FA09C4" w:rsidR="002758BB" w:rsidRPr="001458B3" w:rsidDel="00ED28C0" w:rsidRDefault="005B3261" w:rsidP="001458B3">
            <w:pPr>
              <w:jc w:val="center"/>
              <w:rPr>
                <w:del w:id="3132" w:author="Martin Ruppert - M91221" w:date="2019-06-03T23:33:00Z"/>
              </w:rPr>
            </w:pPr>
            <w:del w:id="3133" w:author="Martin Ruppert - M91221" w:date="2019-06-03T23:33:00Z">
              <w:r w:rsidRPr="000A5197" w:rsidDel="00ED28C0">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115BD0FF" w:rsidR="002758BB" w:rsidDel="00ED28C0" w:rsidRDefault="002758BB" w:rsidP="00AD6A2B">
      <w:pPr>
        <w:rPr>
          <w:del w:id="3134" w:author="Martin Ruppert - M91221" w:date="2019-06-03T23:33:00Z"/>
        </w:rPr>
      </w:pPr>
    </w:p>
    <w:p w14:paraId="10921ED2" w14:textId="268AA9D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135" w:author="Martin Ruppert - M91221" w:date="2019-06-03T23:33:00Z"/>
          <w:rFonts w:eastAsia="Times New Roman"/>
          <w:lang w:eastAsia="en-AU"/>
        </w:rPr>
      </w:pPr>
      <w:del w:id="3136" w:author="Martin Ruppert - M91221" w:date="2019-06-03T23:33:00Z">
        <w:r w:rsidDel="00ED28C0">
          <w:br w:type="page"/>
        </w:r>
      </w:del>
    </w:p>
    <w:p w14:paraId="10921ED3" w14:textId="67F2C2F5" w:rsidR="00314841" w:rsidDel="00ED28C0" w:rsidRDefault="00314841" w:rsidP="00314841">
      <w:pPr>
        <w:pStyle w:val="Heading3"/>
        <w:rPr>
          <w:del w:id="3137" w:author="Martin Ruppert - M91221" w:date="2019-06-03T23:33:00Z"/>
        </w:rPr>
      </w:pPr>
      <w:bookmarkStart w:id="3138" w:name="_Toc488278795"/>
      <w:del w:id="3139" w:author="Martin Ruppert - M91221" w:date="2019-06-03T23:33:00Z">
        <w:r w:rsidDel="00ED28C0">
          <w:delText>Cable Connections</w:delText>
        </w:r>
        <w:bookmarkEnd w:id="3138"/>
      </w:del>
    </w:p>
    <w:p w14:paraId="10921ED4" w14:textId="6247E21B" w:rsidR="00314841" w:rsidRPr="00C34723" w:rsidDel="00ED28C0" w:rsidRDefault="007D6F4E" w:rsidP="00314841">
      <w:pPr>
        <w:pStyle w:val="NumberedList"/>
        <w:numPr>
          <w:ilvl w:val="0"/>
          <w:numId w:val="0"/>
        </w:numPr>
        <w:ind w:left="567"/>
        <w:rPr>
          <w:del w:id="3140" w:author="Martin Ruppert - M91221" w:date="2019-06-03T23:33:00Z"/>
          <w:b/>
        </w:rPr>
      </w:pPr>
      <w:del w:id="3141" w:author="Martin Ruppert - M91221" w:date="2019-06-03T23:33:00Z">
        <w:r w:rsidDel="00ED28C0">
          <w:delText>The cable connections required for the Application Testing are depicted in the diagram shown below.</w:delText>
        </w:r>
        <w:r w:rsidR="00314841" w:rsidDel="00ED28C0">
          <w:delText xml:space="preserve"> </w:delText>
        </w:r>
        <w:r w:rsidR="00314841" w:rsidRPr="00C34723" w:rsidDel="00ED28C0">
          <w:rPr>
            <w:b/>
          </w:rPr>
          <w:delText xml:space="preserve">The lab manual will state when </w:delText>
        </w:r>
        <w:r w:rsidR="00314841" w:rsidDel="00ED28C0">
          <w:rPr>
            <w:b/>
          </w:rPr>
          <w:delText xml:space="preserve">each </w:delText>
        </w:r>
        <w:r w:rsidR="00314841" w:rsidRPr="00C34723" w:rsidDel="00ED28C0">
          <w:rPr>
            <w:b/>
          </w:rPr>
          <w:delText>cable connection needs to be performed.</w:delText>
        </w:r>
      </w:del>
    </w:p>
    <w:p w14:paraId="10921ED5" w14:textId="7ABA00B1" w:rsidR="007D6F4E" w:rsidDel="00ED28C0" w:rsidRDefault="007D6F4E" w:rsidP="00314841">
      <w:pPr>
        <w:rPr>
          <w:del w:id="3142" w:author="Martin Ruppert - M91221" w:date="2019-06-03T23:33:00Z"/>
        </w:rPr>
      </w:pPr>
    </w:p>
    <w:tbl>
      <w:tblPr>
        <w:tblStyle w:val="GraphicBox"/>
        <w:tblW w:w="0" w:type="auto"/>
        <w:tblLook w:val="04A0" w:firstRow="1" w:lastRow="0" w:firstColumn="1" w:lastColumn="0" w:noHBand="0" w:noVBand="1"/>
      </w:tblPr>
      <w:tblGrid>
        <w:gridCol w:w="855"/>
        <w:gridCol w:w="9120"/>
      </w:tblGrid>
      <w:tr w:rsidR="007D6F4E" w:rsidDel="00ED28C0" w14:paraId="10921ED7" w14:textId="1C14619F" w:rsidTr="00922E36">
        <w:trPr>
          <w:del w:id="3143" w:author="Martin Ruppert - M91221" w:date="2019-06-03T23:33:00Z"/>
        </w:trPr>
        <w:tc>
          <w:tcPr>
            <w:tcW w:w="9975" w:type="dxa"/>
            <w:gridSpan w:val="2"/>
          </w:tcPr>
          <w:p w14:paraId="10921ED6" w14:textId="71B7325F" w:rsidR="007D6F4E" w:rsidDel="00ED28C0" w:rsidRDefault="001C099D" w:rsidP="00922E36">
            <w:pPr>
              <w:pStyle w:val="NumberedList"/>
              <w:numPr>
                <w:ilvl w:val="0"/>
                <w:numId w:val="0"/>
              </w:numPr>
              <w:jc w:val="left"/>
              <w:rPr>
                <w:del w:id="3144" w:author="Martin Ruppert - M91221" w:date="2019-06-03T23:33:00Z"/>
              </w:rPr>
            </w:pPr>
            <w:del w:id="3145" w:author="Martin Ruppert - M91221" w:date="2019-06-03T23:33:00Z">
              <w:r w:rsidDel="00ED28C0">
                <w:rPr>
                  <w:noProof/>
                </w:rPr>
                <mc:AlternateContent>
                  <mc:Choice Requires="wpc">
                    <w:drawing>
                      <wp:anchor distT="0" distB="0" distL="114300" distR="114300" simplePos="0" relativeHeight="252383744"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54" editas="canvas" style="position:absolute;margin-left:134.55pt;margin-top:42.9pt;width:48.55pt;height:43.45pt;z-index:252383744;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L8vr89CAwAA6gkAAA4AAAAAAAAAAAAAAAAALgIAAGRycy9lMm9Eb2Mu&#10;eG1sUEsBAi0AFAAGAAgAAAAhAKwe2ZzdAAAACgEAAA8AAAAAAAAAAAAAAAAAnAUAAGRycy9kb3du&#10;cmV2LnhtbFBLBQYAAAAABAAEAPMAAACmBgAAAAA=&#10;">
                        <v:shape id="_x0000_s1055" type="#_x0000_t75" style="position:absolute;width:6165;height:5518;visibility:visible;mso-wrap-style:square">
                          <v:fill o:detectmouseclick="t"/>
                          <v:path o:connecttype="none"/>
                        </v:shape>
                        <v:oval id="Oval 199" o:spid="_x0000_s105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057"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960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3407D0" w:rsidRPr="0023399A" w:rsidRDefault="003407D0"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58" editas="canvas" style="position:absolute;margin-left:281.25pt;margin-top:15.9pt;width:48.5pt;height:43.35pt;z-index:252396032;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">
                        <v:shape id="_x0000_s1059" type="#_x0000_t75" style="position:absolute;width:6159;height:5505;visibility:visible;mso-wrap-style:square">
                          <v:fill o:detectmouseclick="t"/>
                          <v:path o:connecttype="none"/>
                        </v:shape>
                        <v:oval id="Oval 201" o:spid="_x0000_s1060"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061"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3407D0" w:rsidRPr="0023399A" w:rsidRDefault="003407D0"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408320"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62" editas="canvas" style="position:absolute;margin-left:203.45pt;margin-top:15.4pt;width:48.55pt;height:43.45pt;z-index:25240832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smSQMAABI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">
                        <v:shape id="_x0000_s1063" type="#_x0000_t75" style="position:absolute;width:6165;height:5518;visibility:visible;mso-wrap-style:square">
                          <v:fill o:detectmouseclick="t"/>
                          <v:path o:connecttype="none"/>
                        </v:shape>
                        <v:oval id="Oval 203" o:spid="_x0000_s1064"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065"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ED28C0">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52">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ED28C0" w14:paraId="10921EDC" w14:textId="1D3B701B" w:rsidTr="00922E36">
        <w:trPr>
          <w:del w:id="3146" w:author="Martin Ruppert - M91221" w:date="2019-06-03T23:33:00Z"/>
        </w:trPr>
        <w:tc>
          <w:tcPr>
            <w:tcW w:w="855" w:type="dxa"/>
          </w:tcPr>
          <w:p w14:paraId="10921ED8" w14:textId="5C860CDD" w:rsidR="007D6F4E" w:rsidDel="00ED28C0" w:rsidRDefault="007D6F4E" w:rsidP="00922E36">
            <w:pPr>
              <w:pStyle w:val="NoSpacing"/>
              <w:jc w:val="left"/>
              <w:rPr>
                <w:del w:id="3147" w:author="Martin Ruppert - M91221" w:date="2019-06-03T23:33:00Z"/>
              </w:rPr>
            </w:pPr>
            <w:del w:id="3148" w:author="Martin Ruppert - M91221" w:date="2019-06-03T23:33:00Z">
              <w:r w:rsidDel="00ED28C0">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3407D0" w:rsidRPr="0023399A" w:rsidRDefault="003407D0"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66"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">
                        <v:shape id="_x0000_s1067" type="#_x0000_t75" style="position:absolute;width:466725;height:466725;visibility:visible;mso-wrap-style:square">
                          <v:fill o:detectmouseclick="t"/>
                          <v:path o:connecttype="none"/>
                        </v:shape>
                        <v:oval id="Oval 205" o:spid="_x0000_s1068"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069"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3407D0" w:rsidRPr="0023399A" w:rsidRDefault="003407D0"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5D42E636" w:rsidR="007D6F4E" w:rsidRPr="0023399A" w:rsidDel="00ED28C0" w:rsidRDefault="007D6F4E" w:rsidP="00922E36">
            <w:pPr>
              <w:pStyle w:val="NoSpacing"/>
              <w:jc w:val="left"/>
              <w:rPr>
                <w:del w:id="3149" w:author="Martin Ruppert - M91221" w:date="2019-06-03T23:33:00Z"/>
                <w:b/>
              </w:rPr>
            </w:pPr>
            <w:del w:id="3150" w:author="Martin Ruppert - M91221" w:date="2019-06-03T23:33:00Z">
              <w:r w:rsidRPr="0023399A" w:rsidDel="00ED28C0">
                <w:rPr>
                  <w:b/>
                </w:rPr>
                <w:delText>Network Connection</w:delText>
              </w:r>
            </w:del>
          </w:p>
          <w:p w14:paraId="10921EDA" w14:textId="28B9E4CD" w:rsidR="007D6F4E" w:rsidDel="00ED28C0" w:rsidRDefault="007D6F4E" w:rsidP="00922E36">
            <w:pPr>
              <w:pStyle w:val="NoSpacing"/>
              <w:jc w:val="left"/>
              <w:rPr>
                <w:del w:id="3151" w:author="Martin Ruppert - M91221" w:date="2019-06-03T23:33:00Z"/>
              </w:rPr>
            </w:pPr>
            <w:del w:id="3152" w:author="Martin Ruppert - M91221" w:date="2019-06-03T23:33:00Z">
              <w:r w:rsidDel="00ED28C0">
                <w:delText xml:space="preserve">Cable: CAT5 Ethernet Cable </w:delText>
              </w:r>
              <w:r w:rsidR="001C099D" w:rsidDel="00ED28C0">
                <w:delText>supplied with Starter Kit</w:delText>
              </w:r>
            </w:del>
          </w:p>
          <w:p w14:paraId="10921EDB" w14:textId="46614907" w:rsidR="007D6F4E" w:rsidDel="00ED28C0" w:rsidRDefault="007D6F4E" w:rsidP="00922E36">
            <w:pPr>
              <w:pStyle w:val="NoSpacing"/>
              <w:jc w:val="left"/>
              <w:rPr>
                <w:del w:id="3153" w:author="Martin Ruppert - M91221" w:date="2019-06-03T23:33:00Z"/>
              </w:rPr>
            </w:pPr>
            <w:del w:id="3154" w:author="Martin Ruppert - M91221" w:date="2019-06-03T23:33:00Z">
              <w:r w:rsidDel="00ED28C0">
                <w:delText>Connection: RJ45 Jack on PCB Top</w:delText>
              </w:r>
              <w:r w:rsidR="001C099D" w:rsidDel="00ED28C0">
                <w:delText xml:space="preserve"> to Laptop RJ45 Jack</w:delText>
              </w:r>
            </w:del>
          </w:p>
        </w:tc>
      </w:tr>
      <w:tr w:rsidR="007D6F4E" w:rsidDel="00ED28C0" w14:paraId="10921EE1" w14:textId="6D90FB98" w:rsidTr="00922E36">
        <w:trPr>
          <w:del w:id="3155" w:author="Martin Ruppert - M91221" w:date="2019-06-03T23:33:00Z"/>
        </w:trPr>
        <w:tc>
          <w:tcPr>
            <w:tcW w:w="855" w:type="dxa"/>
          </w:tcPr>
          <w:p w14:paraId="10921EDD" w14:textId="533545EE" w:rsidR="007D6F4E" w:rsidDel="00ED28C0" w:rsidRDefault="007D6F4E" w:rsidP="00922E36">
            <w:pPr>
              <w:pStyle w:val="NoSpacing"/>
              <w:jc w:val="left"/>
              <w:rPr>
                <w:del w:id="3156" w:author="Martin Ruppert - M91221" w:date="2019-06-03T23:33:00Z"/>
              </w:rPr>
            </w:pPr>
            <w:del w:id="3157" w:author="Martin Ruppert - M91221" w:date="2019-06-03T23:33:00Z">
              <w:r w:rsidDel="00ED28C0">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70"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b3Lo3EUDAADrCQAADgAAAAAAAAAAAAAAAAAuAgAAZHJzL2Uyb0RvYy54bWxQ&#10;SwECLQAUAAYACAAAACEAcPdXL9YAAAADAQAADwAAAAAAAAAAAAAAAACfBQAAZHJzL2Rvd25yZXYu&#10;eG1sUEsFBgAAAAAEAAQA8wAAAKIGAAAAAA==&#10;">
                        <v:shape id="_x0000_s1071" type="#_x0000_t75" style="position:absolute;width:480060;height:480060;visibility:visible;mso-wrap-style:square">
                          <v:fill o:detectmouseclick="t"/>
                          <v:path o:connecttype="none"/>
                        </v:shape>
                        <v:oval id="Oval 207" o:spid="_x0000_s1072"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073"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54E067F4" w:rsidR="007D6F4E" w:rsidRPr="0023399A" w:rsidDel="00ED28C0" w:rsidRDefault="007D6F4E" w:rsidP="00922E36">
            <w:pPr>
              <w:pStyle w:val="NoSpacing"/>
              <w:jc w:val="left"/>
              <w:rPr>
                <w:del w:id="3158" w:author="Martin Ruppert - M91221" w:date="2019-06-03T23:33:00Z"/>
                <w:b/>
              </w:rPr>
            </w:pPr>
            <w:del w:id="3159" w:author="Martin Ruppert - M91221" w:date="2019-06-03T23:33:00Z">
              <w:r w:rsidRPr="0023399A" w:rsidDel="00ED28C0">
                <w:rPr>
                  <w:b/>
                </w:rPr>
                <w:delText xml:space="preserve">Programming Connection </w:delText>
              </w:r>
            </w:del>
          </w:p>
          <w:p w14:paraId="10921EDF" w14:textId="79E56E8B" w:rsidR="007D6F4E" w:rsidDel="00ED28C0" w:rsidRDefault="007D6F4E" w:rsidP="00922E36">
            <w:pPr>
              <w:pStyle w:val="NoSpacing"/>
              <w:jc w:val="left"/>
              <w:rPr>
                <w:del w:id="3160" w:author="Martin Ruppert - M91221" w:date="2019-06-03T23:33:00Z"/>
              </w:rPr>
            </w:pPr>
            <w:del w:id="3161" w:author="Martin Ruppert - M91221" w:date="2019-06-03T23:33:00Z">
              <w:r w:rsidDel="00ED28C0">
                <w:delText>Cable: USB Male A to Male B Mini Cable supplied with Starter Kit</w:delText>
              </w:r>
            </w:del>
          </w:p>
          <w:p w14:paraId="10921EE0" w14:textId="250C8D2F" w:rsidR="007D6F4E" w:rsidDel="00ED28C0" w:rsidRDefault="007D6F4E" w:rsidP="00922E36">
            <w:pPr>
              <w:pStyle w:val="NoSpacing"/>
              <w:jc w:val="left"/>
              <w:rPr>
                <w:del w:id="3162" w:author="Martin Ruppert - M91221" w:date="2019-06-03T23:33:00Z"/>
              </w:rPr>
            </w:pPr>
            <w:del w:id="3163" w:author="Martin Ruppert - M91221" w:date="2019-06-03T23:33:00Z">
              <w:r w:rsidDel="00ED28C0">
                <w:delText>Connection: USB Debug Port on PCB Top to Laptop USB Port</w:delText>
              </w:r>
            </w:del>
          </w:p>
        </w:tc>
      </w:tr>
      <w:tr w:rsidR="007D6F4E" w:rsidDel="00ED28C0" w14:paraId="10921EE6" w14:textId="7E23CE59" w:rsidTr="00922E36">
        <w:trPr>
          <w:del w:id="3164" w:author="Martin Ruppert - M91221" w:date="2019-06-03T23:33:00Z"/>
        </w:trPr>
        <w:tc>
          <w:tcPr>
            <w:tcW w:w="855" w:type="dxa"/>
          </w:tcPr>
          <w:p w14:paraId="10921EE2" w14:textId="197759AE" w:rsidR="007D6F4E" w:rsidDel="00ED28C0" w:rsidRDefault="007D6F4E" w:rsidP="00922E36">
            <w:pPr>
              <w:pStyle w:val="NoSpacing"/>
              <w:jc w:val="left"/>
              <w:rPr>
                <w:del w:id="3165" w:author="Martin Ruppert - M91221" w:date="2019-06-03T23:33:00Z"/>
              </w:rPr>
            </w:pPr>
            <w:del w:id="3166" w:author="Martin Ruppert - M91221" w:date="2019-06-03T23:33:00Z">
              <w:r w:rsidDel="00ED28C0">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074"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DBcVSVRgMAAOsJAAAOAAAAAAAAAAAAAAAAAC4CAABkcnMvZTJvRG9jLnht&#10;bFBLAQItABQABgAIAAAAIQDp/0gP1wAAAAMBAAAPAAAAAAAAAAAAAAAAAKAFAABkcnMvZG93bnJl&#10;di54bWxQSwUGAAAAAAQABADzAAAApAYAAAAA&#10;">
                        <v:shape id="_x0000_s1075" type="#_x0000_t75" style="position:absolute;width:466090;height:469900;visibility:visible;mso-wrap-style:square">
                          <v:fill o:detectmouseclick="t"/>
                          <v:path o:connecttype="none"/>
                        </v:shape>
                        <v:oval id="Oval 209" o:spid="_x0000_s1076"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077"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3D58719C" w:rsidR="007D6F4E" w:rsidRPr="0023399A" w:rsidDel="00ED28C0" w:rsidRDefault="007D6F4E" w:rsidP="00922E36">
            <w:pPr>
              <w:pStyle w:val="NoSpacing"/>
              <w:jc w:val="left"/>
              <w:rPr>
                <w:del w:id="3167" w:author="Martin Ruppert - M91221" w:date="2019-06-03T23:33:00Z"/>
                <w:b/>
              </w:rPr>
            </w:pPr>
            <w:del w:id="3168" w:author="Martin Ruppert - M91221" w:date="2019-06-03T23:33:00Z">
              <w:r w:rsidRPr="0023399A" w:rsidDel="00ED28C0">
                <w:rPr>
                  <w:b/>
                </w:rPr>
                <w:delText xml:space="preserve">Console Connection </w:delText>
              </w:r>
            </w:del>
          </w:p>
          <w:p w14:paraId="10921EE4" w14:textId="1A0B9D90" w:rsidR="007D6F4E" w:rsidDel="00ED28C0" w:rsidRDefault="007D6F4E" w:rsidP="00922E36">
            <w:pPr>
              <w:pStyle w:val="NoSpacing"/>
              <w:jc w:val="left"/>
              <w:rPr>
                <w:del w:id="3169" w:author="Martin Ruppert - M91221" w:date="2019-06-03T23:33:00Z"/>
              </w:rPr>
            </w:pPr>
            <w:del w:id="3170" w:author="Martin Ruppert - M91221" w:date="2019-06-03T23:33:00Z">
              <w:r w:rsidDel="00ED28C0">
                <w:delText xml:space="preserve">Cable: USB Male A to Male B Micro Cable supplied with Starter Kit </w:delText>
              </w:r>
            </w:del>
          </w:p>
          <w:p w14:paraId="10921EE5" w14:textId="36192817" w:rsidR="007D6F4E" w:rsidDel="00ED28C0" w:rsidRDefault="007D6F4E" w:rsidP="00922E36">
            <w:pPr>
              <w:pStyle w:val="NoSpacing"/>
              <w:jc w:val="left"/>
              <w:rPr>
                <w:del w:id="3171" w:author="Martin Ruppert - M91221" w:date="2019-06-03T23:33:00Z"/>
              </w:rPr>
            </w:pPr>
            <w:del w:id="3172" w:author="Martin Ruppert - M91221" w:date="2019-06-03T23:33:00Z">
              <w:r w:rsidDel="00ED28C0">
                <w:delText>Connection: USB Micro Connector on PCB Bottom to Laptop USB Port</w:delText>
              </w:r>
            </w:del>
          </w:p>
        </w:tc>
      </w:tr>
    </w:tbl>
    <w:p w14:paraId="10921EE7" w14:textId="3EB01DEC" w:rsidR="007D6F4E" w:rsidDel="00ED28C0" w:rsidRDefault="007D6F4E" w:rsidP="007D6F4E">
      <w:pPr>
        <w:pStyle w:val="NumberedList"/>
        <w:numPr>
          <w:ilvl w:val="0"/>
          <w:numId w:val="0"/>
        </w:numPr>
        <w:ind w:left="567"/>
        <w:rPr>
          <w:del w:id="3173" w:author="Martin Ruppert - M91221" w:date="2019-06-03T23:33:00Z"/>
        </w:rPr>
      </w:pPr>
    </w:p>
    <w:p w14:paraId="10921EE8" w14:textId="069D00C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174" w:author="Martin Ruppert - M91221" w:date="2019-06-03T23:33:00Z"/>
          <w:rFonts w:eastAsia="Times New Roman"/>
          <w:lang w:eastAsia="en-AU"/>
        </w:rPr>
      </w:pPr>
      <w:del w:id="3175" w:author="Martin Ruppert - M91221" w:date="2019-06-03T23:33:00Z">
        <w:r w:rsidDel="00ED28C0">
          <w:br w:type="page"/>
        </w:r>
      </w:del>
    </w:p>
    <w:p w14:paraId="10921EE9" w14:textId="6B41D871" w:rsidR="008C256E" w:rsidDel="00ED28C0" w:rsidRDefault="003A14BC" w:rsidP="009A259E">
      <w:pPr>
        <w:pStyle w:val="NumberedList"/>
        <w:rPr>
          <w:del w:id="3176" w:author="Martin Ruppert - M91221" w:date="2019-06-03T23:33:00Z"/>
        </w:rPr>
      </w:pPr>
      <w:del w:id="3177" w:author="Martin Ruppert - M91221" w:date="2019-06-03T23:33:00Z">
        <w:r w:rsidDel="00ED28C0">
          <w:delText xml:space="preserve">If Tera Term is still open from Lab 1, click on the window </w:delText>
        </w:r>
        <w:r w:rsidR="0050502C" w:rsidDel="00ED28C0">
          <w:delText xml:space="preserve">title bar </w:delText>
        </w:r>
        <w:r w:rsidDel="00ED28C0">
          <w:delText xml:space="preserve">to make it active. If Tera Term needs to be re-opened and configured, refer to the steps </w:delText>
        </w:r>
        <w:r w:rsidDel="00ED28C0">
          <w:fldChar w:fldCharType="begin"/>
        </w:r>
        <w:r w:rsidDel="00ED28C0">
          <w:delInstrText xml:space="preserve"> REF _Ref457517359 \r \h </w:delInstrText>
        </w:r>
        <w:r w:rsidDel="00ED28C0">
          <w:fldChar w:fldCharType="separate"/>
        </w:r>
      </w:del>
      <w:del w:id="3178" w:author="Martin Ruppert - M91221" w:date="2019-06-03T17:27:00Z">
        <w:r w:rsidR="00B206A8" w:rsidDel="00B206A8">
          <w:delText>1.82</w:delText>
        </w:r>
      </w:del>
      <w:del w:id="3179" w:author="Martin Ruppert - M91221" w:date="2019-06-03T23:33:00Z">
        <w:r w:rsidDel="00ED28C0">
          <w:fldChar w:fldCharType="end"/>
        </w:r>
        <w:r w:rsidDel="00ED28C0">
          <w:delText>-</w:delText>
        </w:r>
        <w:r w:rsidDel="00ED28C0">
          <w:fldChar w:fldCharType="begin"/>
        </w:r>
        <w:r w:rsidDel="00ED28C0">
          <w:delInstrText xml:space="preserve"> REF _Ref457517366 \r \h </w:delInstrText>
        </w:r>
        <w:r w:rsidDel="00ED28C0">
          <w:fldChar w:fldCharType="separate"/>
        </w:r>
      </w:del>
      <w:del w:id="3180" w:author="Martin Ruppert - M91221" w:date="2019-06-03T17:27:00Z">
        <w:r w:rsidR="00B206A8" w:rsidDel="00B206A8">
          <w:delText>1.86</w:delText>
        </w:r>
      </w:del>
      <w:del w:id="3181" w:author="Martin Ruppert - M91221" w:date="2019-06-03T23:33:00Z">
        <w:r w:rsidDel="00ED28C0">
          <w:fldChar w:fldCharType="end"/>
        </w:r>
        <w:r w:rsidDel="00ED28C0">
          <w:delText>.</w:delText>
        </w:r>
      </w:del>
    </w:p>
    <w:p w14:paraId="10921EEA" w14:textId="1C5E62E9" w:rsidR="0030342D" w:rsidDel="00ED28C0" w:rsidRDefault="0030342D" w:rsidP="008C256E">
      <w:pPr>
        <w:pStyle w:val="NumberedList"/>
        <w:rPr>
          <w:del w:id="3182" w:author="Martin Ruppert - M91221" w:date="2019-06-03T23:33:00Z"/>
        </w:rPr>
      </w:pPr>
      <w:del w:id="3183" w:author="Martin Ruppert - M91221" w:date="2019-06-03T23:33:00Z">
        <w:r w:rsidDel="00ED28C0">
          <w:delText xml:space="preserve">Press the </w:delText>
        </w:r>
        <w:r w:rsidRPr="000A75FB" w:rsidDel="00ED28C0">
          <w:rPr>
            <w:rStyle w:val="KeyboardKey"/>
          </w:rPr>
          <w:delText>Enter</w:delText>
        </w:r>
        <w:r w:rsidDel="00ED28C0">
          <w:delText xml:space="preserve"> key. The console will output </w:delText>
        </w:r>
        <w:r w:rsidR="003A14BC" w:rsidDel="00ED28C0">
          <w:delText>five</w:delText>
        </w:r>
        <w:r w:rsidR="000A75FB" w:rsidDel="00ED28C0">
          <w:delText xml:space="preserve"> lines of text indicating the</w:delText>
        </w:r>
        <w:r w:rsidDel="00ED28C0">
          <w:delText xml:space="preserve"> TCP</w:delText>
        </w:r>
        <w:r w:rsidR="00851E61" w:rsidDel="00ED28C0">
          <w:delText>/</w:delText>
        </w:r>
        <w:r w:rsidDel="00ED28C0">
          <w:delText xml:space="preserve">IP Stack has </w:delText>
        </w:r>
        <w:r w:rsidR="003A14BC" w:rsidDel="00ED28C0">
          <w:delText>initialised, the value of</w:delText>
        </w:r>
        <w:r w:rsidDel="00ED28C0">
          <w:delText xml:space="preserve"> the Host Name, and the</w:delText>
        </w:r>
        <w:r w:rsidR="00851E61" w:rsidDel="00ED28C0">
          <w:delText xml:space="preserve"> status of the</w:delText>
        </w:r>
        <w:r w:rsidDel="00ED28C0">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ED28C0" w14:paraId="10921EEC" w14:textId="1D935530" w:rsidTr="001458B3">
        <w:trPr>
          <w:del w:id="3184" w:author="Martin Ruppert - M91221" w:date="2019-06-03T23:33:00Z"/>
        </w:trPr>
        <w:tc>
          <w:tcPr>
            <w:tcW w:w="9071" w:type="dxa"/>
            <w:shd w:val="clear" w:color="auto" w:fill="auto"/>
            <w:vAlign w:val="center"/>
          </w:tcPr>
          <w:p w14:paraId="10921EEB" w14:textId="217195FA" w:rsidR="002758BB" w:rsidRPr="001458B3" w:rsidDel="00ED28C0" w:rsidRDefault="005B3261" w:rsidP="001458B3">
            <w:pPr>
              <w:pStyle w:val="NumberedList"/>
              <w:numPr>
                <w:ilvl w:val="0"/>
                <w:numId w:val="0"/>
              </w:numPr>
              <w:rPr>
                <w:del w:id="3185" w:author="Martin Ruppert - M91221" w:date="2019-06-03T23:33:00Z"/>
              </w:rPr>
            </w:pPr>
            <w:del w:id="3186" w:author="Martin Ruppert - M91221" w:date="2019-06-03T23:33:00Z">
              <w:r w:rsidRPr="000A5197" w:rsidDel="00ED28C0">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5CD86B53" w:rsidR="002758BB" w:rsidDel="00ED28C0" w:rsidRDefault="002758BB" w:rsidP="002758BB">
      <w:pPr>
        <w:ind w:left="567"/>
        <w:rPr>
          <w:del w:id="3187" w:author="Martin Ruppert - M91221" w:date="2019-06-03T23:33:00Z"/>
        </w:rPr>
      </w:pPr>
      <w:del w:id="3188" w:author="Martin Ruppert - M91221" w:date="2019-06-03T23:33:00Z">
        <w:r w:rsidDel="00ED28C0">
          <w:delText xml:space="preserve">The </w:delText>
        </w:r>
        <w:r w:rsidR="00D158F1" w:rsidDel="00ED28C0">
          <w:rPr>
            <w:i/>
          </w:rPr>
          <w:delText>Network Communications Controller</w:delText>
        </w:r>
        <w:r w:rsidDel="00ED28C0">
          <w:delText xml:space="preserve"> application contains console output </w:delText>
        </w:r>
        <w:r w:rsidR="003A14BC" w:rsidDel="00ED28C0">
          <w:delText>functions that</w:delText>
        </w:r>
        <w:r w:rsidDel="00ED28C0">
          <w:delText xml:space="preserve"> show the </w:delText>
        </w:r>
        <w:r w:rsidR="003A14BC" w:rsidDel="00ED28C0">
          <w:delText xml:space="preserve">application state, </w:delText>
        </w:r>
        <w:r w:rsidDel="00ED28C0">
          <w:delText xml:space="preserve">and major TCP/IP </w:delText>
        </w:r>
        <w:r w:rsidR="003A14BC" w:rsidDel="00ED28C0">
          <w:delText>events that</w:delText>
        </w:r>
        <w:r w:rsidDel="00ED28C0">
          <w:delText xml:space="preserve"> the application executes (eg opening the UDP Server). The </w:delText>
        </w:r>
        <w:r w:rsidRPr="007807CF" w:rsidDel="00ED28C0">
          <w:rPr>
            <w:rStyle w:val="CodeBlockChar"/>
          </w:rPr>
          <w:delText>networkcoms[x]</w:delText>
        </w:r>
        <w:r w:rsidDel="00ED28C0">
          <w:rPr>
            <w:rStyle w:val="CodeBlockChar"/>
          </w:rPr>
          <w:delText>:</w:delText>
        </w:r>
        <w:r w:rsidDel="00ED28C0">
          <w:delText xml:space="preserve"> prefix indicates the console message has originated from the </w:delText>
        </w:r>
        <w:r w:rsidR="00D158F1" w:rsidDel="00ED28C0">
          <w:rPr>
            <w:i/>
          </w:rPr>
          <w:delText>Network Communications Controller</w:delText>
        </w:r>
        <w:r w:rsidDel="00ED28C0">
          <w:delText xml:space="preserve"> application, and </w:delText>
        </w:r>
        <w:r w:rsidRPr="007807CF" w:rsidDel="00ED28C0">
          <w:rPr>
            <w:rStyle w:val="CodeBlockChar"/>
          </w:rPr>
          <w:delText>x</w:delText>
        </w:r>
        <w:r w:rsidDel="00ED28C0">
          <w:delText xml:space="preserve"> indicates the cur</w:delText>
        </w:r>
        <w:r w:rsidR="009A259E" w:rsidDel="00ED28C0">
          <w:delText xml:space="preserve">rent state of </w:delText>
        </w:r>
        <w:r w:rsidR="00A5789D" w:rsidDel="00ED28C0">
          <w:delText xml:space="preserve">the </w:delText>
        </w:r>
        <w:r w:rsidR="003A14BC" w:rsidDel="00ED28C0">
          <w:delText>application. (refer to the state numbers shown in the state diagram to decode the application state).</w:delText>
        </w:r>
      </w:del>
    </w:p>
    <w:p w14:paraId="10921EEE" w14:textId="48E26F88" w:rsidR="00202606" w:rsidDel="00ED28C0" w:rsidRDefault="0030342D" w:rsidP="00202606">
      <w:pPr>
        <w:pStyle w:val="NumberedList"/>
        <w:rPr>
          <w:del w:id="3189" w:author="Martin Ruppert - M91221" w:date="2019-06-03T23:33:00Z"/>
        </w:rPr>
      </w:pPr>
      <w:del w:id="3190" w:author="Martin Ruppert - M91221" w:date="2019-06-03T23:33:00Z">
        <w:r w:rsidRPr="00202606" w:rsidDel="00ED28C0">
          <w:delText>Connect</w:delText>
        </w:r>
        <w:r w:rsidDel="00ED28C0">
          <w:delText xml:space="preserve"> </w:delText>
        </w:r>
        <w:r w:rsidR="00607216" w:rsidDel="00ED28C0">
          <w:delText>a</w:delText>
        </w:r>
        <w:r w:rsidDel="00ED28C0">
          <w:delText xml:space="preserve"> CAT5 Ethernet Patch cable between the RJ45 Jack on the </w:delText>
        </w:r>
        <w:r w:rsidR="00064A8E" w:rsidDel="00ED28C0">
          <w:delText>SAM E70 Xplained Ultra</w:delText>
        </w:r>
        <w:r w:rsidDel="00ED28C0">
          <w:delText xml:space="preserve"> and the RJ45 Jack on </w:delText>
        </w:r>
        <w:r w:rsidR="00342677" w:rsidDel="00ED28C0">
          <w:delText>your</w:delText>
        </w:r>
        <w:r w:rsidDel="00ED28C0">
          <w:delText xml:space="preserve"> PC. A message will appear on the console indicating the Network Link is </w:delText>
        </w:r>
        <w:r w:rsidR="00851E61" w:rsidDel="00ED28C0">
          <w:delText>“</w:delText>
        </w:r>
        <w:r w:rsidDel="00ED28C0">
          <w:delText>Up</w:delText>
        </w:r>
        <w:r w:rsidR="00851E61" w:rsidDel="00ED28C0">
          <w:delText>”</w:delText>
        </w:r>
        <w:r w:rsidDel="00ED28C0">
          <w:delText>.</w:delText>
        </w:r>
        <w:r w:rsidR="003D28BF" w:rsidDel="00ED28C0">
          <w:delText xml:space="preserve"> Note: It may take up to 30s for the Network Link to be established between the </w:delText>
        </w:r>
        <w:r w:rsidR="00064A8E" w:rsidDel="00ED28C0">
          <w:delText>SAM E70 Xplained Ultra</w:delText>
        </w:r>
        <w:r w:rsidR="003D28BF" w:rsidDel="00ED28C0">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0" w14:textId="0E7F1190" w:rsidTr="001458B3">
        <w:trPr>
          <w:del w:id="3191" w:author="Martin Ruppert - M91221" w:date="2019-06-03T23:33:00Z"/>
        </w:trPr>
        <w:tc>
          <w:tcPr>
            <w:tcW w:w="9071" w:type="dxa"/>
            <w:shd w:val="clear" w:color="auto" w:fill="auto"/>
            <w:vAlign w:val="center"/>
          </w:tcPr>
          <w:p w14:paraId="10921EEF" w14:textId="3157C075" w:rsidR="00202606" w:rsidRPr="001458B3" w:rsidDel="00ED28C0" w:rsidRDefault="00264B0F" w:rsidP="001458B3">
            <w:pPr>
              <w:pStyle w:val="NumberedList"/>
              <w:numPr>
                <w:ilvl w:val="0"/>
                <w:numId w:val="0"/>
              </w:numPr>
              <w:rPr>
                <w:del w:id="3192" w:author="Martin Ruppert - M91221" w:date="2019-06-03T23:33:00Z"/>
              </w:rPr>
            </w:pPr>
            <w:del w:id="3193" w:author="Martin Ruppert - M91221" w:date="2019-06-03T23:33:00Z">
              <w:r w:rsidDel="00ED28C0">
                <w:rPr>
                  <w:noProof/>
                </w:rPr>
                <mc:AlternateContent>
                  <mc:Choice Requires="wps">
                    <w:drawing>
                      <wp:anchor distT="0" distB="0" distL="114300" distR="114300" simplePos="0" relativeHeight="252051968"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FFCA4A" id="Rounded Rectangle 45" o:spid="_x0000_s1026" style="position:absolute;margin-left:-5.8pt;margin-top:135.5pt;width:242.5pt;height:18.05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ED28C0">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6E0CD475" w:rsidR="00264B0F" w:rsidDel="00ED28C0" w:rsidRDefault="00264B0F">
      <w:pPr>
        <w:tabs>
          <w:tab w:val="clear" w:pos="284"/>
          <w:tab w:val="clear" w:pos="567"/>
          <w:tab w:val="clear" w:pos="851"/>
          <w:tab w:val="clear" w:pos="1134"/>
          <w:tab w:val="clear" w:pos="1418"/>
          <w:tab w:val="clear" w:pos="1701"/>
          <w:tab w:val="clear" w:pos="1985"/>
          <w:tab w:val="clear" w:pos="2268"/>
        </w:tabs>
        <w:spacing w:line="240" w:lineRule="auto"/>
        <w:rPr>
          <w:del w:id="3194" w:author="Martin Ruppert - M91221" w:date="2019-06-03T23:33:00Z"/>
          <w:rFonts w:eastAsia="Times New Roman"/>
          <w:lang w:eastAsia="en-AU"/>
        </w:rPr>
      </w:pPr>
      <w:del w:id="3195" w:author="Martin Ruppert - M91221" w:date="2019-06-03T23:33:00Z">
        <w:r w:rsidDel="00ED28C0">
          <w:br w:type="page"/>
        </w:r>
      </w:del>
    </w:p>
    <w:p w14:paraId="10921EF2" w14:textId="75901746" w:rsidR="00F829BA" w:rsidRPr="003A14BC" w:rsidDel="00ED28C0" w:rsidRDefault="00F02480" w:rsidP="00607216">
      <w:pPr>
        <w:pStyle w:val="NumberedList"/>
        <w:rPr>
          <w:del w:id="3196" w:author="Martin Ruppert - M91221" w:date="2019-06-03T23:33:00Z"/>
        </w:rPr>
      </w:pPr>
      <w:del w:id="3197" w:author="Martin Ruppert - M91221" w:date="2019-06-03T23:33:00Z">
        <w:r w:rsidRPr="003A14BC" w:rsidDel="00ED28C0">
          <w:delText xml:space="preserve">Thirty seconds after the link </w:delText>
        </w:r>
        <w:r w:rsidR="00F829BA" w:rsidRPr="003A14BC" w:rsidDel="00ED28C0">
          <w:delText>is</w:delText>
        </w:r>
        <w:r w:rsidR="00202606" w:rsidRPr="003A14BC" w:rsidDel="00ED28C0">
          <w:delText xml:space="preserve"> established, you will see a message on the console </w:delText>
        </w:r>
        <w:r w:rsidR="0090288F" w:rsidRPr="003A14BC" w:rsidDel="00ED28C0">
          <w:delText>indicating the</w:delText>
        </w:r>
        <w:r w:rsidR="00607216" w:rsidRPr="003A14BC" w:rsidDel="00ED28C0">
          <w:delText xml:space="preserve"> </w:delText>
        </w:r>
        <w:r w:rsidR="00202606" w:rsidRPr="003A14BC" w:rsidDel="00ED28C0">
          <w:delText>DHCP Client</w:delText>
        </w:r>
        <w:r w:rsidR="00607216" w:rsidRPr="003A14BC" w:rsidDel="00ED28C0">
          <w:delText xml:space="preserve"> running on the PIC32</w:delText>
        </w:r>
        <w:r w:rsidR="00202606" w:rsidRPr="003A14BC" w:rsidDel="00ED28C0">
          <w:delText xml:space="preserve"> is disabled, and the DHCP Server is active.</w:delText>
        </w:r>
        <w:r w:rsidR="00607216" w:rsidRPr="003A14BC" w:rsidDel="00ED28C0">
          <w:delText xml:space="preserve"> </w:delText>
        </w:r>
        <w:r w:rsidR="00F829BA" w:rsidRPr="003A14BC" w:rsidDel="00ED28C0">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4" w14:textId="002A66ED" w:rsidTr="001458B3">
        <w:trPr>
          <w:del w:id="3198" w:author="Martin Ruppert - M91221" w:date="2019-06-03T23:33:00Z"/>
        </w:trPr>
        <w:tc>
          <w:tcPr>
            <w:tcW w:w="9071" w:type="dxa"/>
            <w:shd w:val="clear" w:color="auto" w:fill="auto"/>
            <w:vAlign w:val="center"/>
          </w:tcPr>
          <w:p w14:paraId="10921EF3" w14:textId="7E7C432F" w:rsidR="00202606" w:rsidRPr="001458B3" w:rsidDel="00ED28C0" w:rsidRDefault="005B3261" w:rsidP="001458B3">
            <w:pPr>
              <w:pStyle w:val="NumberedList"/>
              <w:numPr>
                <w:ilvl w:val="0"/>
                <w:numId w:val="0"/>
              </w:numPr>
              <w:rPr>
                <w:del w:id="3199" w:author="Martin Ruppert - M91221" w:date="2019-06-03T23:33:00Z"/>
              </w:rPr>
            </w:pPr>
            <w:del w:id="3200" w:author="Martin Ruppert - M91221" w:date="2019-06-03T23:33:00Z">
              <w:r w:rsidDel="00ED28C0">
                <w:rPr>
                  <w:noProof/>
                </w:rPr>
                <mc:AlternateContent>
                  <mc:Choice Requires="wps">
                    <w:drawing>
                      <wp:anchor distT="0" distB="0" distL="114300" distR="114300" simplePos="0" relativeHeight="2515266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9DD04" id="Rounded Rectangle 188" o:spid="_x0000_s1026" style="position:absolute;margin-left:-5.4pt;margin-top:149.65pt;width:414.7pt;height:58.2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2CB3A6B7" w:rsidR="00D74E8E" w:rsidRPr="001458B3"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201" w:author="Martin Ruppert - M91221" w:date="2019-06-03T23:33:00Z"/>
          <w:rFonts w:ascii="Arial" w:eastAsia="Times New Roman" w:hAnsi="Arial"/>
          <w:b/>
          <w:color w:val="1F4D78"/>
          <w:sz w:val="24"/>
          <w:szCs w:val="24"/>
        </w:rPr>
      </w:pPr>
      <w:del w:id="3202" w:author="Martin Ruppert - M91221" w:date="2019-06-03T23:33:00Z">
        <w:r w:rsidDel="00ED28C0">
          <w:br w:type="page"/>
        </w:r>
      </w:del>
    </w:p>
    <w:p w14:paraId="10921EF6" w14:textId="05417BEB" w:rsidR="001F2021" w:rsidDel="00ED28C0" w:rsidRDefault="006F3833" w:rsidP="006F3833">
      <w:pPr>
        <w:pStyle w:val="Heading3"/>
        <w:rPr>
          <w:del w:id="3203" w:author="Martin Ruppert - M91221" w:date="2019-06-03T23:33:00Z"/>
        </w:rPr>
      </w:pPr>
      <w:bookmarkStart w:id="3204" w:name="_Toc488278796"/>
      <w:del w:id="3205" w:author="Martin Ruppert - M91221" w:date="2019-06-03T23:33:00Z">
        <w:r w:rsidDel="00ED28C0">
          <w:delText>UDP Server Testing</w:delText>
        </w:r>
        <w:bookmarkEnd w:id="3204"/>
      </w:del>
    </w:p>
    <w:bookmarkEnd w:id="3121"/>
    <w:p w14:paraId="10921EF7" w14:textId="763CE345" w:rsidR="009F3D6F" w:rsidDel="00ED28C0" w:rsidRDefault="003A14BC" w:rsidP="00F829BA">
      <w:pPr>
        <w:rPr>
          <w:del w:id="3206" w:author="Martin Ruppert - M91221" w:date="2019-06-03T23:33:00Z"/>
        </w:rPr>
      </w:pPr>
      <w:del w:id="3207" w:author="Martin Ruppert - M91221" w:date="2019-06-03T23:33:00Z">
        <w:r w:rsidDel="00ED28C0">
          <w:rPr>
            <w:lang w:eastAsia="en-AU"/>
          </w:rPr>
          <w:delText>T</w:delText>
        </w:r>
        <w:r w:rsidR="00106476" w:rsidRPr="006D192A" w:rsidDel="00ED28C0">
          <w:rPr>
            <w:lang w:eastAsia="en-AU"/>
          </w:rPr>
          <w:delText>he</w:delText>
        </w:r>
        <w:r w:rsidR="009F3D6F" w:rsidDel="00ED28C0">
          <w:rPr>
            <w:lang w:eastAsia="en-AU"/>
          </w:rPr>
          <w:delText xml:space="preserve"> </w:delText>
        </w:r>
        <w:r w:rsidR="00106476" w:rsidRPr="009F3D6F" w:rsidDel="00ED28C0">
          <w:rPr>
            <w:i/>
            <w:lang w:eastAsia="en-AU"/>
          </w:rPr>
          <w:delText>Packet Sender</w:delText>
        </w:r>
        <w:r w:rsidR="004D5BBF" w:rsidDel="00ED28C0">
          <w:rPr>
            <w:lang w:eastAsia="en-AU"/>
          </w:rPr>
          <w:delText xml:space="preserve"> application</w:delText>
        </w:r>
        <w:r w:rsidDel="00ED28C0">
          <w:rPr>
            <w:lang w:eastAsia="en-AU"/>
          </w:rPr>
          <w:delText xml:space="preserve"> will be used to test the UDP Server </w:delText>
        </w:r>
        <w:r w:rsidR="0050502C" w:rsidDel="00ED28C0">
          <w:rPr>
            <w:lang w:eastAsia="en-AU"/>
          </w:rPr>
          <w:delText>in the networkcoms application</w:delText>
        </w:r>
        <w:r w:rsidR="00AD6A2B" w:rsidDel="00ED28C0">
          <w:rPr>
            <w:lang w:eastAsia="en-AU"/>
          </w:rPr>
          <w:delText xml:space="preserve">. Packet Sender is </w:delText>
        </w:r>
        <w:r w:rsidDel="00ED28C0">
          <w:rPr>
            <w:lang w:eastAsia="en-AU"/>
          </w:rPr>
          <w:delText xml:space="preserve">open source, and its primary function is to send and </w:delText>
        </w:r>
        <w:r w:rsidR="00106476" w:rsidRPr="006D192A" w:rsidDel="00ED28C0">
          <w:rPr>
            <w:lang w:eastAsia="en-AU"/>
          </w:rPr>
          <w:delText xml:space="preserve">receive TCP and UDP </w:delText>
        </w:r>
        <w:r w:rsidR="00607216" w:rsidDel="00ED28C0">
          <w:rPr>
            <w:lang w:eastAsia="en-AU"/>
          </w:rPr>
          <w:delText>Packets</w:delText>
        </w:r>
        <w:r w:rsidR="00106476" w:rsidRPr="006D192A" w:rsidDel="00ED28C0">
          <w:rPr>
            <w:lang w:eastAsia="en-AU"/>
          </w:rPr>
          <w:delText>.</w:delText>
        </w:r>
        <w:r w:rsidR="00607216" w:rsidDel="00ED28C0">
          <w:rPr>
            <w:lang w:eastAsia="en-AU"/>
          </w:rPr>
          <w:delText xml:space="preserve"> The </w:delText>
        </w:r>
        <w:r w:rsidR="0050502C" w:rsidDel="00ED28C0">
          <w:rPr>
            <w:lang w:eastAsia="en-AU"/>
          </w:rPr>
          <w:delText xml:space="preserve">Packet Sender </w:delText>
        </w:r>
        <w:r w:rsidR="00607216" w:rsidDel="00ED28C0">
          <w:rPr>
            <w:lang w:eastAsia="en-AU"/>
          </w:rPr>
          <w:delText xml:space="preserve">application implements TCP/UDP server and client functionality. </w:delText>
        </w:r>
      </w:del>
    </w:p>
    <w:p w14:paraId="10921EF8" w14:textId="18E7D0BE" w:rsidR="009F3D6F" w:rsidDel="00ED28C0" w:rsidRDefault="009F3D6F" w:rsidP="00D05012">
      <w:pPr>
        <w:rPr>
          <w:del w:id="3208" w:author="Martin Ruppert - M91221" w:date="2019-06-03T23:33:00Z"/>
          <w:lang w:eastAsia="en-AU"/>
        </w:rPr>
      </w:pPr>
    </w:p>
    <w:p w14:paraId="10921EF9" w14:textId="63DA6BF8" w:rsidR="00BD15E4" w:rsidDel="00ED28C0" w:rsidRDefault="00BD15E4" w:rsidP="00BD15E4">
      <w:pPr>
        <w:pStyle w:val="NumberedList"/>
        <w:rPr>
          <w:del w:id="3209" w:author="Martin Ruppert - M91221" w:date="2019-06-03T23:33:00Z"/>
        </w:rPr>
      </w:pPr>
      <w:del w:id="3210" w:author="Martin Ruppert - M91221" w:date="2019-06-03T23:33:00Z">
        <w:r w:rsidDel="00ED28C0">
          <w:delText xml:space="preserve">Open the </w:delText>
        </w:r>
        <w:r w:rsidRPr="00FA5950" w:rsidDel="00ED28C0">
          <w:rPr>
            <w:i/>
          </w:rPr>
          <w:delText>Packet Sender</w:delText>
        </w:r>
        <w:r w:rsidR="00983E1B" w:rsidDel="00ED28C0">
          <w:delText xml:space="preserve"> Application by double clicking on the Packet Sender Icon on the </w:delText>
        </w:r>
        <w:r w:rsidR="003A14BC" w:rsidDel="00ED28C0">
          <w:delText xml:space="preserve">Windows </w:delText>
        </w:r>
        <w:r w:rsidR="00983E1B" w:rsidDel="00ED28C0">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ED28C0" w14:paraId="10921EFB" w14:textId="30ADDA23" w:rsidTr="001458B3">
        <w:trPr>
          <w:del w:id="3211" w:author="Martin Ruppert - M91221" w:date="2019-06-03T23:33:00Z"/>
        </w:trPr>
        <w:tc>
          <w:tcPr>
            <w:tcW w:w="9026" w:type="dxa"/>
            <w:shd w:val="clear" w:color="auto" w:fill="auto"/>
            <w:vAlign w:val="center"/>
          </w:tcPr>
          <w:p w14:paraId="10921EFA" w14:textId="6D1A9AB4" w:rsidR="00AF73BE" w:rsidRPr="001458B3" w:rsidDel="00ED28C0" w:rsidRDefault="005B3261" w:rsidP="00264B0F">
            <w:pPr>
              <w:rPr>
                <w:del w:id="3212" w:author="Martin Ruppert - M91221" w:date="2019-06-03T23:33:00Z"/>
              </w:rPr>
            </w:pPr>
            <w:del w:id="3213" w:author="Martin Ruppert - M91221" w:date="2019-06-03T23:33:00Z">
              <w:r w:rsidRPr="000A5197" w:rsidDel="00ED28C0">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776FCAD7" w:rsidR="00BD15E4" w:rsidDel="00ED28C0" w:rsidRDefault="00607216" w:rsidP="00BD15E4">
      <w:pPr>
        <w:pStyle w:val="NumberedList"/>
        <w:rPr>
          <w:del w:id="3214" w:author="Martin Ruppert - M91221" w:date="2019-06-03T23:33:00Z"/>
        </w:rPr>
      </w:pPr>
      <w:bookmarkStart w:id="3215" w:name="_Ref455516205"/>
      <w:del w:id="3216" w:author="Martin Ruppert - M91221" w:date="2019-06-03T23:33:00Z">
        <w:r w:rsidDel="00ED28C0">
          <w:delText>G</w:delText>
        </w:r>
        <w:r w:rsidR="00BD15E4" w:rsidDel="00ED28C0">
          <w:delText>o</w:delText>
        </w:r>
        <w:r w:rsidR="000D5061" w:rsidDel="00ED28C0">
          <w:delText xml:space="preserve"> </w:delText>
        </w:r>
        <w:r w:rsidR="00BD15E4" w:rsidDel="00ED28C0">
          <w:delText xml:space="preserve">to the </w:delText>
        </w:r>
        <w:r w:rsidR="00BD15E4" w:rsidRPr="00FB622F" w:rsidDel="00ED28C0">
          <w:rPr>
            <w:rStyle w:val="MenuPath"/>
          </w:rPr>
          <w:delText>Tools</w:delText>
        </w:r>
        <w:r w:rsidR="00BD15E4" w:rsidDel="00ED28C0">
          <w:delText xml:space="preserve"> Menu, and select </w:delText>
        </w:r>
        <w:r w:rsidR="00BD15E4" w:rsidRPr="00FB622F" w:rsidDel="00ED28C0">
          <w:rPr>
            <w:rStyle w:val="MenuPath"/>
          </w:rPr>
          <w:delText>Subnet Calculator</w:delText>
        </w:r>
        <w:r w:rsidR="00BD15E4" w:rsidDel="00ED28C0">
          <w:delText xml:space="preserve">. </w:delText>
        </w:r>
        <w:r w:rsidR="00236D71" w:rsidDel="00ED28C0">
          <w:delText xml:space="preserve">The </w:delText>
        </w:r>
        <w:r w:rsidR="00FB622F" w:rsidRPr="00FB622F" w:rsidDel="00ED28C0">
          <w:rPr>
            <w:rStyle w:val="WindowOrDialogName"/>
          </w:rPr>
          <w:delText xml:space="preserve">IPv4 </w:delText>
        </w:r>
        <w:r w:rsidR="00236D71" w:rsidRPr="00FB622F" w:rsidDel="00ED28C0">
          <w:rPr>
            <w:rStyle w:val="WindowOrDialogName"/>
          </w:rPr>
          <w:delText>Subnet Calculator</w:delText>
        </w:r>
        <w:r w:rsidR="00236D71" w:rsidDel="00ED28C0">
          <w:delText xml:space="preserve"> will show the IP Address and Subnet that has been assigned to </w:delText>
        </w:r>
        <w:r w:rsidR="00A70D8F" w:rsidDel="00ED28C0">
          <w:delText>the</w:delText>
        </w:r>
        <w:r w:rsidR="00236D71" w:rsidDel="00ED28C0">
          <w:delText xml:space="preserve"> PC from the </w:delText>
        </w:r>
        <w:r w:rsidR="00064A8E" w:rsidDel="00ED28C0">
          <w:delText>SAM E70 Xplained Ultra</w:delText>
        </w:r>
        <w:r w:rsidR="00236D71" w:rsidDel="00ED28C0">
          <w:delText>.</w:delText>
        </w:r>
        <w:bookmarkEnd w:id="3215"/>
        <w:r w:rsidR="00236D71"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ED28C0" w14:paraId="10921EFE" w14:textId="4A453236" w:rsidTr="001458B3">
        <w:trPr>
          <w:del w:id="3217" w:author="Martin Ruppert - M91221" w:date="2019-06-03T23:33:00Z"/>
        </w:trPr>
        <w:tc>
          <w:tcPr>
            <w:tcW w:w="9016" w:type="dxa"/>
            <w:shd w:val="clear" w:color="auto" w:fill="auto"/>
            <w:vAlign w:val="center"/>
          </w:tcPr>
          <w:p w14:paraId="10921EFD" w14:textId="344EB366" w:rsidR="00236D71" w:rsidRPr="001458B3" w:rsidDel="00ED28C0" w:rsidRDefault="002E4D1E" w:rsidP="003C4041">
            <w:pPr>
              <w:rPr>
                <w:del w:id="3218" w:author="Martin Ruppert - M91221" w:date="2019-06-03T23:33:00Z"/>
              </w:rPr>
            </w:pPr>
            <w:del w:id="3219" w:author="Martin Ruppert - M91221" w:date="2019-06-03T23:33:00Z">
              <w:r w:rsidDel="00ED28C0">
                <w:rPr>
                  <w:noProof/>
                  <w:lang w:eastAsia="en-AU"/>
                </w:rPr>
                <mc:AlternateContent>
                  <mc:Choice Requires="wps">
                    <w:drawing>
                      <wp:anchor distT="0" distB="0" distL="114300" distR="114300" simplePos="0" relativeHeight="252064256"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3407D0" w:rsidRPr="002E4D1E" w:rsidRDefault="003407D0"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078" type="#_x0000_t202" style="position:absolute;margin-left:7.75pt;margin-top:172.65pt;width:87.6pt;height:20.45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" filled="f" stroked="f" strokeweight="1pt">
                        <v:textbox>
                          <w:txbxContent>
                            <w:p w14:paraId="10922483" w14:textId="77777777" w:rsidR="003407D0" w:rsidRPr="002E4D1E" w:rsidRDefault="003407D0"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ED28C0">
                <w:rPr>
                  <w:noProof/>
                  <w:lang w:eastAsia="en-AU"/>
                </w:rPr>
                <mc:AlternateContent>
                  <mc:Choice Requires="wps">
                    <w:drawing>
                      <wp:anchor distT="0" distB="0" distL="114300" distR="114300" simplePos="0" relativeHeight="252076544"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3407D0" w:rsidRPr="002E4D1E" w:rsidRDefault="003407D0"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079" type="#_x0000_t202" style="position:absolute;margin-left:107.7pt;margin-top:172.65pt;width:67pt;height:20.4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bKeb&#10;yIECAABSBQAADgAAAAAAAAAAAAAAAAAuAgAAZHJzL2Uyb0RvYy54bWxQSwECLQAUAAYACAAAACEA&#10;aCdV/+AAAAALAQAADwAAAAAAAAAAAAAAAADbBAAAZHJzL2Rvd25yZXYueG1sUEsFBgAAAAAEAAQA&#10;8wAAAOgFAAAAAA==&#10;" filled="f" stroked="f" strokeweight="1pt">
                        <v:textbox>
                          <w:txbxContent>
                            <w:p w14:paraId="10922484" w14:textId="77777777" w:rsidR="003407D0" w:rsidRPr="002E4D1E" w:rsidRDefault="003407D0"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ED28C0">
                <w:rPr>
                  <w:noProof/>
                  <w:lang w:eastAsia="en-AU"/>
                </w:rPr>
                <mc:AlternateContent>
                  <mc:Choice Requires="wps">
                    <w:drawing>
                      <wp:anchor distT="0" distB="0" distL="114300" distR="114300" simplePos="0" relativeHeight="25208883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6FAF28"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011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10CFB" id="Straight Arrow Connector 311" o:spid="_x0000_s1026" type="#_x0000_t32" style="position:absolute;margin-left:17.8pt;margin-top:154.25pt;width:0;height:22.2pt;flip:y;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13408"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0C4F0" id="Rounded Rectangle 312" o:spid="_x0000_s1026" style="position:absolute;margin-left:8.55pt;margin-top:141.05pt;width:54.6pt;height:11.1pt;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ED28C0">
                <w:rPr>
                  <w:noProof/>
                  <w:lang w:eastAsia="en-AU"/>
                </w:rPr>
                <mc:AlternateContent>
                  <mc:Choice Requires="wps">
                    <w:drawing>
                      <wp:anchor distT="0" distB="0" distL="114300" distR="114300" simplePos="0" relativeHeight="252125696"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8A0545" id="Rounded Rectangle 313" o:spid="_x0000_s1026" style="position:absolute;margin-left:70.35pt;margin-top:141.05pt;width:54.6pt;height:11.1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ED28C0">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5BA41982" w:rsidR="00D74E8E" w:rsidDel="00ED28C0" w:rsidRDefault="00D74E8E" w:rsidP="00D74E8E">
      <w:pPr>
        <w:pStyle w:val="NumberedList"/>
        <w:numPr>
          <w:ilvl w:val="0"/>
          <w:numId w:val="0"/>
        </w:numPr>
        <w:ind w:left="567"/>
        <w:rPr>
          <w:del w:id="3220" w:author="Martin Ruppert - M91221" w:date="2019-06-03T23:33:00Z"/>
        </w:rPr>
      </w:pPr>
      <w:bookmarkStart w:id="3221" w:name="_Ref455507650"/>
      <w:bookmarkStart w:id="3222" w:name="_Ref457262665"/>
    </w:p>
    <w:p w14:paraId="10921F00" w14:textId="0417BB95" w:rsidR="00D74E8E"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223" w:author="Martin Ruppert - M91221" w:date="2019-06-03T23:33:00Z"/>
          <w:rFonts w:eastAsia="Times New Roman"/>
          <w:lang w:eastAsia="en-AU"/>
        </w:rPr>
      </w:pPr>
      <w:del w:id="3224" w:author="Martin Ruppert - M91221" w:date="2019-06-03T23:33:00Z">
        <w:r w:rsidDel="00ED28C0">
          <w:br w:type="page"/>
        </w:r>
      </w:del>
    </w:p>
    <w:p w14:paraId="10921F01" w14:textId="64EF38C8" w:rsidR="00D74E8E" w:rsidDel="00ED28C0" w:rsidRDefault="00FA5950" w:rsidP="00FA5950">
      <w:pPr>
        <w:pStyle w:val="NumberedList"/>
        <w:rPr>
          <w:del w:id="3225" w:author="Martin Ruppert - M91221" w:date="2019-06-03T23:33:00Z"/>
        </w:rPr>
      </w:pPr>
      <w:bookmarkStart w:id="3226" w:name="_Ref458385811"/>
      <w:del w:id="3227" w:author="Martin Ruppert - M91221" w:date="2019-06-03T23:33:00Z">
        <w:r w:rsidDel="00ED28C0">
          <w:delText xml:space="preserve">In order to perform a broadcast onto the </w:delText>
        </w:r>
        <w:r w:rsidR="00D566F4" w:rsidDel="00ED28C0">
          <w:delText>subnet</w:delText>
        </w:r>
        <w:r w:rsidDel="00ED28C0">
          <w:delText xml:space="preserve">, you need to determine the Broadcast address. The Subnet Calculator </w:delText>
        </w:r>
        <w:r w:rsidR="00D566F4" w:rsidDel="00ED28C0">
          <w:delText>will</w:delText>
        </w:r>
        <w:r w:rsidDel="00ED28C0">
          <w:delText xml:space="preserve"> calculate t</w:delText>
        </w:r>
        <w:r w:rsidR="00D566F4" w:rsidDel="00ED28C0">
          <w:delText xml:space="preserve">he broadcast address based upon </w:delText>
        </w:r>
        <w:r w:rsidR="00607216" w:rsidDel="00ED28C0">
          <w:delText xml:space="preserve">the </w:delText>
        </w:r>
        <w:r w:rsidDel="00ED28C0">
          <w:delText>IP and Subnet</w:delText>
        </w:r>
        <w:r w:rsidR="00D566F4" w:rsidDel="00ED28C0">
          <w:delText xml:space="preserve"> addresses</w:delText>
        </w:r>
        <w:r w:rsidR="00607216" w:rsidDel="00ED28C0">
          <w:delText xml:space="preserve"> that have been assigned to the PC</w:delText>
        </w:r>
        <w:r w:rsidDel="00ED28C0">
          <w:delText>. You will need to enter</w:delText>
        </w:r>
        <w:r w:rsidR="00927B45" w:rsidDel="00ED28C0">
          <w:delText xml:space="preserve"> </w:delText>
        </w:r>
        <w:r w:rsidR="00607216" w:rsidDel="00ED28C0">
          <w:delText>the</w:delText>
        </w:r>
        <w:r w:rsidR="00927B45" w:rsidDel="00ED28C0">
          <w:delText xml:space="preserve"> assigned</w:delText>
        </w:r>
        <w:r w:rsidR="003A14BC" w:rsidDel="00ED28C0">
          <w:delText xml:space="preserve"> non-loopback</w:delText>
        </w:r>
        <w:r w:rsidDel="00ED28C0">
          <w:delText xml:space="preserve"> IP Address into the </w:delText>
        </w:r>
        <w:r w:rsidRPr="00FB622F" w:rsidDel="00ED28C0">
          <w:rPr>
            <w:rStyle w:val="FieldName"/>
          </w:rPr>
          <w:delText>IP</w:delText>
        </w:r>
        <w:r w:rsidDel="00ED28C0">
          <w:delText xml:space="preserve"> Text Box, and </w:delText>
        </w:r>
        <w:r w:rsidR="00607216" w:rsidDel="00ED28C0">
          <w:delText>the</w:delText>
        </w:r>
        <w:r w:rsidDel="00ED28C0">
          <w:delText xml:space="preserve"> assigned </w:delText>
        </w:r>
        <w:r w:rsidR="0050502C" w:rsidDel="00ED28C0">
          <w:delText xml:space="preserve">non-loopback </w:delText>
        </w:r>
        <w:r w:rsidDel="00ED28C0">
          <w:delText xml:space="preserve">Subnet into the </w:delText>
        </w:r>
        <w:r w:rsidRPr="00FB622F" w:rsidDel="00ED28C0">
          <w:rPr>
            <w:rStyle w:val="FieldName"/>
          </w:rPr>
          <w:delText>Subnet</w:delText>
        </w:r>
        <w:r w:rsidDel="00ED28C0">
          <w:delText xml:space="preserve"> Text Box</w:delText>
        </w:r>
        <w:r w:rsidR="003A14BC" w:rsidDel="00ED28C0">
          <w:delText>.</w:delText>
        </w:r>
        <w:bookmarkEnd w:id="3226"/>
        <w:r w:rsidR="003A14BC" w:rsidDel="00ED28C0">
          <w:delText xml:space="preserve"> </w:delText>
        </w:r>
      </w:del>
    </w:p>
    <w:p w14:paraId="10921F02" w14:textId="486231FD" w:rsidR="00D74E8E" w:rsidDel="00ED28C0" w:rsidRDefault="00D74E8E" w:rsidP="00D74E8E">
      <w:pPr>
        <w:pStyle w:val="NumberedList"/>
        <w:numPr>
          <w:ilvl w:val="0"/>
          <w:numId w:val="0"/>
        </w:numPr>
        <w:ind w:left="567"/>
        <w:rPr>
          <w:del w:id="3228" w:author="Martin Ruppert - M91221" w:date="2019-06-03T23:33:00Z"/>
        </w:rPr>
      </w:pPr>
    </w:p>
    <w:p w14:paraId="10921F03" w14:textId="053295D7" w:rsidR="00236D71" w:rsidDel="00ED28C0" w:rsidRDefault="00544D92" w:rsidP="00D74E8E">
      <w:pPr>
        <w:pStyle w:val="NumberedList"/>
        <w:numPr>
          <w:ilvl w:val="0"/>
          <w:numId w:val="0"/>
        </w:numPr>
        <w:ind w:left="567"/>
        <w:rPr>
          <w:del w:id="3229" w:author="Martin Ruppert - M91221" w:date="2019-06-03T23:33:00Z"/>
        </w:rPr>
      </w:pPr>
      <w:del w:id="3230" w:author="Martin Ruppert - M91221" w:date="2019-06-03T23:33:00Z">
        <w:r w:rsidDel="00ED28C0">
          <w:rPr>
            <w:noProof/>
          </w:rPr>
          <mc:AlternateContent>
            <mc:Choice Requires="wps">
              <w:drawing>
                <wp:anchor distT="0" distB="0" distL="114300" distR="114300" simplePos="0" relativeHeight="252174848"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CA334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ED28C0">
          <w:delText>T</w:delText>
        </w:r>
        <w:r w:rsidR="00FA5950" w:rsidDel="00ED28C0">
          <w:delText xml:space="preserve">he </w:delText>
        </w:r>
        <w:r w:rsidR="00FA5950" w:rsidRPr="00FB622F" w:rsidDel="00ED28C0">
          <w:rPr>
            <w:rStyle w:val="FieldName"/>
          </w:rPr>
          <w:delText>Broadcast</w:delText>
        </w:r>
        <w:r w:rsidR="00FA5950" w:rsidDel="00ED28C0">
          <w:delText xml:space="preserve"> </w:delText>
        </w:r>
        <w:r w:rsidR="003A14BC" w:rsidDel="00ED28C0">
          <w:delText xml:space="preserve">text </w:delText>
        </w:r>
        <w:r w:rsidR="00FA5950" w:rsidDel="00ED28C0">
          <w:delText>box</w:delText>
        </w:r>
        <w:r w:rsidR="003A14BC" w:rsidDel="00ED28C0">
          <w:delText xml:space="preserve"> will display the subnet broadcast address.</w:delText>
        </w:r>
        <w:r w:rsidR="00927B45" w:rsidDel="00ED28C0">
          <w:delText xml:space="preserve"> Please take note of this broadcast address as it will be used to </w:delText>
        </w:r>
        <w:r w:rsidR="00F02480" w:rsidDel="00ED28C0">
          <w:delText>for setting up the UDP broadcast</w:delText>
        </w:r>
        <w:r w:rsidR="00D566F4" w:rsidDel="00ED28C0">
          <w:delText xml:space="preserve"> in the main window of the Packet Sender Application</w:delText>
        </w:r>
        <w:bookmarkEnd w:id="3221"/>
        <w:r w:rsidR="00D566F4" w:rsidDel="00ED28C0">
          <w:delText>.</w:delText>
        </w:r>
        <w:bookmarkEnd w:id="322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ED28C0" w14:paraId="10921F05" w14:textId="718589C0" w:rsidTr="001458B3">
        <w:trPr>
          <w:del w:id="3231" w:author="Martin Ruppert - M91221" w:date="2019-06-03T23:33:00Z"/>
        </w:trPr>
        <w:tc>
          <w:tcPr>
            <w:tcW w:w="9016" w:type="dxa"/>
            <w:shd w:val="clear" w:color="auto" w:fill="auto"/>
            <w:vAlign w:val="center"/>
          </w:tcPr>
          <w:p w14:paraId="10921F04" w14:textId="356EAA3C" w:rsidR="00FA5950" w:rsidRPr="001458B3" w:rsidDel="00ED28C0" w:rsidRDefault="00544D92" w:rsidP="003C4041">
            <w:pPr>
              <w:rPr>
                <w:del w:id="3232" w:author="Martin Ruppert - M91221" w:date="2019-06-03T23:33:00Z"/>
              </w:rPr>
            </w:pPr>
            <w:del w:id="3233" w:author="Martin Ruppert - M91221" w:date="2019-06-03T23:33:00Z">
              <w:r w:rsidDel="00ED28C0">
                <w:rPr>
                  <w:noProof/>
                  <w:lang w:eastAsia="en-AU"/>
                </w:rPr>
                <mc:AlternateContent>
                  <mc:Choice Requires="wps">
                    <w:drawing>
                      <wp:anchor distT="0" distB="0" distL="114300" distR="114300" simplePos="0" relativeHeight="252224000"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3407D0" w:rsidRPr="002E4D1E" w:rsidRDefault="003407D0"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080" type="#_x0000_t202" style="position:absolute;margin-left:3.8pt;margin-top:151.3pt;width:155.65pt;height:57.7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" filled="f" stroked="f" strokeweight="1pt">
                        <v:textbox>
                          <w:txbxContent>
                            <w:p w14:paraId="10922485" w14:textId="77777777" w:rsidR="003407D0" w:rsidRPr="002E4D1E" w:rsidRDefault="003407D0"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ED28C0">
                <w:rPr>
                  <w:noProof/>
                  <w:lang w:eastAsia="en-AU"/>
                </w:rPr>
                <mc:AlternateContent>
                  <mc:Choice Requires="wps">
                    <w:drawing>
                      <wp:anchor distT="0" distB="0" distL="114300" distR="114300" simplePos="0" relativeHeight="252187136"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3407D0" w:rsidRDefault="003407D0" w:rsidP="00544D92">
                                    <w:pPr>
                                      <w:rPr>
                                        <w:rFonts w:ascii="Arial Narrow" w:hAnsi="Arial Narrow"/>
                                        <w:b/>
                                        <w:color w:val="FF0000"/>
                                      </w:rPr>
                                    </w:pPr>
                                    <w:r>
                                      <w:rPr>
                                        <w:rFonts w:ascii="Arial Narrow" w:hAnsi="Arial Narrow"/>
                                        <w:b/>
                                        <w:color w:val="FF0000"/>
                                      </w:rPr>
                                      <w:t>Calculated Broadcast</w:t>
                                    </w:r>
                                  </w:p>
                                  <w:p w14:paraId="10922487" w14:textId="77777777" w:rsidR="003407D0" w:rsidRPr="002E4D1E" w:rsidRDefault="003407D0"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081" type="#_x0000_t202" style="position:absolute;margin-left:221.15pt;margin-top:101.2pt;width:135pt;height:57.75pt;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" filled="f" stroked="f" strokeweight="1pt">
                        <v:textbox>
                          <w:txbxContent>
                            <w:p w14:paraId="10922486" w14:textId="77777777" w:rsidR="003407D0" w:rsidRDefault="003407D0" w:rsidP="00544D92">
                              <w:pPr>
                                <w:rPr>
                                  <w:rFonts w:ascii="Arial Narrow" w:hAnsi="Arial Narrow"/>
                                  <w:b/>
                                  <w:color w:val="FF0000"/>
                                </w:rPr>
                              </w:pPr>
                              <w:r>
                                <w:rPr>
                                  <w:rFonts w:ascii="Arial Narrow" w:hAnsi="Arial Narrow"/>
                                  <w:b/>
                                  <w:color w:val="FF0000"/>
                                </w:rPr>
                                <w:t>Calculated Broadcast</w:t>
                              </w:r>
                            </w:p>
                            <w:p w14:paraId="10922487" w14:textId="77777777" w:rsidR="003407D0" w:rsidRPr="002E4D1E" w:rsidRDefault="003407D0"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ED28C0">
                <w:rPr>
                  <w:noProof/>
                  <w:lang w:eastAsia="en-AU"/>
                </w:rPr>
                <mc:AlternateContent>
                  <mc:Choice Requires="wps">
                    <w:drawing>
                      <wp:anchor distT="0" distB="0" distL="114300" distR="114300" simplePos="0" relativeHeight="252199424"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19E641" id="Straight Arrow Connector 81" o:spid="_x0000_s1026" type="#_x0000_t32" style="position:absolute;margin-left:231.2pt;margin-top:82.05pt;width:0;height:22.15pt;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ED28C0">
                <w:rPr>
                  <w:noProof/>
                  <w:lang w:eastAsia="en-AU"/>
                </w:rPr>
                <mc:AlternateContent>
                  <mc:Choice Requires="wps">
                    <w:drawing>
                      <wp:anchor distT="0" distB="0" distL="114300" distR="114300" simplePos="0" relativeHeight="252211712"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25620" id="Rounded Rectangle 130" o:spid="_x0000_s1026" style="position:absolute;margin-left:223.4pt;margin-top:66.3pt;width:54.6pt;height:11.1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ED28C0">
                <w:rPr>
                  <w:noProof/>
                  <w:lang w:eastAsia="en-AU"/>
                </w:rPr>
                <mc:AlternateContent>
                  <mc:Choice Requires="wps">
                    <w:drawing>
                      <wp:anchor distT="0" distB="0" distL="114300" distR="114300" simplePos="0" relativeHeight="252162560"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B39E6" id="Elbow Connector 316" o:spid="_x0000_s1026" type="#_x0000_t34" style="position:absolute;margin-left:92.75pt;margin-top:65.05pt;width:32.6pt;height:81.6pt;flip:x y;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ED28C0">
                <w:rPr>
                  <w:noProof/>
                  <w:lang w:eastAsia="en-AU"/>
                </w:rPr>
                <mc:AlternateContent>
                  <mc:Choice Requires="wps">
                    <w:drawing>
                      <wp:anchor distT="0" distB="0" distL="114300" distR="114300" simplePos="0" relativeHeight="252137984"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C9C8B" id="Rounded Rectangle 314" o:spid="_x0000_s1026" style="position:absolute;margin-left:9.4pt;margin-top:141pt;width:54.6pt;height:11.1pt;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ED28C0">
                <w:rPr>
                  <w:noProof/>
                  <w:lang w:eastAsia="en-AU"/>
                </w:rPr>
                <mc:AlternateContent>
                  <mc:Choice Requires="wps">
                    <w:drawing>
                      <wp:anchor distT="0" distB="0" distL="114300" distR="114300" simplePos="0" relativeHeight="25215027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C5560" id="Rounded Rectangle 315" o:spid="_x0000_s1026" style="position:absolute;margin-left:71.2pt;margin-top:141pt;width:54.6pt;height:11.1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ED28C0">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798EFDB1" w:rsidR="00F02480" w:rsidDel="00ED28C0" w:rsidRDefault="00927B45" w:rsidP="00927B45">
      <w:pPr>
        <w:pStyle w:val="NumberedList"/>
        <w:rPr>
          <w:del w:id="3234" w:author="Martin Ruppert - M91221" w:date="2019-06-03T23:33:00Z"/>
        </w:rPr>
      </w:pPr>
      <w:del w:id="3235" w:author="Martin Ruppert - M91221" w:date="2019-06-03T23:33:00Z">
        <w:r w:rsidDel="00ED28C0">
          <w:delText xml:space="preserve">Close the </w:delText>
        </w:r>
        <w:r w:rsidR="007B2D49" w:rsidRPr="00010DAF" w:rsidDel="00ED28C0">
          <w:rPr>
            <w:rStyle w:val="WindowOrDialogName"/>
          </w:rPr>
          <w:delText xml:space="preserve">IPv4 </w:delText>
        </w:r>
        <w:r w:rsidRPr="00010DAF" w:rsidDel="00ED28C0">
          <w:rPr>
            <w:rStyle w:val="WindowOrDialogName"/>
          </w:rPr>
          <w:delText>Subnet Calculator</w:delText>
        </w:r>
        <w:r w:rsidDel="00ED28C0">
          <w:delText xml:space="preserve"> </w:delText>
        </w:r>
        <w:r w:rsidR="00010DAF" w:rsidDel="00ED28C0">
          <w:delText xml:space="preserve">window </w:delText>
        </w:r>
        <w:r w:rsidDel="00ED28C0">
          <w:delText xml:space="preserve">by pressing the </w:delText>
        </w:r>
        <w:r w:rsidRPr="00927B45" w:rsidDel="00ED28C0">
          <w:rPr>
            <w:rStyle w:val="DialogButton"/>
          </w:rPr>
          <w:delText>Close</w:delText>
        </w:r>
        <w:r w:rsidDel="00ED28C0">
          <w:delText xml:space="preserve"> button.</w:delText>
        </w:r>
      </w:del>
    </w:p>
    <w:p w14:paraId="10921F07" w14:textId="193FD2B4" w:rsidR="00F02480" w:rsidDel="00ED28C0"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3236" w:author="Martin Ruppert - M91221" w:date="2019-06-03T23:33:00Z"/>
          <w:rFonts w:eastAsia="Times New Roman"/>
          <w:lang w:eastAsia="en-AU"/>
        </w:rPr>
      </w:pPr>
      <w:del w:id="3237" w:author="Martin Ruppert - M91221" w:date="2019-06-03T23:33:00Z">
        <w:r w:rsidDel="00ED28C0">
          <w:br w:type="page"/>
        </w:r>
      </w:del>
    </w:p>
    <w:p w14:paraId="10921F08" w14:textId="5E6D01E8" w:rsidR="00D94743" w:rsidDel="00ED28C0" w:rsidRDefault="00D94743" w:rsidP="00D94743">
      <w:pPr>
        <w:pStyle w:val="NumberedList"/>
        <w:rPr>
          <w:del w:id="3238" w:author="Martin Ruppert - M91221" w:date="2019-06-03T23:33:00Z"/>
        </w:rPr>
      </w:pPr>
      <w:bookmarkStart w:id="3239" w:name="_Ref456038929"/>
      <w:del w:id="3240" w:author="Martin Ruppert - M91221" w:date="2019-06-03T23:33:00Z">
        <w:r w:rsidDel="00ED28C0">
          <w:delText>The following settings are required</w:delText>
        </w:r>
        <w:r w:rsidR="00607216" w:rsidDel="00ED28C0">
          <w:delText xml:space="preserve"> to config</w:delText>
        </w:r>
        <w:r w:rsidR="00D158F1" w:rsidDel="00ED28C0">
          <w:delText xml:space="preserve">ure Packet Sender to transmit </w:delText>
        </w:r>
        <w:r w:rsidR="00607216" w:rsidDel="00ED28C0">
          <w:delText>UDP broadcast message</w:delText>
        </w:r>
        <w:r w:rsidR="00D158F1" w:rsidDel="00ED28C0">
          <w:delText>s</w:delText>
        </w:r>
        <w:r w:rsidDel="00ED28C0">
          <w:delText>:</w:delText>
        </w:r>
        <w:bookmarkEnd w:id="3239"/>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ED28C0" w14:paraId="10921F0C" w14:textId="78B5CC25" w:rsidTr="001458B3">
        <w:trPr>
          <w:del w:id="3241" w:author="Martin Ruppert - M91221" w:date="2019-06-03T23:33:00Z"/>
        </w:trPr>
        <w:tc>
          <w:tcPr>
            <w:tcW w:w="809" w:type="dxa"/>
            <w:tcBorders>
              <w:bottom w:val="single" w:sz="4" w:space="0" w:color="7F7F7F"/>
            </w:tcBorders>
            <w:shd w:val="clear" w:color="auto" w:fill="auto"/>
          </w:tcPr>
          <w:p w14:paraId="10921F09" w14:textId="16EEF86D" w:rsidR="00165C1B" w:rsidRPr="001458B3" w:rsidDel="00ED28C0" w:rsidRDefault="00165C1B" w:rsidP="00F3041C">
            <w:pPr>
              <w:rPr>
                <w:del w:id="3242" w:author="Martin Ruppert - M91221" w:date="2019-06-03T23:33:00Z"/>
                <w:rFonts w:eastAsia="Times New Roman"/>
                <w:b/>
                <w:bCs/>
                <w:szCs w:val="20"/>
                <w:lang w:eastAsia="en-AU"/>
              </w:rPr>
            </w:pPr>
          </w:p>
        </w:tc>
        <w:tc>
          <w:tcPr>
            <w:tcW w:w="1985" w:type="dxa"/>
            <w:tcBorders>
              <w:bottom w:val="single" w:sz="4" w:space="0" w:color="7F7F7F"/>
            </w:tcBorders>
            <w:shd w:val="clear" w:color="auto" w:fill="auto"/>
            <w:hideMark/>
          </w:tcPr>
          <w:p w14:paraId="10921F0A" w14:textId="3C17B726" w:rsidR="00165C1B" w:rsidRPr="001458B3" w:rsidDel="00ED28C0" w:rsidRDefault="00165C1B" w:rsidP="00F3041C">
            <w:pPr>
              <w:rPr>
                <w:del w:id="3243" w:author="Martin Ruppert - M91221" w:date="2019-06-03T23:33:00Z"/>
                <w:rFonts w:eastAsia="Times New Roman"/>
                <w:b/>
                <w:bCs/>
                <w:szCs w:val="20"/>
                <w:lang w:eastAsia="en-AU"/>
              </w:rPr>
            </w:pPr>
            <w:del w:id="3244" w:author="Martin Ruppert - M91221" w:date="2019-06-03T23:33:00Z">
              <w:r w:rsidRPr="001458B3" w:rsidDel="00ED28C0">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6D3A82B8" w:rsidR="00165C1B" w:rsidRPr="001458B3" w:rsidDel="00ED28C0" w:rsidRDefault="00165C1B" w:rsidP="00F3041C">
            <w:pPr>
              <w:rPr>
                <w:del w:id="3245" w:author="Martin Ruppert - M91221" w:date="2019-06-03T23:33:00Z"/>
                <w:rFonts w:eastAsia="Times New Roman"/>
                <w:b/>
                <w:bCs/>
                <w:szCs w:val="20"/>
                <w:lang w:eastAsia="en-AU"/>
              </w:rPr>
            </w:pPr>
            <w:del w:id="3246" w:author="Martin Ruppert - M91221" w:date="2019-06-03T23:33:00Z">
              <w:r w:rsidRPr="001458B3" w:rsidDel="00ED28C0">
                <w:rPr>
                  <w:rFonts w:eastAsia="Times New Roman"/>
                  <w:b/>
                  <w:bCs/>
                  <w:szCs w:val="20"/>
                  <w:lang w:eastAsia="en-AU"/>
                </w:rPr>
                <w:delText>Value</w:delText>
              </w:r>
            </w:del>
          </w:p>
        </w:tc>
      </w:tr>
      <w:tr w:rsidR="000A75FB" w:rsidRPr="001458B3" w:rsidDel="00ED28C0" w14:paraId="10921F10" w14:textId="128072BF" w:rsidTr="001458B3">
        <w:trPr>
          <w:del w:id="3247" w:author="Martin Ruppert - M91221" w:date="2019-06-03T23:33:00Z"/>
        </w:trPr>
        <w:tc>
          <w:tcPr>
            <w:tcW w:w="809" w:type="dxa"/>
            <w:tcBorders>
              <w:top w:val="single" w:sz="4" w:space="0" w:color="7F7F7F"/>
              <w:bottom w:val="single" w:sz="4" w:space="0" w:color="7F7F7F"/>
            </w:tcBorders>
            <w:shd w:val="clear" w:color="auto" w:fill="auto"/>
          </w:tcPr>
          <w:p w14:paraId="10921F0D" w14:textId="619E508D" w:rsidR="000A75FB" w:rsidRPr="001458B3" w:rsidDel="00ED28C0" w:rsidRDefault="000A75FB" w:rsidP="000A75FB">
            <w:pPr>
              <w:rPr>
                <w:del w:id="3248" w:author="Martin Ruppert - M91221" w:date="2019-06-03T23:33:00Z"/>
                <w:rStyle w:val="FieldName"/>
                <w:bCs/>
                <w:color w:val="auto"/>
              </w:rPr>
            </w:pPr>
            <w:del w:id="3249" w:author="Martin Ruppert - M91221" w:date="2019-06-03T23:33:00Z">
              <w:r w:rsidRPr="001458B3" w:rsidDel="00ED28C0">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3BCC0B08" w:rsidR="000A75FB" w:rsidRPr="001458B3" w:rsidDel="00ED28C0" w:rsidRDefault="000A75FB" w:rsidP="000A75FB">
            <w:pPr>
              <w:rPr>
                <w:del w:id="3250" w:author="Martin Ruppert - M91221" w:date="2019-06-03T23:33:00Z"/>
                <w:rStyle w:val="FieldName"/>
              </w:rPr>
            </w:pPr>
            <w:del w:id="3251" w:author="Martin Ruppert - M91221" w:date="2019-06-03T23:33:00Z">
              <w:r w:rsidRPr="001458B3" w:rsidDel="00ED28C0">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50C4370B" w:rsidR="000A75FB" w:rsidRPr="001458B3" w:rsidDel="00ED28C0" w:rsidRDefault="000A75FB" w:rsidP="000A75FB">
            <w:pPr>
              <w:rPr>
                <w:del w:id="3252" w:author="Martin Ruppert - M91221" w:date="2019-06-03T23:33:00Z"/>
                <w:rStyle w:val="EnteredValue"/>
              </w:rPr>
            </w:pPr>
            <w:del w:id="3253" w:author="Martin Ruppert - M91221" w:date="2019-06-03T23:33:00Z">
              <w:r w:rsidRPr="001458B3" w:rsidDel="00ED28C0">
                <w:rPr>
                  <w:rStyle w:val="EnteredValue"/>
                </w:rPr>
                <w:delText>ECS Broadcast</w:delText>
              </w:r>
            </w:del>
          </w:p>
        </w:tc>
      </w:tr>
      <w:tr w:rsidR="000A75FB" w:rsidRPr="001458B3" w:rsidDel="00ED28C0" w14:paraId="10921F14" w14:textId="45981270" w:rsidTr="001458B3">
        <w:trPr>
          <w:del w:id="3254" w:author="Martin Ruppert - M91221" w:date="2019-06-03T23:33:00Z"/>
        </w:trPr>
        <w:tc>
          <w:tcPr>
            <w:tcW w:w="809" w:type="dxa"/>
            <w:shd w:val="clear" w:color="auto" w:fill="auto"/>
          </w:tcPr>
          <w:p w14:paraId="10921F11" w14:textId="055A50B6" w:rsidR="000A75FB" w:rsidRPr="001458B3" w:rsidDel="00ED28C0" w:rsidRDefault="000A75FB" w:rsidP="000A75FB">
            <w:pPr>
              <w:rPr>
                <w:del w:id="3255" w:author="Martin Ruppert - M91221" w:date="2019-06-03T23:33:00Z"/>
                <w:rStyle w:val="FieldName"/>
                <w:bCs/>
                <w:color w:val="auto"/>
              </w:rPr>
            </w:pPr>
            <w:del w:id="3256" w:author="Martin Ruppert - M91221" w:date="2019-06-03T23:33:00Z">
              <w:r w:rsidRPr="001458B3" w:rsidDel="00ED28C0">
                <w:rPr>
                  <w:rStyle w:val="FieldName"/>
                  <w:bCs/>
                  <w:color w:val="auto"/>
                </w:rPr>
                <w:delText>2</w:delText>
              </w:r>
            </w:del>
          </w:p>
        </w:tc>
        <w:tc>
          <w:tcPr>
            <w:tcW w:w="1985" w:type="dxa"/>
            <w:shd w:val="clear" w:color="auto" w:fill="auto"/>
            <w:hideMark/>
          </w:tcPr>
          <w:p w14:paraId="10921F12" w14:textId="7689D58E" w:rsidR="000A75FB" w:rsidRPr="001458B3" w:rsidDel="00ED28C0" w:rsidRDefault="000A75FB" w:rsidP="000A75FB">
            <w:pPr>
              <w:rPr>
                <w:del w:id="3257" w:author="Martin Ruppert - M91221" w:date="2019-06-03T23:33:00Z"/>
                <w:rStyle w:val="FieldName"/>
              </w:rPr>
            </w:pPr>
            <w:del w:id="3258" w:author="Martin Ruppert - M91221" w:date="2019-06-03T23:33:00Z">
              <w:r w:rsidRPr="001458B3" w:rsidDel="00ED28C0">
                <w:rPr>
                  <w:rStyle w:val="FieldName"/>
                </w:rPr>
                <w:delText>ASCII</w:delText>
              </w:r>
            </w:del>
          </w:p>
        </w:tc>
        <w:tc>
          <w:tcPr>
            <w:tcW w:w="7223" w:type="dxa"/>
            <w:shd w:val="clear" w:color="auto" w:fill="auto"/>
          </w:tcPr>
          <w:p w14:paraId="10921F13" w14:textId="258A4C26" w:rsidR="000A75FB" w:rsidRPr="001458B3" w:rsidDel="00ED28C0" w:rsidRDefault="003A14BC" w:rsidP="003A14BC">
            <w:pPr>
              <w:rPr>
                <w:del w:id="3259" w:author="Martin Ruppert - M91221" w:date="2019-06-03T23:33:00Z"/>
                <w:rStyle w:val="EnteredValue"/>
              </w:rPr>
            </w:pPr>
            <w:del w:id="3260" w:author="Martin Ruppert - M91221" w:date="2019-06-03T23:33:00Z">
              <w:r w:rsidRPr="001458B3" w:rsidDel="00ED28C0">
                <w:rPr>
                  <w:rStyle w:val="EnteredValue"/>
                </w:rPr>
                <w:delText>{"</w:delText>
              </w:r>
              <w:r w:rsidR="000A75FB" w:rsidRPr="001458B3" w:rsidDel="00ED28C0">
                <w:rPr>
                  <w:rStyle w:val="EnteredValue"/>
                </w:rPr>
                <w:delText>broadcast</w:delText>
              </w:r>
              <w:r w:rsidRPr="001458B3" w:rsidDel="00ED28C0">
                <w:rPr>
                  <w:rStyle w:val="EnteredValue"/>
                </w:rPr>
                <w:delText>"</w:delText>
              </w:r>
              <w:r w:rsidR="000A75FB" w:rsidRPr="001458B3" w:rsidDel="00ED28C0">
                <w:rPr>
                  <w:rStyle w:val="EnteredValue"/>
                </w:rPr>
                <w:delText>:</w:delText>
              </w:r>
              <w:r w:rsidRPr="001458B3" w:rsidDel="00ED28C0">
                <w:rPr>
                  <w:rStyle w:val="EnteredValue"/>
                </w:rPr>
                <w:delText>"</w:delText>
              </w:r>
              <w:r w:rsidR="000A75FB" w:rsidRPr="001458B3" w:rsidDel="00ED28C0">
                <w:rPr>
                  <w:rStyle w:val="EnteredValue"/>
                </w:rPr>
                <w:delText>ecs</w:delText>
              </w:r>
              <w:r w:rsidRPr="001458B3" w:rsidDel="00ED28C0">
                <w:rPr>
                  <w:rStyle w:val="EnteredValue"/>
                </w:rPr>
                <w:delText>"</w:delText>
              </w:r>
              <w:r w:rsidR="000A75FB" w:rsidRPr="001458B3" w:rsidDel="00ED28C0">
                <w:rPr>
                  <w:rStyle w:val="EnteredValue"/>
                </w:rPr>
                <w:delText>}</w:delText>
              </w:r>
            </w:del>
          </w:p>
        </w:tc>
      </w:tr>
      <w:tr w:rsidR="000A75FB" w:rsidRPr="001458B3" w:rsidDel="00ED28C0" w14:paraId="10921F18" w14:textId="53577656" w:rsidTr="001458B3">
        <w:trPr>
          <w:del w:id="3261" w:author="Martin Ruppert - M91221" w:date="2019-06-03T23:33:00Z"/>
        </w:trPr>
        <w:tc>
          <w:tcPr>
            <w:tcW w:w="809" w:type="dxa"/>
            <w:tcBorders>
              <w:top w:val="single" w:sz="4" w:space="0" w:color="7F7F7F"/>
              <w:bottom w:val="single" w:sz="4" w:space="0" w:color="7F7F7F"/>
            </w:tcBorders>
            <w:shd w:val="clear" w:color="auto" w:fill="auto"/>
          </w:tcPr>
          <w:p w14:paraId="10921F15" w14:textId="34D46F5E" w:rsidR="000A75FB" w:rsidRPr="001458B3" w:rsidDel="00ED28C0" w:rsidRDefault="000A75FB" w:rsidP="000A75FB">
            <w:pPr>
              <w:rPr>
                <w:del w:id="3262" w:author="Martin Ruppert - M91221" w:date="2019-06-03T23:33:00Z"/>
                <w:rStyle w:val="FieldName"/>
                <w:bCs/>
                <w:color w:val="auto"/>
              </w:rPr>
            </w:pPr>
            <w:del w:id="3263" w:author="Martin Ruppert - M91221" w:date="2019-06-03T23:33:00Z">
              <w:r w:rsidRPr="001458B3" w:rsidDel="00ED28C0">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14D7B9B9" w:rsidR="000A75FB" w:rsidRPr="001458B3" w:rsidDel="00ED28C0" w:rsidRDefault="000A75FB" w:rsidP="000A75FB">
            <w:pPr>
              <w:rPr>
                <w:del w:id="3264" w:author="Martin Ruppert - M91221" w:date="2019-06-03T23:33:00Z"/>
                <w:rStyle w:val="FieldName"/>
              </w:rPr>
            </w:pPr>
            <w:del w:id="3265" w:author="Martin Ruppert - M91221" w:date="2019-06-03T23:33:00Z">
              <w:r w:rsidRPr="001458B3" w:rsidDel="00ED28C0">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3EDD8581" w:rsidR="000A75FB" w:rsidRPr="001458B3" w:rsidDel="00ED28C0" w:rsidRDefault="000A75FB" w:rsidP="0050502C">
            <w:pPr>
              <w:rPr>
                <w:del w:id="3266" w:author="Martin Ruppert - M91221" w:date="2019-06-03T23:33:00Z"/>
                <w:rFonts w:eastAsia="Times New Roman"/>
                <w:szCs w:val="20"/>
                <w:lang w:eastAsia="en-AU"/>
              </w:rPr>
            </w:pPr>
            <w:del w:id="3267" w:author="Martin Ruppert - M91221" w:date="2019-06-03T23:33:00Z">
              <w:r w:rsidRPr="001458B3" w:rsidDel="00ED28C0">
                <w:delText>The broadcast address you calculated in step</w:delText>
              </w:r>
              <w:r w:rsidR="00D158F1" w:rsidRPr="001458B3" w:rsidDel="00ED28C0">
                <w:delText xml:space="preserve"> </w:delText>
              </w:r>
              <w:r w:rsidR="0050502C" w:rsidDel="00ED28C0">
                <w:fldChar w:fldCharType="begin"/>
              </w:r>
              <w:r w:rsidR="0050502C" w:rsidDel="00ED28C0">
                <w:delInstrText xml:space="preserve"> REF _Ref458385811 \r \h </w:delInstrText>
              </w:r>
              <w:r w:rsidR="0050502C" w:rsidDel="00ED28C0">
                <w:fldChar w:fldCharType="separate"/>
              </w:r>
              <w:r w:rsidR="00B206A8" w:rsidDel="00ED28C0">
                <w:delText>2.46</w:delText>
              </w:r>
              <w:r w:rsidR="0050502C" w:rsidDel="00ED28C0">
                <w:fldChar w:fldCharType="end"/>
              </w:r>
            </w:del>
          </w:p>
        </w:tc>
      </w:tr>
      <w:tr w:rsidR="000A75FB" w:rsidRPr="001458B3" w:rsidDel="00ED28C0" w14:paraId="10921F1C" w14:textId="37DEC3C9" w:rsidTr="001458B3">
        <w:trPr>
          <w:del w:id="3268" w:author="Martin Ruppert - M91221" w:date="2019-06-03T23:33:00Z"/>
        </w:trPr>
        <w:tc>
          <w:tcPr>
            <w:tcW w:w="809" w:type="dxa"/>
            <w:shd w:val="clear" w:color="auto" w:fill="auto"/>
          </w:tcPr>
          <w:p w14:paraId="10921F19" w14:textId="51BA00DE" w:rsidR="000A75FB" w:rsidRPr="001458B3" w:rsidDel="00ED28C0" w:rsidRDefault="000A75FB" w:rsidP="000A75FB">
            <w:pPr>
              <w:rPr>
                <w:del w:id="3269" w:author="Martin Ruppert - M91221" w:date="2019-06-03T23:33:00Z"/>
                <w:rStyle w:val="FieldName"/>
                <w:bCs/>
                <w:color w:val="auto"/>
              </w:rPr>
            </w:pPr>
            <w:del w:id="3270" w:author="Martin Ruppert - M91221" w:date="2019-06-03T23:33:00Z">
              <w:r w:rsidRPr="001458B3" w:rsidDel="00ED28C0">
                <w:rPr>
                  <w:rStyle w:val="FieldName"/>
                  <w:bCs/>
                  <w:color w:val="auto"/>
                </w:rPr>
                <w:delText>4</w:delText>
              </w:r>
            </w:del>
          </w:p>
        </w:tc>
        <w:tc>
          <w:tcPr>
            <w:tcW w:w="1985" w:type="dxa"/>
            <w:shd w:val="clear" w:color="auto" w:fill="auto"/>
            <w:hideMark/>
          </w:tcPr>
          <w:p w14:paraId="10921F1A" w14:textId="531BD387" w:rsidR="000A75FB" w:rsidRPr="001458B3" w:rsidDel="00ED28C0" w:rsidRDefault="000A75FB" w:rsidP="000A75FB">
            <w:pPr>
              <w:rPr>
                <w:del w:id="3271" w:author="Martin Ruppert - M91221" w:date="2019-06-03T23:33:00Z"/>
                <w:rStyle w:val="FieldName"/>
              </w:rPr>
            </w:pPr>
            <w:del w:id="3272" w:author="Martin Ruppert - M91221" w:date="2019-06-03T23:33:00Z">
              <w:r w:rsidRPr="001458B3" w:rsidDel="00ED28C0">
                <w:rPr>
                  <w:rStyle w:val="FieldName"/>
                </w:rPr>
                <w:delText xml:space="preserve">Port </w:delText>
              </w:r>
            </w:del>
          </w:p>
        </w:tc>
        <w:tc>
          <w:tcPr>
            <w:tcW w:w="7223" w:type="dxa"/>
            <w:shd w:val="clear" w:color="auto" w:fill="auto"/>
          </w:tcPr>
          <w:p w14:paraId="10921F1B" w14:textId="1682ED85" w:rsidR="000A75FB" w:rsidRPr="001458B3" w:rsidDel="00ED28C0" w:rsidRDefault="000A75FB" w:rsidP="000A75FB">
            <w:pPr>
              <w:rPr>
                <w:del w:id="3273" w:author="Martin Ruppert - M91221" w:date="2019-06-03T23:33:00Z"/>
                <w:rStyle w:val="EnteredValue"/>
              </w:rPr>
            </w:pPr>
            <w:del w:id="3274" w:author="Martin Ruppert - M91221" w:date="2019-06-03T23:33:00Z">
              <w:r w:rsidRPr="001458B3" w:rsidDel="00ED28C0">
                <w:rPr>
                  <w:rStyle w:val="EnteredValue"/>
                </w:rPr>
                <w:delText>2027</w:delText>
              </w:r>
            </w:del>
          </w:p>
        </w:tc>
      </w:tr>
      <w:tr w:rsidR="000A75FB" w:rsidRPr="001458B3" w:rsidDel="00ED28C0" w14:paraId="10921F20" w14:textId="49540B33" w:rsidTr="001458B3">
        <w:trPr>
          <w:del w:id="3275" w:author="Martin Ruppert - M91221" w:date="2019-06-03T23:33:00Z"/>
        </w:trPr>
        <w:tc>
          <w:tcPr>
            <w:tcW w:w="809" w:type="dxa"/>
            <w:tcBorders>
              <w:top w:val="single" w:sz="4" w:space="0" w:color="7F7F7F"/>
              <w:bottom w:val="single" w:sz="4" w:space="0" w:color="7F7F7F"/>
            </w:tcBorders>
            <w:shd w:val="clear" w:color="auto" w:fill="auto"/>
          </w:tcPr>
          <w:p w14:paraId="10921F1D" w14:textId="2913B824" w:rsidR="000A75FB" w:rsidRPr="001458B3" w:rsidDel="00ED28C0" w:rsidRDefault="000A75FB" w:rsidP="000A75FB">
            <w:pPr>
              <w:rPr>
                <w:del w:id="3276" w:author="Martin Ruppert - M91221" w:date="2019-06-03T23:33:00Z"/>
                <w:rStyle w:val="FieldName"/>
                <w:bCs/>
                <w:color w:val="auto"/>
              </w:rPr>
            </w:pPr>
            <w:del w:id="3277" w:author="Martin Ruppert - M91221" w:date="2019-06-03T23:33:00Z">
              <w:r w:rsidRPr="001458B3" w:rsidDel="00ED28C0">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3C9A4F94" w:rsidR="000A75FB" w:rsidRPr="001458B3" w:rsidDel="00ED28C0" w:rsidRDefault="000A75FB" w:rsidP="000A75FB">
            <w:pPr>
              <w:rPr>
                <w:del w:id="3278" w:author="Martin Ruppert - M91221" w:date="2019-06-03T23:33:00Z"/>
                <w:rStyle w:val="FieldName"/>
              </w:rPr>
            </w:pPr>
            <w:del w:id="3279" w:author="Martin Ruppert - M91221" w:date="2019-06-03T23:33:00Z">
              <w:r w:rsidRPr="001458B3" w:rsidDel="00ED28C0">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1CD598CF" w:rsidR="000A75FB" w:rsidRPr="001458B3" w:rsidDel="00ED28C0" w:rsidRDefault="000A75FB" w:rsidP="000A75FB">
            <w:pPr>
              <w:rPr>
                <w:del w:id="3280" w:author="Martin Ruppert - M91221" w:date="2019-06-03T23:33:00Z"/>
                <w:rStyle w:val="EnteredValue"/>
              </w:rPr>
            </w:pPr>
            <w:del w:id="3281" w:author="Martin Ruppert - M91221" w:date="2019-06-03T23:33:00Z">
              <w:r w:rsidRPr="001458B3" w:rsidDel="00ED28C0">
                <w:rPr>
                  <w:rStyle w:val="EnteredValue"/>
                </w:rPr>
                <w:delText>UDP</w:delText>
              </w:r>
            </w:del>
          </w:p>
        </w:tc>
      </w:tr>
      <w:tr w:rsidR="000A75FB" w:rsidRPr="001458B3" w:rsidDel="00ED28C0" w14:paraId="10921F24" w14:textId="1C456D61" w:rsidTr="001458B3">
        <w:trPr>
          <w:del w:id="3282" w:author="Martin Ruppert - M91221" w:date="2019-06-03T23:33:00Z"/>
        </w:trPr>
        <w:tc>
          <w:tcPr>
            <w:tcW w:w="809" w:type="dxa"/>
            <w:shd w:val="clear" w:color="auto" w:fill="auto"/>
          </w:tcPr>
          <w:p w14:paraId="10921F21" w14:textId="50DDAB00" w:rsidR="000A75FB" w:rsidRPr="001458B3" w:rsidDel="00ED28C0" w:rsidRDefault="000A75FB" w:rsidP="000A75FB">
            <w:pPr>
              <w:rPr>
                <w:del w:id="3283" w:author="Martin Ruppert - M91221" w:date="2019-06-03T23:33:00Z"/>
                <w:rStyle w:val="FieldName"/>
                <w:bCs/>
                <w:color w:val="auto"/>
              </w:rPr>
            </w:pPr>
            <w:del w:id="3284" w:author="Martin Ruppert - M91221" w:date="2019-06-03T23:33:00Z">
              <w:r w:rsidRPr="001458B3" w:rsidDel="00ED28C0">
                <w:rPr>
                  <w:rStyle w:val="FieldName"/>
                  <w:bCs/>
                  <w:color w:val="auto"/>
                </w:rPr>
                <w:delText>6</w:delText>
              </w:r>
            </w:del>
          </w:p>
        </w:tc>
        <w:tc>
          <w:tcPr>
            <w:tcW w:w="1985" w:type="dxa"/>
            <w:shd w:val="clear" w:color="auto" w:fill="auto"/>
          </w:tcPr>
          <w:p w14:paraId="10921F22" w14:textId="123B3790" w:rsidR="000A75FB" w:rsidRPr="001458B3" w:rsidDel="00ED28C0" w:rsidRDefault="000A75FB" w:rsidP="000A75FB">
            <w:pPr>
              <w:rPr>
                <w:del w:id="3285" w:author="Martin Ruppert - M91221" w:date="2019-06-03T23:33:00Z"/>
                <w:rStyle w:val="FieldName"/>
              </w:rPr>
            </w:pPr>
            <w:del w:id="3286" w:author="Martin Ruppert - M91221" w:date="2019-06-03T23:33:00Z">
              <w:r w:rsidRPr="001458B3" w:rsidDel="00ED28C0">
                <w:rPr>
                  <w:rStyle w:val="FieldName"/>
                </w:rPr>
                <w:delText>UDP</w:delText>
              </w:r>
            </w:del>
          </w:p>
        </w:tc>
        <w:tc>
          <w:tcPr>
            <w:tcW w:w="7223" w:type="dxa"/>
            <w:shd w:val="clear" w:color="auto" w:fill="auto"/>
          </w:tcPr>
          <w:p w14:paraId="10921F23" w14:textId="2124CFD2" w:rsidR="000A75FB" w:rsidRPr="001458B3" w:rsidDel="00ED28C0" w:rsidRDefault="000A75FB" w:rsidP="000A75FB">
            <w:pPr>
              <w:rPr>
                <w:del w:id="3287" w:author="Martin Ruppert - M91221" w:date="2019-06-03T23:33:00Z"/>
                <w:rStyle w:val="EnteredValue"/>
              </w:rPr>
            </w:pPr>
            <w:del w:id="3288" w:author="Martin Ruppert - M91221" w:date="2019-06-03T23:33:00Z">
              <w:r w:rsidRPr="001458B3" w:rsidDel="00ED28C0">
                <w:rPr>
                  <w:rStyle w:val="EnteredValue"/>
                </w:rPr>
                <w:delText>UDP Server Disabled</w:delText>
              </w:r>
            </w:del>
          </w:p>
        </w:tc>
      </w:tr>
      <w:tr w:rsidR="000A75FB" w:rsidRPr="001458B3" w:rsidDel="00ED28C0" w14:paraId="10921F28" w14:textId="06D0277E" w:rsidTr="001458B3">
        <w:trPr>
          <w:del w:id="3289" w:author="Martin Ruppert - M91221" w:date="2019-06-03T23:33:00Z"/>
        </w:trPr>
        <w:tc>
          <w:tcPr>
            <w:tcW w:w="809" w:type="dxa"/>
            <w:tcBorders>
              <w:top w:val="single" w:sz="4" w:space="0" w:color="7F7F7F"/>
              <w:bottom w:val="single" w:sz="4" w:space="0" w:color="7F7F7F"/>
            </w:tcBorders>
            <w:shd w:val="clear" w:color="auto" w:fill="auto"/>
          </w:tcPr>
          <w:p w14:paraId="10921F25" w14:textId="47215172" w:rsidR="000A75FB" w:rsidRPr="001458B3" w:rsidDel="00ED28C0" w:rsidRDefault="000A75FB" w:rsidP="000A75FB">
            <w:pPr>
              <w:rPr>
                <w:del w:id="3290" w:author="Martin Ruppert - M91221" w:date="2019-06-03T23:33:00Z"/>
                <w:rStyle w:val="FieldName"/>
                <w:bCs/>
                <w:color w:val="auto"/>
              </w:rPr>
            </w:pPr>
            <w:del w:id="3291" w:author="Martin Ruppert - M91221" w:date="2019-06-03T23:33:00Z">
              <w:r w:rsidRPr="001458B3" w:rsidDel="00ED28C0">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451B95AB" w:rsidR="000A75FB" w:rsidRPr="001458B3" w:rsidDel="00ED28C0" w:rsidRDefault="000A75FB" w:rsidP="000A75FB">
            <w:pPr>
              <w:rPr>
                <w:del w:id="3292" w:author="Martin Ruppert - M91221" w:date="2019-06-03T23:33:00Z"/>
                <w:rStyle w:val="FieldName"/>
              </w:rPr>
            </w:pPr>
            <w:del w:id="3293" w:author="Martin Ruppert - M91221" w:date="2019-06-03T23:33:00Z">
              <w:r w:rsidRPr="001458B3" w:rsidDel="00ED28C0">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783AE781" w:rsidR="000A75FB" w:rsidRPr="001458B3" w:rsidDel="00ED28C0" w:rsidRDefault="000A75FB" w:rsidP="000A75FB">
            <w:pPr>
              <w:rPr>
                <w:del w:id="3294" w:author="Martin Ruppert - M91221" w:date="2019-06-03T23:33:00Z"/>
                <w:rStyle w:val="EnteredValue"/>
              </w:rPr>
            </w:pPr>
            <w:del w:id="3295" w:author="Martin Ruppert - M91221" w:date="2019-06-03T23:33:00Z">
              <w:r w:rsidRPr="001458B3" w:rsidDel="00ED28C0">
                <w:rPr>
                  <w:rStyle w:val="EnteredValue"/>
                </w:rPr>
                <w:delText>TCP Server Disabled</w:delText>
              </w:r>
            </w:del>
          </w:p>
        </w:tc>
      </w:tr>
      <w:tr w:rsidR="000A75FB" w:rsidRPr="001458B3" w:rsidDel="00ED28C0" w14:paraId="10921F2C" w14:textId="271861B3" w:rsidTr="001458B3">
        <w:trPr>
          <w:del w:id="3296" w:author="Martin Ruppert - M91221" w:date="2019-06-03T23:33:00Z"/>
        </w:trPr>
        <w:tc>
          <w:tcPr>
            <w:tcW w:w="809" w:type="dxa"/>
            <w:shd w:val="clear" w:color="auto" w:fill="auto"/>
          </w:tcPr>
          <w:p w14:paraId="10921F29" w14:textId="461D9AF4" w:rsidR="000A75FB" w:rsidRPr="001458B3" w:rsidDel="00ED28C0" w:rsidRDefault="000A75FB" w:rsidP="000A75FB">
            <w:pPr>
              <w:rPr>
                <w:del w:id="3297" w:author="Martin Ruppert - M91221" w:date="2019-06-03T23:33:00Z"/>
                <w:rStyle w:val="FieldName"/>
                <w:bCs/>
                <w:color w:val="auto"/>
              </w:rPr>
            </w:pPr>
            <w:del w:id="3298" w:author="Martin Ruppert - M91221" w:date="2019-06-03T23:33:00Z">
              <w:r w:rsidRPr="001458B3" w:rsidDel="00ED28C0">
                <w:rPr>
                  <w:rStyle w:val="FieldName"/>
                  <w:bCs/>
                  <w:color w:val="auto"/>
                </w:rPr>
                <w:delText>8</w:delText>
              </w:r>
            </w:del>
          </w:p>
        </w:tc>
        <w:tc>
          <w:tcPr>
            <w:tcW w:w="1985" w:type="dxa"/>
            <w:shd w:val="clear" w:color="auto" w:fill="auto"/>
          </w:tcPr>
          <w:p w14:paraId="10921F2A" w14:textId="21FD927E" w:rsidR="000A75FB" w:rsidRPr="001458B3" w:rsidDel="00ED28C0" w:rsidRDefault="000A75FB" w:rsidP="000A75FB">
            <w:pPr>
              <w:rPr>
                <w:del w:id="3299" w:author="Martin Ruppert - M91221" w:date="2019-06-03T23:33:00Z"/>
                <w:rStyle w:val="FieldName"/>
              </w:rPr>
            </w:pPr>
            <w:del w:id="3300" w:author="Martin Ruppert - M91221" w:date="2019-06-03T23:33:00Z">
              <w:r w:rsidRPr="001458B3" w:rsidDel="00ED28C0">
                <w:rPr>
                  <w:rStyle w:val="FieldName"/>
                </w:rPr>
                <w:delText>IP Mode</w:delText>
              </w:r>
            </w:del>
          </w:p>
        </w:tc>
        <w:tc>
          <w:tcPr>
            <w:tcW w:w="7223" w:type="dxa"/>
            <w:shd w:val="clear" w:color="auto" w:fill="auto"/>
          </w:tcPr>
          <w:p w14:paraId="10921F2B" w14:textId="7B7A8A4B" w:rsidR="000A75FB" w:rsidRPr="001458B3" w:rsidDel="00ED28C0" w:rsidRDefault="000A75FB" w:rsidP="000A75FB">
            <w:pPr>
              <w:rPr>
                <w:del w:id="3301" w:author="Martin Ruppert - M91221" w:date="2019-06-03T23:33:00Z"/>
                <w:rStyle w:val="EnteredValue"/>
              </w:rPr>
            </w:pPr>
            <w:del w:id="3302" w:author="Martin Ruppert - M91221" w:date="2019-06-03T23:33:00Z">
              <w:r w:rsidRPr="001458B3" w:rsidDel="00ED28C0">
                <w:rPr>
                  <w:rStyle w:val="EnteredValue"/>
                </w:rPr>
                <w:delText>IPv4 Mode</w:delText>
              </w:r>
            </w:del>
          </w:p>
        </w:tc>
      </w:tr>
      <w:tr w:rsidR="005B3E15" w:rsidRPr="001458B3" w:rsidDel="00ED28C0" w14:paraId="10921F30" w14:textId="7FCF82AF" w:rsidTr="001458B3">
        <w:trPr>
          <w:del w:id="3303" w:author="Martin Ruppert - M91221" w:date="2019-06-03T23:33:00Z"/>
        </w:trPr>
        <w:tc>
          <w:tcPr>
            <w:tcW w:w="809" w:type="dxa"/>
            <w:shd w:val="clear" w:color="auto" w:fill="auto"/>
          </w:tcPr>
          <w:p w14:paraId="10921F2D" w14:textId="687FADC1" w:rsidR="005B3E15" w:rsidRPr="001458B3" w:rsidDel="00ED28C0" w:rsidRDefault="005B3E15" w:rsidP="000A75FB">
            <w:pPr>
              <w:rPr>
                <w:del w:id="3304" w:author="Martin Ruppert - M91221" w:date="2019-06-03T23:33:00Z"/>
                <w:rStyle w:val="FieldName"/>
                <w:bCs/>
                <w:color w:val="auto"/>
              </w:rPr>
            </w:pPr>
            <w:del w:id="3305" w:author="Martin Ruppert - M91221" w:date="2019-06-03T23:33:00Z">
              <w:r w:rsidDel="00ED28C0">
                <w:rPr>
                  <w:rStyle w:val="FieldName"/>
                  <w:bCs/>
                  <w:color w:val="auto"/>
                </w:rPr>
                <w:delText>9</w:delText>
              </w:r>
            </w:del>
          </w:p>
        </w:tc>
        <w:tc>
          <w:tcPr>
            <w:tcW w:w="1985" w:type="dxa"/>
            <w:shd w:val="clear" w:color="auto" w:fill="auto"/>
          </w:tcPr>
          <w:p w14:paraId="10921F2E" w14:textId="13A70DDC" w:rsidR="005B3E15" w:rsidRPr="001458B3" w:rsidDel="00ED28C0" w:rsidRDefault="005B3E15" w:rsidP="000A75FB">
            <w:pPr>
              <w:rPr>
                <w:del w:id="3306" w:author="Martin Ruppert - M91221" w:date="2019-06-03T23:33:00Z"/>
                <w:rStyle w:val="FieldName"/>
              </w:rPr>
            </w:pPr>
            <w:del w:id="3307" w:author="Martin Ruppert - M91221" w:date="2019-06-03T23:33:00Z">
              <w:r w:rsidDel="00ED28C0">
                <w:rPr>
                  <w:rStyle w:val="FieldName"/>
                </w:rPr>
                <w:delText>Persistent TCP</w:delText>
              </w:r>
            </w:del>
          </w:p>
        </w:tc>
        <w:tc>
          <w:tcPr>
            <w:tcW w:w="7223" w:type="dxa"/>
            <w:shd w:val="clear" w:color="auto" w:fill="auto"/>
          </w:tcPr>
          <w:p w14:paraId="10921F2F" w14:textId="3A559204" w:rsidR="005B3E15" w:rsidRPr="001458B3" w:rsidDel="00ED28C0" w:rsidRDefault="005B3E15" w:rsidP="000A75FB">
            <w:pPr>
              <w:rPr>
                <w:del w:id="3308" w:author="Martin Ruppert - M91221" w:date="2019-06-03T23:33:00Z"/>
                <w:rStyle w:val="EnteredValue"/>
              </w:rPr>
            </w:pPr>
            <w:del w:id="3309" w:author="Martin Ruppert - M91221" w:date="2019-06-03T23:33:00Z">
              <w:r w:rsidDel="00ED28C0">
                <w:rPr>
                  <w:rStyle w:val="EnteredValue"/>
                </w:rPr>
                <w:delText>Disabled (checkbox is unticked)</w:delText>
              </w:r>
            </w:del>
          </w:p>
        </w:tc>
      </w:tr>
      <w:tr w:rsidR="000A75FB" w:rsidRPr="001458B3" w:rsidDel="00ED28C0" w14:paraId="10921F32" w14:textId="755EB3A2" w:rsidTr="001458B3">
        <w:trPr>
          <w:del w:id="3310" w:author="Martin Ruppert - M91221" w:date="2019-06-03T23:33:00Z"/>
        </w:trPr>
        <w:tc>
          <w:tcPr>
            <w:tcW w:w="10017" w:type="dxa"/>
            <w:gridSpan w:val="3"/>
            <w:tcBorders>
              <w:top w:val="single" w:sz="4" w:space="0" w:color="7F7F7F"/>
              <w:bottom w:val="single" w:sz="4" w:space="0" w:color="7F7F7F"/>
            </w:tcBorders>
            <w:shd w:val="clear" w:color="auto" w:fill="auto"/>
          </w:tcPr>
          <w:p w14:paraId="10921F31" w14:textId="023CE660" w:rsidR="000A75FB" w:rsidRPr="001458B3" w:rsidDel="00ED28C0" w:rsidRDefault="0050502C" w:rsidP="00AD6A2B">
            <w:pPr>
              <w:rPr>
                <w:del w:id="3311" w:author="Martin Ruppert - M91221" w:date="2019-06-03T23:33:00Z"/>
                <w:rStyle w:val="EnteredValue"/>
                <w:b w:val="0"/>
                <w:bCs/>
              </w:rPr>
            </w:pPr>
            <w:del w:id="3312" w:author="Martin Ruppert - M91221" w:date="2019-06-03T23:33:00Z">
              <w:r w:rsidDel="00ED28C0">
                <w:rPr>
                  <w:rStyle w:val="FieldName"/>
                  <w:b w:val="0"/>
                  <w:bCs/>
                  <w:color w:val="auto"/>
                </w:rPr>
                <w:delText>*For options 6 and 7</w:delText>
              </w:r>
              <w:r w:rsidR="000A75FB" w:rsidRPr="001458B3" w:rsidDel="00ED28C0">
                <w:rPr>
                  <w:rStyle w:val="FieldName"/>
                  <w:b w:val="0"/>
                  <w:bCs/>
                  <w:color w:val="auto"/>
                </w:rPr>
                <w:delText>, pressing on the button</w:delText>
              </w:r>
              <w:r w:rsidR="005B3E15" w:rsidDel="00ED28C0">
                <w:rPr>
                  <w:rStyle w:val="FieldName"/>
                  <w:b w:val="0"/>
                  <w:bCs/>
                  <w:color w:val="auto"/>
                </w:rPr>
                <w:delText xml:space="preserve"> at the bottom right of the Packet Sender Window</w:delText>
              </w:r>
              <w:r w:rsidR="000A75FB" w:rsidRPr="001458B3" w:rsidDel="00ED28C0">
                <w:rPr>
                  <w:rStyle w:val="FieldName"/>
                  <w:b w:val="0"/>
                  <w:bCs/>
                  <w:color w:val="auto"/>
                </w:rPr>
                <w:delText xml:space="preserve"> will toggle between the Server being active </w:delText>
              </w:r>
              <w:r w:rsidR="00AD6A2B" w:rsidRPr="001458B3" w:rsidDel="00ED28C0">
                <w:rPr>
                  <w:rStyle w:val="FieldName"/>
                  <w:b w:val="0"/>
                  <w:bCs/>
                  <w:color w:val="auto"/>
                </w:rPr>
                <w:delText>and</w:delText>
              </w:r>
              <w:r w:rsidR="000A75FB" w:rsidRPr="001458B3" w:rsidDel="00ED28C0">
                <w:rPr>
                  <w:rStyle w:val="FieldName"/>
                  <w:b w:val="0"/>
                  <w:bCs/>
                  <w:color w:val="auto"/>
                </w:rPr>
                <w:delText xml:space="preserve"> disabled.</w:delText>
              </w:r>
              <w:r w:rsidR="005B6C43" w:rsidDel="00ED28C0">
                <w:rPr>
                  <w:noProof/>
                  <w:lang w:eastAsia="en-AU"/>
                </w:rPr>
                <w:delText xml:space="preserve"> </w:delText>
              </w:r>
            </w:del>
          </w:p>
        </w:tc>
      </w:tr>
    </w:tbl>
    <w:p w14:paraId="10921F33" w14:textId="4D1E47FD" w:rsidR="001458B3" w:rsidRPr="001458B3" w:rsidDel="00ED28C0" w:rsidRDefault="001458B3" w:rsidP="001458B3">
      <w:pPr>
        <w:rPr>
          <w:del w:id="3313" w:author="Martin Ruppert - M91221" w:date="2019-06-03T23:33: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ED28C0" w14:paraId="10921F35" w14:textId="4CCCBCA4" w:rsidTr="001458B3">
        <w:trPr>
          <w:del w:id="3314" w:author="Martin Ruppert - M91221" w:date="2019-06-03T23:33:00Z"/>
        </w:trPr>
        <w:tc>
          <w:tcPr>
            <w:tcW w:w="5000" w:type="pct"/>
            <w:shd w:val="clear" w:color="auto" w:fill="auto"/>
            <w:vAlign w:val="center"/>
          </w:tcPr>
          <w:p w14:paraId="10921F34" w14:textId="6397ACCA" w:rsidR="00D94743" w:rsidRPr="001458B3" w:rsidDel="00ED28C0" w:rsidRDefault="002A6B8F" w:rsidP="003C4041">
            <w:pPr>
              <w:rPr>
                <w:del w:id="3315" w:author="Martin Ruppert - M91221" w:date="2019-06-03T23:33:00Z"/>
              </w:rPr>
            </w:pPr>
            <w:del w:id="3316" w:author="Martin Ruppert - M91221" w:date="2019-06-03T23:33:00Z">
              <w:r w:rsidDel="00ED28C0">
                <w:rPr>
                  <w:noProof/>
                  <w:lang w:eastAsia="en-AU"/>
                </w:rPr>
                <mc:AlternateContent>
                  <mc:Choice Requires="wps">
                    <w:drawing>
                      <wp:anchor distT="0" distB="0" distL="114300" distR="114300" simplePos="0" relativeHeight="252297728"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3407D0" w:rsidRPr="00E9552D" w:rsidRDefault="003407D0"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082" type="#_x0000_t202" style="position:absolute;margin-left:120.4pt;margin-top:402.55pt;width:85.6pt;height:22.8pt;z-index:25229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" filled="f" stroked="f" strokeweight=".5pt">
                        <v:textbox>
                          <w:txbxContent>
                            <w:p w14:paraId="10922488" w14:textId="77777777" w:rsidR="003407D0" w:rsidRPr="00E9552D" w:rsidRDefault="003407D0"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ED28C0">
                <w:rPr>
                  <w:noProof/>
                  <w:lang w:eastAsia="en-AU"/>
                </w:rPr>
                <mc:AlternateContent>
                  <mc:Choice Requires="wps">
                    <w:drawing>
                      <wp:anchor distT="0" distB="0" distL="114300" distR="114300" simplePos="0" relativeHeight="252285440"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66819" id="Rectangle 146" o:spid="_x0000_s1026" style="position:absolute;margin-left:274.9pt;margin-top:399.65pt;width:247.35pt;height:22.65pt;z-index:2522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0899968"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3407D0" w:rsidRPr="00E9552D" w:rsidRDefault="003407D0"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083" type="#_x0000_t202" style="position:absolute;margin-left:433.8pt;margin-top:286.35pt;width:85.6pt;height:22.8pt;z-index:250899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tzRviEEC&#10;AACBBAAADgAAAAAAAAAAAAAAAAAuAgAAZHJzL2Uyb0RvYy54bWxQSwECLQAUAAYACAAAACEAH2vG&#10;ZOQAAAAMAQAADwAAAAAAAAAAAAAAAACbBAAAZHJzL2Rvd25yZXYueG1sUEsFBgAAAAAEAAQA8wAA&#10;AKwFAAAAAA==&#10;" filled="f" stroked="f" strokeweight=".5pt">
                        <v:textbox>
                          <w:txbxContent>
                            <w:p w14:paraId="10922489" w14:textId="77777777" w:rsidR="003407D0" w:rsidRPr="00E9552D" w:rsidRDefault="003407D0"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ED28C0">
                <w:rPr>
                  <w:noProof/>
                  <w:lang w:eastAsia="en-AU"/>
                </w:rPr>
                <mc:AlternateContent>
                  <mc:Choice Requires="wps">
                    <w:drawing>
                      <wp:anchor distT="0" distB="0" distL="114300" distR="114300" simplePos="0" relativeHeight="250887680"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3407D0" w:rsidRPr="00E9552D" w:rsidRDefault="003407D0"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084" type="#_x0000_t202" style="position:absolute;margin-left:433.9pt;margin-top:150pt;width:85.65pt;height:22.8pt;z-index:250887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C+ck07QAIA&#10;AIAEAAAOAAAAAAAAAAAAAAAAAC4CAABkcnMvZTJvRG9jLnhtbFBLAQItABQABgAIAAAAIQClRnJ4&#10;5AAAAAwBAAAPAAAAAAAAAAAAAAAAAJoEAABkcnMvZG93bnJldi54bWxQSwUGAAAAAAQABADzAAAA&#10;qwUAAAAA&#10;" filled="f" stroked="f" strokeweight=".5pt">
                        <v:textbox>
                          <w:txbxContent>
                            <w:p w14:paraId="1092248A" w14:textId="77777777" w:rsidR="003407D0" w:rsidRPr="00E9552D" w:rsidRDefault="003407D0"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ED28C0">
                <w:rPr>
                  <w:noProof/>
                  <w:lang w:eastAsia="en-AU"/>
                </w:rPr>
                <mc:AlternateContent>
                  <mc:Choice Requires="wps">
                    <w:drawing>
                      <wp:anchor distT="0" distB="0" distL="114300" distR="114300" simplePos="0" relativeHeight="252273152"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3407D0" w:rsidRPr="00E9552D" w:rsidRDefault="003407D0"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085" type="#_x0000_t202" style="position:absolute;margin-left:367.55pt;margin-top:44.35pt;width:85.65pt;height:22.8pt;z-index:25227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" filled="f" stroked="f" strokeweight=".5pt">
                        <v:textbox>
                          <w:txbxContent>
                            <w:p w14:paraId="1092248B" w14:textId="77777777" w:rsidR="003407D0" w:rsidRPr="00E9552D" w:rsidRDefault="003407D0"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ED28C0">
                <w:rPr>
                  <w:noProof/>
                  <w:lang w:eastAsia="en-AU"/>
                </w:rPr>
                <mc:AlternateContent>
                  <mc:Choice Requires="wps">
                    <w:drawing>
                      <wp:anchor distT="0" distB="0" distL="114300" distR="114300" simplePos="0" relativeHeight="252260864"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3A122" id="Rectangle 144" o:spid="_x0000_s1026" style="position:absolute;margin-left:5.65pt;margin-top:41.8pt;width:515.9pt;height:84.15pt;z-index:2522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36288"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BE006" id="Rectangle 140" o:spid="_x0000_s1026" style="position:absolute;margin-left:5.65pt;margin-top:145.1pt;width:515.9pt;height:115.6pt;z-index:2522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48576"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3700D" id="Rectangle 143" o:spid="_x0000_s1026" style="position:absolute;margin-left:5.65pt;margin-top:282.35pt;width:515.9pt;height:114pt;z-index:2522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ED28C0">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59">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ED28C0">
                <w:rPr>
                  <w:noProof/>
                  <w:lang w:eastAsia="en-AU"/>
                </w:rPr>
                <w:delText xml:space="preserve"> </w:delText>
              </w:r>
            </w:del>
          </w:p>
        </w:tc>
      </w:tr>
    </w:tbl>
    <w:p w14:paraId="10921F36" w14:textId="54AC150C" w:rsidR="0019349E" w:rsidDel="00ED28C0" w:rsidRDefault="0019349E" w:rsidP="002B0EDA">
      <w:pPr>
        <w:pStyle w:val="NumberedList"/>
        <w:rPr>
          <w:del w:id="3317" w:author="Martin Ruppert - M91221" w:date="2019-06-03T23:33:00Z"/>
        </w:rPr>
      </w:pPr>
      <w:del w:id="3318" w:author="Martin Ruppert - M91221" w:date="2019-06-03T23:33:00Z">
        <w:r w:rsidDel="00ED28C0">
          <w:delText xml:space="preserve">Save the packet for future use by clicking on </w:delText>
        </w:r>
        <w:r w:rsidRPr="0019349E" w:rsidDel="00ED28C0">
          <w:rPr>
            <w:rStyle w:val="DialogButton"/>
          </w:rPr>
          <w:delText>Save</w:delText>
        </w:r>
        <w:r w:rsidR="002B0EDA" w:rsidDel="00ED28C0">
          <w:delText>. The packet will be put into the Saved Packet List.</w:delText>
        </w:r>
      </w:del>
    </w:p>
    <w:p w14:paraId="10921F37" w14:textId="07767F6B" w:rsidR="002B0EDA" w:rsidDel="00ED28C0" w:rsidRDefault="002B0EDA" w:rsidP="002B0EDA">
      <w:pPr>
        <w:pStyle w:val="NumberedList"/>
        <w:rPr>
          <w:del w:id="3319" w:author="Martin Ruppert - M91221" w:date="2019-06-03T23:33:00Z"/>
        </w:rPr>
      </w:pPr>
      <w:del w:id="3320" w:author="Martin Ruppert - M91221" w:date="2019-06-03T23:33:00Z">
        <w:r w:rsidDel="00ED28C0">
          <w:delText xml:space="preserve">To send the packet, click on the </w:delText>
        </w:r>
        <w:r w:rsidRPr="00FB1ADE" w:rsidDel="00ED28C0">
          <w:rPr>
            <w:rStyle w:val="DialogButton"/>
          </w:rPr>
          <w:delText>Send</w:delText>
        </w:r>
        <w:r w:rsidDel="00ED28C0">
          <w:delText xml:space="preserve"> button</w:delText>
        </w:r>
        <w:r w:rsidR="00B10063" w:rsidDel="00ED28C0">
          <w:delText xml:space="preserve"> located in the S</w:delText>
        </w:r>
        <w:r w:rsidR="001F2021" w:rsidDel="00ED28C0">
          <w:delText xml:space="preserve">aved </w:delText>
        </w:r>
        <w:r w:rsidR="00B10063" w:rsidDel="00ED28C0">
          <w:delText>P</w:delText>
        </w:r>
        <w:r w:rsidR="001F2021" w:rsidDel="00ED28C0">
          <w:delText>acket list</w:delText>
        </w:r>
        <w:r w:rsidDel="00ED28C0">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ED28C0" w14:paraId="10921F39" w14:textId="5A3A6D79" w:rsidTr="001458B3">
        <w:trPr>
          <w:del w:id="3321" w:author="Martin Ruppert - M91221" w:date="2019-06-03T23:33:00Z"/>
        </w:trPr>
        <w:tc>
          <w:tcPr>
            <w:tcW w:w="5000" w:type="pct"/>
            <w:shd w:val="clear" w:color="auto" w:fill="auto"/>
            <w:vAlign w:val="center"/>
          </w:tcPr>
          <w:p w14:paraId="10921F38" w14:textId="5E220583" w:rsidR="002B0EDA" w:rsidRPr="001458B3" w:rsidDel="00ED28C0" w:rsidRDefault="005B3261" w:rsidP="0029031C">
            <w:pPr>
              <w:rPr>
                <w:del w:id="3322" w:author="Martin Ruppert - M91221" w:date="2019-06-03T23:33:00Z"/>
              </w:rPr>
            </w:pPr>
            <w:del w:id="3323" w:author="Martin Ruppert - M91221" w:date="2019-06-03T23:33:00Z">
              <w:r w:rsidDel="00ED28C0">
                <w:rPr>
                  <w:noProof/>
                  <w:lang w:eastAsia="en-AU"/>
                </w:rPr>
                <mc:AlternateContent>
                  <mc:Choice Requires="wps">
                    <w:drawing>
                      <wp:anchor distT="0" distB="0" distL="114300" distR="114300" simplePos="0" relativeHeight="250875392"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67B21" id="Rectangle 184" o:spid="_x0000_s1026" style="position:absolute;margin-left:8.55pt;margin-top:12.85pt;width:57pt;height:23.55pt;z-index:2508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ED28C0">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A26D32A" w:rsidR="00C90433" w:rsidDel="00ED28C0" w:rsidRDefault="00C90433" w:rsidP="000E3EF1">
      <w:pPr>
        <w:ind w:left="567"/>
        <w:rPr>
          <w:del w:id="3324" w:author="Martin Ruppert - M91221" w:date="2019-06-03T23:33:00Z"/>
        </w:rPr>
      </w:pPr>
      <w:del w:id="3325" w:author="Martin Ruppert - M91221" w:date="2019-06-03T23:33:00Z">
        <w:r w:rsidDel="00ED28C0">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ED28C0" w14:paraId="10921F3C" w14:textId="2AF87E2B" w:rsidTr="00C90433">
        <w:trPr>
          <w:del w:id="3326" w:author="Martin Ruppert - M91221" w:date="2019-06-03T23:33:00Z"/>
        </w:trPr>
        <w:tc>
          <w:tcPr>
            <w:tcW w:w="10542" w:type="dxa"/>
          </w:tcPr>
          <w:p w14:paraId="10921F3B" w14:textId="3FDD61AA" w:rsidR="00C90433" w:rsidDel="00ED28C0" w:rsidRDefault="00C90433" w:rsidP="000E3EF1">
            <w:pPr>
              <w:rPr>
                <w:del w:id="3327" w:author="Martin Ruppert - M91221" w:date="2019-06-03T23:33:00Z"/>
              </w:rPr>
            </w:pPr>
            <w:del w:id="3328" w:author="Martin Ruppert - M91221" w:date="2019-06-03T23:33:00Z">
              <w:r w:rsidDel="00ED28C0">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61">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75AEA4F8" w:rsidR="002F6EA9" w:rsidDel="00ED28C0" w:rsidRDefault="00D566F4" w:rsidP="000E3EF1">
      <w:pPr>
        <w:ind w:left="567"/>
        <w:rPr>
          <w:del w:id="3329" w:author="Martin Ruppert - M91221" w:date="2019-06-03T23:33:00Z"/>
        </w:rPr>
      </w:pPr>
      <w:del w:id="3330" w:author="Martin Ruppert - M91221" w:date="2019-06-03T23:33:00Z">
        <w:r w:rsidDel="00ED28C0">
          <w:delText>The console</w:delText>
        </w:r>
        <w:r w:rsidR="00C90433" w:rsidDel="00ED28C0">
          <w:delText xml:space="preserve"> connected to the PIC32</w:delText>
        </w:r>
        <w:r w:rsidDel="00ED28C0">
          <w:delText xml:space="preserve"> will show all </w:delText>
        </w:r>
        <w:r w:rsidR="002F6EA9" w:rsidDel="00ED28C0">
          <w:delText>data received on the UDP Socket</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3F" w14:textId="63C5D6BD" w:rsidTr="001458B3">
        <w:trPr>
          <w:del w:id="3331" w:author="Martin Ruppert - M91221" w:date="2019-06-03T23:33:00Z"/>
        </w:trPr>
        <w:tc>
          <w:tcPr>
            <w:tcW w:w="9071" w:type="dxa"/>
            <w:shd w:val="clear" w:color="auto" w:fill="auto"/>
            <w:vAlign w:val="center"/>
          </w:tcPr>
          <w:p w14:paraId="10921F3E" w14:textId="39D60D37" w:rsidR="002F6EA9" w:rsidRPr="001458B3" w:rsidDel="00ED28C0" w:rsidRDefault="005B3261" w:rsidP="00164E0C">
            <w:pPr>
              <w:rPr>
                <w:del w:id="3332" w:author="Martin Ruppert - M91221" w:date="2019-06-03T23:33:00Z"/>
              </w:rPr>
            </w:pPr>
            <w:del w:id="3333" w:author="Martin Ruppert - M91221" w:date="2019-06-03T23:33:00Z">
              <w:r w:rsidRPr="000A5197" w:rsidDel="00ED28C0">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19232508" w:rsidR="003A14BC" w:rsidDel="00ED28C0" w:rsidRDefault="000E3EF1" w:rsidP="000E3EF1">
      <w:pPr>
        <w:ind w:left="567"/>
        <w:rPr>
          <w:del w:id="3334" w:author="Martin Ruppert - M91221" w:date="2019-06-03T23:33:00Z"/>
        </w:rPr>
      </w:pPr>
      <w:del w:id="3335" w:author="Martin Ruppert - M91221" w:date="2019-06-03T23:33:00Z">
        <w:r w:rsidDel="00ED28C0">
          <w:delText>The UDP Server will pass all received data to t</w:delText>
        </w:r>
        <w:r w:rsidR="00D158F1" w:rsidDel="00ED28C0">
          <w:delText>he ECSDATAPROCESS_Parse function that</w:delText>
        </w:r>
        <w:r w:rsidR="003A14BC" w:rsidDel="00ED28C0">
          <w:delText xml:space="preserve"> performs the following tasks:</w:delText>
        </w:r>
      </w:del>
    </w:p>
    <w:p w14:paraId="10921F41" w14:textId="2151329A" w:rsidR="003A14BC" w:rsidDel="00ED28C0" w:rsidRDefault="003A14BC" w:rsidP="003A14BC">
      <w:pPr>
        <w:pStyle w:val="ListParagraph"/>
        <w:numPr>
          <w:ilvl w:val="0"/>
          <w:numId w:val="27"/>
        </w:numPr>
        <w:rPr>
          <w:del w:id="3336" w:author="Martin Ruppert - M91221" w:date="2019-06-03T23:33:00Z"/>
        </w:rPr>
      </w:pPr>
      <w:del w:id="3337" w:author="Martin Ruppert - M91221" w:date="2019-06-03T23:33:00Z">
        <w:r w:rsidDel="00ED28C0">
          <w:delText>I</w:delText>
        </w:r>
        <w:r w:rsidR="000E3EF1" w:rsidDel="00ED28C0">
          <w:delText xml:space="preserve">dentify the start and end of the JSON packet by looking for open and close brace characters, </w:delText>
        </w:r>
      </w:del>
    </w:p>
    <w:p w14:paraId="10921F42" w14:textId="46349FF8" w:rsidR="003A14BC" w:rsidDel="00ED28C0" w:rsidRDefault="003A14BC" w:rsidP="003A14BC">
      <w:pPr>
        <w:pStyle w:val="ListParagraph"/>
        <w:numPr>
          <w:ilvl w:val="0"/>
          <w:numId w:val="27"/>
        </w:numPr>
        <w:rPr>
          <w:del w:id="3338" w:author="Martin Ruppert - M91221" w:date="2019-06-03T23:33:00Z"/>
        </w:rPr>
      </w:pPr>
      <w:del w:id="3339" w:author="Martin Ruppert - M91221" w:date="2019-06-03T23:33:00Z">
        <w:r w:rsidDel="00ED28C0">
          <w:delText>P</w:delText>
        </w:r>
        <w:r w:rsidR="000E3EF1" w:rsidDel="00ED28C0">
          <w:delText xml:space="preserve">arse the packet using the JSMN Parsing tool, </w:delText>
        </w:r>
      </w:del>
    </w:p>
    <w:p w14:paraId="10921F43" w14:textId="70D945BE" w:rsidR="003A14BC" w:rsidDel="00ED28C0" w:rsidRDefault="003A14BC" w:rsidP="003A14BC">
      <w:pPr>
        <w:pStyle w:val="ListParagraph"/>
        <w:numPr>
          <w:ilvl w:val="0"/>
          <w:numId w:val="27"/>
        </w:numPr>
        <w:rPr>
          <w:del w:id="3340" w:author="Martin Ruppert - M91221" w:date="2019-06-03T23:33:00Z"/>
        </w:rPr>
      </w:pPr>
      <w:del w:id="3341" w:author="Martin Ruppert - M91221" w:date="2019-06-03T23:33:00Z">
        <w:r w:rsidDel="00ED28C0">
          <w:delText>C</w:delText>
        </w:r>
        <w:r w:rsidR="000E3EF1" w:rsidDel="00ED28C0">
          <w:delText>heck if the packet conforms</w:delText>
        </w:r>
        <w:r w:rsidDel="00ED28C0">
          <w:delText xml:space="preserve"> to the JSON standard</w:delText>
        </w:r>
      </w:del>
    </w:p>
    <w:p w14:paraId="10921F44" w14:textId="77793239" w:rsidR="003A14BC" w:rsidDel="00ED28C0" w:rsidRDefault="003A14BC" w:rsidP="003A14BC">
      <w:pPr>
        <w:pStyle w:val="ListParagraph"/>
        <w:numPr>
          <w:ilvl w:val="0"/>
          <w:numId w:val="27"/>
        </w:numPr>
        <w:rPr>
          <w:del w:id="3342" w:author="Martin Ruppert - M91221" w:date="2019-06-03T23:33:00Z"/>
        </w:rPr>
      </w:pPr>
      <w:del w:id="3343" w:author="Martin Ruppert - M91221" w:date="2019-06-03T23:33:00Z">
        <w:r w:rsidDel="00ED28C0">
          <w:delText>E</w:delText>
        </w:r>
        <w:r w:rsidR="000E3EF1" w:rsidDel="00ED28C0">
          <w:delText xml:space="preserve">xtract the </w:delText>
        </w:r>
        <w:r w:rsidDel="00ED28C0">
          <w:delText xml:space="preserve">parameter names and </w:delText>
        </w:r>
        <w:r w:rsidR="000E3EF1" w:rsidDel="00ED28C0">
          <w:delText xml:space="preserve">data values from the packet. </w:delText>
        </w:r>
      </w:del>
    </w:p>
    <w:p w14:paraId="10921F45" w14:textId="7F88AE9D" w:rsidR="00C90433" w:rsidDel="00ED28C0" w:rsidRDefault="00C90433" w:rsidP="000E3EF1">
      <w:pPr>
        <w:ind w:left="567"/>
        <w:rPr>
          <w:del w:id="3344" w:author="Martin Ruppert - M91221" w:date="2019-06-03T23:33:00Z"/>
        </w:rPr>
      </w:pPr>
    </w:p>
    <w:p w14:paraId="10921F46" w14:textId="0C0A8F59" w:rsidR="000E3EF1" w:rsidDel="00ED28C0" w:rsidRDefault="000E3EF1" w:rsidP="000E3EF1">
      <w:pPr>
        <w:ind w:left="567"/>
        <w:rPr>
          <w:del w:id="3345" w:author="Martin Ruppert - M91221" w:date="2019-06-03T23:33:00Z"/>
        </w:rPr>
      </w:pPr>
      <w:del w:id="3346" w:author="Martin Ruppert - M91221" w:date="2019-06-03T23:33:00Z">
        <w:r w:rsidDel="00ED28C0">
          <w:delText xml:space="preserve">The </w:delText>
        </w:r>
        <w:r w:rsidR="00C90433" w:rsidDel="00ED28C0">
          <w:delText xml:space="preserve">ECSDATAPROCESS_Parse </w:delText>
        </w:r>
        <w:r w:rsidDel="00ED28C0">
          <w:delText>function can tolerate errors in the packet.</w:delText>
        </w:r>
        <w:r w:rsidR="003C1576" w:rsidDel="00ED28C0">
          <w:delText xml:space="preserve"> All invalid packets</w:delText>
        </w:r>
        <w:r w:rsidDel="00ED28C0">
          <w:delText xml:space="preserve"> will be ignored, and the function will wait for the start of the next JSON packet to be received.</w:delText>
        </w:r>
      </w:del>
    </w:p>
    <w:p w14:paraId="10921F47" w14:textId="0C29FBC3" w:rsidR="000E3EF1" w:rsidDel="00ED28C0" w:rsidRDefault="000E3EF1" w:rsidP="000E3EF1">
      <w:pPr>
        <w:pStyle w:val="NumberedList"/>
        <w:numPr>
          <w:ilvl w:val="0"/>
          <w:numId w:val="0"/>
        </w:numPr>
        <w:ind w:left="567"/>
        <w:rPr>
          <w:del w:id="3347" w:author="Martin Ruppert - M91221" w:date="2019-06-03T23:33:00Z"/>
        </w:rPr>
      </w:pPr>
    </w:p>
    <w:p w14:paraId="10921F48" w14:textId="1E2EADB8" w:rsidR="002F6EA9" w:rsidDel="00ED28C0" w:rsidRDefault="003A14BC" w:rsidP="00FE022B">
      <w:pPr>
        <w:pStyle w:val="NumberedList"/>
        <w:numPr>
          <w:ilvl w:val="0"/>
          <w:numId w:val="0"/>
        </w:numPr>
        <w:ind w:left="567"/>
        <w:rPr>
          <w:del w:id="3348" w:author="Martin Ruppert - M91221" w:date="2019-06-03T23:33:00Z"/>
        </w:rPr>
      </w:pPr>
      <w:del w:id="3349" w:author="Martin Ruppert - M91221" w:date="2019-06-03T23:33:00Z">
        <w:r w:rsidDel="00ED28C0">
          <w:delText xml:space="preserve">When the networkcoms application receives a valid </w:delText>
        </w:r>
        <w:r w:rsidR="003F3880" w:rsidDel="00ED28C0">
          <w:delText>broadcast message, the</w:delText>
        </w:r>
        <w:r w:rsidDel="00ED28C0">
          <w:delText xml:space="preserve"> source IP Address for the message will be determined, and the UDP Server will be shutdown. The application will then open the TCP Client, and </w:delText>
        </w:r>
        <w:r w:rsidR="002F6EA9" w:rsidDel="00ED28C0">
          <w:delText>attempt to connect to t</w:delText>
        </w:r>
        <w:r w:rsidDel="00ED28C0">
          <w:delText>he TCP server.</w:delText>
        </w:r>
        <w:r w:rsidR="00B10063" w:rsidRPr="00B10063" w:rsidDel="00ED28C0">
          <w:delText xml:space="preserve"> </w:delText>
        </w:r>
        <w:r w:rsidR="00B10063" w:rsidDel="00ED28C0">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4A" w14:textId="58A7B0D4" w:rsidTr="001458B3">
        <w:trPr>
          <w:del w:id="3350" w:author="Martin Ruppert - M91221" w:date="2019-06-03T23:33:00Z"/>
        </w:trPr>
        <w:tc>
          <w:tcPr>
            <w:tcW w:w="9071" w:type="dxa"/>
            <w:shd w:val="clear" w:color="auto" w:fill="auto"/>
            <w:vAlign w:val="center"/>
          </w:tcPr>
          <w:p w14:paraId="10921F49" w14:textId="3AC953FC" w:rsidR="002F6EA9" w:rsidRPr="001458B3" w:rsidDel="00ED28C0" w:rsidRDefault="005B3261" w:rsidP="001458B3">
            <w:pPr>
              <w:pStyle w:val="NumberedList"/>
              <w:numPr>
                <w:ilvl w:val="0"/>
                <w:numId w:val="0"/>
              </w:numPr>
              <w:rPr>
                <w:del w:id="3351" w:author="Martin Ruppert - M91221" w:date="2019-06-03T23:33:00Z"/>
              </w:rPr>
            </w:pPr>
            <w:del w:id="3352" w:author="Martin Ruppert - M91221" w:date="2019-06-03T23:33:00Z">
              <w:r w:rsidRPr="000A5197" w:rsidDel="00ED28C0">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549DE024" w:rsidR="003F3880" w:rsidDel="00ED28C0" w:rsidRDefault="003A14BC" w:rsidP="00FE022B">
      <w:pPr>
        <w:pStyle w:val="NumberedList"/>
        <w:numPr>
          <w:ilvl w:val="0"/>
          <w:numId w:val="0"/>
        </w:numPr>
        <w:ind w:left="567"/>
        <w:rPr>
          <w:del w:id="3353" w:author="Martin Ruppert - M91221" w:date="2019-06-03T23:33:00Z"/>
        </w:rPr>
      </w:pPr>
      <w:del w:id="3354" w:author="Martin Ruppert - M91221" w:date="2019-06-03T23:33:00Z">
        <w:r w:rsidDel="00ED28C0">
          <w:delText xml:space="preserve"> </w:delText>
        </w:r>
      </w:del>
    </w:p>
    <w:p w14:paraId="10921F4C" w14:textId="6150D194" w:rsidR="007D1FC1" w:rsidDel="00ED28C0" w:rsidRDefault="006F3833" w:rsidP="006F3833">
      <w:pPr>
        <w:pStyle w:val="Heading3"/>
        <w:rPr>
          <w:del w:id="3355" w:author="Martin Ruppert - M91221" w:date="2019-06-03T23:33:00Z"/>
        </w:rPr>
      </w:pPr>
      <w:bookmarkStart w:id="3356" w:name="_Toc488278797"/>
      <w:del w:id="3357" w:author="Martin Ruppert - M91221" w:date="2019-06-03T23:33:00Z">
        <w:r w:rsidDel="00ED28C0">
          <w:delText>TCP Client Testing</w:delText>
        </w:r>
        <w:bookmarkEnd w:id="3356"/>
      </w:del>
    </w:p>
    <w:p w14:paraId="10921F4D" w14:textId="2EF5C9F6" w:rsidR="003A14BC" w:rsidDel="00ED28C0" w:rsidRDefault="003A14BC" w:rsidP="003A14BC">
      <w:pPr>
        <w:pStyle w:val="NumberedList"/>
        <w:numPr>
          <w:ilvl w:val="0"/>
          <w:numId w:val="0"/>
        </w:numPr>
        <w:rPr>
          <w:del w:id="3358" w:author="Martin Ruppert - M91221" w:date="2019-06-03T23:33:00Z"/>
        </w:rPr>
      </w:pPr>
      <w:del w:id="3359" w:author="Martin Ruppert - M91221" w:date="2019-06-03T23:33:00Z">
        <w:r w:rsidDel="00ED28C0">
          <w:delText xml:space="preserve">To test the operation of the TCP Client on the PIC, you will now configure the Packet Sender application to operate as a TCP Server. </w:delText>
        </w:r>
      </w:del>
    </w:p>
    <w:p w14:paraId="10921F4E" w14:textId="2D9E4A78" w:rsidR="000944C0" w:rsidDel="00ED28C0" w:rsidRDefault="00032C84" w:rsidP="003A14BC">
      <w:pPr>
        <w:pStyle w:val="NumberedList"/>
        <w:rPr>
          <w:del w:id="3360" w:author="Martin Ruppert - M91221" w:date="2019-06-03T23:33:00Z"/>
        </w:rPr>
      </w:pPr>
      <w:del w:id="3361" w:author="Martin Ruppert - M91221" w:date="2019-06-03T23:33:00Z">
        <w:r w:rsidDel="00ED28C0">
          <w:delText xml:space="preserve">In the menu toolbar, select </w:delText>
        </w:r>
        <w:r w:rsidRPr="00671C07" w:rsidDel="00ED28C0">
          <w:rPr>
            <w:rStyle w:val="MenuPath"/>
          </w:rPr>
          <w:delText>File</w:delText>
        </w:r>
        <w:r w:rsidDel="00ED28C0">
          <w:sym w:font="Wingdings 3" w:char="F086"/>
        </w:r>
        <w:r w:rsidRPr="00671C07" w:rsidDel="00ED28C0">
          <w:rPr>
            <w:rStyle w:val="MenuPath"/>
          </w:rPr>
          <w:delText>Settings</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0" w14:textId="5EC66793" w:rsidTr="001458B3">
        <w:trPr>
          <w:del w:id="3362" w:author="Martin Ruppert - M91221" w:date="2019-06-03T23:33:00Z"/>
        </w:trPr>
        <w:tc>
          <w:tcPr>
            <w:tcW w:w="9638" w:type="dxa"/>
            <w:shd w:val="clear" w:color="auto" w:fill="auto"/>
            <w:vAlign w:val="center"/>
          </w:tcPr>
          <w:p w14:paraId="10921F4F" w14:textId="4687B20D" w:rsidR="007D1FC1" w:rsidRPr="001458B3" w:rsidDel="00ED28C0" w:rsidRDefault="005B3261" w:rsidP="001458B3">
            <w:pPr>
              <w:pStyle w:val="NumberedList"/>
              <w:numPr>
                <w:ilvl w:val="0"/>
                <w:numId w:val="0"/>
              </w:numPr>
              <w:rPr>
                <w:del w:id="3363" w:author="Martin Ruppert - M91221" w:date="2019-06-03T23:33:00Z"/>
              </w:rPr>
            </w:pPr>
            <w:del w:id="3364" w:author="Martin Ruppert - M91221" w:date="2019-06-03T23:33:00Z">
              <w:r w:rsidRPr="000A5197" w:rsidDel="00ED28C0">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4669A855" w:rsidR="00032C84" w:rsidDel="00ED28C0" w:rsidRDefault="00032C84" w:rsidP="000944C0">
      <w:pPr>
        <w:pStyle w:val="NumberedList"/>
        <w:rPr>
          <w:del w:id="3365" w:author="Martin Ruppert - M91221" w:date="2019-06-03T23:33:00Z"/>
        </w:rPr>
      </w:pPr>
      <w:del w:id="3366" w:author="Martin Ruppert - M91221" w:date="2019-06-03T23:33:00Z">
        <w:r w:rsidDel="00ED28C0">
          <w:delText xml:space="preserve">Click on the </w:delText>
        </w:r>
        <w:r w:rsidRPr="00671C07" w:rsidDel="00ED28C0">
          <w:rPr>
            <w:rStyle w:val="FieldName"/>
          </w:rPr>
          <w:delText>Network</w:delText>
        </w:r>
        <w:r w:rsidDel="00ED28C0">
          <w:delText xml:space="preserve"> Tab</w:delText>
        </w:r>
      </w:del>
    </w:p>
    <w:p w14:paraId="10921F52" w14:textId="4AE74AFF" w:rsidR="00032C84" w:rsidDel="00ED28C0" w:rsidRDefault="00032C84" w:rsidP="000944C0">
      <w:pPr>
        <w:pStyle w:val="NumberedList"/>
        <w:rPr>
          <w:del w:id="3367" w:author="Martin Ruppert - M91221" w:date="2019-06-03T23:33:00Z"/>
        </w:rPr>
      </w:pPr>
      <w:del w:id="3368" w:author="Martin Ruppert - M91221" w:date="2019-06-03T23:33:00Z">
        <w:r w:rsidDel="00ED28C0">
          <w:delText xml:space="preserve">Under the </w:delText>
        </w:r>
        <w:r w:rsidRPr="00671C07" w:rsidDel="00ED28C0">
          <w:rPr>
            <w:rStyle w:val="FieldName"/>
          </w:rPr>
          <w:delText>Basic</w:delText>
        </w:r>
        <w:r w:rsidDel="00ED28C0">
          <w:delText xml:space="preserve"> section, </w:delText>
        </w:r>
        <w:r w:rsidR="0024262E" w:rsidDel="00ED28C0">
          <w:delText>check</w:delText>
        </w:r>
        <w:r w:rsidDel="00ED28C0">
          <w:delText xml:space="preserve"> </w:delText>
        </w:r>
        <w:r w:rsidRPr="00671C07" w:rsidDel="00ED28C0">
          <w:rPr>
            <w:rStyle w:val="FieldName"/>
          </w:rPr>
          <w:delText>Enable TCP Server</w:delText>
        </w:r>
        <w:r w:rsidDel="00ED28C0">
          <w:delText>.</w:delText>
        </w:r>
      </w:del>
    </w:p>
    <w:p w14:paraId="10921F53" w14:textId="73744806" w:rsidR="00032C84" w:rsidDel="00ED28C0" w:rsidRDefault="00032C84" w:rsidP="00492DE2">
      <w:pPr>
        <w:pStyle w:val="NumberedList"/>
        <w:rPr>
          <w:del w:id="3369" w:author="Martin Ruppert - M91221" w:date="2019-06-03T23:33:00Z"/>
        </w:rPr>
      </w:pPr>
      <w:del w:id="3370" w:author="Martin Ruppert - M91221" w:date="2019-06-03T23:33:00Z">
        <w:r w:rsidDel="00ED28C0">
          <w:delText xml:space="preserve">Under the </w:delText>
        </w:r>
        <w:r w:rsidRPr="00671C07" w:rsidDel="00ED28C0">
          <w:rPr>
            <w:rStyle w:val="FieldName"/>
          </w:rPr>
          <w:delText>Basic</w:delText>
        </w:r>
        <w:r w:rsidDel="00ED28C0">
          <w:delText xml:space="preserve"> section, for </w:delText>
        </w:r>
        <w:r w:rsidRPr="00671C07" w:rsidDel="00ED28C0">
          <w:rPr>
            <w:rStyle w:val="FieldName"/>
          </w:rPr>
          <w:delText>TCP Server Port</w:delText>
        </w:r>
        <w:r w:rsidDel="00ED28C0">
          <w:delText xml:space="preserve"> enter the value </w:delText>
        </w:r>
        <w:r w:rsidRPr="00101A90" w:rsidDel="00ED28C0">
          <w:rPr>
            <w:rStyle w:val="TypedInValue"/>
          </w:rPr>
          <w:delText>3096</w:delText>
        </w:r>
        <w:r w:rsidR="00492DE2" w:rsidDel="00ED28C0">
          <w:delText>.</w:delText>
        </w:r>
      </w:del>
    </w:p>
    <w:p w14:paraId="10921F54" w14:textId="5D2A2C1B" w:rsidR="00113A37" w:rsidDel="00ED28C0" w:rsidRDefault="00113A37" w:rsidP="00113A37">
      <w:pPr>
        <w:pStyle w:val="NumberedList"/>
        <w:rPr>
          <w:del w:id="3371" w:author="Martin Ruppert - M91221" w:date="2019-06-03T23:33:00Z"/>
        </w:rPr>
      </w:pPr>
      <w:del w:id="3372" w:author="Martin Ruppert - M91221" w:date="2019-06-03T23:33:00Z">
        <w:r w:rsidDel="00ED28C0">
          <w:delText xml:space="preserve">Press </w:delText>
        </w:r>
        <w:r w:rsidDel="00ED28C0">
          <w:rPr>
            <w:rStyle w:val="DialogButton"/>
          </w:rPr>
          <w:delText>OK</w:delText>
        </w:r>
        <w:r w:rsidRPr="00113A37" w:rsidDel="00ED28C0">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6" w14:textId="5FF7B011" w:rsidTr="001458B3">
        <w:trPr>
          <w:del w:id="3373" w:author="Martin Ruppert - M91221" w:date="2019-06-03T23:33:00Z"/>
        </w:trPr>
        <w:tc>
          <w:tcPr>
            <w:tcW w:w="9638" w:type="dxa"/>
            <w:shd w:val="clear" w:color="auto" w:fill="auto"/>
            <w:vAlign w:val="center"/>
          </w:tcPr>
          <w:p w14:paraId="10921F55" w14:textId="6F1050C6" w:rsidR="007D1FC1" w:rsidRPr="001458B3" w:rsidDel="00ED28C0" w:rsidRDefault="002A6B8F" w:rsidP="001458B3">
            <w:pPr>
              <w:pStyle w:val="NumberedList"/>
              <w:numPr>
                <w:ilvl w:val="0"/>
                <w:numId w:val="0"/>
              </w:numPr>
              <w:rPr>
                <w:del w:id="3374" w:author="Martin Ruppert - M91221" w:date="2019-06-03T23:33:00Z"/>
              </w:rPr>
            </w:pPr>
            <w:del w:id="3375" w:author="Martin Ruppert - M91221" w:date="2019-06-03T23:33:00Z">
              <w:r w:rsidDel="00ED28C0">
                <w:rPr>
                  <w:noProof/>
                </w:rPr>
                <mc:AlternateContent>
                  <mc:Choice Requires="wps">
                    <w:drawing>
                      <wp:anchor distT="0" distB="0" distL="114300" distR="114300" simplePos="0" relativeHeight="251612672"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5EDA3" id="Rounded Rectangle 263" o:spid="_x0000_s1026" style="position:absolute;margin-left:372.2pt;margin-top:271.25pt;width:54.4pt;height:20.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158809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D4CEA" id="Rounded Rectangle 261" o:spid="_x0000_s1026" style="position:absolute;margin-left:38.8pt;margin-top:23.1pt;width:45.45pt;height:21.1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ED28C0">
                <w:rPr>
                  <w:noProof/>
                </w:rPr>
                <mc:AlternateContent>
                  <mc:Choice Requires="wps">
                    <w:drawing>
                      <wp:anchor distT="0" distB="0" distL="114300" distR="114300" simplePos="0" relativeHeight="251600384"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4ADA3" id="Rounded Rectangle 262" o:spid="_x0000_s1026" style="position:absolute;margin-left:15.25pt;margin-top:84.75pt;width:230.15pt;height:30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ED28C0">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3C2A6AFF" w:rsidR="00521352" w:rsidDel="00ED28C0" w:rsidRDefault="00521352" w:rsidP="00521352">
      <w:pPr>
        <w:pStyle w:val="NumberedList"/>
        <w:numPr>
          <w:ilvl w:val="0"/>
          <w:numId w:val="0"/>
        </w:numPr>
        <w:ind w:left="567"/>
        <w:rPr>
          <w:del w:id="3376" w:author="Martin Ruppert - M91221" w:date="2019-06-03T23:33:00Z"/>
        </w:rPr>
      </w:pPr>
    </w:p>
    <w:p w14:paraId="10921F58" w14:textId="3292DB67"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377" w:author="Martin Ruppert - M91221" w:date="2019-06-03T23:33:00Z"/>
          <w:rFonts w:eastAsia="Times New Roman"/>
          <w:lang w:eastAsia="en-AU"/>
        </w:rPr>
      </w:pPr>
      <w:del w:id="3378" w:author="Martin Ruppert - M91221" w:date="2019-06-03T23:33:00Z">
        <w:r w:rsidDel="00ED28C0">
          <w:br w:type="page"/>
        </w:r>
      </w:del>
    </w:p>
    <w:p w14:paraId="10921F59" w14:textId="037059BF" w:rsidR="001D11FB" w:rsidDel="00ED28C0" w:rsidRDefault="00521352" w:rsidP="001259EB">
      <w:pPr>
        <w:pStyle w:val="NumberedList"/>
        <w:rPr>
          <w:del w:id="3379" w:author="Martin Ruppert - M91221" w:date="2019-06-03T23:33:00Z"/>
        </w:rPr>
      </w:pPr>
      <w:del w:id="3380" w:author="Martin Ruppert - M91221" w:date="2019-06-03T23:33:00Z">
        <w:r w:rsidDel="00ED28C0">
          <w:delText>C</w:delText>
        </w:r>
        <w:r w:rsidR="00FB03B6" w:rsidDel="00ED28C0">
          <w:delText xml:space="preserve">lick on the </w:delText>
        </w:r>
        <w:r w:rsidR="00FB03B6" w:rsidRPr="00FB03B6" w:rsidDel="00ED28C0">
          <w:rPr>
            <w:rStyle w:val="DialogButton"/>
          </w:rPr>
          <w:delText>Send</w:delText>
        </w:r>
        <w:r w:rsidR="00FB03B6" w:rsidDel="00ED28C0">
          <w:delText xml:space="preserve"> button in the Saved Packet window to send the ECS Broadcast.</w:delText>
        </w:r>
        <w:r w:rsidR="00EC07D4" w:rsidDel="00ED28C0">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ED28C0" w14:paraId="10921F5B" w14:textId="797F66C5" w:rsidTr="001458B3">
        <w:trPr>
          <w:del w:id="3381" w:author="Martin Ruppert - M91221" w:date="2019-06-03T23:33:00Z"/>
        </w:trPr>
        <w:tc>
          <w:tcPr>
            <w:tcW w:w="5000" w:type="pct"/>
            <w:shd w:val="clear" w:color="auto" w:fill="auto"/>
            <w:vAlign w:val="center"/>
          </w:tcPr>
          <w:p w14:paraId="10921F5A" w14:textId="525A9E80" w:rsidR="00FB03B6" w:rsidRPr="001458B3" w:rsidDel="00ED28C0" w:rsidRDefault="005B3261" w:rsidP="0029031C">
            <w:pPr>
              <w:rPr>
                <w:del w:id="3382" w:author="Martin Ruppert - M91221" w:date="2019-06-03T23:33:00Z"/>
              </w:rPr>
            </w:pPr>
            <w:del w:id="3383" w:author="Martin Ruppert - M91221" w:date="2019-06-03T23:33:00Z">
              <w:r w:rsidRPr="000A5197" w:rsidDel="00ED28C0">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7876B13F" w:rsidR="00FB03B6" w:rsidDel="00ED28C0" w:rsidRDefault="00851A4C" w:rsidP="00851A4C">
      <w:pPr>
        <w:ind w:left="567"/>
        <w:rPr>
          <w:del w:id="3384" w:author="Martin Ruppert - M91221" w:date="2019-06-03T23:33:00Z"/>
        </w:rPr>
      </w:pPr>
      <w:del w:id="3385" w:author="Martin Ruppert - M91221" w:date="2019-06-03T23:33:00Z">
        <w:r w:rsidDel="00ED28C0">
          <w:delText xml:space="preserve">Within 500ms of receiving the broadcast message, the PIC will transmit a status request packet: </w:delText>
        </w:r>
        <w:r w:rsidDel="00ED28C0">
          <w:rPr>
            <w:rFonts w:ascii="Courier New" w:hAnsi="Courier New" w:cs="Courier New"/>
            <w:b/>
          </w:rPr>
          <w:delText>{"</w:delText>
        </w:r>
        <w:r w:rsidRPr="00101A90" w:rsidDel="00ED28C0">
          <w:rPr>
            <w:rFonts w:ascii="Courier New" w:hAnsi="Courier New" w:cs="Courier New"/>
            <w:b/>
          </w:rPr>
          <w:delText>request</w:delText>
        </w:r>
        <w:r w:rsidDel="00ED28C0">
          <w:rPr>
            <w:rFonts w:ascii="Courier New" w:hAnsi="Courier New" w:cs="Courier New"/>
            <w:b/>
          </w:rPr>
          <w:delText>":"s</w:delText>
        </w:r>
        <w:r w:rsidRPr="00101A90" w:rsidDel="00ED28C0">
          <w:rPr>
            <w:rFonts w:ascii="Courier New" w:hAnsi="Courier New" w:cs="Courier New"/>
            <w:b/>
          </w:rPr>
          <w:delText>tatus</w:delText>
        </w:r>
        <w:r w:rsidDel="00ED28C0">
          <w:rPr>
            <w:rFonts w:ascii="Courier New" w:hAnsi="Courier New" w:cs="Courier New"/>
            <w:b/>
          </w:rPr>
          <w:delText>"</w:delText>
        </w:r>
        <w:r w:rsidRPr="00101A90" w:rsidDel="00ED28C0">
          <w:rPr>
            <w:rFonts w:ascii="Courier New" w:hAnsi="Courier New" w:cs="Courier New"/>
            <w:b/>
          </w:rPr>
          <w:delText>}.</w:delText>
        </w:r>
        <w:r w:rsidDel="00ED28C0">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5E" w14:textId="722D5BE1" w:rsidTr="001458B3">
        <w:trPr>
          <w:del w:id="3386" w:author="Martin Ruppert - M91221" w:date="2019-06-03T23:33:00Z"/>
        </w:trPr>
        <w:tc>
          <w:tcPr>
            <w:tcW w:w="9071" w:type="dxa"/>
            <w:shd w:val="clear" w:color="auto" w:fill="auto"/>
            <w:vAlign w:val="center"/>
          </w:tcPr>
          <w:p w14:paraId="10921F5D" w14:textId="224CAA48" w:rsidR="00851A4C" w:rsidRPr="001458B3" w:rsidDel="00ED28C0" w:rsidRDefault="005B3261" w:rsidP="0029031C">
            <w:pPr>
              <w:rPr>
                <w:del w:id="3387" w:author="Martin Ruppert - M91221" w:date="2019-06-03T23:33:00Z"/>
              </w:rPr>
            </w:pPr>
            <w:del w:id="3388" w:author="Martin Ruppert - M91221" w:date="2019-06-03T23:33:00Z">
              <w:r w:rsidRPr="000A5197" w:rsidDel="00ED28C0">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10A751FC" w:rsidR="00FB03B6" w:rsidDel="00ED28C0" w:rsidRDefault="00EC07D4" w:rsidP="00EC07D4">
      <w:pPr>
        <w:pStyle w:val="NumberedList"/>
        <w:rPr>
          <w:del w:id="3389" w:author="Martin Ruppert - M91221" w:date="2019-06-03T23:33:00Z"/>
        </w:rPr>
      </w:pPr>
      <w:del w:id="3390" w:author="Martin Ruppert - M91221" w:date="2019-06-03T23:33:00Z">
        <w:r w:rsidDel="00ED28C0">
          <w:delText xml:space="preserve">In order for Packet Sender to </w:delText>
        </w:r>
        <w:r w:rsidR="00DB22A7" w:rsidDel="00ED28C0">
          <w:delText>keep</w:delText>
        </w:r>
        <w:r w:rsidDel="00ED28C0">
          <w:delText xml:space="preserve"> the TCP Connection open, you need to check the </w:delText>
        </w:r>
        <w:r w:rsidRPr="00101A90" w:rsidDel="00ED28C0">
          <w:rPr>
            <w:rStyle w:val="FieldName"/>
          </w:rPr>
          <w:delText>Persistent TCP</w:delText>
        </w:r>
        <w:r w:rsidDel="00ED28C0">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ED28C0" w14:paraId="10921F61" w14:textId="4B334B2B" w:rsidTr="001458B3">
        <w:trPr>
          <w:del w:id="3391" w:author="Martin Ruppert - M91221" w:date="2019-06-03T23:33:00Z"/>
        </w:trPr>
        <w:tc>
          <w:tcPr>
            <w:tcW w:w="9969" w:type="dxa"/>
            <w:shd w:val="clear" w:color="auto" w:fill="auto"/>
            <w:vAlign w:val="center"/>
          </w:tcPr>
          <w:p w14:paraId="10921F60" w14:textId="73ACE753" w:rsidR="00DB22A7" w:rsidRPr="001458B3" w:rsidDel="00ED28C0" w:rsidRDefault="001051AA" w:rsidP="0029031C">
            <w:pPr>
              <w:rPr>
                <w:del w:id="3392" w:author="Martin Ruppert - M91221" w:date="2019-06-03T23:33:00Z"/>
              </w:rPr>
            </w:pPr>
            <w:del w:id="3393" w:author="Martin Ruppert - M91221" w:date="2019-06-03T23:33:00Z">
              <w:r w:rsidDel="00ED28C0">
                <w:rPr>
                  <w:noProof/>
                  <w:lang w:eastAsia="en-AU"/>
                </w:rPr>
                <mc:AlternateContent>
                  <mc:Choice Requires="wps">
                    <w:drawing>
                      <wp:anchor distT="0" distB="0" distL="114300" distR="114300" simplePos="0" relativeHeight="252310016"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5B67B" id="Rectangle 152" o:spid="_x0000_s1026" style="position:absolute;margin-left:426.25pt;margin-top:117.95pt;width:63.5pt;height:24.5pt;z-index:2523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ED28C0">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3B7A197E" w:rsidR="00851A4C" w:rsidDel="00ED28C0" w:rsidRDefault="00DB22A7" w:rsidP="00DB22A7">
      <w:pPr>
        <w:pStyle w:val="NumberedList"/>
        <w:rPr>
          <w:del w:id="3394" w:author="Martin Ruppert - M91221" w:date="2019-06-03T23:33:00Z"/>
        </w:rPr>
      </w:pPr>
      <w:del w:id="3395" w:author="Martin Ruppert - M91221" w:date="2019-06-03T23:33:00Z">
        <w:r w:rsidDel="00ED28C0">
          <w:delText xml:space="preserve">Click on the </w:delText>
        </w:r>
        <w:r w:rsidRPr="00FB03B6" w:rsidDel="00ED28C0">
          <w:rPr>
            <w:rStyle w:val="DialogButton"/>
          </w:rPr>
          <w:delText>Send</w:delText>
        </w:r>
        <w:r w:rsidDel="00ED28C0">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ED28C0" w14:paraId="10921F64" w14:textId="2211EBF6" w:rsidTr="001458B3">
        <w:trPr>
          <w:del w:id="3396" w:author="Martin Ruppert - M91221" w:date="2019-06-03T23:33:00Z"/>
        </w:trPr>
        <w:tc>
          <w:tcPr>
            <w:tcW w:w="9981" w:type="dxa"/>
            <w:shd w:val="clear" w:color="auto" w:fill="auto"/>
            <w:vAlign w:val="center"/>
          </w:tcPr>
          <w:p w14:paraId="10921F63" w14:textId="61C01C7E" w:rsidR="00851A4C" w:rsidRPr="001458B3" w:rsidDel="00ED28C0" w:rsidRDefault="005B3261" w:rsidP="0029031C">
            <w:pPr>
              <w:rPr>
                <w:del w:id="3397" w:author="Martin Ruppert - M91221" w:date="2019-06-03T23:33:00Z"/>
              </w:rPr>
            </w:pPr>
            <w:del w:id="3398" w:author="Martin Ruppert - M91221" w:date="2019-06-03T23:33:00Z">
              <w:r w:rsidDel="00ED28C0">
                <w:rPr>
                  <w:noProof/>
                  <w:lang w:eastAsia="en-AU"/>
                </w:rPr>
                <mc:AlternateContent>
                  <mc:Choice Requires="wps">
                    <w:drawing>
                      <wp:anchor distT="0" distB="0" distL="114300" distR="114300" simplePos="0" relativeHeight="251538944"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AAF12" id="Rectangle 196" o:spid="_x0000_s1026" style="position:absolute;margin-left:7.55pt;margin-top:11.55pt;width:55.8pt;height:24.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ED28C0">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374DCF48" w:rsidR="00851A4C" w:rsidDel="00ED28C0" w:rsidRDefault="00DB22A7" w:rsidP="00DB22A7">
      <w:pPr>
        <w:pStyle w:val="NumberedList"/>
        <w:rPr>
          <w:del w:id="3399" w:author="Martin Ruppert - M91221" w:date="2019-06-03T23:33:00Z"/>
        </w:rPr>
      </w:pPr>
      <w:del w:id="3400" w:author="Martin Ruppert - M91221" w:date="2019-06-03T23:33:00Z">
        <w:r w:rsidDel="00ED28C0">
          <w:delText>The Persistent TCP connection window (</w:delText>
        </w:r>
        <w:r w:rsidRPr="00DB22A7" w:rsidDel="00ED28C0">
          <w:rPr>
            <w:rStyle w:val="WindowOrDialogName"/>
          </w:rPr>
          <w:delText>TCP://You:3096</w:delText>
        </w:r>
        <w:r w:rsidDel="00ED28C0">
          <w:delText xml:space="preserve">) will </w:delText>
        </w:r>
        <w:r w:rsidR="00CC4888" w:rsidDel="00ED28C0">
          <w:delText xml:space="preserve">now </w:delText>
        </w:r>
        <w:r w:rsidR="00851A4C" w:rsidDel="00ED28C0">
          <w:delText>open, and you will see the Socket remains connected in the Console window.</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67" w14:textId="398D9F78" w:rsidTr="001458B3">
        <w:trPr>
          <w:del w:id="3401" w:author="Martin Ruppert - M91221" w:date="2019-06-03T23:33:00Z"/>
        </w:trPr>
        <w:tc>
          <w:tcPr>
            <w:tcW w:w="9638" w:type="dxa"/>
            <w:shd w:val="clear" w:color="auto" w:fill="auto"/>
            <w:vAlign w:val="center"/>
          </w:tcPr>
          <w:p w14:paraId="10921F66" w14:textId="429DC4A4" w:rsidR="00851A4C" w:rsidRPr="001458B3" w:rsidDel="00ED28C0" w:rsidRDefault="005B3261" w:rsidP="001458B3">
            <w:pPr>
              <w:pStyle w:val="NumberedList"/>
              <w:numPr>
                <w:ilvl w:val="0"/>
                <w:numId w:val="0"/>
              </w:numPr>
              <w:rPr>
                <w:del w:id="3402" w:author="Martin Ruppert - M91221" w:date="2019-06-03T23:33:00Z"/>
              </w:rPr>
            </w:pPr>
            <w:del w:id="3403" w:author="Martin Ruppert - M91221" w:date="2019-06-03T23:33:00Z">
              <w:r w:rsidRPr="000A5197" w:rsidDel="00ED28C0">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727D2E24" w:rsidR="00DB22A7" w:rsidDel="00ED28C0" w:rsidRDefault="00DB22A7" w:rsidP="00DB22A7">
      <w:pPr>
        <w:pStyle w:val="NumberedList"/>
        <w:rPr>
          <w:del w:id="3404" w:author="Martin Ruppert - M91221" w:date="2019-06-03T23:33:00Z"/>
        </w:rPr>
      </w:pPr>
      <w:del w:id="3405" w:author="Martin Ruppert - M91221" w:date="2019-06-03T23:33:00Z">
        <w:r w:rsidDel="00ED28C0">
          <w:delText>In the</w:delText>
        </w:r>
        <w:r w:rsidR="00851A4C" w:rsidDel="00ED28C0">
          <w:delText xml:space="preserve"> </w:delText>
        </w:r>
        <w:r w:rsidR="00851A4C" w:rsidRPr="00DB22A7" w:rsidDel="00ED28C0">
          <w:rPr>
            <w:rStyle w:val="WindowOrDialogName"/>
          </w:rPr>
          <w:delText>TCP://You:3096</w:delText>
        </w:r>
        <w:r w:rsidDel="00ED28C0">
          <w:delText xml:space="preserve"> window, click on the </w:delText>
        </w:r>
        <w:r w:rsidRPr="00DB22A7" w:rsidDel="00ED28C0">
          <w:rPr>
            <w:rStyle w:val="FieldName"/>
          </w:rPr>
          <w:delText>ASCII</w:delText>
        </w:r>
        <w:r w:rsidDel="00ED28C0">
          <w:delText xml:space="preserve"> radio button, and click on the </w:delText>
        </w:r>
        <w:r w:rsidRPr="00DB22A7" w:rsidDel="00ED28C0">
          <w:rPr>
            <w:rStyle w:val="FieldName"/>
          </w:rPr>
          <w:delText>Append \r</w:delText>
        </w:r>
        <w:r w:rsidDel="00ED28C0">
          <w:delText xml:space="preserve"> checkbox </w:delText>
        </w:r>
        <w:r w:rsidR="00101A90" w:rsidDel="00ED28C0">
          <w:delText>disable this option</w:delText>
        </w:r>
        <w:r w:rsidDel="00ED28C0">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ED28C0" w14:paraId="10921F6A" w14:textId="14C5E32F" w:rsidTr="001458B3">
        <w:trPr>
          <w:del w:id="3406" w:author="Martin Ruppert - M91221" w:date="2019-06-03T23:33:00Z"/>
        </w:trPr>
        <w:tc>
          <w:tcPr>
            <w:tcW w:w="9981" w:type="dxa"/>
            <w:shd w:val="clear" w:color="auto" w:fill="auto"/>
            <w:vAlign w:val="center"/>
          </w:tcPr>
          <w:p w14:paraId="10921F69" w14:textId="3D1CCBDE" w:rsidR="00DB22A7" w:rsidRPr="001458B3" w:rsidDel="00ED28C0" w:rsidRDefault="001051AA" w:rsidP="001458B3">
            <w:pPr>
              <w:pStyle w:val="NumberedList"/>
              <w:numPr>
                <w:ilvl w:val="0"/>
                <w:numId w:val="0"/>
              </w:numPr>
              <w:rPr>
                <w:del w:id="3407" w:author="Martin Ruppert - M91221" w:date="2019-06-03T23:33:00Z"/>
              </w:rPr>
            </w:pPr>
            <w:del w:id="3408" w:author="Martin Ruppert - M91221" w:date="2019-06-03T23:33:00Z">
              <w:r w:rsidDel="00ED28C0">
                <w:rPr>
                  <w:noProof/>
                </w:rPr>
                <mc:AlternateContent>
                  <mc:Choice Requires="wps">
                    <w:drawing>
                      <wp:anchor distT="0" distB="0" distL="114300" distR="114300" simplePos="0" relativeHeight="252322304"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827F6" id="Rectangle 155" o:spid="_x0000_s1026" style="position:absolute;margin-left:370.95pt;margin-top:45.1pt;width:42.3pt;height:16.25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ED28C0">
                <w:rPr>
                  <w:noProof/>
                </w:rPr>
                <mc:AlternateContent>
                  <mc:Choice Requires="wps">
                    <w:drawing>
                      <wp:anchor distT="0" distB="0" distL="114300" distR="114300" simplePos="0" relativeHeight="252334592"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51297" id="Rectangle 156" o:spid="_x0000_s1026" style="position:absolute;margin-left:357.25pt;margin-top:67.8pt;width:55.8pt;height:14.5pt;z-index:2523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ED28C0">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06A94C42" w:rsidR="003C1576" w:rsidDel="00ED28C0" w:rsidRDefault="003C1576" w:rsidP="00DB22A7">
      <w:pPr>
        <w:pStyle w:val="NumberedList"/>
        <w:numPr>
          <w:ilvl w:val="0"/>
          <w:numId w:val="0"/>
        </w:numPr>
        <w:ind w:left="567"/>
        <w:rPr>
          <w:del w:id="3409" w:author="Martin Ruppert - M91221" w:date="2019-06-03T23:33:00Z"/>
        </w:rPr>
      </w:pPr>
    </w:p>
    <w:p w14:paraId="10921F6C" w14:textId="27DF2CB6" w:rsidR="003C1576" w:rsidDel="00ED28C0" w:rsidRDefault="003C1576" w:rsidP="00DB22A7">
      <w:pPr>
        <w:pStyle w:val="NumberedList"/>
        <w:numPr>
          <w:ilvl w:val="0"/>
          <w:numId w:val="0"/>
        </w:numPr>
        <w:ind w:left="567"/>
        <w:rPr>
          <w:del w:id="3410" w:author="Martin Ruppert - M91221" w:date="2019-06-03T23:33:00Z"/>
        </w:rPr>
      </w:pPr>
    </w:p>
    <w:p w14:paraId="10921F6D" w14:textId="4FDB5CCB"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411" w:author="Martin Ruppert - M91221" w:date="2019-06-03T23:33:00Z"/>
          <w:rFonts w:eastAsia="Times New Roman"/>
          <w:lang w:eastAsia="en-AU"/>
        </w:rPr>
      </w:pPr>
      <w:del w:id="3412" w:author="Martin Ruppert - M91221" w:date="2019-06-03T23:33:00Z">
        <w:r w:rsidDel="00ED28C0">
          <w:br w:type="page"/>
        </w:r>
      </w:del>
    </w:p>
    <w:p w14:paraId="10921F6E" w14:textId="2F354531" w:rsidR="005B3E15" w:rsidDel="00ED28C0" w:rsidRDefault="005B3E15" w:rsidP="005B3E15">
      <w:pPr>
        <w:pStyle w:val="Heading4"/>
        <w:rPr>
          <w:del w:id="3413" w:author="Martin Ruppert - M91221" w:date="2019-06-03T23:33:00Z"/>
        </w:rPr>
      </w:pPr>
      <w:del w:id="3414" w:author="Martin Ruppert - M91221" w:date="2019-06-03T23:33:00Z">
        <w:r w:rsidDel="00ED28C0">
          <w:delText>Networkcoms TCP Communications Timeout Overview</w:delText>
        </w:r>
      </w:del>
    </w:p>
    <w:p w14:paraId="10921F6F" w14:textId="6224E036" w:rsidR="00101A90" w:rsidDel="00ED28C0" w:rsidRDefault="00A31EE9" w:rsidP="00E25E06">
      <w:pPr>
        <w:pStyle w:val="NumberedList"/>
        <w:numPr>
          <w:ilvl w:val="0"/>
          <w:numId w:val="0"/>
        </w:numPr>
        <w:ind w:left="567"/>
        <w:rPr>
          <w:del w:id="3415" w:author="Martin Ruppert - M91221" w:date="2019-06-03T23:33:00Z"/>
        </w:rPr>
      </w:pPr>
      <w:del w:id="3416" w:author="Martin Ruppert - M91221" w:date="2019-06-03T23:33:00Z">
        <w:r w:rsidDel="00ED28C0">
          <w:delText xml:space="preserve">Within a </w:delText>
        </w:r>
        <w:r w:rsidR="003A3632" w:rsidDel="00ED28C0">
          <w:delText xml:space="preserve">500ms </w:delText>
        </w:r>
        <w:r w:rsidDel="00ED28C0">
          <w:delText xml:space="preserve">period </w:delText>
        </w:r>
        <w:r w:rsidR="003A3632" w:rsidDel="00ED28C0">
          <w:delText xml:space="preserve">after the TCP Connection </w:delText>
        </w:r>
        <w:r w:rsidR="00101A90" w:rsidDel="00ED28C0">
          <w:delText>is</w:delText>
        </w:r>
        <w:r w:rsidR="003A3632" w:rsidDel="00ED28C0">
          <w:delText xml:space="preserve"> established, the</w:delText>
        </w:r>
        <w:r w:rsidR="00DB22A7" w:rsidDel="00ED28C0">
          <w:delText xml:space="preserve"> </w:delText>
        </w:r>
        <w:r w:rsidR="00D158F1" w:rsidDel="00ED28C0">
          <w:delText>Network Communications Controller</w:delText>
        </w:r>
        <w:r w:rsidR="003A3632" w:rsidDel="00ED28C0">
          <w:delText xml:space="preserve"> application will send a </w:delText>
        </w:r>
        <w:r w:rsidR="00DC2875" w:rsidRPr="00DC2875" w:rsidDel="00ED28C0">
          <w:rPr>
            <w:i/>
          </w:rPr>
          <w:delText>status request</w:delText>
        </w:r>
        <w:r w:rsidR="00DC2875" w:rsidDel="00ED28C0">
          <w:delText xml:space="preserve"> packet</w:delText>
        </w:r>
        <w:r w:rsidR="0075717B" w:rsidDel="00ED28C0">
          <w:delText xml:space="preserve">, and </w:delText>
        </w:r>
        <w:r w:rsidR="00351471" w:rsidDel="00ED28C0">
          <w:delText>the</w:delText>
        </w:r>
        <w:r w:rsidR="005B3E15" w:rsidDel="00ED28C0">
          <w:delText xml:space="preserve"> Floor Landing Controller networks communications</w:delText>
        </w:r>
        <w:r w:rsidR="00351471" w:rsidDel="00ED28C0">
          <w:delText xml:space="preserve"> application</w:delText>
        </w:r>
        <w:r w:rsidR="005B3E15" w:rsidDel="00ED28C0">
          <w:delText xml:space="preserve"> running on the PIC</w:delText>
        </w:r>
        <w:r w:rsidR="00351471" w:rsidDel="00ED28C0">
          <w:delText xml:space="preserve"> will</w:delText>
        </w:r>
        <w:r w:rsidR="0075717B" w:rsidDel="00ED28C0">
          <w:delText xml:space="preserve"> wait </w:delText>
        </w:r>
        <w:r w:rsidR="003A3632" w:rsidDel="00ED28C0">
          <w:delText xml:space="preserve">up to </w:delText>
        </w:r>
        <w:r w:rsidR="006F3833" w:rsidDel="00ED28C0">
          <w:delText>180</w:delText>
        </w:r>
        <w:r w:rsidR="003A3632" w:rsidDel="00ED28C0">
          <w:delText>s for a response</w:delText>
        </w:r>
        <w:r w:rsidR="00101A90" w:rsidDel="00ED28C0">
          <w:delText xml:space="preserve"> from the server</w:delText>
        </w:r>
        <w:r w:rsidR="006F3833" w:rsidDel="00ED28C0">
          <w:delText>.</w:delText>
        </w:r>
        <w:r w:rsidR="00101A90" w:rsidDel="00ED28C0">
          <w:delText xml:space="preserve"> </w:delText>
        </w:r>
        <w:r w:rsidR="006F3833" w:rsidDel="00ED28C0">
          <w:delText>I</w:delText>
        </w:r>
        <w:r w:rsidR="0075717B" w:rsidDel="00ED28C0">
          <w:delText xml:space="preserve">n the event </w:delText>
        </w:r>
        <w:r w:rsidR="00351471" w:rsidDel="00ED28C0">
          <w:delText xml:space="preserve">where </w:delText>
        </w:r>
        <w:r w:rsidR="0075717B" w:rsidDel="00ED28C0">
          <w:delText xml:space="preserve">no response </w:delText>
        </w:r>
        <w:r w:rsidR="00F51157" w:rsidDel="00ED28C0">
          <w:delText xml:space="preserve">was received </w:delText>
        </w:r>
        <w:r w:rsidR="0075717B" w:rsidDel="00ED28C0">
          <w:delText xml:space="preserve">from the server, </w:delText>
        </w:r>
        <w:r w:rsidR="003A3632" w:rsidDel="00ED28C0">
          <w:delText xml:space="preserve">the </w:delText>
        </w:r>
        <w:r w:rsidR="005B3E15" w:rsidDel="00ED28C0">
          <w:delText>networkcoms application</w:delText>
        </w:r>
        <w:r w:rsidR="006F3833" w:rsidDel="00ED28C0">
          <w:delText xml:space="preserve"> will </w:delText>
        </w:r>
        <w:r w:rsidR="00E25E06" w:rsidDel="00ED28C0">
          <w:delText>disconnect and close</w:delText>
        </w:r>
        <w:r w:rsidR="006F3833" w:rsidDel="00ED28C0">
          <w:delText xml:space="preserve"> the </w:delText>
        </w:r>
        <w:r w:rsidR="003A3632" w:rsidDel="00ED28C0">
          <w:delText xml:space="preserve">TCP </w:delText>
        </w:r>
        <w:r w:rsidR="006F3833" w:rsidDel="00ED28C0">
          <w:delText>Client</w:delText>
        </w:r>
        <w:r w:rsidR="00101A90" w:rsidDel="00ED28C0">
          <w:delText xml:space="preserve">. </w:delText>
        </w:r>
        <w:r w:rsidR="00E25E06" w:rsidDel="00ED28C0">
          <w:delText>When the TCP Client is disconnected, t</w:delText>
        </w:r>
        <w:r w:rsidR="00101A90" w:rsidDel="00ED28C0">
          <w:delText xml:space="preserve">he Packet Sender </w:delText>
        </w:r>
        <w:r w:rsidR="003A3632" w:rsidDel="00ED28C0">
          <w:delText>TCP Conne</w:delText>
        </w:r>
        <w:r w:rsidR="00101A90" w:rsidDel="00ED28C0">
          <w:delText xml:space="preserve">ction window </w:delText>
        </w:r>
        <w:r w:rsidDel="00ED28C0">
          <w:delText xml:space="preserve">will be </w:delText>
        </w:r>
        <w:r w:rsidR="00E25E06" w:rsidDel="00ED28C0">
          <w:delText>become greyed out</w:delText>
        </w:r>
        <w:r w:rsidR="00101A90" w:rsidDel="00ED28C0">
          <w:delText>.</w:delText>
        </w:r>
        <w:r w:rsidR="00476EE4" w:rsidDel="00ED28C0">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ED28C0" w14:paraId="10921F71" w14:textId="3ABF57AD" w:rsidTr="001458B3">
        <w:trPr>
          <w:del w:id="3417" w:author="Martin Ruppert - M91221" w:date="2019-06-03T23:33:00Z"/>
        </w:trPr>
        <w:tc>
          <w:tcPr>
            <w:tcW w:w="9981" w:type="dxa"/>
            <w:shd w:val="clear" w:color="auto" w:fill="auto"/>
            <w:vAlign w:val="center"/>
          </w:tcPr>
          <w:p w14:paraId="10921F70" w14:textId="41642A80" w:rsidR="003A3632" w:rsidRPr="001458B3" w:rsidDel="00ED28C0" w:rsidRDefault="005B3261" w:rsidP="001458B3">
            <w:pPr>
              <w:pStyle w:val="NumberedList"/>
              <w:numPr>
                <w:ilvl w:val="0"/>
                <w:numId w:val="0"/>
              </w:numPr>
              <w:rPr>
                <w:del w:id="3418" w:author="Martin Ruppert - M91221" w:date="2019-06-03T23:33:00Z"/>
              </w:rPr>
            </w:pPr>
            <w:del w:id="3419" w:author="Martin Ruppert - M91221" w:date="2019-06-03T23:33:00Z">
              <w:r w:rsidRPr="000A5197" w:rsidDel="00ED28C0">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59936642" w:rsidR="003C1576" w:rsidDel="00ED28C0" w:rsidRDefault="003C1576" w:rsidP="003C1576">
      <w:pPr>
        <w:pStyle w:val="NumberedList"/>
        <w:numPr>
          <w:ilvl w:val="0"/>
          <w:numId w:val="0"/>
        </w:numPr>
        <w:ind w:left="567"/>
        <w:rPr>
          <w:del w:id="3420" w:author="Martin Ruppert - M91221" w:date="2019-06-03T23:33:00Z"/>
        </w:rPr>
      </w:pPr>
    </w:p>
    <w:p w14:paraId="10921F73" w14:textId="5C88963C" w:rsidR="00E25E06" w:rsidDel="00ED28C0" w:rsidRDefault="00E25E06" w:rsidP="003C1576">
      <w:pPr>
        <w:pStyle w:val="NumberedList"/>
        <w:numPr>
          <w:ilvl w:val="0"/>
          <w:numId w:val="0"/>
        </w:numPr>
        <w:ind w:left="567"/>
        <w:rPr>
          <w:del w:id="3421" w:author="Martin Ruppert - M91221" w:date="2019-06-03T23:33:00Z"/>
        </w:rPr>
      </w:pPr>
      <w:del w:id="3422" w:author="Martin Ruppert - M91221" w:date="2019-06-03T23:33:00Z">
        <w:r w:rsidDel="00ED28C0">
          <w:delText xml:space="preserve">TIP: To restart the connection, close the </w:delText>
        </w:r>
        <w:r w:rsidRPr="00274D22" w:rsidDel="00ED28C0">
          <w:rPr>
            <w:rStyle w:val="WindowOrDialogName"/>
          </w:rPr>
          <w:delText>TCP://You:3096</w:delText>
        </w:r>
        <w:r w:rsidDel="00ED28C0">
          <w:delText xml:space="preserve"> window, and resend the broadcast message.</w:delText>
        </w:r>
      </w:del>
    </w:p>
    <w:p w14:paraId="10921F74" w14:textId="7EF85BDA" w:rsidR="00E25E06" w:rsidDel="00ED28C0" w:rsidRDefault="00E25E06" w:rsidP="003C1576">
      <w:pPr>
        <w:pStyle w:val="NumberedList"/>
        <w:numPr>
          <w:ilvl w:val="0"/>
          <w:numId w:val="0"/>
        </w:numPr>
        <w:ind w:left="567"/>
        <w:rPr>
          <w:del w:id="3423" w:author="Martin Ruppert - M91221" w:date="2019-06-03T23:33:00Z"/>
        </w:rPr>
      </w:pPr>
    </w:p>
    <w:p w14:paraId="10921F75" w14:textId="5595C4DF" w:rsidR="00351471" w:rsidDel="00ED28C0" w:rsidRDefault="00351471" w:rsidP="003C1576">
      <w:pPr>
        <w:pStyle w:val="NumberedList"/>
        <w:numPr>
          <w:ilvl w:val="0"/>
          <w:numId w:val="0"/>
        </w:numPr>
        <w:ind w:left="567"/>
        <w:rPr>
          <w:del w:id="3424" w:author="Martin Ruppert - M91221" w:date="2019-06-03T23:33:00Z"/>
        </w:rPr>
      </w:pPr>
      <w:del w:id="3425" w:author="Martin Ruppert - M91221" w:date="2019-06-03T23:33:00Z">
        <w:r w:rsidDel="00ED28C0">
          <w:delText>The timeout period for the response</w:delText>
        </w:r>
        <w:r w:rsidR="00644C56" w:rsidDel="00ED28C0">
          <w:delText xml:space="preserve"> can be changed by </w:delText>
        </w:r>
        <w:r w:rsidDel="00ED28C0">
          <w:delText xml:space="preserve">modifying the </w:delText>
        </w:r>
        <w:r w:rsidRPr="007530EC" w:rsidDel="00ED28C0">
          <w:rPr>
            <w:rStyle w:val="CodeBlockChar"/>
          </w:rPr>
          <w:delText>ECS_SERVER_RESPONSE_TIMEOUT_PERIOD_s</w:delText>
        </w:r>
        <w:r w:rsidR="00644C56" w:rsidDel="00ED28C0">
          <w:delText xml:space="preserve"> constant on line 87 in </w:delText>
        </w:r>
        <w:r w:rsidR="00644C56" w:rsidRPr="007530EC" w:rsidDel="00ED28C0">
          <w:rPr>
            <w:rStyle w:val="Filename"/>
          </w:rPr>
          <w:delText>networkcoms.c</w:delText>
        </w:r>
        <w:r w:rsidR="00644C56" w:rsidDel="00ED28C0">
          <w:delText>. The response timeout is managed by the application as opposed to the TCP/IP stack, using the System Timer Service.</w:delText>
        </w:r>
      </w:del>
    </w:p>
    <w:p w14:paraId="10921F76" w14:textId="5822E318"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426" w:author="Martin Ruppert - M91221" w:date="2019-06-03T23:33:00Z"/>
          <w:rFonts w:eastAsia="Times New Roman"/>
          <w:lang w:eastAsia="en-AU"/>
        </w:rPr>
      </w:pPr>
      <w:del w:id="3427" w:author="Martin Ruppert - M91221" w:date="2019-06-03T23:33:00Z">
        <w:r w:rsidDel="00ED28C0">
          <w:br w:type="page"/>
        </w:r>
      </w:del>
    </w:p>
    <w:p w14:paraId="10921F77" w14:textId="61534E3D" w:rsidR="003C1576" w:rsidDel="00ED28C0" w:rsidRDefault="00DC2875" w:rsidP="00E515FA">
      <w:pPr>
        <w:pStyle w:val="NumberedList"/>
        <w:rPr>
          <w:del w:id="3428" w:author="Martin Ruppert - M91221" w:date="2019-06-03T23:33:00Z"/>
        </w:rPr>
      </w:pPr>
      <w:del w:id="3429" w:author="Martin Ruppert - M91221" w:date="2019-06-03T23:33:00Z">
        <w:r w:rsidDel="00ED28C0">
          <w:delText xml:space="preserve">In order to respond to the </w:delText>
        </w:r>
        <w:r w:rsidRPr="00DC2875" w:rsidDel="00ED28C0">
          <w:rPr>
            <w:i/>
          </w:rPr>
          <w:delText>status request</w:delText>
        </w:r>
        <w:r w:rsidDel="00ED28C0">
          <w:delText xml:space="preserve"> from the networkcoms application, you will need to transmit a </w:delText>
        </w:r>
        <w:r w:rsidRPr="00DC2875" w:rsidDel="00ED28C0">
          <w:rPr>
            <w:i/>
          </w:rPr>
          <w:delText>status response</w:delText>
        </w:r>
        <w:r w:rsidDel="00ED28C0">
          <w:delText xml:space="preserve"> packet. </w:delText>
        </w:r>
        <w:r w:rsidR="00E515FA" w:rsidDel="00ED28C0">
          <w:delText xml:space="preserve">Enter the string </w:delText>
        </w:r>
        <w:r w:rsidR="00E515FA" w:rsidRPr="00101A90" w:rsidDel="00ED28C0">
          <w:rPr>
            <w:rStyle w:val="TypedInValue"/>
          </w:rPr>
          <w:delText>{"response":"status","carid":1,"floorid":2,"callindicators":3}</w:delText>
        </w:r>
        <w:r w:rsidR="00E515FA" w:rsidDel="00ED28C0">
          <w:delText xml:space="preserve"> into the </w:delText>
        </w:r>
        <w:r w:rsidR="00E515FA" w:rsidRPr="00E515FA" w:rsidDel="00ED28C0">
          <w:rPr>
            <w:rStyle w:val="FieldName"/>
          </w:rPr>
          <w:delText>ASCII</w:delText>
        </w:r>
        <w:r w:rsidR="00E515FA" w:rsidDel="00ED28C0">
          <w:delText xml:space="preserve"> text box, and press </w:delText>
        </w:r>
        <w:r w:rsidR="00E515FA" w:rsidRPr="00E515FA" w:rsidDel="00ED28C0">
          <w:rPr>
            <w:rStyle w:val="DialogButton"/>
          </w:rPr>
          <w:delText>Send</w:delText>
        </w:r>
        <w:r w:rsidR="000C6677"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ED28C0" w14:paraId="10921F79" w14:textId="5E3AE52F" w:rsidTr="001458B3">
        <w:trPr>
          <w:del w:id="3430" w:author="Martin Ruppert - M91221" w:date="2019-06-03T23:33:00Z"/>
        </w:trPr>
        <w:tc>
          <w:tcPr>
            <w:tcW w:w="9071" w:type="dxa"/>
            <w:shd w:val="clear" w:color="auto" w:fill="auto"/>
            <w:vAlign w:val="center"/>
          </w:tcPr>
          <w:p w14:paraId="10921F78" w14:textId="44828526" w:rsidR="003C1576" w:rsidRPr="001458B3" w:rsidDel="00ED28C0" w:rsidRDefault="005B3261" w:rsidP="001458B3">
            <w:pPr>
              <w:pStyle w:val="NumberedList"/>
              <w:numPr>
                <w:ilvl w:val="0"/>
                <w:numId w:val="0"/>
              </w:numPr>
              <w:rPr>
                <w:del w:id="3431" w:author="Martin Ruppert - M91221" w:date="2019-06-03T23:33:00Z"/>
              </w:rPr>
            </w:pPr>
            <w:del w:id="3432" w:author="Martin Ruppert - M91221" w:date="2019-06-03T23:33:00Z">
              <w:r w:rsidRPr="000A5197" w:rsidDel="00ED28C0">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0FE8BC79" w:rsidR="00A31EE9" w:rsidDel="00ED28C0" w:rsidRDefault="00A31EE9" w:rsidP="00A31EE9">
      <w:pPr>
        <w:pStyle w:val="NumberedList"/>
        <w:numPr>
          <w:ilvl w:val="0"/>
          <w:numId w:val="0"/>
        </w:numPr>
        <w:ind w:left="567"/>
        <w:rPr>
          <w:del w:id="3433" w:author="Martin Ruppert - M91221" w:date="2019-06-03T23:33:00Z"/>
        </w:rPr>
      </w:pPr>
      <w:del w:id="3434"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ED28C0" w14:paraId="10921F7C" w14:textId="10534BD6" w:rsidTr="001458B3">
        <w:trPr>
          <w:del w:id="3435" w:author="Martin Ruppert - M91221" w:date="2019-06-03T23:33:00Z"/>
        </w:trPr>
        <w:tc>
          <w:tcPr>
            <w:tcW w:w="9071" w:type="dxa"/>
            <w:shd w:val="clear" w:color="auto" w:fill="auto"/>
            <w:vAlign w:val="center"/>
          </w:tcPr>
          <w:p w14:paraId="10921F7B" w14:textId="601B3F2B" w:rsidR="00476EE4" w:rsidRPr="001458B3" w:rsidDel="00ED28C0" w:rsidRDefault="00A31EE9" w:rsidP="001458B3">
            <w:pPr>
              <w:pStyle w:val="NumberedList"/>
              <w:numPr>
                <w:ilvl w:val="0"/>
                <w:numId w:val="0"/>
              </w:numPr>
              <w:rPr>
                <w:del w:id="3436" w:author="Martin Ruppert - M91221" w:date="2019-06-03T23:33:00Z"/>
              </w:rPr>
            </w:pPr>
            <w:del w:id="3437" w:author="Martin Ruppert - M91221" w:date="2019-06-03T23:33:00Z">
              <w:r w:rsidRPr="00A31EE9" w:rsidDel="00ED28C0">
                <w:rPr>
                  <w:noProof/>
                </w:rPr>
                <mc:AlternateContent>
                  <mc:Choice Requires="wps">
                    <w:drawing>
                      <wp:anchor distT="0" distB="0" distL="114300" distR="114300" simplePos="0" relativeHeight="251784704"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3407D0" w:rsidRPr="009955CA" w:rsidRDefault="003407D0"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086" type="#_x0000_t202" style="position:absolute;margin-left:267.2pt;margin-top:129.8pt;width:114.3pt;height:18.1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" fillcolor="window" stroked="f" strokeweight=".5pt">
                        <v:textbox>
                          <w:txbxContent>
                            <w:p w14:paraId="1092248C" w14:textId="77777777" w:rsidR="003407D0" w:rsidRPr="009955CA" w:rsidRDefault="003407D0"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72416"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9CB948" id="Straight Arrow Connector 75" o:spid="_x0000_s1026" type="#_x0000_t32" style="position:absolute;margin-left:220pt;margin-top:138.7pt;width:44.8pt;height:0;flip:x;z-index:251772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686400"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8F924" id="Rounded Rectangle 72" o:spid="_x0000_s1026" style="position:absolute;margin-left:9.2pt;margin-top:130.7pt;width:206.4pt;height:16.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23F8318A" w:rsidR="00A31EE9" w:rsidDel="00ED28C0" w:rsidRDefault="00A31EE9" w:rsidP="00A31EE9">
      <w:pPr>
        <w:pStyle w:val="NumberedList"/>
        <w:numPr>
          <w:ilvl w:val="0"/>
          <w:numId w:val="0"/>
        </w:numPr>
        <w:ind w:left="567"/>
        <w:rPr>
          <w:del w:id="3438" w:author="Martin Ruppert - M91221" w:date="2019-06-03T23:33:00Z"/>
        </w:rPr>
      </w:pPr>
      <w:del w:id="3439" w:author="Martin Ruppert - M91221" w:date="2019-06-03T23:33:00Z">
        <w:r w:rsidDel="00ED28C0">
          <w:delText>O</w:delText>
        </w:r>
        <w:r w:rsidRPr="00617C96" w:rsidDel="00ED28C0">
          <w:delText xml:space="preserve">n the </w:delText>
        </w:r>
        <w:r w:rsidR="00064A8E" w:rsidDel="00ED28C0">
          <w:delText>SAM E70 Xplained Ultra</w:delText>
        </w:r>
        <w:r w:rsidRPr="00617C96" w:rsidDel="00ED28C0">
          <w:delText xml:space="preserve">, both the Up (LED1) and Down (LED2) call </w:delText>
        </w:r>
        <w:r w:rsidDel="00ED28C0">
          <w:delText>indicators will be lit (as the "</w:delText>
        </w:r>
        <w:r w:rsidRPr="00617C96" w:rsidDel="00ED28C0">
          <w:delText>callindicators</w:delText>
        </w:r>
        <w:r w:rsidDel="00ED28C0">
          <w:delText>"</w:delText>
        </w:r>
        <w:r w:rsidRPr="00617C96" w:rsidDel="00ED28C0">
          <w:delText xml:space="preserve"> value </w:delText>
        </w:r>
        <w:r w:rsidDel="00ED28C0">
          <w:delText xml:space="preserve">is </w:delText>
        </w:r>
        <w:r w:rsidRPr="00617C96" w:rsidDel="00ED28C0">
          <w:delText>3 on the response packet</w:delText>
        </w:r>
        <w:r w:rsidDel="00ED28C0">
          <w:delText>)</w:delText>
        </w:r>
        <w:r w:rsidRPr="00617C96" w:rsidDel="00ED28C0">
          <w:delText>. The PIC will automatically send another status request packet</w:delText>
        </w:r>
        <w:r w:rsidDel="00ED28C0">
          <w:delText xml:space="preserve"> 500ms after receiving the response. </w:delText>
        </w:r>
      </w:del>
    </w:p>
    <w:p w14:paraId="10921F7E" w14:textId="039130B6" w:rsidR="00521352" w:rsidDel="00ED28C0" w:rsidRDefault="00521352" w:rsidP="003C1576">
      <w:pPr>
        <w:pStyle w:val="NumberedList"/>
        <w:numPr>
          <w:ilvl w:val="0"/>
          <w:numId w:val="0"/>
        </w:numPr>
        <w:ind w:left="567"/>
        <w:rPr>
          <w:del w:id="3440" w:author="Martin Ruppert - M91221" w:date="2019-06-03T23:33:00Z"/>
        </w:rPr>
      </w:pPr>
    </w:p>
    <w:p w14:paraId="10921F7F" w14:textId="3452E64C"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41" w:author="Martin Ruppert - M91221" w:date="2019-06-03T23:33:00Z"/>
          <w:rFonts w:eastAsia="Times New Roman"/>
          <w:lang w:eastAsia="en-AU"/>
        </w:rPr>
      </w:pPr>
      <w:del w:id="3442" w:author="Martin Ruppert - M91221" w:date="2019-06-03T23:33:00Z">
        <w:r w:rsidDel="00ED28C0">
          <w:br w:type="page"/>
        </w:r>
      </w:del>
    </w:p>
    <w:p w14:paraId="10921F80" w14:textId="24C1639E" w:rsidR="003A3632" w:rsidDel="00ED28C0" w:rsidRDefault="000C6677" w:rsidP="003C1576">
      <w:pPr>
        <w:pStyle w:val="NumberedList"/>
        <w:numPr>
          <w:ilvl w:val="0"/>
          <w:numId w:val="0"/>
        </w:numPr>
        <w:ind w:left="567"/>
        <w:rPr>
          <w:del w:id="3443" w:author="Martin Ruppert - M91221" w:date="2019-06-03T23:33:00Z"/>
        </w:rPr>
      </w:pPr>
      <w:del w:id="3444" w:author="Martin Ruppert - M91221" w:date="2019-06-03T23:33:00Z">
        <w:r w:rsidDel="00ED28C0">
          <w:delText xml:space="preserve">The console output will </w:delText>
        </w:r>
        <w:r w:rsidR="00476EE4" w:rsidDel="00ED28C0">
          <w:delText>show the</w:delText>
        </w:r>
        <w:r w:rsidDel="00ED28C0">
          <w:delText xml:space="preserve"> elevator and floor </w:delText>
        </w:r>
        <w:r w:rsidR="00476EE4" w:rsidDel="00ED28C0">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ED28C0" w14:paraId="10921F82" w14:textId="485727C9" w:rsidTr="001458B3">
        <w:trPr>
          <w:del w:id="3445" w:author="Martin Ruppert - M91221" w:date="2019-06-03T23:33:00Z"/>
        </w:trPr>
        <w:tc>
          <w:tcPr>
            <w:tcW w:w="9638" w:type="dxa"/>
            <w:shd w:val="clear" w:color="auto" w:fill="auto"/>
            <w:vAlign w:val="center"/>
          </w:tcPr>
          <w:p w14:paraId="10921F81" w14:textId="2331CB76" w:rsidR="000C6677" w:rsidRPr="001458B3" w:rsidDel="00ED28C0" w:rsidRDefault="005B3261" w:rsidP="001458B3">
            <w:pPr>
              <w:pStyle w:val="NumberedList"/>
              <w:numPr>
                <w:ilvl w:val="0"/>
                <w:numId w:val="0"/>
              </w:numPr>
              <w:rPr>
                <w:del w:id="3446" w:author="Martin Ruppert - M91221" w:date="2019-06-03T23:33:00Z"/>
                <w:rStyle w:val="DialogButton"/>
                <w:rFonts w:ascii="Calibri" w:hAnsi="Calibri"/>
                <w:b w:val="0"/>
                <w:spacing w:val="0"/>
                <w:bdr w:val="none" w:sz="0" w:space="0" w:color="auto"/>
                <w:shd w:val="clear" w:color="auto" w:fill="auto"/>
              </w:rPr>
            </w:pPr>
            <w:del w:id="3447" w:author="Martin Ruppert - M91221" w:date="2019-06-03T23:33:00Z">
              <w:r w:rsidRPr="000A5197" w:rsidDel="00ED28C0">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75">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51148D87" w:rsidR="000C6677" w:rsidRPr="00033F4B" w:rsidDel="00ED28C0" w:rsidRDefault="000C6677" w:rsidP="000C6677">
      <w:pPr>
        <w:pStyle w:val="NumberedList"/>
        <w:rPr>
          <w:del w:id="3448" w:author="Martin Ruppert - M91221" w:date="2019-06-03T23:33:00Z"/>
          <w:rStyle w:val="EnteredValue"/>
          <w:color w:val="auto"/>
        </w:rPr>
      </w:pPr>
      <w:del w:id="3449" w:author="Martin Ruppert - M91221" w:date="2019-06-03T23:33:00Z">
        <w:r w:rsidDel="00ED28C0">
          <w:delText>To turn both call indicators OFF, send the following packet</w:delText>
        </w:r>
        <w:r w:rsidR="00CC4888" w:rsidDel="00ED28C0">
          <w:delText xml:space="preserve"> from the </w:delText>
        </w:r>
        <w:r w:rsidR="00CC4888" w:rsidRPr="00CC4888" w:rsidDel="00ED28C0">
          <w:rPr>
            <w:rStyle w:val="WindowOrDialogName"/>
          </w:rPr>
          <w:delText>TCP://You:3096</w:delText>
        </w:r>
        <w:r w:rsidR="00A31EE9" w:rsidDel="00ED28C0">
          <w:delText xml:space="preserve"> window</w:delText>
        </w:r>
        <w:r w:rsidDel="00ED28C0">
          <w:delText>:</w:delText>
        </w:r>
        <w:r w:rsidRPr="000C6677" w:rsidDel="00ED28C0">
          <w:rPr>
            <w:rStyle w:val="EnteredValue"/>
          </w:rPr>
          <w:delText xml:space="preserve"> </w:delText>
        </w:r>
        <w:r w:rsidRPr="006331FB" w:rsidDel="00ED28C0">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ED28C0" w14:paraId="10921F85" w14:textId="78B3B517" w:rsidTr="001458B3">
        <w:trPr>
          <w:del w:id="3450" w:author="Martin Ruppert - M91221" w:date="2019-06-03T23:33:00Z"/>
        </w:trPr>
        <w:tc>
          <w:tcPr>
            <w:tcW w:w="9638" w:type="dxa"/>
            <w:shd w:val="clear" w:color="auto" w:fill="auto"/>
            <w:vAlign w:val="center"/>
          </w:tcPr>
          <w:p w14:paraId="10921F84" w14:textId="5884C62E" w:rsidR="00476EE4" w:rsidRPr="001458B3" w:rsidDel="00ED28C0" w:rsidRDefault="005B3261" w:rsidP="001458B3">
            <w:pPr>
              <w:pStyle w:val="NumberedList"/>
              <w:numPr>
                <w:ilvl w:val="0"/>
                <w:numId w:val="0"/>
              </w:numPr>
              <w:rPr>
                <w:del w:id="3451" w:author="Martin Ruppert - M91221" w:date="2019-06-03T23:33:00Z"/>
                <w:i/>
              </w:rPr>
            </w:pPr>
            <w:del w:id="3452" w:author="Martin Ruppert - M91221" w:date="2019-06-03T23:33:00Z">
              <w:r w:rsidRPr="001458B3" w:rsidDel="00ED28C0">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7930D0E0" w:rsidR="00A31EE9" w:rsidDel="00ED28C0" w:rsidRDefault="00A31EE9" w:rsidP="00A31EE9">
      <w:pPr>
        <w:pStyle w:val="NumberedList"/>
        <w:numPr>
          <w:ilvl w:val="0"/>
          <w:numId w:val="0"/>
        </w:numPr>
        <w:ind w:left="567"/>
        <w:rPr>
          <w:del w:id="3453" w:author="Martin Ruppert - M91221" w:date="2019-06-03T23:33:00Z"/>
        </w:rPr>
      </w:pPr>
      <w:del w:id="3454"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ED28C0" w14:paraId="10921F88" w14:textId="3DDC3923" w:rsidTr="001458B3">
        <w:trPr>
          <w:trHeight w:val="3566"/>
          <w:del w:id="3455" w:author="Martin Ruppert - M91221" w:date="2019-06-03T23:33:00Z"/>
        </w:trPr>
        <w:tc>
          <w:tcPr>
            <w:tcW w:w="9071" w:type="dxa"/>
            <w:shd w:val="clear" w:color="auto" w:fill="auto"/>
            <w:vAlign w:val="center"/>
          </w:tcPr>
          <w:p w14:paraId="10921F87" w14:textId="2E98FADA" w:rsidR="000C6677" w:rsidRPr="001458B3" w:rsidDel="00ED28C0" w:rsidRDefault="005B3261" w:rsidP="001458B3">
            <w:pPr>
              <w:pStyle w:val="NumberedList"/>
              <w:numPr>
                <w:ilvl w:val="0"/>
                <w:numId w:val="0"/>
              </w:numPr>
              <w:rPr>
                <w:del w:id="3456" w:author="Martin Ruppert - M91221" w:date="2019-06-03T23:33:00Z"/>
              </w:rPr>
            </w:pPr>
            <w:del w:id="3457" w:author="Martin Ruppert - M91221" w:date="2019-06-03T23:33:00Z">
              <w:r w:rsidDel="00ED28C0">
                <w:rPr>
                  <w:noProof/>
                </w:rPr>
                <mc:AlternateContent>
                  <mc:Choice Requires="wps">
                    <w:drawing>
                      <wp:anchor distT="0" distB="0" distL="114300" distR="114300" simplePos="0" relativeHeight="25171097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3407D0" w:rsidRPr="006945D8" w:rsidRDefault="003407D0">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087" type="#_x0000_t202" style="position:absolute;margin-left:195.7pt;margin-top:164.75pt;width:173.5pt;height:18.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bmXwIAALw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" fillcolor="window" stroked="f" strokeweight=".5pt">
                        <v:textbox>
                          <w:txbxContent>
                            <w:p w14:paraId="1092248D" w14:textId="77777777" w:rsidR="003407D0" w:rsidRPr="006945D8" w:rsidRDefault="003407D0">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ED28C0">
                <w:rPr>
                  <w:noProof/>
                </w:rPr>
                <mc:AlternateContent>
                  <mc:Choice Requires="wps">
                    <w:drawing>
                      <wp:anchor distT="4294967295" distB="4294967295" distL="114300" distR="114300" simplePos="0" relativeHeight="251698688"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1AAED9" id="Straight Arrow Connector 75" o:spid="_x0000_s1026" type="#_x0000_t32" style="position:absolute;margin-left:156.5pt;margin-top:173.25pt;width:44.8pt;height:0;flip:x;z-index:25169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723264"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CD05B" id="Rounded Rectangle 70" o:spid="_x0000_s1026" style="position:absolute;margin-left:7.3pt;margin-top:164.75pt;width:144.5pt;height:16.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ED28C0">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0BFEDCAC" w:rsidR="006331FB" w:rsidDel="00ED28C0" w:rsidRDefault="00A31EE9" w:rsidP="000C6677">
      <w:pPr>
        <w:pStyle w:val="NumberedList"/>
        <w:numPr>
          <w:ilvl w:val="0"/>
          <w:numId w:val="0"/>
        </w:numPr>
        <w:ind w:left="567"/>
        <w:rPr>
          <w:del w:id="3458" w:author="Martin Ruppert - M91221" w:date="2019-06-03T23:33:00Z"/>
        </w:rPr>
      </w:pPr>
      <w:del w:id="3459" w:author="Martin Ruppert - M91221" w:date="2019-06-03T23:33:00Z">
        <w:r w:rsidDel="00ED28C0">
          <w:delText xml:space="preserve">Confirm both </w:delText>
        </w:r>
        <w:r w:rsidRPr="00617C96" w:rsidDel="00ED28C0">
          <w:delText xml:space="preserve">Up (LED1) and Down (LED2) call </w:delText>
        </w:r>
        <w:r w:rsidDel="00ED28C0">
          <w:delText>indicators are in the off state.</w:delText>
        </w:r>
      </w:del>
    </w:p>
    <w:p w14:paraId="10921F8A" w14:textId="63F093D3"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60" w:author="Martin Ruppert - M91221" w:date="2019-06-03T23:33:00Z"/>
          <w:rFonts w:eastAsia="Times New Roman"/>
          <w:lang w:eastAsia="en-AU"/>
        </w:rPr>
      </w:pPr>
      <w:del w:id="3461" w:author="Martin Ruppert - M91221" w:date="2019-06-03T23:33:00Z">
        <w:r w:rsidDel="00ED28C0">
          <w:br w:type="page"/>
        </w:r>
      </w:del>
    </w:p>
    <w:p w14:paraId="10921F8B" w14:textId="0CE005A4" w:rsidR="000D51C5" w:rsidRPr="000C5049" w:rsidDel="00ED28C0" w:rsidRDefault="00B01933" w:rsidP="00B01933">
      <w:pPr>
        <w:pStyle w:val="NumberedList"/>
        <w:rPr>
          <w:del w:id="3462" w:author="Martin Ruppert - M91221" w:date="2019-06-03T23:33:00Z"/>
        </w:rPr>
      </w:pPr>
      <w:del w:id="3463" w:author="Martin Ruppert - M91221" w:date="2019-06-03T23:33:00Z">
        <w:r w:rsidDel="00ED28C0">
          <w:delText>P</w:delText>
        </w:r>
        <w:r w:rsidR="00033F4B" w:rsidRPr="000C5049" w:rsidDel="00ED28C0">
          <w:delText xml:space="preserve">ress the up call button (SW1 on the </w:delText>
        </w:r>
        <w:r w:rsidR="00064A8E" w:rsidDel="00ED28C0">
          <w:delText>SAM E70 Xplained Ultra</w:delText>
        </w:r>
        <w:r w:rsidR="00033F4B" w:rsidRPr="000C5049" w:rsidDel="00ED28C0">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8D" w14:textId="79DED72C" w:rsidTr="001458B3">
        <w:trPr>
          <w:del w:id="3464" w:author="Martin Ruppert - M91221" w:date="2019-06-03T23:33:00Z"/>
        </w:trPr>
        <w:tc>
          <w:tcPr>
            <w:tcW w:w="9638" w:type="dxa"/>
            <w:shd w:val="clear" w:color="auto" w:fill="auto"/>
            <w:vAlign w:val="center"/>
          </w:tcPr>
          <w:p w14:paraId="10921F8C" w14:textId="73C8CFF5" w:rsidR="000D51C5" w:rsidRPr="001458B3" w:rsidDel="00ED28C0" w:rsidRDefault="005B3261" w:rsidP="001458B3">
            <w:pPr>
              <w:pStyle w:val="NumberedList"/>
              <w:numPr>
                <w:ilvl w:val="0"/>
                <w:numId w:val="0"/>
              </w:numPr>
              <w:rPr>
                <w:del w:id="3465" w:author="Martin Ruppert - M91221" w:date="2019-06-03T23:33:00Z"/>
              </w:rPr>
            </w:pPr>
            <w:del w:id="3466" w:author="Martin Ruppert - M91221" w:date="2019-06-03T23:33:00Z">
              <w:r w:rsidDel="00ED28C0">
                <w:rPr>
                  <w:noProof/>
                </w:rPr>
                <mc:AlternateContent>
                  <mc:Choice Requires="wps">
                    <w:drawing>
                      <wp:anchor distT="0" distB="0" distL="114300" distR="114300" simplePos="0" relativeHeight="251747840"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3407D0" w:rsidRPr="006945D8" w:rsidRDefault="003407D0"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088" type="#_x0000_t202" style="position:absolute;margin-left:165.3pt;margin-top:196pt;width:173.5pt;height:22.3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" fillcolor="window" stroked="f" strokeweight=".5pt">
                        <v:textbox>
                          <w:txbxContent>
                            <w:p w14:paraId="1092248E" w14:textId="77777777" w:rsidR="003407D0" w:rsidRPr="006945D8" w:rsidRDefault="003407D0"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ED28C0">
                <w:rPr>
                  <w:noProof/>
                </w:rPr>
                <mc:AlternateContent>
                  <mc:Choice Requires="wps">
                    <w:drawing>
                      <wp:anchor distT="4294967295" distB="4294967295" distL="114300" distR="114300" simplePos="0" relativeHeight="251735552"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39961F" id="Straight Arrow Connector 81" o:spid="_x0000_s1026" type="#_x0000_t32" style="position:absolute;margin-left:121.35pt;margin-top:204.95pt;width:44.8pt;height:0;flip:x;z-index:251735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514368"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586A3A" id="Rounded Rectangle 186" o:spid="_x0000_s1026" style="position:absolute;margin-left:6.05pt;margin-top:195.9pt;width:110.6pt;height:19.6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ED28C0">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44404A18" w:rsidR="00D0605A" w:rsidRPr="00033F4B" w:rsidDel="00ED28C0" w:rsidRDefault="00033F4B" w:rsidP="000D51C5">
      <w:pPr>
        <w:pStyle w:val="NumberedList"/>
        <w:numPr>
          <w:ilvl w:val="0"/>
          <w:numId w:val="0"/>
        </w:numPr>
        <w:ind w:left="567"/>
        <w:rPr>
          <w:del w:id="3467" w:author="Martin Ruppert - M91221" w:date="2019-06-03T23:33:00Z"/>
          <w:spacing w:val="20"/>
        </w:rPr>
      </w:pPr>
      <w:del w:id="3468" w:author="Martin Ruppert - M91221" w:date="2019-06-03T23:33:00Z">
        <w:r w:rsidDel="00ED28C0">
          <w:delText xml:space="preserve">The console will </w:delText>
        </w:r>
        <w:r w:rsidR="006331FB" w:rsidDel="00ED28C0">
          <w:delText>output a message showing</w:delText>
        </w:r>
        <w:r w:rsidDel="00ED28C0">
          <w:delText xml:space="preserve"> Call Button 2</w:delText>
        </w:r>
        <w:r w:rsidR="00146CAF" w:rsidDel="00ED28C0">
          <w:delText xml:space="preserve"> </w:delText>
        </w:r>
        <w:r w:rsidR="006331FB" w:rsidDel="00ED28C0">
          <w:delText>is</w:delText>
        </w:r>
        <w:r w:rsidR="00146CAF" w:rsidDel="00ED28C0">
          <w:delText xml:space="preserve"> </w:delText>
        </w:r>
        <w:r w:rsidR="00CC4888" w:rsidDel="00ED28C0">
          <w:delText>pressed</w:delText>
        </w:r>
        <w:r w:rsidR="006331FB" w:rsidDel="00ED28C0">
          <w:delText xml:space="preserve">. A second message shows </w:delText>
        </w:r>
        <w:r w:rsidR="00146CAF" w:rsidDel="00ED28C0">
          <w:delText xml:space="preserve">the call request </w:delText>
        </w:r>
        <w:r w:rsidR="006331FB" w:rsidDel="00ED28C0">
          <w:delText>has been</w:delText>
        </w:r>
        <w:r w:rsidR="00146CAF" w:rsidDel="00ED28C0">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ED28C0" w14:paraId="10921F90" w14:textId="0CAEF7FD" w:rsidTr="001458B3">
        <w:trPr>
          <w:del w:id="3469" w:author="Martin Ruppert - M91221" w:date="2019-06-03T23:33:00Z"/>
        </w:trPr>
        <w:tc>
          <w:tcPr>
            <w:tcW w:w="9638" w:type="dxa"/>
            <w:shd w:val="clear" w:color="auto" w:fill="auto"/>
            <w:vAlign w:val="center"/>
          </w:tcPr>
          <w:p w14:paraId="10921F8F" w14:textId="0CB8129E" w:rsidR="00033F4B" w:rsidRPr="001458B3" w:rsidDel="00ED28C0" w:rsidRDefault="005B3261" w:rsidP="001458B3">
            <w:pPr>
              <w:pStyle w:val="NumberedList"/>
              <w:numPr>
                <w:ilvl w:val="0"/>
                <w:numId w:val="0"/>
              </w:numPr>
              <w:rPr>
                <w:del w:id="3470" w:author="Martin Ruppert - M91221" w:date="2019-06-03T23:33:00Z"/>
                <w:rStyle w:val="DialogButton"/>
                <w:rFonts w:ascii="Calibri" w:hAnsi="Calibri"/>
                <w:b w:val="0"/>
                <w:bdr w:val="none" w:sz="0" w:space="0" w:color="auto"/>
                <w:shd w:val="clear" w:color="auto" w:fill="auto"/>
              </w:rPr>
            </w:pPr>
            <w:del w:id="3471" w:author="Martin Ruppert - M91221" w:date="2019-06-03T23:33:00Z">
              <w:r w:rsidRPr="001458B3" w:rsidDel="00ED28C0">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2F6C6E6B" w:rsidR="000C5049" w:rsidDel="00ED28C0" w:rsidRDefault="000C5049" w:rsidP="000C5049">
      <w:pPr>
        <w:pStyle w:val="NumberedList"/>
        <w:numPr>
          <w:ilvl w:val="0"/>
          <w:numId w:val="0"/>
        </w:numPr>
        <w:ind w:left="567"/>
        <w:rPr>
          <w:del w:id="3472" w:author="Martin Ruppert - M91221" w:date="2019-06-03T23:33:00Z"/>
          <w:rStyle w:val="DialogButton"/>
          <w:rFonts w:ascii="Calibri" w:hAnsi="Calibri"/>
          <w:b w:val="0"/>
          <w:spacing w:val="0"/>
          <w:bdr w:val="none" w:sz="0" w:space="0" w:color="auto"/>
          <w:shd w:val="clear" w:color="auto" w:fill="auto"/>
        </w:rPr>
      </w:pPr>
    </w:p>
    <w:p w14:paraId="10921F92" w14:textId="14E1A576" w:rsidR="000C5049" w:rsidDel="00ED28C0"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3473" w:author="Martin Ruppert - M91221" w:date="2019-06-03T23:33:00Z"/>
          <w:rStyle w:val="DialogButton"/>
          <w:rFonts w:ascii="Calibri" w:eastAsia="Times New Roman" w:hAnsi="Calibri"/>
          <w:b w:val="0"/>
          <w:spacing w:val="0"/>
          <w:bdr w:val="none" w:sz="0" w:space="0" w:color="auto"/>
          <w:shd w:val="clear" w:color="auto" w:fill="auto"/>
        </w:rPr>
      </w:pPr>
      <w:del w:id="3474" w:author="Martin Ruppert - M91221" w:date="2019-06-03T23:33:00Z">
        <w:r w:rsidDel="00ED28C0">
          <w:rPr>
            <w:rStyle w:val="DialogButton"/>
            <w:rFonts w:ascii="Calibri" w:hAnsi="Calibri"/>
            <w:b w:val="0"/>
            <w:spacing w:val="0"/>
            <w:bdr w:val="none" w:sz="0" w:space="0" w:color="auto"/>
            <w:shd w:val="clear" w:color="auto" w:fill="auto"/>
          </w:rPr>
          <w:br w:type="page"/>
        </w:r>
      </w:del>
    </w:p>
    <w:p w14:paraId="10921F93" w14:textId="3353A586" w:rsidR="00254CF5" w:rsidDel="00ED28C0" w:rsidRDefault="00033F4B" w:rsidP="00254CF5">
      <w:pPr>
        <w:pStyle w:val="NumberedList"/>
        <w:rPr>
          <w:del w:id="3475" w:author="Martin Ruppert - M91221" w:date="2019-06-03T23:33:00Z"/>
        </w:rPr>
      </w:pPr>
      <w:del w:id="3476" w:author="Martin Ruppert - M91221" w:date="2019-06-03T23:33:00Z">
        <w:r w:rsidRPr="00033F4B" w:rsidDel="00ED28C0">
          <w:rPr>
            <w:rStyle w:val="DialogButton"/>
            <w:rFonts w:ascii="Calibri" w:hAnsi="Calibri"/>
            <w:b w:val="0"/>
            <w:spacing w:val="0"/>
            <w:bdr w:val="none" w:sz="0" w:space="0" w:color="auto"/>
            <w:shd w:val="clear" w:color="auto" w:fill="auto"/>
          </w:rPr>
          <w:delText xml:space="preserve">You will need to send a </w:delText>
        </w:r>
        <w:r w:rsidR="009955CA" w:rsidRPr="009955CA" w:rsidDel="00ED28C0">
          <w:rPr>
            <w:rStyle w:val="DialogButton"/>
            <w:rFonts w:ascii="Calibri" w:hAnsi="Calibri"/>
            <w:b w:val="0"/>
            <w:i/>
            <w:spacing w:val="0"/>
            <w:bdr w:val="none" w:sz="0" w:space="0" w:color="auto"/>
            <w:shd w:val="clear" w:color="auto" w:fill="auto"/>
          </w:rPr>
          <w:delText>call acknowledgement</w:delText>
        </w:r>
        <w:r w:rsidR="009955CA" w:rsidDel="00ED28C0">
          <w:rPr>
            <w:rStyle w:val="DialogButton"/>
            <w:rFonts w:ascii="Calibri" w:hAnsi="Calibri"/>
            <w:b w:val="0"/>
            <w:spacing w:val="0"/>
            <w:bdr w:val="none" w:sz="0" w:space="0" w:color="auto"/>
            <w:shd w:val="clear" w:color="auto" w:fill="auto"/>
          </w:rPr>
          <w:delText xml:space="preserve"> </w:delText>
        </w:r>
        <w:r w:rsidRPr="00033F4B" w:rsidDel="00ED28C0">
          <w:rPr>
            <w:rStyle w:val="DialogButton"/>
            <w:rFonts w:ascii="Calibri" w:hAnsi="Calibri"/>
            <w:b w:val="0"/>
            <w:spacing w:val="0"/>
            <w:bdr w:val="none" w:sz="0" w:space="0" w:color="auto"/>
            <w:shd w:val="clear" w:color="auto" w:fill="auto"/>
          </w:rPr>
          <w:delText>back</w:delText>
        </w:r>
        <w:r w:rsidDel="00ED28C0">
          <w:rPr>
            <w:rStyle w:val="DialogButton"/>
            <w:rFonts w:ascii="Calibri" w:hAnsi="Calibri"/>
            <w:b w:val="0"/>
            <w:spacing w:val="0"/>
            <w:bdr w:val="none" w:sz="0" w:space="0" w:color="auto"/>
            <w:shd w:val="clear" w:color="auto" w:fill="auto"/>
          </w:rPr>
          <w:delText xml:space="preserve"> to the PIC before </w:delText>
        </w:r>
        <w:r w:rsidR="00146CAF" w:rsidDel="00ED28C0">
          <w:rPr>
            <w:rStyle w:val="DialogButton"/>
            <w:rFonts w:ascii="Calibri" w:hAnsi="Calibri"/>
            <w:b w:val="0"/>
            <w:spacing w:val="0"/>
            <w:bdr w:val="none" w:sz="0" w:space="0" w:color="auto"/>
            <w:shd w:val="clear" w:color="auto" w:fill="auto"/>
          </w:rPr>
          <w:delText xml:space="preserve">any further call requests can be </w:delText>
        </w:r>
        <w:r w:rsidR="00254CF5" w:rsidDel="00ED28C0">
          <w:rPr>
            <w:rStyle w:val="DialogButton"/>
            <w:rFonts w:ascii="Calibri" w:hAnsi="Calibri"/>
            <w:b w:val="0"/>
            <w:spacing w:val="0"/>
            <w:bdr w:val="none" w:sz="0" w:space="0" w:color="auto"/>
            <w:shd w:val="clear" w:color="auto" w:fill="auto"/>
          </w:rPr>
          <w:delText>transmitted.</w:delText>
        </w:r>
        <w:r w:rsidR="00146CAF" w:rsidDel="00ED28C0">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ED28C0">
          <w:rPr>
            <w:rStyle w:val="TypedInValue"/>
          </w:rPr>
          <w:delText>{"response":"callack"}</w:delText>
        </w:r>
        <w:r w:rsidR="00146CAF" w:rsidRPr="00146CAF"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ED28C0" w14:paraId="10921F95" w14:textId="53E6E842" w:rsidTr="001458B3">
        <w:trPr>
          <w:del w:id="3477" w:author="Martin Ruppert - M91221" w:date="2019-06-03T23:33:00Z"/>
        </w:trPr>
        <w:tc>
          <w:tcPr>
            <w:tcW w:w="9071" w:type="dxa"/>
            <w:shd w:val="clear" w:color="auto" w:fill="auto"/>
            <w:vAlign w:val="center"/>
          </w:tcPr>
          <w:p w14:paraId="10921F94" w14:textId="6BDB3757" w:rsidR="00254CF5" w:rsidRPr="001458B3" w:rsidDel="00ED28C0" w:rsidRDefault="005B3261" w:rsidP="001458B3">
            <w:pPr>
              <w:pStyle w:val="NumberedList"/>
              <w:numPr>
                <w:ilvl w:val="0"/>
                <w:numId w:val="0"/>
              </w:numPr>
              <w:rPr>
                <w:del w:id="3478" w:author="Martin Ruppert - M91221" w:date="2019-06-03T23:33:00Z"/>
              </w:rPr>
            </w:pPr>
            <w:del w:id="3479" w:author="Martin Ruppert - M91221" w:date="2019-06-03T23:33:00Z">
              <w:r w:rsidRPr="000A5197" w:rsidDel="00ED28C0">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25769D84" w:rsidR="00254CF5" w:rsidDel="00ED28C0" w:rsidRDefault="00254CF5" w:rsidP="00254CF5">
      <w:pPr>
        <w:pStyle w:val="NumberedList"/>
        <w:numPr>
          <w:ilvl w:val="0"/>
          <w:numId w:val="0"/>
        </w:numPr>
        <w:ind w:left="567"/>
        <w:rPr>
          <w:del w:id="3480" w:author="Martin Ruppert - M91221" w:date="2019-06-03T23:33:00Z"/>
        </w:rPr>
      </w:pPr>
      <w:del w:id="3481" w:author="Martin Ruppert - M91221" w:date="2019-06-03T23:33:00Z">
        <w:r w:rsidDel="00ED28C0">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8" w14:textId="3AB268BD" w:rsidTr="001458B3">
        <w:trPr>
          <w:del w:id="3482" w:author="Martin Ruppert - M91221" w:date="2019-06-03T23:33:00Z"/>
        </w:trPr>
        <w:tc>
          <w:tcPr>
            <w:tcW w:w="9638" w:type="dxa"/>
            <w:shd w:val="clear" w:color="auto" w:fill="auto"/>
            <w:vAlign w:val="center"/>
          </w:tcPr>
          <w:p w14:paraId="10921F97" w14:textId="3F805E67" w:rsidR="00254CF5" w:rsidRPr="001458B3" w:rsidDel="00ED28C0" w:rsidRDefault="005B3261" w:rsidP="001458B3">
            <w:pPr>
              <w:pStyle w:val="NumberedList"/>
              <w:numPr>
                <w:ilvl w:val="0"/>
                <w:numId w:val="0"/>
              </w:numPr>
              <w:rPr>
                <w:del w:id="3483" w:author="Martin Ruppert - M91221" w:date="2019-06-03T23:33:00Z"/>
              </w:rPr>
            </w:pPr>
            <w:del w:id="3484" w:author="Martin Ruppert - M91221" w:date="2019-06-03T23:33:00Z">
              <w:r w:rsidRPr="000A5197" w:rsidDel="00ED28C0">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4F5B808D" w:rsidR="00254CF5" w:rsidDel="00ED28C0" w:rsidRDefault="00254CF5" w:rsidP="00254CF5">
      <w:pPr>
        <w:pStyle w:val="NumberedList"/>
        <w:numPr>
          <w:ilvl w:val="0"/>
          <w:numId w:val="0"/>
        </w:numPr>
        <w:ind w:left="567"/>
        <w:rPr>
          <w:del w:id="3485" w:author="Martin Ruppert - M91221" w:date="2019-06-03T23:33:00Z"/>
        </w:rPr>
      </w:pPr>
      <w:del w:id="3486"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ED28C0" w14:paraId="10921F9B" w14:textId="6EC017B3" w:rsidTr="001458B3">
        <w:trPr>
          <w:del w:id="3487" w:author="Martin Ruppert - M91221" w:date="2019-06-03T23:33:00Z"/>
        </w:trPr>
        <w:tc>
          <w:tcPr>
            <w:tcW w:w="9071" w:type="dxa"/>
            <w:shd w:val="clear" w:color="auto" w:fill="auto"/>
            <w:vAlign w:val="center"/>
          </w:tcPr>
          <w:p w14:paraId="10921F9A" w14:textId="7DBA4A44" w:rsidR="006331FB" w:rsidRPr="001458B3" w:rsidDel="00ED28C0" w:rsidRDefault="00A31EE9" w:rsidP="001458B3">
            <w:pPr>
              <w:pStyle w:val="NumberedList"/>
              <w:numPr>
                <w:ilvl w:val="0"/>
                <w:numId w:val="0"/>
              </w:numPr>
              <w:rPr>
                <w:del w:id="3488" w:author="Martin Ruppert - M91221" w:date="2019-06-03T23:33:00Z"/>
              </w:rPr>
            </w:pPr>
            <w:del w:id="3489" w:author="Martin Ruppert - M91221" w:date="2019-06-03T23:33:00Z">
              <w:r w:rsidRPr="00A31EE9" w:rsidDel="00ED28C0">
                <w:rPr>
                  <w:noProof/>
                </w:rPr>
                <mc:AlternateContent>
                  <mc:Choice Requires="wps">
                    <w:drawing>
                      <wp:anchor distT="0" distB="0" distL="114300" distR="114300" simplePos="0" relativeHeight="2518092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3407D0" w:rsidRPr="009955CA" w:rsidRDefault="003407D0"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089" type="#_x0000_t202" style="position:absolute;margin-left:151.95pt;margin-top:213.6pt;width:173.5pt;height:18.1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jYAIAALw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" fillcolor="window" stroked="f" strokeweight=".5pt">
                        <v:textbox>
                          <w:txbxContent>
                            <w:p w14:paraId="1092248F" w14:textId="77777777" w:rsidR="003407D0" w:rsidRPr="009955CA" w:rsidRDefault="003407D0"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96992"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490330" id="Straight Arrow Connector 75" o:spid="_x0000_s1026" type="#_x0000_t32" style="position:absolute;margin-left:104.7pt;margin-top:223.5pt;width:44.8pt;height:0;flip:x;z-index:251796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551232"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88090" id="Rounded Rectangle 218" o:spid="_x0000_s1026" style="position:absolute;margin-left:4.7pt;margin-top:215.1pt;width:93.8pt;height:16.8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ED28C0">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4D4E05FA" w:rsidR="00254CF5" w:rsidDel="00ED28C0"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3490" w:author="Martin Ruppert - M91221" w:date="2019-06-03T23:33:00Z"/>
          <w:rFonts w:eastAsia="Times New Roman"/>
          <w:lang w:eastAsia="en-AU"/>
        </w:rPr>
      </w:pPr>
      <w:del w:id="3491" w:author="Martin Ruppert - M91221" w:date="2019-06-03T23:33:00Z">
        <w:r w:rsidDel="00ED28C0">
          <w:br w:type="page"/>
        </w:r>
      </w:del>
    </w:p>
    <w:p w14:paraId="10921F9D" w14:textId="362C36A9" w:rsidR="00146CAF" w:rsidRPr="00254CF5" w:rsidDel="00ED28C0" w:rsidRDefault="00146CAF" w:rsidP="00617C96">
      <w:pPr>
        <w:pStyle w:val="NumberedList"/>
        <w:rPr>
          <w:del w:id="3492" w:author="Martin Ruppert - M91221" w:date="2019-06-03T23:33:00Z"/>
          <w:rStyle w:val="TypedInValue"/>
          <w:rFonts w:ascii="Calibri" w:hAnsi="Calibri"/>
          <w:color w:val="auto"/>
          <w:u w:val="none"/>
        </w:rPr>
      </w:pPr>
      <w:del w:id="3493" w:author="Martin Ruppert - M91221" w:date="2019-06-03T23:33:00Z">
        <w:r w:rsidDel="00ED28C0">
          <w:delText xml:space="preserve">As the </w:delText>
        </w:r>
        <w:r w:rsidR="006331FB" w:rsidDel="00ED28C0">
          <w:delText>networkcoms application</w:delText>
        </w:r>
        <w:r w:rsidDel="00ED28C0">
          <w:delText xml:space="preserve"> will be waiting on a status request, send the following packet to avoid the TCP Socket being closed due to </w:delText>
        </w:r>
        <w:r w:rsidR="000D51C5" w:rsidDel="00ED28C0">
          <w:delText xml:space="preserve">a response </w:delText>
        </w:r>
        <w:r w:rsidDel="00ED28C0">
          <w:delText xml:space="preserve">timeout: </w:delText>
        </w:r>
        <w:r w:rsidRPr="006331FB" w:rsidDel="00ED28C0">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F" w14:textId="63C31F2B" w:rsidTr="001458B3">
        <w:trPr>
          <w:del w:id="3494" w:author="Martin Ruppert - M91221" w:date="2019-06-03T23:33:00Z"/>
        </w:trPr>
        <w:tc>
          <w:tcPr>
            <w:tcW w:w="9638" w:type="dxa"/>
            <w:shd w:val="clear" w:color="auto" w:fill="auto"/>
            <w:vAlign w:val="center"/>
          </w:tcPr>
          <w:p w14:paraId="10921F9E" w14:textId="7356CB53" w:rsidR="00254CF5" w:rsidRPr="001458B3" w:rsidDel="00ED28C0" w:rsidRDefault="005B3261" w:rsidP="001458B3">
            <w:pPr>
              <w:pStyle w:val="NumberedList"/>
              <w:numPr>
                <w:ilvl w:val="0"/>
                <w:numId w:val="0"/>
              </w:numPr>
              <w:rPr>
                <w:del w:id="3495" w:author="Martin Ruppert - M91221" w:date="2019-06-03T23:33:00Z"/>
                <w:rStyle w:val="TypedInValue"/>
                <w:rFonts w:ascii="Calibri" w:hAnsi="Calibri"/>
                <w:color w:val="auto"/>
                <w:u w:val="none"/>
              </w:rPr>
            </w:pPr>
            <w:del w:id="3496" w:author="Martin Ruppert - M91221" w:date="2019-06-03T23:33:00Z">
              <w:r w:rsidRPr="000A5197" w:rsidDel="00ED28C0">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27322D7E" w:rsidR="00E127AD" w:rsidDel="00ED28C0" w:rsidRDefault="00E127AD" w:rsidP="00E127AD">
      <w:pPr>
        <w:pStyle w:val="NumberedList"/>
        <w:numPr>
          <w:ilvl w:val="0"/>
          <w:numId w:val="0"/>
        </w:numPr>
        <w:ind w:left="567"/>
        <w:rPr>
          <w:del w:id="3497" w:author="Martin Ruppert - M91221" w:date="2019-06-03T23:33:00Z"/>
        </w:rPr>
      </w:pPr>
      <w:del w:id="3498"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ED28C0" w14:paraId="10921FA2" w14:textId="19645FE3" w:rsidTr="001458B3">
        <w:trPr>
          <w:del w:id="3499" w:author="Martin Ruppert - M91221" w:date="2019-06-03T23:33:00Z"/>
        </w:trPr>
        <w:tc>
          <w:tcPr>
            <w:tcW w:w="9071" w:type="dxa"/>
            <w:shd w:val="clear" w:color="auto" w:fill="auto"/>
            <w:vAlign w:val="center"/>
          </w:tcPr>
          <w:p w14:paraId="10921FA1" w14:textId="35CD207E" w:rsidR="007D1FC1" w:rsidRPr="001458B3" w:rsidDel="00ED28C0" w:rsidRDefault="005B3261" w:rsidP="001458B3">
            <w:pPr>
              <w:pStyle w:val="NumberedList"/>
              <w:numPr>
                <w:ilvl w:val="0"/>
                <w:numId w:val="0"/>
              </w:numPr>
              <w:rPr>
                <w:del w:id="3500" w:author="Martin Ruppert - M91221" w:date="2019-06-03T23:33:00Z"/>
              </w:rPr>
            </w:pPr>
            <w:del w:id="3501" w:author="Martin Ruppert - M91221" w:date="2019-06-03T23:33:00Z">
              <w:r w:rsidDel="00ED28C0">
                <w:rPr>
                  <w:noProof/>
                </w:rPr>
                <mc:AlternateContent>
                  <mc:Choice Requires="wps">
                    <w:drawing>
                      <wp:anchor distT="0" distB="0" distL="114300" distR="114300" simplePos="0" relativeHeight="251575808"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C15A3" id="Rounded Rectangle 258" o:spid="_x0000_s1026" style="position:absolute;margin-left:5.8pt;margin-top:232pt;width:145.6pt;height:16.8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ED28C0">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4D3F5362" w:rsidR="00D423D8" w:rsidDel="00ED28C0"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3502" w:author="Martin Ruppert - M91221" w:date="2019-06-03T23:33:00Z"/>
        </w:rPr>
      </w:pPr>
      <w:del w:id="3503" w:author="Martin Ruppert - M91221" w:date="2019-06-03T23:33:00Z">
        <w:r w:rsidDel="00ED28C0">
          <w:delText xml:space="preserve">Confirm the </w:delText>
        </w:r>
        <w:r w:rsidRPr="00617C96" w:rsidDel="00ED28C0">
          <w:delText xml:space="preserve">Up (LED1) call </w:delText>
        </w:r>
        <w:r w:rsidDel="00ED28C0">
          <w:delText>indicator is ON, and Down (LED2) call indicator is OFF.</w:delText>
        </w:r>
      </w:del>
    </w:p>
    <w:p w14:paraId="10921FA4" w14:textId="5CB904A3" w:rsidR="007D1FC1"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504" w:author="Martin Ruppert - M91221" w:date="2019-06-03T23:33:00Z"/>
          <w:rFonts w:eastAsia="Times New Roman"/>
          <w:lang w:eastAsia="en-AU"/>
        </w:rPr>
      </w:pPr>
      <w:del w:id="3505" w:author="Martin Ruppert - M91221" w:date="2019-06-03T23:33:00Z">
        <w:r w:rsidDel="00ED28C0">
          <w:br w:type="page"/>
        </w:r>
      </w:del>
    </w:p>
    <w:p w14:paraId="10921FA5" w14:textId="66463505" w:rsidR="00016ED9" w:rsidDel="00ED28C0" w:rsidRDefault="00146CAF" w:rsidP="00146CAF">
      <w:pPr>
        <w:pStyle w:val="NumberedList"/>
        <w:rPr>
          <w:del w:id="3506" w:author="Martin Ruppert - M91221" w:date="2019-06-03T23:33:00Z"/>
        </w:rPr>
      </w:pPr>
      <w:del w:id="3507" w:author="Martin Ruppert - M91221" w:date="2019-06-03T23:33:00Z">
        <w:r w:rsidDel="00ED28C0">
          <w:delText xml:space="preserve">Now press the down call button (SW2 on the </w:delText>
        </w:r>
        <w:r w:rsidR="00064A8E" w:rsidDel="00ED28C0">
          <w:delText>SAM E70 Xplained Ultra</w:delText>
        </w:r>
        <w:r w:rsidDel="00ED28C0">
          <w:delText>) and conf</w:delText>
        </w:r>
        <w:r w:rsidR="00D423D8" w:rsidDel="00ED28C0">
          <w:delText>irm you see the call request in</w:delText>
        </w:r>
        <w:r w:rsidR="00E127AD" w:rsidDel="00ED28C0">
          <w:delText xml:space="preserve"> the </w:delText>
        </w:r>
        <w:r w:rsidR="00E127AD" w:rsidRPr="00254CF5" w:rsidDel="00ED28C0">
          <w:rPr>
            <w:rStyle w:val="WindowOrDialogName"/>
          </w:rPr>
          <w:delText>TCP://You:3096</w:delText>
        </w:r>
        <w:r w:rsidR="00E127AD" w:rsidDel="00ED28C0">
          <w:delText xml:space="preserve"> window</w:delText>
        </w:r>
        <w:r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ED28C0" w14:paraId="10921FA7" w14:textId="2589EEE8" w:rsidTr="001458B3">
        <w:trPr>
          <w:del w:id="3508" w:author="Martin Ruppert - M91221" w:date="2019-06-03T23:33:00Z"/>
        </w:trPr>
        <w:tc>
          <w:tcPr>
            <w:tcW w:w="9638" w:type="dxa"/>
            <w:shd w:val="clear" w:color="auto" w:fill="auto"/>
            <w:vAlign w:val="center"/>
          </w:tcPr>
          <w:p w14:paraId="10921FA6" w14:textId="76AEA8AD" w:rsidR="00016ED9" w:rsidRPr="001458B3" w:rsidDel="00ED28C0" w:rsidRDefault="005B3261" w:rsidP="001458B3">
            <w:pPr>
              <w:pStyle w:val="NumberedList"/>
              <w:numPr>
                <w:ilvl w:val="0"/>
                <w:numId w:val="0"/>
              </w:numPr>
              <w:rPr>
                <w:del w:id="3509" w:author="Martin Ruppert - M91221" w:date="2019-06-03T23:33:00Z"/>
              </w:rPr>
            </w:pPr>
            <w:del w:id="3510" w:author="Martin Ruppert - M91221" w:date="2019-06-03T23:33:00Z">
              <w:r w:rsidDel="00ED28C0">
                <w:rPr>
                  <w:noProof/>
                </w:rPr>
                <mc:AlternateContent>
                  <mc:Choice Requires="wps">
                    <w:drawing>
                      <wp:anchor distT="0" distB="0" distL="114300" distR="114300" simplePos="0" relativeHeight="251563520"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E2993" id="Rounded Rectangle 256" o:spid="_x0000_s1026" style="position:absolute;margin-left:5.5pt;margin-top:248.1pt;width:110.6pt;height:16.8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0912256"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6AEC6" id="Rectangle 58" o:spid="_x0000_s1026" style="position:absolute;margin-left:234.55pt;margin-top:133.8pt;width:11.45pt;height:12pt;z-index:2509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sidDel="00ED28C0">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1FC1A6F4" w:rsidR="00146CAF" w:rsidDel="00ED28C0" w:rsidRDefault="00146CAF" w:rsidP="00016ED9">
      <w:pPr>
        <w:pStyle w:val="NumberedList"/>
        <w:numPr>
          <w:ilvl w:val="0"/>
          <w:numId w:val="0"/>
        </w:numPr>
        <w:ind w:left="567"/>
        <w:rPr>
          <w:del w:id="3511" w:author="Martin Ruppert - M91221" w:date="2019-06-03T23:33:00Z"/>
        </w:rPr>
      </w:pPr>
      <w:del w:id="3512" w:author="Martin Ruppert - M91221" w:date="2019-06-03T23:33:00Z">
        <w:r w:rsidDel="00ED28C0">
          <w:delText xml:space="preserve">The console will indicate that Call Button 1 was </w:delText>
        </w:r>
        <w:r w:rsidR="000D51C5" w:rsidDel="00ED28C0">
          <w:delText>pressed</w:delText>
        </w:r>
        <w:r w:rsidDel="00ED28C0">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AA" w14:textId="0FA080CD" w:rsidTr="001458B3">
        <w:trPr>
          <w:del w:id="3513" w:author="Martin Ruppert - M91221" w:date="2019-06-03T23:33:00Z"/>
        </w:trPr>
        <w:tc>
          <w:tcPr>
            <w:tcW w:w="9638" w:type="dxa"/>
            <w:shd w:val="clear" w:color="auto" w:fill="auto"/>
            <w:vAlign w:val="center"/>
          </w:tcPr>
          <w:p w14:paraId="10921FA9" w14:textId="3FE3577F" w:rsidR="000D51C5" w:rsidRPr="001458B3" w:rsidDel="00ED28C0" w:rsidRDefault="005B3261" w:rsidP="001458B3">
            <w:pPr>
              <w:pStyle w:val="NumberedList"/>
              <w:numPr>
                <w:ilvl w:val="0"/>
                <w:numId w:val="0"/>
              </w:numPr>
              <w:rPr>
                <w:del w:id="3514" w:author="Martin Ruppert - M91221" w:date="2019-06-03T23:33:00Z"/>
              </w:rPr>
            </w:pPr>
            <w:del w:id="3515" w:author="Martin Ruppert - M91221" w:date="2019-06-03T23:33:00Z">
              <w:r w:rsidRPr="000A5197" w:rsidDel="00ED28C0">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52EDD49E" w:rsidR="005A16E2" w:rsidDel="00ED28C0" w:rsidRDefault="00CC4888" w:rsidP="00E127AD">
      <w:pPr>
        <w:ind w:left="567"/>
        <w:rPr>
          <w:del w:id="3516" w:author="Martin Ruppert - M91221" w:date="2019-06-03T23:33:00Z"/>
        </w:rPr>
      </w:pPr>
      <w:del w:id="3517" w:author="Martin Ruppert - M91221" w:date="2019-06-03T23:33:00Z">
        <w:r w:rsidDel="00ED28C0">
          <w:delText>The testing with Packet sender is now compete, and you can close the</w:delText>
        </w:r>
        <w:r w:rsidR="00DB6160" w:rsidDel="00ED28C0">
          <w:delText xml:space="preserve"> Packet Sender</w:delText>
        </w:r>
        <w:r w:rsidDel="00ED28C0">
          <w:delText xml:space="preserve"> application.</w:delText>
        </w:r>
      </w:del>
    </w:p>
    <w:p w14:paraId="10921FAC" w14:textId="090294AF" w:rsidR="00CC4888" w:rsidDel="00ED28C0" w:rsidRDefault="00CC4888" w:rsidP="005A16E2">
      <w:pPr>
        <w:rPr>
          <w:del w:id="3518" w:author="Martin Ruppert - M91221" w:date="2019-06-03T23:33:00Z"/>
        </w:rPr>
      </w:pPr>
    </w:p>
    <w:p w14:paraId="10921FAD" w14:textId="23CB06FE" w:rsidR="007D1FC1" w:rsidRPr="001458B3"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519" w:author="Martin Ruppert - M91221" w:date="2019-06-03T23:33:00Z"/>
          <w:rFonts w:ascii="Arial" w:eastAsia="Times New Roman" w:hAnsi="Arial"/>
          <w:b/>
          <w:color w:val="2E74B5"/>
          <w:sz w:val="28"/>
          <w:szCs w:val="26"/>
        </w:rPr>
      </w:pPr>
      <w:del w:id="3520" w:author="Martin Ruppert - M91221" w:date="2019-06-03T23:33:00Z">
        <w:r w:rsidDel="00ED28C0">
          <w:br w:type="page"/>
        </w:r>
      </w:del>
    </w:p>
    <w:p w14:paraId="10921FAE" w14:textId="7A0729CB" w:rsidR="005A16E2" w:rsidDel="00ED28C0" w:rsidRDefault="005A16E2" w:rsidP="005A16E2">
      <w:pPr>
        <w:pStyle w:val="Heading2"/>
        <w:rPr>
          <w:del w:id="3521" w:author="Martin Ruppert - M91221" w:date="2019-06-03T23:33:00Z"/>
        </w:rPr>
      </w:pPr>
      <w:bookmarkStart w:id="3522" w:name="_Toc488278798"/>
      <w:del w:id="3523" w:author="Martin Ruppert - M91221" w:date="2019-06-03T23:33:00Z">
        <w:r w:rsidDel="00ED28C0">
          <w:delText>ECS Testing</w:delText>
        </w:r>
        <w:bookmarkEnd w:id="3522"/>
      </w:del>
    </w:p>
    <w:p w14:paraId="10921FAF" w14:textId="2B352D7D" w:rsidR="00314841" w:rsidDel="00ED28C0" w:rsidRDefault="005A16E2" w:rsidP="00314841">
      <w:pPr>
        <w:pStyle w:val="NumberedList"/>
        <w:numPr>
          <w:ilvl w:val="0"/>
          <w:numId w:val="0"/>
        </w:numPr>
        <w:ind w:left="1134" w:hanging="567"/>
        <w:rPr>
          <w:del w:id="3524" w:author="Martin Ruppert - M91221" w:date="2019-06-03T23:33:00Z"/>
        </w:rPr>
      </w:pPr>
      <w:del w:id="3525" w:author="Martin Ruppert - M91221" w:date="2019-06-03T23:33:00Z">
        <w:r w:rsidDel="00ED28C0">
          <w:delText xml:space="preserve">You are now ready to interface the </w:delText>
        </w:r>
        <w:r w:rsidR="00064A8E" w:rsidDel="00ED28C0">
          <w:delText>SAM E70 Xplained Ultra</w:delText>
        </w:r>
        <w:r w:rsidDel="00ED28C0">
          <w:delText xml:space="preserve"> to the ECS Server. </w:delText>
        </w:r>
        <w:r w:rsidR="0023399A" w:rsidDel="00ED28C0">
          <w:delText>The cable connections required</w:delText>
        </w:r>
        <w:r w:rsidR="00314841" w:rsidDel="00ED28C0">
          <w:delText xml:space="preserve"> for this part</w:delText>
        </w:r>
      </w:del>
    </w:p>
    <w:p w14:paraId="10921FB0" w14:textId="398B7CC2" w:rsidR="00314841" w:rsidDel="00ED28C0" w:rsidRDefault="00314841" w:rsidP="00314841">
      <w:pPr>
        <w:pStyle w:val="NumberedList"/>
        <w:numPr>
          <w:ilvl w:val="0"/>
          <w:numId w:val="0"/>
        </w:numPr>
        <w:ind w:left="1134" w:hanging="567"/>
        <w:rPr>
          <w:del w:id="3526" w:author="Martin Ruppert - M91221" w:date="2019-06-03T23:33:00Z"/>
        </w:rPr>
      </w:pPr>
      <w:del w:id="3527" w:author="Martin Ruppert - M91221" w:date="2019-06-03T23:33:00Z">
        <w:r w:rsidDel="00ED28C0">
          <w:delText xml:space="preserve">of the </w:delText>
        </w:r>
        <w:r w:rsidR="0023399A" w:rsidDel="00ED28C0">
          <w:delText>lab are depicted in the diagram shown below.</w:delText>
        </w:r>
        <w:r w:rsidDel="00ED28C0">
          <w:delText xml:space="preserve"> </w:delText>
        </w:r>
      </w:del>
    </w:p>
    <w:tbl>
      <w:tblPr>
        <w:tblStyle w:val="GraphicBox"/>
        <w:tblW w:w="0" w:type="auto"/>
        <w:tblLook w:val="04A0" w:firstRow="1" w:lastRow="0" w:firstColumn="1" w:lastColumn="0" w:noHBand="0" w:noVBand="1"/>
      </w:tblPr>
      <w:tblGrid>
        <w:gridCol w:w="855"/>
        <w:gridCol w:w="9120"/>
      </w:tblGrid>
      <w:tr w:rsidR="00EE591A" w:rsidDel="00ED28C0" w14:paraId="10921FB2" w14:textId="211CD1A3" w:rsidTr="006C0978">
        <w:trPr>
          <w:del w:id="3528" w:author="Martin Ruppert - M91221" w:date="2019-06-03T23:33:00Z"/>
        </w:trPr>
        <w:tc>
          <w:tcPr>
            <w:tcW w:w="9975" w:type="dxa"/>
            <w:gridSpan w:val="2"/>
          </w:tcPr>
          <w:p w14:paraId="10921FB1" w14:textId="413ECBCA" w:rsidR="00EE591A" w:rsidDel="00ED28C0" w:rsidRDefault="0023399A" w:rsidP="00EE591A">
            <w:pPr>
              <w:pStyle w:val="NumberedList"/>
              <w:numPr>
                <w:ilvl w:val="0"/>
                <w:numId w:val="0"/>
              </w:numPr>
              <w:jc w:val="left"/>
              <w:rPr>
                <w:del w:id="3529" w:author="Martin Ruppert - M91221" w:date="2019-06-03T23:33:00Z"/>
              </w:rPr>
            </w:pPr>
            <w:del w:id="3530" w:author="Martin Ruppert - M91221" w:date="2019-06-03T23:33:00Z">
              <w:r w:rsidDel="00ED28C0">
                <w:rPr>
                  <w:noProof/>
                </w:rPr>
                <mc:AlternateContent>
                  <mc:Choice Requires="wpc">
                    <w:drawing>
                      <wp:anchor distT="0" distB="0" distL="114300" distR="114300" simplePos="0" relativeHeight="252346880"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090" editas="canvas" style="position:absolute;margin-left:121.95pt;margin-top:55.9pt;width:48.55pt;height:43.45pt;z-index:25234688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">
                        <v:shape id="_x0000_s1091" type="#_x0000_t75" style="position:absolute;width:6165;height:5518;visibility:visible;mso-wrap-style:square">
                          <v:fill o:detectmouseclick="t"/>
                          <v:path o:connecttype="none"/>
                        </v:shape>
                        <v:oval id="Oval 135" o:spid="_x0000_s109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09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59168"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3407D0" w:rsidRPr="0023399A" w:rsidRDefault="003407D0"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094" editas="canvas" style="position:absolute;margin-left:285.45pt;margin-top:5.2pt;width:48.55pt;height:43.45pt;z-index:25235916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WRTgMAABM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">
                        <v:shape id="_x0000_s1095" type="#_x0000_t75" style="position:absolute;width:6165;height:5518;visibility:visible;mso-wrap-style:square">
                          <v:fill o:detectmouseclick="t"/>
                          <v:path o:connecttype="none"/>
                        </v:shape>
                        <v:oval id="Oval 163" o:spid="_x0000_s109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09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3407D0" w:rsidRPr="0023399A" w:rsidRDefault="003407D0"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371456"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098" editas="canvas" style="position:absolute;margin-left:190.05pt;margin-top:6.1pt;width:48.55pt;height:43.45pt;z-index:25237145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">
                        <v:shape id="_x0000_s1099" type="#_x0000_t75" style="position:absolute;width:6165;height:5518;visibility:visible;mso-wrap-style:square">
                          <v:fill o:detectmouseclick="t"/>
                          <v:path o:connecttype="none"/>
                        </v:shape>
                        <v:oval id="Oval 167" o:spid="_x0000_s110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10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3407D0" w:rsidRPr="0023399A" w:rsidRDefault="003407D0"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ED28C0">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0">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ED28C0" w14:paraId="10921FB7" w14:textId="5D9F540C" w:rsidTr="006C0978">
        <w:trPr>
          <w:del w:id="3531" w:author="Martin Ruppert - M91221" w:date="2019-06-03T23:33:00Z"/>
        </w:trPr>
        <w:tc>
          <w:tcPr>
            <w:tcW w:w="855" w:type="dxa"/>
          </w:tcPr>
          <w:p w14:paraId="10921FB3" w14:textId="047F5BA3" w:rsidR="00EE591A" w:rsidDel="00ED28C0" w:rsidRDefault="006C0978" w:rsidP="0023399A">
            <w:pPr>
              <w:pStyle w:val="NoSpacing"/>
              <w:jc w:val="left"/>
              <w:rPr>
                <w:del w:id="3532" w:author="Martin Ruppert - M91221" w:date="2019-06-03T23:33:00Z"/>
              </w:rPr>
            </w:pPr>
            <w:del w:id="3533" w:author="Martin Ruppert - M91221" w:date="2019-06-03T23:33:00Z">
              <w:r w:rsidDel="00ED28C0">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3407D0" w:rsidRPr="0023399A" w:rsidRDefault="003407D0"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0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">
                        <v:shape id="_x0000_s1103" type="#_x0000_t75" style="position:absolute;width:466725;height:466725;visibility:visible;mso-wrap-style:square">
                          <v:fill o:detectmouseclick="t"/>
                          <v:path o:connecttype="none"/>
                        </v:shape>
                        <v:oval id="Oval 170" o:spid="_x0000_s110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10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3407D0" w:rsidRPr="0023399A" w:rsidRDefault="003407D0"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6CA2D5B4" w:rsidR="00EE591A" w:rsidRPr="0023399A" w:rsidDel="00ED28C0" w:rsidRDefault="00EE591A" w:rsidP="0023399A">
            <w:pPr>
              <w:pStyle w:val="NoSpacing"/>
              <w:jc w:val="left"/>
              <w:rPr>
                <w:del w:id="3534" w:author="Martin Ruppert - M91221" w:date="2019-06-03T23:33:00Z"/>
                <w:b/>
              </w:rPr>
            </w:pPr>
            <w:del w:id="3535" w:author="Martin Ruppert - M91221" w:date="2019-06-03T23:33:00Z">
              <w:r w:rsidRPr="0023399A" w:rsidDel="00ED28C0">
                <w:rPr>
                  <w:b/>
                </w:rPr>
                <w:delText>Network Connection</w:delText>
              </w:r>
            </w:del>
          </w:p>
          <w:p w14:paraId="10921FB5" w14:textId="25066152" w:rsidR="00EE591A" w:rsidDel="00ED28C0" w:rsidRDefault="00EE591A" w:rsidP="0023399A">
            <w:pPr>
              <w:pStyle w:val="NoSpacing"/>
              <w:jc w:val="left"/>
              <w:rPr>
                <w:del w:id="3536" w:author="Martin Ruppert - M91221" w:date="2019-06-03T23:33:00Z"/>
              </w:rPr>
            </w:pPr>
            <w:del w:id="3537" w:author="Martin Ruppert - M91221" w:date="2019-06-03T23:33:00Z">
              <w:r w:rsidDel="00ED28C0">
                <w:delText>Cable: CAT5 Ethernet Cable from Classroom Network</w:delText>
              </w:r>
            </w:del>
          </w:p>
          <w:p w14:paraId="10921FB6" w14:textId="4F5DD41E" w:rsidR="00EE591A" w:rsidDel="00ED28C0" w:rsidRDefault="00EE591A" w:rsidP="0023399A">
            <w:pPr>
              <w:pStyle w:val="NoSpacing"/>
              <w:jc w:val="left"/>
              <w:rPr>
                <w:del w:id="3538" w:author="Martin Ruppert - M91221" w:date="2019-06-03T23:33:00Z"/>
              </w:rPr>
            </w:pPr>
            <w:del w:id="3539" w:author="Martin Ruppert - M91221" w:date="2019-06-03T23:33:00Z">
              <w:r w:rsidDel="00ED28C0">
                <w:delText>Connection: RJ45 Jack on PCB Top</w:delText>
              </w:r>
            </w:del>
          </w:p>
        </w:tc>
      </w:tr>
      <w:tr w:rsidR="00EE591A" w:rsidDel="00ED28C0" w14:paraId="10921FBC" w14:textId="3F1BEE1D" w:rsidTr="006C0978">
        <w:trPr>
          <w:del w:id="3540" w:author="Martin Ruppert - M91221" w:date="2019-06-03T23:33:00Z"/>
        </w:trPr>
        <w:tc>
          <w:tcPr>
            <w:tcW w:w="855" w:type="dxa"/>
          </w:tcPr>
          <w:p w14:paraId="10921FB8" w14:textId="68B9E8AA" w:rsidR="00EE591A" w:rsidDel="00ED28C0" w:rsidRDefault="006C0978" w:rsidP="0023399A">
            <w:pPr>
              <w:pStyle w:val="NoSpacing"/>
              <w:jc w:val="left"/>
              <w:rPr>
                <w:del w:id="3541" w:author="Martin Ruppert - M91221" w:date="2019-06-03T23:33:00Z"/>
              </w:rPr>
            </w:pPr>
            <w:del w:id="3542" w:author="Martin Ruppert - M91221" w:date="2019-06-03T23:33:00Z">
              <w:r w:rsidDel="00ED28C0">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3407D0" w:rsidRPr="0023399A" w:rsidRDefault="003407D0"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0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B+kbnzRwMAAOsJAAAOAAAAAAAAAAAAAAAAAC4CAABkcnMvZTJvRG9jLnht&#10;bFBLAQItABQABgAIAAAAIQBw91cv1gAAAAMBAAAPAAAAAAAAAAAAAAAAAKEFAABkcnMvZG93bnJl&#10;di54bWxQSwUGAAAAAAQABADzAAAApAYAAAAA&#10;">
                        <v:shape id="_x0000_s1107" type="#_x0000_t75" style="position:absolute;width:480060;height:480060;visibility:visible;mso-wrap-style:square">
                          <v:fill o:detectmouseclick="t"/>
                          <v:path o:connecttype="none"/>
                        </v:shape>
                        <v:oval id="Oval 173" o:spid="_x0000_s110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10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3407D0" w:rsidRPr="0023399A" w:rsidRDefault="003407D0"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B30C7CA" w:rsidR="00EE591A" w:rsidRPr="0023399A" w:rsidDel="00ED28C0" w:rsidRDefault="00EE591A" w:rsidP="0023399A">
            <w:pPr>
              <w:pStyle w:val="NoSpacing"/>
              <w:jc w:val="left"/>
              <w:rPr>
                <w:del w:id="3543" w:author="Martin Ruppert - M91221" w:date="2019-06-03T23:33:00Z"/>
                <w:b/>
              </w:rPr>
            </w:pPr>
            <w:del w:id="3544" w:author="Martin Ruppert - M91221" w:date="2019-06-03T23:33:00Z">
              <w:r w:rsidRPr="0023399A" w:rsidDel="00ED28C0">
                <w:rPr>
                  <w:b/>
                </w:rPr>
                <w:delText xml:space="preserve">Programming Connection </w:delText>
              </w:r>
            </w:del>
          </w:p>
          <w:p w14:paraId="10921FBA" w14:textId="535D77BA" w:rsidR="00EE591A" w:rsidDel="00ED28C0" w:rsidRDefault="00EE591A" w:rsidP="0023399A">
            <w:pPr>
              <w:pStyle w:val="NoSpacing"/>
              <w:jc w:val="left"/>
              <w:rPr>
                <w:del w:id="3545" w:author="Martin Ruppert - M91221" w:date="2019-06-03T23:33:00Z"/>
              </w:rPr>
            </w:pPr>
            <w:del w:id="3546" w:author="Martin Ruppert - M91221" w:date="2019-06-03T23:33:00Z">
              <w:r w:rsidDel="00ED28C0">
                <w:delText>Cable: USB Male A to Male B Mini Cable supplied with Starter Kit</w:delText>
              </w:r>
            </w:del>
          </w:p>
          <w:p w14:paraId="10921FBB" w14:textId="50E011E9" w:rsidR="00EE591A" w:rsidDel="00ED28C0" w:rsidRDefault="00EE591A" w:rsidP="0023399A">
            <w:pPr>
              <w:pStyle w:val="NoSpacing"/>
              <w:jc w:val="left"/>
              <w:rPr>
                <w:del w:id="3547" w:author="Martin Ruppert - M91221" w:date="2019-06-03T23:33:00Z"/>
              </w:rPr>
            </w:pPr>
            <w:del w:id="3548" w:author="Martin Ruppert - M91221" w:date="2019-06-03T23:33:00Z">
              <w:r w:rsidDel="00ED28C0">
                <w:delText>Connection: USB Debug Port on PCB Top to Laptop USB Port</w:delText>
              </w:r>
            </w:del>
          </w:p>
        </w:tc>
      </w:tr>
      <w:tr w:rsidR="00EE591A" w:rsidDel="00ED28C0" w14:paraId="10921FC1" w14:textId="4F83F743" w:rsidTr="006C0978">
        <w:trPr>
          <w:del w:id="3549" w:author="Martin Ruppert - M91221" w:date="2019-06-03T23:33:00Z"/>
        </w:trPr>
        <w:tc>
          <w:tcPr>
            <w:tcW w:w="855" w:type="dxa"/>
          </w:tcPr>
          <w:p w14:paraId="10921FBD" w14:textId="0EFEDB0B" w:rsidR="00EE591A" w:rsidDel="00ED28C0" w:rsidRDefault="006C0978" w:rsidP="0023399A">
            <w:pPr>
              <w:pStyle w:val="NoSpacing"/>
              <w:jc w:val="left"/>
              <w:rPr>
                <w:del w:id="3550" w:author="Martin Ruppert - M91221" w:date="2019-06-03T23:33:00Z"/>
              </w:rPr>
            </w:pPr>
            <w:del w:id="3551" w:author="Martin Ruppert - M91221" w:date="2019-06-03T23:33:00Z">
              <w:r w:rsidDel="00ED28C0">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3407D0" w:rsidRPr="0023399A" w:rsidRDefault="003407D0"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1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C+Q2cSRgMAAOsJAAAOAAAAAAAAAAAAAAAAAC4CAABkcnMvZTJvRG9jLnht&#10;bFBLAQItABQABgAIAAAAIQDp/0gP1wAAAAMBAAAPAAAAAAAAAAAAAAAAAKAFAABkcnMvZG93bnJl&#10;di54bWxQSwUGAAAAAAQABADzAAAApAYAAAAA&#10;">
                        <v:shape id="_x0000_s1111" type="#_x0000_t75" style="position:absolute;width:466090;height:469900;visibility:visible;mso-wrap-style:square">
                          <v:fill o:detectmouseclick="t"/>
                          <v:path o:connecttype="none"/>
                        </v:shape>
                        <v:oval id="Oval 176" o:spid="_x0000_s111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11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3407D0" w:rsidRPr="0023399A" w:rsidRDefault="003407D0"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61D5ECD4" w:rsidR="00EE591A" w:rsidRPr="0023399A" w:rsidDel="00ED28C0" w:rsidRDefault="00EE591A" w:rsidP="0023399A">
            <w:pPr>
              <w:pStyle w:val="NoSpacing"/>
              <w:jc w:val="left"/>
              <w:rPr>
                <w:del w:id="3552" w:author="Martin Ruppert - M91221" w:date="2019-06-03T23:33:00Z"/>
                <w:b/>
              </w:rPr>
            </w:pPr>
            <w:del w:id="3553" w:author="Martin Ruppert - M91221" w:date="2019-06-03T23:33:00Z">
              <w:r w:rsidRPr="0023399A" w:rsidDel="00ED28C0">
                <w:rPr>
                  <w:b/>
                </w:rPr>
                <w:delText xml:space="preserve">Console Connection </w:delText>
              </w:r>
            </w:del>
          </w:p>
          <w:p w14:paraId="10921FBF" w14:textId="6F9EA2FE" w:rsidR="00EE591A" w:rsidDel="00ED28C0" w:rsidRDefault="00EE591A" w:rsidP="0023399A">
            <w:pPr>
              <w:pStyle w:val="NoSpacing"/>
              <w:jc w:val="left"/>
              <w:rPr>
                <w:del w:id="3554" w:author="Martin Ruppert - M91221" w:date="2019-06-03T23:33:00Z"/>
              </w:rPr>
            </w:pPr>
            <w:del w:id="3555" w:author="Martin Ruppert - M91221" w:date="2019-06-03T23:33:00Z">
              <w:r w:rsidDel="00ED28C0">
                <w:delText xml:space="preserve">Cable: USB Male A to Male B Micro Cable supplied with Starter Kit </w:delText>
              </w:r>
            </w:del>
          </w:p>
          <w:p w14:paraId="10921FC0" w14:textId="2F4A469E" w:rsidR="00EE591A" w:rsidDel="00ED28C0" w:rsidRDefault="00EE591A" w:rsidP="0023399A">
            <w:pPr>
              <w:pStyle w:val="NoSpacing"/>
              <w:jc w:val="left"/>
              <w:rPr>
                <w:del w:id="3556" w:author="Martin Ruppert - M91221" w:date="2019-06-03T23:33:00Z"/>
              </w:rPr>
            </w:pPr>
            <w:del w:id="3557" w:author="Martin Ruppert - M91221" w:date="2019-06-03T23:33:00Z">
              <w:r w:rsidDel="00ED28C0">
                <w:delText>Connection: USB Micro Connector on PCB Bottom to Laptop USB Port</w:delText>
              </w:r>
            </w:del>
          </w:p>
        </w:tc>
      </w:tr>
    </w:tbl>
    <w:p w14:paraId="10921FC2" w14:textId="14B1935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558" w:author="Martin Ruppert - M91221" w:date="2019-06-03T23:33:00Z"/>
          <w:rFonts w:eastAsia="Times New Roman"/>
          <w:lang w:eastAsia="en-AU"/>
        </w:rPr>
      </w:pPr>
    </w:p>
    <w:p w14:paraId="10921FC3" w14:textId="53D1C789" w:rsidR="00314841" w:rsidDel="00ED28C0" w:rsidRDefault="00314841" w:rsidP="00314841">
      <w:pPr>
        <w:pStyle w:val="NumberedList"/>
        <w:rPr>
          <w:del w:id="3559" w:author="Martin Ruppert - M91221" w:date="2019-06-03T23:33:00Z"/>
        </w:rPr>
      </w:pPr>
      <w:del w:id="3560" w:author="Martin Ruppert - M91221" w:date="2019-06-03T23:33:00Z">
        <w:r w:rsidDel="00ED28C0">
          <w:delText>Connect the CAT5 Ethernet Cable from the Classroom Ethernet Network to the RJ45 Jack on your Starter Kit.</w:delText>
        </w:r>
      </w:del>
    </w:p>
    <w:p w14:paraId="10921FC4" w14:textId="151F394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561" w:author="Martin Ruppert - M91221" w:date="2019-06-03T23:33:00Z"/>
          <w:rFonts w:eastAsia="Times New Roman"/>
          <w:lang w:eastAsia="en-AU"/>
        </w:rPr>
      </w:pPr>
      <w:del w:id="3562" w:author="Martin Ruppert - M91221" w:date="2019-06-03T23:33:00Z">
        <w:r w:rsidDel="00ED28C0">
          <w:br w:type="page"/>
        </w:r>
      </w:del>
    </w:p>
    <w:p w14:paraId="10921FC5" w14:textId="781D1F33" w:rsidR="005A16E2" w:rsidDel="00ED28C0" w:rsidRDefault="005A16E2" w:rsidP="005A16E2">
      <w:pPr>
        <w:pStyle w:val="NumberedList"/>
        <w:rPr>
          <w:del w:id="3563" w:author="Martin Ruppert - M91221" w:date="2019-06-03T23:33:00Z"/>
        </w:rPr>
      </w:pPr>
      <w:del w:id="3564" w:author="Martin Ruppert - M91221" w:date="2019-06-03T23:33:00Z">
        <w:r w:rsidDel="00ED28C0">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7" w14:textId="1D55B75E" w:rsidTr="001458B3">
        <w:trPr>
          <w:del w:id="3565" w:author="Martin Ruppert - M91221" w:date="2019-06-03T23:33:00Z"/>
        </w:trPr>
        <w:tc>
          <w:tcPr>
            <w:tcW w:w="9026" w:type="dxa"/>
            <w:shd w:val="clear" w:color="auto" w:fill="auto"/>
            <w:vAlign w:val="center"/>
          </w:tcPr>
          <w:p w14:paraId="10921FC6" w14:textId="6CEB6384" w:rsidR="005A16E2" w:rsidRPr="001458B3" w:rsidDel="00ED28C0" w:rsidRDefault="005B3261" w:rsidP="00D74E8E">
            <w:pPr>
              <w:rPr>
                <w:del w:id="3566" w:author="Martin Ruppert - M91221" w:date="2019-06-03T23:33:00Z"/>
              </w:rPr>
            </w:pPr>
            <w:del w:id="3567" w:author="Martin Ruppert - M91221" w:date="2019-06-03T23:33:00Z">
              <w:r w:rsidRPr="000A5197" w:rsidDel="00ED28C0">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7C6840B9" w:rsidR="009955CA" w:rsidDel="00ED28C0" w:rsidRDefault="009955CA" w:rsidP="005A16E2">
      <w:pPr>
        <w:rPr>
          <w:del w:id="3568" w:author="Martin Ruppert - M91221" w:date="2019-06-03T23:33:00Z"/>
        </w:rPr>
      </w:pPr>
    </w:p>
    <w:p w14:paraId="10921FC9" w14:textId="6B6F0C55"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569" w:author="Martin Ruppert - M91221" w:date="2019-06-03T23:33:00Z"/>
        </w:rPr>
      </w:pPr>
      <w:del w:id="3570" w:author="Martin Ruppert - M91221" w:date="2019-06-03T23:33:00Z">
        <w:r w:rsidDel="00ED28C0">
          <w:br w:type="page"/>
        </w:r>
      </w:del>
    </w:p>
    <w:p w14:paraId="10921FCA" w14:textId="71B16E9B" w:rsidR="005A16E2" w:rsidDel="00ED28C0" w:rsidRDefault="005A16E2" w:rsidP="00D74E8E">
      <w:pPr>
        <w:pStyle w:val="NumberedList"/>
        <w:rPr>
          <w:del w:id="3571" w:author="Martin Ruppert - M91221" w:date="2019-06-03T23:33:00Z"/>
        </w:rPr>
      </w:pPr>
      <w:del w:id="3572" w:author="Martin Ruppert - M91221" w:date="2019-06-03T23:33:00Z">
        <w:r w:rsidDel="00ED28C0">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ED28C0">
          <w:delText>LCS</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C" w14:textId="0EC3174F" w:rsidTr="001458B3">
        <w:trPr>
          <w:del w:id="3573" w:author="Martin Ruppert - M91221" w:date="2019-06-03T23:33:00Z"/>
        </w:trPr>
        <w:tc>
          <w:tcPr>
            <w:tcW w:w="9026" w:type="dxa"/>
            <w:shd w:val="clear" w:color="auto" w:fill="auto"/>
            <w:vAlign w:val="center"/>
          </w:tcPr>
          <w:p w14:paraId="10921FCB" w14:textId="6742F522" w:rsidR="005A16E2" w:rsidRPr="001458B3" w:rsidDel="00ED28C0" w:rsidRDefault="00097D77" w:rsidP="00521352">
            <w:pPr>
              <w:rPr>
                <w:del w:id="3574" w:author="Martin Ruppert - M91221" w:date="2019-06-03T23:33:00Z"/>
              </w:rPr>
            </w:pPr>
            <w:del w:id="3575" w:author="Martin Ruppert - M91221" w:date="2019-06-03T23:33:00Z">
              <w:r w:rsidDel="00ED28C0">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88">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6D61F223" w:rsidR="009955CA" w:rsidDel="00ED28C0" w:rsidRDefault="009955CA" w:rsidP="009955CA">
      <w:pPr>
        <w:pStyle w:val="NumberedList"/>
        <w:numPr>
          <w:ilvl w:val="0"/>
          <w:numId w:val="0"/>
        </w:numPr>
        <w:ind w:left="567"/>
        <w:rPr>
          <w:del w:id="3576" w:author="Martin Ruppert - M91221" w:date="2019-06-03T23:33:00Z"/>
        </w:rPr>
      </w:pPr>
    </w:p>
    <w:p w14:paraId="10921FCE" w14:textId="610C455D"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577" w:author="Martin Ruppert - M91221" w:date="2019-06-03T23:33:00Z"/>
          <w:rFonts w:eastAsia="Times New Roman"/>
          <w:lang w:eastAsia="en-AU"/>
        </w:rPr>
      </w:pPr>
      <w:del w:id="3578" w:author="Martin Ruppert - M91221" w:date="2019-06-03T23:33:00Z">
        <w:r w:rsidDel="00ED28C0">
          <w:br w:type="page"/>
        </w:r>
      </w:del>
    </w:p>
    <w:p w14:paraId="10921FCF" w14:textId="21317A4B" w:rsidR="005A16E2" w:rsidDel="00ED28C0" w:rsidRDefault="005A16E2" w:rsidP="00C760A4">
      <w:pPr>
        <w:pStyle w:val="NumberedList"/>
        <w:rPr>
          <w:del w:id="3579" w:author="Martin Ruppert - M91221" w:date="2019-06-03T23:33:00Z"/>
        </w:rPr>
      </w:pPr>
      <w:del w:id="3580" w:author="Martin Ruppert - M91221" w:date="2019-06-03T23:33:00Z">
        <w:r w:rsidDel="00ED28C0">
          <w:delText xml:space="preserve">Try pressing the Up Call button. The Up Call Indicator on the ECS will change to a solid white fill, and the elevator will start moving to your floor. The Up Call Lamp (LED1) </w:delText>
        </w:r>
        <w:r w:rsidR="009955CA" w:rsidDel="00ED28C0">
          <w:delText>on the</w:delText>
        </w:r>
        <w:r w:rsidDel="00ED28C0">
          <w:delText xml:space="preserve"> </w:delText>
        </w:r>
        <w:r w:rsidR="00064A8E" w:rsidDel="00ED28C0">
          <w:delText>SAM E70 Xplained Ultra</w:delText>
        </w:r>
        <w:r w:rsidR="009955CA" w:rsidDel="00ED28C0">
          <w:delText xml:space="preserve"> will illuminate</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D1" w14:textId="0BA68CBE" w:rsidTr="001458B3">
        <w:trPr>
          <w:del w:id="3581" w:author="Martin Ruppert - M91221" w:date="2019-06-03T23:33:00Z"/>
        </w:trPr>
        <w:tc>
          <w:tcPr>
            <w:tcW w:w="9026" w:type="dxa"/>
            <w:shd w:val="clear" w:color="auto" w:fill="auto"/>
            <w:vAlign w:val="center"/>
          </w:tcPr>
          <w:p w14:paraId="10921FD0" w14:textId="5463970C" w:rsidR="005A16E2" w:rsidRPr="001458B3" w:rsidDel="00ED28C0" w:rsidRDefault="005B3261" w:rsidP="00521352">
            <w:pPr>
              <w:rPr>
                <w:del w:id="3582" w:author="Martin Ruppert - M91221" w:date="2019-06-03T23:33:00Z"/>
              </w:rPr>
            </w:pPr>
            <w:del w:id="3583" w:author="Martin Ruppert - M91221" w:date="2019-06-03T23:33:00Z">
              <w:r w:rsidRPr="000A5197" w:rsidDel="00ED28C0">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ED28C0" w14:paraId="10921FD3" w14:textId="3CD346CC" w:rsidTr="001458B3">
        <w:trPr>
          <w:del w:id="3584" w:author="Martin Ruppert - M91221" w:date="2019-06-03T23:33:00Z"/>
        </w:trPr>
        <w:tc>
          <w:tcPr>
            <w:tcW w:w="9071" w:type="dxa"/>
            <w:shd w:val="clear" w:color="auto" w:fill="auto"/>
            <w:vAlign w:val="center"/>
          </w:tcPr>
          <w:p w14:paraId="10921FD2" w14:textId="1FD8020C" w:rsidR="005A16E2" w:rsidRPr="001458B3" w:rsidDel="00ED28C0" w:rsidRDefault="005B3261" w:rsidP="001458B3">
            <w:pPr>
              <w:pStyle w:val="NumberedList"/>
              <w:numPr>
                <w:ilvl w:val="0"/>
                <w:numId w:val="0"/>
              </w:numPr>
              <w:rPr>
                <w:del w:id="3585" w:author="Martin Ruppert - M91221" w:date="2019-06-03T23:33:00Z"/>
              </w:rPr>
            </w:pPr>
            <w:del w:id="3586" w:author="Martin Ruppert - M91221" w:date="2019-06-03T23:33:00Z">
              <w:r w:rsidRPr="000A5197" w:rsidDel="00ED28C0">
                <w:rPr>
                  <w:noProof/>
                </w:rPr>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10921FD4" w14:textId="588D04A6" w:rsidR="00470921" w:rsidDel="00D104D4" w:rsidRDefault="00D104D4">
      <w:pPr>
        <w:pStyle w:val="Heading1"/>
        <w:rPr>
          <w:del w:id="3587" w:author="Martin Ruppert - M91221" w:date="2019-06-03T23:33:00Z"/>
        </w:rPr>
        <w:pPrChange w:id="3588" w:author="Martin Ruppert - M91221" w:date="2019-06-04T12:52:00Z">
          <w:pPr>
            <w:ind w:left="567"/>
          </w:pPr>
        </w:pPrChange>
      </w:pPr>
      <w:bookmarkStart w:id="3589" w:name="_Toc10545764"/>
      <w:ins w:id="3590" w:author="Martin Ruppert - M91221" w:date="2019-06-04T12:10:00Z">
        <w:r>
          <w:t>Lab 2</w:t>
        </w:r>
      </w:ins>
      <w:bookmarkEnd w:id="3589"/>
      <w:del w:id="3591" w:author="Martin Ruppert - M91221" w:date="2019-06-03T23:33:00Z">
        <w:r w:rsidR="005A16E2" w:rsidDel="00ED28C0">
          <w:delText>Once the Elevator reaches your floor, the Up Call Lamp will turn off. Repeat your testing for the Down Call button. This completes the testing of the CBC with the ECS.</w:delText>
        </w:r>
        <w:r w:rsidR="008507CC" w:rsidDel="00ED28C0">
          <w:delText xml:space="preserve"> </w:delText>
        </w:r>
      </w:del>
    </w:p>
    <w:p w14:paraId="51366422" w14:textId="77777777" w:rsidR="00D104D4" w:rsidRDefault="00D104D4">
      <w:pPr>
        <w:pStyle w:val="Heading1"/>
        <w:rPr>
          <w:ins w:id="3592" w:author="Martin Ruppert - M91221" w:date="2019-06-04T12:10:00Z"/>
        </w:rPr>
        <w:pPrChange w:id="3593" w:author="Martin Ruppert - M91221" w:date="2019-06-04T12:52:00Z">
          <w:pPr>
            <w:ind w:left="567"/>
          </w:pPr>
        </w:pPrChange>
      </w:pPr>
    </w:p>
    <w:p w14:paraId="2F7D6112" w14:textId="132E1254" w:rsidR="00364D08" w:rsidRDefault="00792022">
      <w:pPr>
        <w:pStyle w:val="Heading2"/>
        <w:rPr>
          <w:ins w:id="3594" w:author="Martin Ruppert - M91221" w:date="2019-06-04T12:53:00Z"/>
          <w:lang w:eastAsia="en-AU"/>
        </w:rPr>
        <w:pPrChange w:id="3595" w:author="Martin Ruppert - M91221" w:date="2019-06-04T12:55:00Z">
          <w:pPr>
            <w:pStyle w:val="Heading1"/>
          </w:pPr>
        </w:pPrChange>
      </w:pPr>
      <w:bookmarkStart w:id="3596" w:name="_Toc10545765"/>
      <w:ins w:id="3597" w:author="Martin Ruppert - M91221" w:date="2019-06-04T12:55:00Z">
        <w:r>
          <w:rPr>
            <w:lang w:eastAsia="en-AU"/>
          </w:rPr>
          <w:t>Overview</w:t>
        </w:r>
      </w:ins>
      <w:bookmarkEnd w:id="3596"/>
    </w:p>
    <w:p w14:paraId="7801C2DB" w14:textId="77777777" w:rsidR="00364D08" w:rsidRDefault="00364D08" w:rsidP="00364D08">
      <w:pPr>
        <w:jc w:val="both"/>
        <w:rPr>
          <w:ins w:id="3598" w:author="Martin Ruppert - M91221" w:date="2019-06-04T12:53:00Z"/>
          <w:lang w:eastAsia="en-AU"/>
        </w:rPr>
      </w:pPr>
      <w:ins w:id="3599" w:author="Martin Ruppert - M91221" w:date="2019-06-04T12:53:00Z">
        <w:r>
          <w:rPr>
            <w:lang w:eastAsia="en-AU"/>
          </w:rPr>
          <w:t>In many IoT applications, JSON is commonly used as a format in order to transport high-level data in an effective way. It is generally an alternative to XML. Consider the following example of describing a person named Raji-Niklas Ruppert in JSON-format:</w:t>
        </w:r>
      </w:ins>
    </w:p>
    <w:p w14:paraId="769D4B29" w14:textId="77777777" w:rsidR="00364D08" w:rsidRDefault="00364D08" w:rsidP="00364D08">
      <w:pPr>
        <w:jc w:val="both"/>
        <w:rPr>
          <w:ins w:id="3600" w:author="Martin Ruppert - M91221" w:date="2019-06-04T12:53:00Z"/>
          <w:lang w:eastAsia="en-AU"/>
        </w:rPr>
      </w:pPr>
      <w:ins w:id="3601" w:author="Martin Ruppert - M91221" w:date="2019-06-04T12:53:00Z">
        <w:r>
          <w:rPr>
            <w:lang w:eastAsia="en-AU"/>
          </w:rPr>
          <w:t>{</w:t>
        </w:r>
      </w:ins>
    </w:p>
    <w:p w14:paraId="0B594AA0" w14:textId="77777777" w:rsidR="00364D08" w:rsidRDefault="00364D08" w:rsidP="00364D08">
      <w:pPr>
        <w:jc w:val="both"/>
        <w:rPr>
          <w:ins w:id="3602" w:author="Martin Ruppert - M91221" w:date="2019-06-04T12:53:00Z"/>
          <w:lang w:eastAsia="en-AU"/>
        </w:rPr>
      </w:pPr>
      <w:ins w:id="3603" w:author="Martin Ruppert - M91221" w:date="2019-06-04T12:53:00Z">
        <w:r>
          <w:rPr>
            <w:lang w:eastAsia="en-AU"/>
          </w:rPr>
          <w:tab/>
          <w:t>“</w:t>
        </w:r>
        <w:proofErr w:type="spellStart"/>
        <w:r>
          <w:rPr>
            <w:lang w:eastAsia="en-AU"/>
          </w:rPr>
          <w:t>firstName</w:t>
        </w:r>
        <w:proofErr w:type="spellEnd"/>
        <w:proofErr w:type="gramStart"/>
        <w:r>
          <w:rPr>
            <w:lang w:eastAsia="en-AU"/>
          </w:rPr>
          <w:t>” :</w:t>
        </w:r>
        <w:proofErr w:type="gramEnd"/>
        <w:r>
          <w:rPr>
            <w:lang w:eastAsia="en-AU"/>
          </w:rPr>
          <w:t xml:space="preserve"> “Raji-Niklas”,</w:t>
        </w:r>
      </w:ins>
    </w:p>
    <w:p w14:paraId="7B9090CC" w14:textId="77777777" w:rsidR="00364D08" w:rsidRDefault="00364D08" w:rsidP="00364D08">
      <w:pPr>
        <w:jc w:val="both"/>
        <w:rPr>
          <w:ins w:id="3604" w:author="Martin Ruppert - M91221" w:date="2019-06-04T12:53:00Z"/>
          <w:lang w:eastAsia="en-AU"/>
        </w:rPr>
      </w:pPr>
      <w:ins w:id="3605" w:author="Martin Ruppert - M91221" w:date="2019-06-04T12:53:00Z">
        <w:r>
          <w:rPr>
            <w:lang w:eastAsia="en-AU"/>
          </w:rPr>
          <w:tab/>
          <w:t>“</w:t>
        </w:r>
        <w:proofErr w:type="spellStart"/>
        <w:r>
          <w:rPr>
            <w:lang w:eastAsia="en-AU"/>
          </w:rPr>
          <w:t>lastName</w:t>
        </w:r>
        <w:proofErr w:type="spellEnd"/>
        <w:proofErr w:type="gramStart"/>
        <w:r>
          <w:rPr>
            <w:lang w:eastAsia="en-AU"/>
          </w:rPr>
          <w:t>” :</w:t>
        </w:r>
        <w:proofErr w:type="gramEnd"/>
        <w:r>
          <w:rPr>
            <w:lang w:eastAsia="en-AU"/>
          </w:rPr>
          <w:t xml:space="preserve"> “Ruppert”,</w:t>
        </w:r>
      </w:ins>
    </w:p>
    <w:p w14:paraId="740FD68C" w14:textId="77777777" w:rsidR="00364D08" w:rsidRDefault="00364D08" w:rsidP="00364D08">
      <w:pPr>
        <w:jc w:val="both"/>
        <w:rPr>
          <w:ins w:id="3606" w:author="Martin Ruppert - M91221" w:date="2019-06-04T12:53:00Z"/>
          <w:lang w:eastAsia="en-AU"/>
        </w:rPr>
      </w:pPr>
      <w:ins w:id="3607" w:author="Martin Ruppert - M91221" w:date="2019-06-04T12:53:00Z">
        <w:r>
          <w:rPr>
            <w:lang w:eastAsia="en-AU"/>
          </w:rPr>
          <w:tab/>
          <w:t>“age</w:t>
        </w:r>
        <w:proofErr w:type="gramStart"/>
        <w:r>
          <w:rPr>
            <w:lang w:eastAsia="en-AU"/>
          </w:rPr>
          <w:t>” :</w:t>
        </w:r>
        <w:proofErr w:type="gramEnd"/>
        <w:r>
          <w:rPr>
            <w:lang w:eastAsia="en-AU"/>
          </w:rPr>
          <w:t xml:space="preserve"> 30,</w:t>
        </w:r>
      </w:ins>
    </w:p>
    <w:p w14:paraId="1EA69D31" w14:textId="77777777" w:rsidR="00364D08" w:rsidRDefault="00364D08" w:rsidP="00364D08">
      <w:pPr>
        <w:jc w:val="both"/>
        <w:rPr>
          <w:ins w:id="3608" w:author="Martin Ruppert - M91221" w:date="2019-06-04T12:53:00Z"/>
          <w:lang w:eastAsia="en-AU"/>
        </w:rPr>
      </w:pPr>
      <w:ins w:id="3609" w:author="Martin Ruppert - M91221" w:date="2019-06-04T12:53:00Z">
        <w:r>
          <w:rPr>
            <w:lang w:eastAsia="en-AU"/>
          </w:rPr>
          <w:tab/>
          <w:t>“address</w:t>
        </w:r>
        <w:proofErr w:type="gramStart"/>
        <w:r>
          <w:rPr>
            <w:lang w:eastAsia="en-AU"/>
          </w:rPr>
          <w:t>” :</w:t>
        </w:r>
        <w:proofErr w:type="gramEnd"/>
        <w:r>
          <w:rPr>
            <w:lang w:eastAsia="en-AU"/>
          </w:rPr>
          <w:t xml:space="preserve"> {</w:t>
        </w:r>
      </w:ins>
    </w:p>
    <w:p w14:paraId="78E91CAA" w14:textId="77777777" w:rsidR="00364D08" w:rsidRDefault="00364D08" w:rsidP="00364D08">
      <w:pPr>
        <w:jc w:val="both"/>
        <w:rPr>
          <w:ins w:id="3610" w:author="Martin Ruppert - M91221" w:date="2019-06-04T12:53:00Z"/>
          <w:lang w:eastAsia="en-AU"/>
        </w:rPr>
      </w:pPr>
      <w:ins w:id="3611" w:author="Martin Ruppert - M91221" w:date="2019-06-04T12:53:00Z">
        <w:r>
          <w:rPr>
            <w:lang w:eastAsia="en-AU"/>
          </w:rPr>
          <w:tab/>
        </w:r>
        <w:r>
          <w:rPr>
            <w:lang w:eastAsia="en-AU"/>
          </w:rPr>
          <w:tab/>
          <w:t>“</w:t>
        </w:r>
        <w:proofErr w:type="spellStart"/>
        <w:r>
          <w:rPr>
            <w:lang w:eastAsia="en-AU"/>
          </w:rPr>
          <w:t>streetAddress</w:t>
        </w:r>
        <w:proofErr w:type="spellEnd"/>
        <w:proofErr w:type="gramStart"/>
        <w:r>
          <w:rPr>
            <w:lang w:eastAsia="en-AU"/>
          </w:rPr>
          <w:t>” :</w:t>
        </w:r>
        <w:proofErr w:type="gramEnd"/>
        <w:r>
          <w:rPr>
            <w:lang w:eastAsia="en-AU"/>
          </w:rPr>
          <w:t xml:space="preserve"> “2355 W Chandler Blvd”,</w:t>
        </w:r>
      </w:ins>
    </w:p>
    <w:p w14:paraId="21FDAAFC" w14:textId="77777777" w:rsidR="00364D08" w:rsidRDefault="00364D08" w:rsidP="00364D08">
      <w:pPr>
        <w:jc w:val="both"/>
        <w:rPr>
          <w:ins w:id="3612" w:author="Martin Ruppert - M91221" w:date="2019-06-04T12:53:00Z"/>
          <w:lang w:eastAsia="en-AU"/>
        </w:rPr>
      </w:pPr>
      <w:ins w:id="3613" w:author="Martin Ruppert - M91221" w:date="2019-06-04T12:53:00Z">
        <w:r>
          <w:rPr>
            <w:lang w:eastAsia="en-AU"/>
          </w:rPr>
          <w:tab/>
        </w:r>
        <w:r>
          <w:rPr>
            <w:lang w:eastAsia="en-AU"/>
          </w:rPr>
          <w:tab/>
          <w:t>“city</w:t>
        </w:r>
        <w:proofErr w:type="gramStart"/>
        <w:r>
          <w:rPr>
            <w:lang w:eastAsia="en-AU"/>
          </w:rPr>
          <w:t>” :</w:t>
        </w:r>
        <w:proofErr w:type="gramEnd"/>
        <w:r>
          <w:rPr>
            <w:lang w:eastAsia="en-AU"/>
          </w:rPr>
          <w:t xml:space="preserve"> “Chandler”,</w:t>
        </w:r>
      </w:ins>
    </w:p>
    <w:p w14:paraId="1B953787" w14:textId="77777777" w:rsidR="00364D08" w:rsidRDefault="00364D08" w:rsidP="00364D08">
      <w:pPr>
        <w:jc w:val="both"/>
        <w:rPr>
          <w:ins w:id="3614" w:author="Martin Ruppert - M91221" w:date="2019-06-04T12:53:00Z"/>
          <w:lang w:eastAsia="en-AU"/>
        </w:rPr>
      </w:pPr>
      <w:ins w:id="3615" w:author="Martin Ruppert - M91221" w:date="2019-06-04T12:53:00Z">
        <w:r>
          <w:rPr>
            <w:lang w:eastAsia="en-AU"/>
          </w:rPr>
          <w:tab/>
        </w:r>
        <w:r>
          <w:rPr>
            <w:lang w:eastAsia="en-AU"/>
          </w:rPr>
          <w:tab/>
          <w:t>“state</w:t>
        </w:r>
        <w:proofErr w:type="gramStart"/>
        <w:r>
          <w:rPr>
            <w:lang w:eastAsia="en-AU"/>
          </w:rPr>
          <w:t>” :</w:t>
        </w:r>
        <w:proofErr w:type="gramEnd"/>
        <w:r>
          <w:rPr>
            <w:lang w:eastAsia="en-AU"/>
          </w:rPr>
          <w:t xml:space="preserve"> “AZ”,</w:t>
        </w:r>
      </w:ins>
    </w:p>
    <w:p w14:paraId="467FEF70" w14:textId="77777777" w:rsidR="00364D08" w:rsidRDefault="00364D08" w:rsidP="00364D08">
      <w:pPr>
        <w:jc w:val="both"/>
        <w:rPr>
          <w:ins w:id="3616" w:author="Martin Ruppert - M91221" w:date="2019-06-04T12:53:00Z"/>
          <w:lang w:eastAsia="en-AU"/>
        </w:rPr>
      </w:pPr>
      <w:ins w:id="3617" w:author="Martin Ruppert - M91221" w:date="2019-06-04T12:53:00Z">
        <w:r>
          <w:rPr>
            <w:lang w:eastAsia="en-AU"/>
          </w:rPr>
          <w:tab/>
        </w:r>
        <w:r>
          <w:rPr>
            <w:lang w:eastAsia="en-AU"/>
          </w:rPr>
          <w:tab/>
          <w:t>“</w:t>
        </w:r>
        <w:proofErr w:type="spellStart"/>
        <w:r>
          <w:rPr>
            <w:lang w:eastAsia="en-AU"/>
          </w:rPr>
          <w:t>postalCode</w:t>
        </w:r>
        <w:proofErr w:type="spellEnd"/>
        <w:proofErr w:type="gramStart"/>
        <w:r>
          <w:rPr>
            <w:lang w:eastAsia="en-AU"/>
          </w:rPr>
          <w:t>” :</w:t>
        </w:r>
        <w:proofErr w:type="gramEnd"/>
        <w:r>
          <w:rPr>
            <w:lang w:eastAsia="en-AU"/>
          </w:rPr>
          <w:t xml:space="preserve"> “85224”,</w:t>
        </w:r>
      </w:ins>
    </w:p>
    <w:p w14:paraId="35117AC6" w14:textId="77777777" w:rsidR="00364D08" w:rsidRDefault="00364D08" w:rsidP="00364D08">
      <w:pPr>
        <w:jc w:val="both"/>
        <w:rPr>
          <w:ins w:id="3618" w:author="Martin Ruppert - M91221" w:date="2019-06-04T12:53:00Z"/>
          <w:lang w:eastAsia="en-AU"/>
        </w:rPr>
      </w:pPr>
      <w:ins w:id="3619" w:author="Martin Ruppert - M91221" w:date="2019-06-04T12:53:00Z">
        <w:r>
          <w:rPr>
            <w:lang w:eastAsia="en-AU"/>
          </w:rPr>
          <w:tab/>
          <w:t>}</w:t>
        </w:r>
      </w:ins>
    </w:p>
    <w:p w14:paraId="7A9FC4A9" w14:textId="77777777" w:rsidR="00364D08" w:rsidRDefault="00364D08" w:rsidP="00364D08">
      <w:pPr>
        <w:jc w:val="both"/>
        <w:rPr>
          <w:ins w:id="3620" w:author="Martin Ruppert - M91221" w:date="2019-06-04T12:53:00Z"/>
          <w:lang w:eastAsia="en-AU"/>
        </w:rPr>
      </w:pPr>
      <w:ins w:id="3621" w:author="Martin Ruppert - M91221" w:date="2019-06-04T12:53:00Z">
        <w:r>
          <w:rPr>
            <w:lang w:eastAsia="en-AU"/>
          </w:rPr>
          <w:t>}</w:t>
        </w:r>
      </w:ins>
    </w:p>
    <w:p w14:paraId="5E487337" w14:textId="77777777" w:rsidR="00364D08" w:rsidRDefault="00364D08" w:rsidP="00364D08">
      <w:pPr>
        <w:jc w:val="both"/>
        <w:rPr>
          <w:ins w:id="3622" w:author="Martin Ruppert - M91221" w:date="2019-06-04T12:53:00Z"/>
          <w:lang w:eastAsia="en-AU"/>
        </w:rPr>
      </w:pPr>
      <w:ins w:id="3623" w:author="Martin Ruppert - M91221" w:date="2019-06-04T12:53:00Z">
        <w:r>
          <w:rPr>
            <w:lang w:eastAsia="en-AU"/>
          </w:rPr>
          <w:t>Using this format makes it very easy to communicate between applications requiring information about Raji-Niklas Ruppert.</w:t>
        </w:r>
      </w:ins>
    </w:p>
    <w:p w14:paraId="1C78ED82" w14:textId="77777777" w:rsidR="00364D08" w:rsidRDefault="00364D08" w:rsidP="00364D08">
      <w:pPr>
        <w:jc w:val="both"/>
        <w:rPr>
          <w:ins w:id="3624" w:author="Martin Ruppert - M91221" w:date="2019-06-04T12:53:00Z"/>
          <w:lang w:eastAsia="en-AU"/>
        </w:rPr>
      </w:pPr>
      <w:ins w:id="3625" w:author="Martin Ruppert - M91221" w:date="2019-06-04T12:53:00Z">
        <w:r>
          <w:rPr>
            <w:lang w:eastAsia="en-AU"/>
          </w:rPr>
          <w:t xml:space="preserve">The advantage of using JSON in embedded applications is that because it is easy to read for humans, it is simple to parse and make use of. Due to this, it is commonly used to transmit data between a server and a web application. In this lab we are going to implement an embedded application fetching weather data from a web server. When the application accesses a specific URL specifying a command with a geographic location, the web server will respond by sending the current weather in JSON-format to the web application. The application will be running on our SAME70-boards. </w:t>
        </w:r>
      </w:ins>
    </w:p>
    <w:p w14:paraId="663C569C" w14:textId="77777777" w:rsidR="00364D08" w:rsidRDefault="00364D08" w:rsidP="00364D08">
      <w:pPr>
        <w:jc w:val="both"/>
        <w:rPr>
          <w:ins w:id="3626" w:author="Martin Ruppert - M91221" w:date="2019-06-04T12:53:00Z"/>
          <w:lang w:eastAsia="en-AU"/>
        </w:rPr>
      </w:pPr>
      <w:ins w:id="3627" w:author="Martin Ruppert - M91221" w:date="2019-06-04T12:53:00Z">
        <w:r>
          <w:rPr>
            <w:lang w:eastAsia="en-AU"/>
          </w:rPr>
          <w:t>In this lab we will only do very simple parsing (which is one of the strengths using JSON), using standard string operations. There are however more sophisticated parsers which can be used for more robust and complex applications, while still only consuming a very limited footprint.</w:t>
        </w:r>
      </w:ins>
    </w:p>
    <w:p w14:paraId="33D39C54" w14:textId="09B789D5" w:rsidR="00364D08" w:rsidRDefault="00364D08" w:rsidP="00364D08">
      <w:pPr>
        <w:jc w:val="both"/>
        <w:rPr>
          <w:ins w:id="3628" w:author="Martin Ruppert - M91221" w:date="2019-06-04T12:53:00Z"/>
        </w:rPr>
      </w:pPr>
      <w:ins w:id="3629" w:author="Martin Ruppert - M91221" w:date="2019-06-04T12:53:00Z">
        <w:r>
          <w:rPr>
            <w:lang w:eastAsia="en-AU"/>
          </w:rPr>
          <w:t xml:space="preserve">The weather service used in this lab is </w:t>
        </w:r>
        <w:r>
          <w:fldChar w:fldCharType="begin"/>
        </w:r>
      </w:ins>
      <w:ins w:id="3630" w:author="Martin Ruppert - M91221" w:date="2019-06-04T13:03:00Z">
        <w:r w:rsidR="003A0BB0">
          <w:instrText>HYPERLINK "https://openweathermap.org/"</w:instrText>
        </w:r>
      </w:ins>
      <w:ins w:id="3631" w:author="Martin Ruppert - M91221" w:date="2019-06-04T12:53:00Z">
        <w:r>
          <w:fldChar w:fldCharType="separate"/>
        </w:r>
        <w:r>
          <w:rPr>
            <w:rStyle w:val="Hyperlink"/>
          </w:rPr>
          <w:t>https://openweathermap.org/</w:t>
        </w:r>
        <w:r>
          <w:fldChar w:fldCharType="end"/>
        </w:r>
        <w:r>
          <w:t xml:space="preserve">. With </w:t>
        </w:r>
        <w:proofErr w:type="spellStart"/>
        <w:r>
          <w:t>OpenWeatherMap</w:t>
        </w:r>
        <w:proofErr w:type="spellEnd"/>
        <w:r>
          <w:t xml:space="preserve">, there are several services such as hourly forecast, UV Index, Air pollution and more, all outputting in JSON. With the free account there are limited option to only use the “Current Weather Data” service. With this service you can request the current weather from different geographic locations. Depending on by which method (City ID, ZIP Code, </w:t>
        </w:r>
        <w:proofErr w:type="gramStart"/>
        <w:r>
          <w:t>Coordinates</w:t>
        </w:r>
        <w:proofErr w:type="gramEnd"/>
        <w:r>
          <w:t xml:space="preserve"> etc.) the URL call will be slightly different. A full description of the API can be found here: </w:t>
        </w:r>
        <w:r>
          <w:fldChar w:fldCharType="begin"/>
        </w:r>
      </w:ins>
      <w:ins w:id="3632" w:author="Martin Ruppert - M91221" w:date="2019-06-04T13:03:00Z">
        <w:r w:rsidR="003A0BB0">
          <w:instrText>HYPERLINK "https://openweathermap.org/current"</w:instrText>
        </w:r>
      </w:ins>
      <w:ins w:id="3633" w:author="Martin Ruppert - M91221" w:date="2019-06-04T12:53:00Z">
        <w:r>
          <w:fldChar w:fldCharType="separate"/>
        </w:r>
        <w:r>
          <w:rPr>
            <w:rStyle w:val="Hyperlink"/>
          </w:rPr>
          <w:t>https://openweathermap.org/current</w:t>
        </w:r>
        <w:r>
          <w:fldChar w:fldCharType="end"/>
        </w:r>
        <w:r>
          <w:t>. For this lab we will fetch current weather by city. The following URL for this is:</w:t>
        </w:r>
      </w:ins>
    </w:p>
    <w:p w14:paraId="32ABEB5E" w14:textId="77777777" w:rsidR="00D01216" w:rsidRDefault="00D01216">
      <w:pPr>
        <w:tabs>
          <w:tab w:val="clear" w:pos="284"/>
          <w:tab w:val="clear" w:pos="567"/>
          <w:tab w:val="clear" w:pos="851"/>
          <w:tab w:val="clear" w:pos="1134"/>
          <w:tab w:val="clear" w:pos="1418"/>
          <w:tab w:val="clear" w:pos="1701"/>
          <w:tab w:val="clear" w:pos="1985"/>
          <w:tab w:val="clear" w:pos="2268"/>
        </w:tabs>
        <w:spacing w:line="240" w:lineRule="auto"/>
        <w:rPr>
          <w:ins w:id="3634" w:author="Martin Ruppert - M91221" w:date="2019-06-04T13:00:00Z"/>
        </w:rPr>
      </w:pPr>
      <w:ins w:id="3635" w:author="Martin Ruppert - M91221" w:date="2019-06-04T13:00:00Z">
        <w:r>
          <w:br w:type="page"/>
        </w:r>
      </w:ins>
    </w:p>
    <w:p w14:paraId="58210D71" w14:textId="08EE2270" w:rsidR="00364D08" w:rsidRDefault="00364D08" w:rsidP="00364D08">
      <w:pPr>
        <w:jc w:val="both"/>
        <w:rPr>
          <w:ins w:id="3636" w:author="Martin Ruppert - M91221" w:date="2019-06-04T12:53:00Z"/>
          <w:rFonts w:cs="Calibri"/>
          <w:sz w:val="22"/>
        </w:rPr>
      </w:pPr>
      <w:ins w:id="3637" w:author="Martin Ruppert - M91221" w:date="2019-06-04T12:53:00Z">
        <w:r w:rsidRPr="007016C8">
          <w:lastRenderedPageBreak/>
          <w:t>http://api.openweathermap.org/data/2.5/weather?q=</w:t>
        </w:r>
        <w:r w:rsidRPr="007016C8">
          <w:rPr>
            <w:b/>
          </w:rPr>
          <w:t>{CITY}</w:t>
        </w:r>
        <w:r w:rsidRPr="007016C8">
          <w:t>&amp;APPID</w:t>
        </w:r>
        <w:proofErr w:type="gramStart"/>
        <w:r w:rsidRPr="007016C8">
          <w:t>=</w:t>
        </w:r>
        <w:r w:rsidRPr="007016C8">
          <w:rPr>
            <w:b/>
          </w:rPr>
          <w:t>{</w:t>
        </w:r>
        <w:proofErr w:type="gramEnd"/>
        <w:r w:rsidRPr="007016C8">
          <w:rPr>
            <w:b/>
          </w:rPr>
          <w:t>API</w:t>
        </w:r>
        <w:r w:rsidRPr="007016C8">
          <w:rPr>
            <w:rFonts w:cs="Calibri"/>
            <w:b/>
            <w:sz w:val="22"/>
          </w:rPr>
          <w:t xml:space="preserve"> Key}</w:t>
        </w:r>
      </w:ins>
    </w:p>
    <w:p w14:paraId="070D9A78" w14:textId="77777777" w:rsidR="00364D08" w:rsidRDefault="00364D08" w:rsidP="00364D08">
      <w:pPr>
        <w:jc w:val="both"/>
        <w:rPr>
          <w:ins w:id="3638" w:author="Martin Ruppert - M91221" w:date="2019-06-04T12:53:00Z"/>
        </w:rPr>
      </w:pPr>
      <w:ins w:id="3639" w:author="Martin Ruppert - M91221" w:date="2019-06-04T12:53:00Z">
        <w:r>
          <w:t xml:space="preserve">The API Key is unique to each user. This is also how </w:t>
        </w:r>
        <w:proofErr w:type="spellStart"/>
        <w:r>
          <w:t>OpenWeatherMap</w:t>
        </w:r>
        <w:proofErr w:type="spellEnd"/>
        <w:r>
          <w:t xml:space="preserve"> tracks how many requests you attempt. The API Key is a 15-byte long hexadecimal string. It can look like this:</w:t>
        </w:r>
      </w:ins>
    </w:p>
    <w:p w14:paraId="2FEBAF15" w14:textId="77777777" w:rsidR="00364D08" w:rsidRPr="00FD6C7E"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ins w:id="3640" w:author="Martin Ruppert - M91221" w:date="2019-06-04T12:53:00Z"/>
          <w:rFonts w:ascii="Consolas" w:eastAsia="Times New Roman" w:hAnsi="Consolas" w:cs="Courier New"/>
          <w:color w:val="333333"/>
          <w:szCs w:val="20"/>
          <w:lang w:val="en-US"/>
        </w:rPr>
      </w:pPr>
      <w:ins w:id="3641" w:author="Martin Ruppert - M91221" w:date="2019-06-04T12:53:00Z">
        <w:r w:rsidRPr="00FD6C7E">
          <w:rPr>
            <w:rFonts w:ascii="Consolas" w:eastAsia="Times New Roman" w:hAnsi="Consolas" w:cs="Courier New"/>
            <w:color w:val="333333"/>
            <w:szCs w:val="20"/>
            <w:lang w:val="en-US"/>
          </w:rPr>
          <w:t>ed3da58111974261002c2af4f8e8e81f</w:t>
        </w:r>
      </w:ins>
    </w:p>
    <w:p w14:paraId="7FA88906" w14:textId="77777777" w:rsidR="00364D08" w:rsidRDefault="00364D08" w:rsidP="00364D08">
      <w:pPr>
        <w:jc w:val="both"/>
        <w:rPr>
          <w:ins w:id="3642" w:author="Martin Ruppert - M91221" w:date="2019-06-04T12:53:00Z"/>
        </w:rPr>
      </w:pPr>
      <w:ins w:id="3643" w:author="Martin Ruppert - M91221" w:date="2019-06-04T12:53:00Z">
        <w:r>
          <w:t xml:space="preserve">In most JSON </w:t>
        </w:r>
        <w:proofErr w:type="gramStart"/>
        <w:r>
          <w:t>API:s</w:t>
        </w:r>
        <w:proofErr w:type="gramEnd"/>
        <w:r>
          <w:t xml:space="preserve"> there is also a </w:t>
        </w:r>
        <w:proofErr w:type="spellStart"/>
        <w:r>
          <w:t>well defined</w:t>
        </w:r>
        <w:proofErr w:type="spellEnd"/>
        <w:r>
          <w:t xml:space="preserve"> format specified, which tells you where the different objects and strings are located in the JSON-message. From </w:t>
        </w:r>
        <w:proofErr w:type="spellStart"/>
        <w:r>
          <w:t>OpenWeatherMap</w:t>
        </w:r>
        <w:proofErr w:type="spellEnd"/>
        <w:r>
          <w:t>:</w:t>
        </w:r>
      </w:ins>
    </w:p>
    <w:p w14:paraId="7F9DA78F"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644" w:author="Martin Ruppert - M91221" w:date="2019-06-04T12:53:00Z"/>
          <w:rFonts w:ascii="Consolas" w:eastAsia="Times New Roman" w:hAnsi="Consolas" w:cs="Courier New"/>
          <w:color w:val="333333"/>
          <w:szCs w:val="20"/>
          <w:lang w:val="en-US"/>
        </w:rPr>
      </w:pPr>
      <w:ins w:id="3645"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coord</w:t>
        </w:r>
        <w:proofErr w:type="spellEnd"/>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lon</w:t>
        </w:r>
        <w:proofErr w:type="spellEnd"/>
        <w:r w:rsidRPr="007016C8">
          <w:rPr>
            <w:rFonts w:ascii="Consolas" w:eastAsia="Times New Roman" w:hAnsi="Consolas" w:cs="Courier New"/>
            <w:color w:val="333333"/>
            <w:szCs w:val="20"/>
            <w:lang w:val="en-US"/>
          </w:rPr>
          <w:t>":-122.09,"lat":37.39},</w:t>
        </w:r>
      </w:ins>
    </w:p>
    <w:p w14:paraId="5E3206D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646" w:author="Martin Ruppert - M91221" w:date="2019-06-04T12:53:00Z"/>
          <w:rFonts w:ascii="Consolas" w:eastAsia="Times New Roman" w:hAnsi="Consolas" w:cs="Courier New"/>
          <w:color w:val="333333"/>
          <w:szCs w:val="20"/>
          <w:lang w:val="en-US"/>
        </w:rPr>
      </w:pPr>
      <w:ins w:id="3647" w:author="Martin Ruppert - M91221" w:date="2019-06-04T12:53:00Z">
        <w:r w:rsidRPr="007016C8">
          <w:rPr>
            <w:rFonts w:ascii="Consolas" w:eastAsia="Times New Roman" w:hAnsi="Consolas" w:cs="Courier New"/>
            <w:color w:val="333333"/>
            <w:szCs w:val="20"/>
            <w:lang w:val="en-US"/>
          </w:rPr>
          <w:t>"sys":{"type":3,"id":168940,"message":0.0297,"country":"US","sunrise":1427723751,"sunset":1427768967},</w:t>
        </w:r>
      </w:ins>
    </w:p>
    <w:p w14:paraId="403E5E78"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648" w:author="Martin Ruppert - M91221" w:date="2019-06-04T12:53:00Z"/>
          <w:rFonts w:ascii="Consolas" w:eastAsia="Times New Roman" w:hAnsi="Consolas" w:cs="Courier New"/>
          <w:color w:val="333333"/>
          <w:szCs w:val="20"/>
          <w:lang w:val="en-US"/>
        </w:rPr>
      </w:pPr>
      <w:ins w:id="3649" w:author="Martin Ruppert - M91221" w:date="2019-06-04T12:53:00Z">
        <w:r w:rsidRPr="007016C8">
          <w:rPr>
            <w:rFonts w:ascii="Consolas" w:eastAsia="Times New Roman" w:hAnsi="Consolas" w:cs="Courier New"/>
            <w:color w:val="333333"/>
            <w:szCs w:val="20"/>
            <w:lang w:val="en-US"/>
          </w:rPr>
          <w:t>"weather":[{"id":800,"main":"Clear","description":"Sky is Clear","icon":"01n"}],</w:t>
        </w:r>
      </w:ins>
    </w:p>
    <w:p w14:paraId="33BB0A0B"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650" w:author="Martin Ruppert - M91221" w:date="2019-06-04T12:53:00Z"/>
          <w:rFonts w:ascii="Consolas" w:eastAsia="Times New Roman" w:hAnsi="Consolas" w:cs="Courier New"/>
          <w:color w:val="333333"/>
          <w:szCs w:val="20"/>
          <w:lang w:val="en-US"/>
        </w:rPr>
      </w:pPr>
      <w:ins w:id="3651"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base":"stations</w:t>
        </w:r>
        <w:proofErr w:type="spellEnd"/>
        <w:r w:rsidRPr="007016C8">
          <w:rPr>
            <w:rFonts w:ascii="Consolas" w:eastAsia="Times New Roman" w:hAnsi="Consolas" w:cs="Courier New"/>
            <w:color w:val="333333"/>
            <w:szCs w:val="20"/>
            <w:lang w:val="en-US"/>
          </w:rPr>
          <w:t>",</w:t>
        </w:r>
      </w:ins>
    </w:p>
    <w:p w14:paraId="297D29C7"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652" w:author="Martin Ruppert - M91221" w:date="2019-06-04T12:53:00Z"/>
          <w:rFonts w:ascii="Consolas" w:eastAsia="Times New Roman" w:hAnsi="Consolas" w:cs="Courier New"/>
          <w:color w:val="333333"/>
          <w:szCs w:val="20"/>
          <w:lang w:val="en-US"/>
        </w:rPr>
      </w:pPr>
      <w:ins w:id="3653" w:author="Martin Ruppert - M91221" w:date="2019-06-04T12:53:00Z">
        <w:r w:rsidRPr="007016C8">
          <w:rPr>
            <w:rFonts w:ascii="Consolas" w:eastAsia="Times New Roman" w:hAnsi="Consolas" w:cs="Courier New"/>
            <w:color w:val="333333"/>
            <w:szCs w:val="20"/>
            <w:lang w:val="en-US"/>
          </w:rPr>
          <w:t>"main":{"temp":285.68,"humidity":74,"pressure":1016.8,"temp_min":284.82,"temp_max":286.48},</w:t>
        </w:r>
      </w:ins>
    </w:p>
    <w:p w14:paraId="41B892B5"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654" w:author="Martin Ruppert - M91221" w:date="2019-06-04T12:53:00Z"/>
          <w:rFonts w:ascii="Consolas" w:eastAsia="Times New Roman" w:hAnsi="Consolas" w:cs="Courier New"/>
          <w:color w:val="333333"/>
          <w:szCs w:val="20"/>
          <w:lang w:val="en-US"/>
        </w:rPr>
      </w:pPr>
      <w:ins w:id="3655" w:author="Martin Ruppert - M91221" w:date="2019-06-04T12:53:00Z">
        <w:r w:rsidRPr="007016C8">
          <w:rPr>
            <w:rFonts w:ascii="Consolas" w:eastAsia="Times New Roman" w:hAnsi="Consolas" w:cs="Courier New"/>
            <w:color w:val="333333"/>
            <w:szCs w:val="20"/>
            <w:lang w:val="en-US"/>
          </w:rPr>
          <w:t>"wind":{"speed":0.96,"deg":285.001},</w:t>
        </w:r>
      </w:ins>
    </w:p>
    <w:p w14:paraId="60E0F44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656" w:author="Martin Ruppert - M91221" w:date="2019-06-04T12:53:00Z"/>
          <w:rFonts w:ascii="Consolas" w:eastAsia="Times New Roman" w:hAnsi="Consolas" w:cs="Courier New"/>
          <w:color w:val="333333"/>
          <w:szCs w:val="20"/>
          <w:lang w:val="en-US"/>
        </w:rPr>
      </w:pPr>
      <w:ins w:id="3657" w:author="Martin Ruppert - M91221" w:date="2019-06-04T12:53:00Z">
        <w:r w:rsidRPr="007016C8">
          <w:rPr>
            <w:rFonts w:ascii="Consolas" w:eastAsia="Times New Roman" w:hAnsi="Consolas" w:cs="Courier New"/>
            <w:color w:val="333333"/>
            <w:szCs w:val="20"/>
            <w:lang w:val="en-US"/>
          </w:rPr>
          <w:t>"clouds":{"all":0},</w:t>
        </w:r>
      </w:ins>
    </w:p>
    <w:p w14:paraId="31094A4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658" w:author="Martin Ruppert - M91221" w:date="2019-06-04T12:53:00Z"/>
          <w:rFonts w:ascii="Consolas" w:eastAsia="Times New Roman" w:hAnsi="Consolas" w:cs="Courier New"/>
          <w:color w:val="333333"/>
          <w:szCs w:val="20"/>
          <w:lang w:val="en-US"/>
        </w:rPr>
      </w:pPr>
      <w:ins w:id="3659" w:author="Martin Ruppert - M91221" w:date="2019-06-04T12:53:00Z">
        <w:r w:rsidRPr="007016C8">
          <w:rPr>
            <w:rFonts w:ascii="Consolas" w:eastAsia="Times New Roman" w:hAnsi="Consolas" w:cs="Courier New"/>
            <w:color w:val="333333"/>
            <w:szCs w:val="20"/>
            <w:lang w:val="en-US"/>
          </w:rPr>
          <w:t>"dt":1427700245,</w:t>
        </w:r>
      </w:ins>
    </w:p>
    <w:p w14:paraId="4C73358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660" w:author="Martin Ruppert - M91221" w:date="2019-06-04T12:53:00Z"/>
          <w:rFonts w:ascii="Consolas" w:eastAsia="Times New Roman" w:hAnsi="Consolas" w:cs="Courier New"/>
          <w:color w:val="333333"/>
          <w:szCs w:val="20"/>
          <w:lang w:val="en-US"/>
        </w:rPr>
      </w:pPr>
      <w:ins w:id="3661" w:author="Martin Ruppert - M91221" w:date="2019-06-04T12:53:00Z">
        <w:r w:rsidRPr="007016C8">
          <w:rPr>
            <w:rFonts w:ascii="Consolas" w:eastAsia="Times New Roman" w:hAnsi="Consolas" w:cs="Courier New"/>
            <w:color w:val="333333"/>
            <w:szCs w:val="20"/>
            <w:lang w:val="en-US"/>
          </w:rPr>
          <w:t>"id":0,</w:t>
        </w:r>
      </w:ins>
    </w:p>
    <w:p w14:paraId="7AD92434"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662" w:author="Martin Ruppert - M91221" w:date="2019-06-04T12:53:00Z"/>
          <w:rFonts w:ascii="Consolas" w:eastAsia="Times New Roman" w:hAnsi="Consolas" w:cs="Courier New"/>
          <w:color w:val="333333"/>
          <w:szCs w:val="20"/>
          <w:lang w:val="en-US"/>
        </w:rPr>
      </w:pPr>
      <w:ins w:id="3663"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name":"Mountain</w:t>
        </w:r>
        <w:proofErr w:type="spellEnd"/>
        <w:r w:rsidRPr="007016C8">
          <w:rPr>
            <w:rFonts w:ascii="Consolas" w:eastAsia="Times New Roman" w:hAnsi="Consolas" w:cs="Courier New"/>
            <w:color w:val="333333"/>
            <w:szCs w:val="20"/>
            <w:lang w:val="en-US"/>
          </w:rPr>
          <w:t xml:space="preserve"> View",</w:t>
        </w:r>
      </w:ins>
    </w:p>
    <w:p w14:paraId="774EC683"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664" w:author="Martin Ruppert - M91221" w:date="2019-06-04T12:53:00Z"/>
          <w:rFonts w:ascii="Consolas" w:eastAsia="Times New Roman" w:hAnsi="Consolas" w:cs="Courier New"/>
          <w:color w:val="333333"/>
          <w:szCs w:val="20"/>
          <w:lang w:val="en-US"/>
        </w:rPr>
      </w:pPr>
      <w:ins w:id="3665" w:author="Martin Ruppert - M91221" w:date="2019-06-04T12:53:00Z">
        <w:r w:rsidRPr="007016C8">
          <w:rPr>
            <w:rFonts w:ascii="Consolas" w:eastAsia="Times New Roman" w:hAnsi="Consolas" w:cs="Courier New"/>
            <w:color w:val="333333"/>
            <w:szCs w:val="20"/>
            <w:lang w:val="en-US"/>
          </w:rPr>
          <w:t>"cod":200}</w:t>
        </w:r>
      </w:ins>
    </w:p>
    <w:p w14:paraId="242297E3" w14:textId="77777777" w:rsidR="00364D08" w:rsidRDefault="00364D08" w:rsidP="00364D08">
      <w:pPr>
        <w:jc w:val="both"/>
        <w:rPr>
          <w:ins w:id="3666" w:author="Martin Ruppert - M91221" w:date="2019-06-04T12:53:00Z"/>
        </w:rPr>
      </w:pPr>
    </w:p>
    <w:p w14:paraId="5E29A286" w14:textId="77777777" w:rsidR="00364D08" w:rsidRDefault="00364D08" w:rsidP="00364D08">
      <w:pPr>
        <w:jc w:val="both"/>
        <w:rPr>
          <w:ins w:id="3667" w:author="Martin Ruppert - M91221" w:date="2019-06-04T12:53:00Z"/>
        </w:rPr>
      </w:pPr>
    </w:p>
    <w:p w14:paraId="68B5824E" w14:textId="77777777" w:rsidR="00D93BB7" w:rsidRDefault="00D93BB7">
      <w:pPr>
        <w:tabs>
          <w:tab w:val="clear" w:pos="284"/>
          <w:tab w:val="clear" w:pos="567"/>
          <w:tab w:val="clear" w:pos="851"/>
          <w:tab w:val="clear" w:pos="1134"/>
          <w:tab w:val="clear" w:pos="1418"/>
          <w:tab w:val="clear" w:pos="1701"/>
          <w:tab w:val="clear" w:pos="1985"/>
          <w:tab w:val="clear" w:pos="2268"/>
        </w:tabs>
        <w:spacing w:line="240" w:lineRule="auto"/>
        <w:rPr>
          <w:ins w:id="3668" w:author="Martin Ruppert - M91221" w:date="2019-06-04T13:00:00Z"/>
        </w:rPr>
      </w:pPr>
      <w:ins w:id="3669" w:author="Martin Ruppert - M91221" w:date="2019-06-04T13:00:00Z">
        <w:r>
          <w:br w:type="page"/>
        </w:r>
      </w:ins>
    </w:p>
    <w:p w14:paraId="7E4CDE52" w14:textId="1654E4B2" w:rsidR="00364D08" w:rsidRDefault="00364D08" w:rsidP="00364D08">
      <w:pPr>
        <w:jc w:val="both"/>
        <w:rPr>
          <w:ins w:id="3670" w:author="Martin Ruppert - M91221" w:date="2019-06-04T12:53:00Z"/>
        </w:rPr>
      </w:pPr>
      <w:ins w:id="3671" w:author="Martin Ruppert - M91221" w:date="2019-06-04T12:53:00Z">
        <w:r>
          <w:lastRenderedPageBreak/>
          <w:t>Application Flow</w:t>
        </w:r>
      </w:ins>
    </w:p>
    <w:p w14:paraId="65F9E25A" w14:textId="77777777" w:rsidR="00364D08" w:rsidRDefault="00364D08" w:rsidP="00364D08">
      <w:pPr>
        <w:jc w:val="both"/>
        <w:rPr>
          <w:ins w:id="3672" w:author="Martin Ruppert - M91221" w:date="2019-06-04T12:53:00Z"/>
        </w:rPr>
      </w:pPr>
      <w:ins w:id="3673" w:author="Martin Ruppert - M91221" w:date="2019-06-04T12:53:00Z">
        <w:r>
          <w:rPr>
            <w:rFonts w:cs="Calibri"/>
            <w:noProof/>
            <w:sz w:val="22"/>
          </w:rPr>
          <w:drawing>
            <wp:inline distT="0" distB="0" distL="0" distR="0" wp14:anchorId="7362B517" wp14:editId="2CCA3B47">
              <wp:extent cx="6694170" cy="3319780"/>
              <wp:effectExtent l="0" t="0" r="0" b="0"/>
              <wp:docPr id="284" name="Picture 284" descr="Machine generated alternative text:&#10;Initiate &#10;Harmony, &#10;TCPIP and &#10;Application &#10;Print resulting &#10;JSON and &#10;Current &#10;Weather of &#10;chose city &#10;Choose City &#10;to retrieve &#10;data from &#10;Parse &#10;retrieved &#10;JSON data &#10;Choose &#10;which City &#10;to retrieve &#10;data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Initiate &#10;Harmony, &#10;TCPIP and &#10;Application &#10;Print resulting &#10;JSON and &#10;Current &#10;Weather of &#10;chose city &#10;Choose City &#10;to retrieve &#10;data from &#10;Parse &#10;retrieved &#10;JSON data &#10;Choose &#10;which City &#10;to retrieve &#10;data from "/>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94170" cy="3319780"/>
                      </a:xfrm>
                      <a:prstGeom prst="rect">
                        <a:avLst/>
                      </a:prstGeom>
                      <a:noFill/>
                      <a:ln>
                        <a:noFill/>
                      </a:ln>
                    </pic:spPr>
                  </pic:pic>
                </a:graphicData>
              </a:graphic>
            </wp:inline>
          </w:drawing>
        </w:r>
      </w:ins>
    </w:p>
    <w:p w14:paraId="3E6D8C8F" w14:textId="77777777" w:rsidR="00364D08" w:rsidRDefault="00364D08" w:rsidP="00364D08">
      <w:pPr>
        <w:jc w:val="both"/>
        <w:rPr>
          <w:ins w:id="3674" w:author="Martin Ruppert - M91221" w:date="2019-06-04T12:53:00Z"/>
        </w:rPr>
      </w:pPr>
      <w:ins w:id="3675" w:author="Martin Ruppert - M91221" w:date="2019-06-04T12:53:00Z">
        <w:r>
          <w:t>Lab Outline</w:t>
        </w:r>
      </w:ins>
    </w:p>
    <w:p w14:paraId="0BB61914" w14:textId="77777777" w:rsidR="00364D08" w:rsidRDefault="00364D08" w:rsidP="00364D08">
      <w:pPr>
        <w:pStyle w:val="ListParagraph"/>
        <w:numPr>
          <w:ilvl w:val="0"/>
          <w:numId w:val="32"/>
        </w:numPr>
        <w:jc w:val="both"/>
        <w:rPr>
          <w:ins w:id="3676" w:author="Martin Ruppert - M91221" w:date="2019-06-04T12:53:00Z"/>
        </w:rPr>
      </w:pPr>
      <w:ins w:id="3677" w:author="Martin Ruppert - M91221" w:date="2019-06-04T12:53:00Z">
        <w:r>
          <w:t xml:space="preserve">The pre-made template is built from the Harmony example project, </w:t>
        </w:r>
        <w:proofErr w:type="spellStart"/>
        <w:r>
          <w:t>tcpip_tcp_client</w:t>
        </w:r>
        <w:proofErr w:type="spellEnd"/>
        <w:r>
          <w:t xml:space="preserve">. </w:t>
        </w:r>
      </w:ins>
    </w:p>
    <w:p w14:paraId="63ECC08C" w14:textId="77777777" w:rsidR="00364D08" w:rsidRDefault="00364D08" w:rsidP="00364D08">
      <w:pPr>
        <w:pStyle w:val="ListParagraph"/>
        <w:numPr>
          <w:ilvl w:val="0"/>
          <w:numId w:val="32"/>
        </w:numPr>
        <w:jc w:val="both"/>
        <w:rPr>
          <w:ins w:id="3678" w:author="Martin Ruppert - M91221" w:date="2019-06-04T12:53:00Z"/>
        </w:rPr>
      </w:pPr>
      <w:ins w:id="3679" w:author="Martin Ruppert - M91221" w:date="2019-06-04T12:53:00Z">
        <w:r>
          <w:t>First, we will need to declare the APPID_KEY.</w:t>
        </w:r>
      </w:ins>
    </w:p>
    <w:p w14:paraId="0CA3A21D" w14:textId="77777777" w:rsidR="00364D08" w:rsidRDefault="00364D08" w:rsidP="00364D08">
      <w:pPr>
        <w:pStyle w:val="ListParagraph"/>
        <w:numPr>
          <w:ilvl w:val="0"/>
          <w:numId w:val="32"/>
        </w:numPr>
        <w:jc w:val="both"/>
        <w:rPr>
          <w:ins w:id="3680" w:author="Martin Ruppert - M91221" w:date="2019-06-04T12:53:00Z"/>
        </w:rPr>
      </w:pPr>
      <w:ins w:id="3681" w:author="Martin Ruppert - M91221" w:date="2019-06-04T12:53:00Z">
        <w:r>
          <w:t xml:space="preserve">We will then set the host &amp; port of the remote connection static as we will only connect to </w:t>
        </w:r>
        <w:proofErr w:type="spellStart"/>
        <w:r>
          <w:t>OpenWeatherMap</w:t>
        </w:r>
        <w:proofErr w:type="spellEnd"/>
        <w:r>
          <w:t>.</w:t>
        </w:r>
      </w:ins>
    </w:p>
    <w:p w14:paraId="7C8EF18C" w14:textId="77777777" w:rsidR="00364D08" w:rsidRDefault="00364D08" w:rsidP="00364D08">
      <w:pPr>
        <w:pStyle w:val="ListParagraph"/>
        <w:numPr>
          <w:ilvl w:val="0"/>
          <w:numId w:val="32"/>
        </w:numPr>
        <w:jc w:val="both"/>
        <w:rPr>
          <w:ins w:id="3682" w:author="Martin Ruppert - M91221" w:date="2019-06-04T12:53:00Z"/>
        </w:rPr>
      </w:pPr>
      <w:ins w:id="3683" w:author="Martin Ruppert - M91221" w:date="2019-06-04T12:53:00Z">
        <w:r>
          <w:t>After this, we will redirect the user input from the command console to a char* buffer to be used in the application.</w:t>
        </w:r>
      </w:ins>
    </w:p>
    <w:p w14:paraId="12D57ED9" w14:textId="77777777" w:rsidR="00364D08" w:rsidRDefault="00364D08" w:rsidP="00364D08">
      <w:pPr>
        <w:pStyle w:val="ListParagraph"/>
        <w:numPr>
          <w:ilvl w:val="0"/>
          <w:numId w:val="32"/>
        </w:numPr>
        <w:jc w:val="both"/>
        <w:rPr>
          <w:ins w:id="3684" w:author="Martin Ruppert - M91221" w:date="2019-06-04T12:53:00Z"/>
        </w:rPr>
      </w:pPr>
      <w:ins w:id="3685" w:author="Martin Ruppert - M91221" w:date="2019-06-04T12:53:00Z">
        <w:r>
          <w:t>Now we have all information required to build the URL from the introduction.</w:t>
        </w:r>
      </w:ins>
    </w:p>
    <w:p w14:paraId="23700F65" w14:textId="77777777" w:rsidR="00364D08" w:rsidRDefault="00364D08" w:rsidP="00364D08">
      <w:pPr>
        <w:pStyle w:val="ListParagraph"/>
        <w:numPr>
          <w:ilvl w:val="0"/>
          <w:numId w:val="32"/>
        </w:numPr>
        <w:jc w:val="both"/>
        <w:rPr>
          <w:ins w:id="3686" w:author="Martin Ruppert - M91221" w:date="2019-06-04T12:53:00Z"/>
        </w:rPr>
      </w:pPr>
      <w:ins w:id="3687" w:author="Martin Ruppert - M91221" w:date="2019-06-04T12:53:00Z">
        <w:r>
          <w:t xml:space="preserve">When we have connected and requested the data, we need to parse the resulting JSON- string (the whole JSON containing the current weather will be in one string). </w:t>
        </w:r>
      </w:ins>
    </w:p>
    <w:p w14:paraId="1D0B50E3" w14:textId="77777777" w:rsidR="00364D08" w:rsidRDefault="00364D08" w:rsidP="00364D08">
      <w:pPr>
        <w:pStyle w:val="ListParagraph"/>
        <w:numPr>
          <w:ilvl w:val="0"/>
          <w:numId w:val="32"/>
        </w:numPr>
        <w:jc w:val="both"/>
        <w:rPr>
          <w:ins w:id="3688" w:author="Martin Ruppert - M91221" w:date="2019-06-04T12:53:00Z"/>
        </w:rPr>
      </w:pPr>
      <w:ins w:id="3689" w:author="Martin Ruppert - M91221" w:date="2019-06-04T12:53:00Z">
        <w:r>
          <w:t>Typically, good practice when you debug JSON-strings is to print the resulting string for you to view with your own eyes that it looks correct.</w:t>
        </w:r>
      </w:ins>
    </w:p>
    <w:p w14:paraId="562ADAF9" w14:textId="498A5439" w:rsidR="00D93BB7" w:rsidRDefault="00364D08" w:rsidP="00364D08">
      <w:pPr>
        <w:pStyle w:val="ListParagraph"/>
        <w:numPr>
          <w:ilvl w:val="0"/>
          <w:numId w:val="32"/>
        </w:numPr>
        <w:jc w:val="both"/>
        <w:rPr>
          <w:ins w:id="3690" w:author="Martin Ruppert - M91221" w:date="2019-06-04T13:00:00Z"/>
        </w:rPr>
      </w:pPr>
      <w:ins w:id="3691" w:author="Martin Ruppert - M91221" w:date="2019-06-04T12:53:00Z">
        <w:r>
          <w:t>At last, redirect the application to go back to accepting user input.</w:t>
        </w:r>
      </w:ins>
    </w:p>
    <w:p w14:paraId="2C796E54" w14:textId="7302B0FB" w:rsidR="00364D08" w:rsidRPr="007016C8" w:rsidRDefault="00D93BB7">
      <w:pPr>
        <w:tabs>
          <w:tab w:val="clear" w:pos="284"/>
          <w:tab w:val="clear" w:pos="567"/>
          <w:tab w:val="clear" w:pos="851"/>
          <w:tab w:val="clear" w:pos="1134"/>
          <w:tab w:val="clear" w:pos="1418"/>
          <w:tab w:val="clear" w:pos="1701"/>
          <w:tab w:val="clear" w:pos="1985"/>
          <w:tab w:val="clear" w:pos="2268"/>
        </w:tabs>
        <w:spacing w:line="240" w:lineRule="auto"/>
        <w:rPr>
          <w:ins w:id="3692" w:author="Martin Ruppert - M91221" w:date="2019-06-04T12:53:00Z"/>
        </w:rPr>
        <w:pPrChange w:id="3693" w:author="Martin Ruppert - M91221" w:date="2019-06-04T13:00:00Z">
          <w:pPr>
            <w:pStyle w:val="ListParagraph"/>
            <w:numPr>
              <w:numId w:val="32"/>
            </w:numPr>
            <w:ind w:hanging="360"/>
            <w:jc w:val="both"/>
          </w:pPr>
        </w:pPrChange>
      </w:pPr>
      <w:ins w:id="3694" w:author="Martin Ruppert - M91221" w:date="2019-06-04T13:00:00Z">
        <w:r>
          <w:br w:type="page"/>
        </w:r>
      </w:ins>
    </w:p>
    <w:p w14:paraId="451F5960" w14:textId="77777777" w:rsidR="00364D08" w:rsidRDefault="00364D08">
      <w:pPr>
        <w:pStyle w:val="Heading2"/>
        <w:rPr>
          <w:ins w:id="3695" w:author="Martin Ruppert - M91221" w:date="2019-06-04T12:53:00Z"/>
          <w:lang w:eastAsia="en-AU"/>
        </w:rPr>
        <w:pPrChange w:id="3696" w:author="Martin Ruppert - M91221" w:date="2019-06-04T12:55:00Z">
          <w:pPr>
            <w:pStyle w:val="Heading1"/>
          </w:pPr>
        </w:pPrChange>
      </w:pPr>
      <w:bookmarkStart w:id="3697" w:name="_Toc10545766"/>
      <w:ins w:id="3698" w:author="Martin Ruppert - M91221" w:date="2019-06-04T12:53:00Z">
        <w:r>
          <w:rPr>
            <w:lang w:eastAsia="en-AU"/>
          </w:rPr>
          <w:lastRenderedPageBreak/>
          <w:t>Lab Procedure</w:t>
        </w:r>
        <w:bookmarkEnd w:id="3697"/>
      </w:ins>
    </w:p>
    <w:p w14:paraId="5EB48653" w14:textId="77777777" w:rsidR="00364D08" w:rsidRDefault="00364D08" w:rsidP="00364D08">
      <w:pPr>
        <w:pStyle w:val="ListParagraph"/>
        <w:numPr>
          <w:ilvl w:val="0"/>
          <w:numId w:val="33"/>
        </w:numPr>
        <w:jc w:val="both"/>
        <w:rPr>
          <w:ins w:id="3699" w:author="Martin Ruppert - M91221" w:date="2019-06-04T12:53:00Z"/>
          <w:lang w:eastAsia="en-AU"/>
        </w:rPr>
      </w:pPr>
      <w:ins w:id="3700" w:author="Martin Ruppert - M91221" w:date="2019-06-04T12:53:00Z">
        <w:r>
          <w:rPr>
            <w:lang w:eastAsia="en-AU"/>
          </w:rPr>
          <w:t xml:space="preserve">Start by closing any open projects in MPLAB X IDE. </w:t>
        </w:r>
      </w:ins>
    </w:p>
    <w:p w14:paraId="4E91FECF" w14:textId="77777777" w:rsidR="00364D08" w:rsidRDefault="00364D08" w:rsidP="00364D08">
      <w:pPr>
        <w:pStyle w:val="ListParagraph"/>
        <w:numPr>
          <w:ilvl w:val="0"/>
          <w:numId w:val="33"/>
        </w:numPr>
        <w:jc w:val="both"/>
        <w:rPr>
          <w:ins w:id="3701" w:author="Martin Ruppert - M91221" w:date="2019-06-04T12:53:00Z"/>
          <w:lang w:eastAsia="en-AU"/>
        </w:rPr>
      </w:pPr>
      <w:ins w:id="3702" w:author="Martin Ruppert - M91221" w:date="2019-06-04T12:53:00Z">
        <w:r>
          <w:rPr>
            <w:lang w:eastAsia="en-AU"/>
          </w:rPr>
          <w:t>Open a new project and choose lab3 -&gt; Firmware -&gt; sam_e70_xult_freertos.X.</w:t>
        </w:r>
      </w:ins>
    </w:p>
    <w:p w14:paraId="51E9312D" w14:textId="77777777" w:rsidR="00364D08" w:rsidRDefault="00364D08" w:rsidP="00364D08">
      <w:pPr>
        <w:pStyle w:val="ListParagraph"/>
        <w:numPr>
          <w:ilvl w:val="0"/>
          <w:numId w:val="33"/>
        </w:numPr>
        <w:jc w:val="both"/>
        <w:rPr>
          <w:ins w:id="3703" w:author="Martin Ruppert - M91221" w:date="2019-06-04T12:53:00Z"/>
          <w:lang w:eastAsia="en-AU"/>
        </w:rPr>
      </w:pPr>
      <w:ins w:id="3704" w:author="Martin Ruppert - M91221" w:date="2019-06-04T12:53:00Z">
        <w:r>
          <w:rPr>
            <w:lang w:eastAsia="en-AU"/>
          </w:rPr>
          <w:t xml:space="preserve">Open the file </w:t>
        </w:r>
        <w:proofErr w:type="spellStart"/>
        <w:r>
          <w:rPr>
            <w:lang w:eastAsia="en-AU"/>
          </w:rPr>
          <w:t>app.c</w:t>
        </w:r>
        <w:proofErr w:type="spellEnd"/>
        <w:r>
          <w:rPr>
            <w:lang w:eastAsia="en-AU"/>
          </w:rPr>
          <w:t xml:space="preserve"> located under source files.</w:t>
        </w:r>
      </w:ins>
    </w:p>
    <w:p w14:paraId="7A106D5A" w14:textId="77777777" w:rsidR="00364D08" w:rsidRDefault="00364D08" w:rsidP="00364D08">
      <w:pPr>
        <w:pStyle w:val="ListParagraph"/>
        <w:numPr>
          <w:ilvl w:val="0"/>
          <w:numId w:val="33"/>
        </w:numPr>
        <w:jc w:val="both"/>
        <w:rPr>
          <w:ins w:id="3705" w:author="Martin Ruppert - M91221" w:date="2019-06-04T12:53:00Z"/>
          <w:lang w:eastAsia="en-AU"/>
        </w:rPr>
      </w:pPr>
      <w:ins w:id="3706" w:author="Martin Ruppert - M91221" w:date="2019-06-04T12:53:00Z">
        <w:r>
          <w:rPr>
            <w:lang w:eastAsia="en-AU"/>
          </w:rPr>
          <w:t xml:space="preserve">Go to (CTRL+F) “TODO A”. Enter the correct APPID_KEY. Either you create your own account on </w:t>
        </w:r>
        <w:proofErr w:type="spellStart"/>
        <w:proofErr w:type="gramStart"/>
        <w:r>
          <w:rPr>
            <w:lang w:eastAsia="en-AU"/>
          </w:rPr>
          <w:t>OpenWeatherMap</w:t>
        </w:r>
        <w:proofErr w:type="spellEnd"/>
        <w:proofErr w:type="gramEnd"/>
        <w:r>
          <w:rPr>
            <w:lang w:eastAsia="en-AU"/>
          </w:rPr>
          <w:t xml:space="preserve"> or you take the one written I the class.</w:t>
        </w:r>
      </w:ins>
    </w:p>
    <w:p w14:paraId="63400603" w14:textId="77777777" w:rsidR="00364D08" w:rsidRDefault="00364D08" w:rsidP="00364D08">
      <w:pPr>
        <w:pStyle w:val="ListParagraph"/>
        <w:jc w:val="both"/>
        <w:rPr>
          <w:ins w:id="3707" w:author="Martin Ruppert - M91221" w:date="2019-06-04T12:53:00Z"/>
          <w:lang w:eastAsia="en-AU"/>
        </w:rPr>
      </w:pPr>
      <w:ins w:id="3708" w:author="Martin Ruppert - M91221" w:date="2019-06-04T12:53:00Z">
        <w:r>
          <w:rPr>
            <w:noProof/>
          </w:rPr>
          <w:drawing>
            <wp:inline distT="0" distB="0" distL="0" distR="0" wp14:anchorId="6550D973" wp14:editId="69B2F5A1">
              <wp:extent cx="6694170" cy="1285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94170" cy="1285240"/>
                      </a:xfrm>
                      <a:prstGeom prst="rect">
                        <a:avLst/>
                      </a:prstGeom>
                    </pic:spPr>
                  </pic:pic>
                </a:graphicData>
              </a:graphic>
            </wp:inline>
          </w:drawing>
        </w:r>
      </w:ins>
    </w:p>
    <w:p w14:paraId="2A3385B8" w14:textId="77777777" w:rsidR="00364D08" w:rsidRDefault="00364D08" w:rsidP="00364D08">
      <w:pPr>
        <w:pStyle w:val="ListParagraph"/>
        <w:numPr>
          <w:ilvl w:val="0"/>
          <w:numId w:val="33"/>
        </w:numPr>
        <w:jc w:val="both"/>
        <w:rPr>
          <w:ins w:id="3709" w:author="Martin Ruppert - M91221" w:date="2019-06-04T12:53:00Z"/>
          <w:lang w:eastAsia="en-AU"/>
        </w:rPr>
      </w:pPr>
      <w:ins w:id="3710" w:author="Martin Ruppert - M91221" w:date="2019-06-04T12:53:00Z">
        <w:r>
          <w:rPr>
            <w:lang w:eastAsia="en-AU"/>
          </w:rPr>
          <w:t xml:space="preserve">Now scroll down to “TODO B”, the function </w:t>
        </w:r>
        <w:proofErr w:type="spellStart"/>
        <w:r>
          <w:rPr>
            <w:lang w:eastAsia="en-AU"/>
          </w:rPr>
          <w:t>APP_Initialize</w:t>
        </w:r>
        <w:proofErr w:type="spellEnd"/>
        <w:r>
          <w:rPr>
            <w:lang w:eastAsia="en-AU"/>
          </w:rPr>
          <w:t xml:space="preserve">. </w:t>
        </w:r>
      </w:ins>
    </w:p>
    <w:p w14:paraId="159DBB83" w14:textId="77777777" w:rsidR="00364D08" w:rsidRDefault="00364D08" w:rsidP="00364D08">
      <w:pPr>
        <w:pStyle w:val="ListParagraph"/>
        <w:numPr>
          <w:ilvl w:val="0"/>
          <w:numId w:val="33"/>
        </w:numPr>
        <w:jc w:val="both"/>
        <w:rPr>
          <w:ins w:id="3711" w:author="Martin Ruppert - M91221" w:date="2019-06-04T12:53:00Z"/>
          <w:lang w:eastAsia="en-AU"/>
        </w:rPr>
      </w:pPr>
      <w:ins w:id="3712" w:author="Martin Ruppert - M91221" w:date="2019-06-04T12:53:00Z">
        <w:r>
          <w:rPr>
            <w:lang w:eastAsia="en-AU"/>
          </w:rPr>
          <w:t>Set the application to connect to the host api.openweathermap.org and the port to 80. This is set to 80 because this call will be over HTTP.</w:t>
        </w:r>
      </w:ins>
    </w:p>
    <w:p w14:paraId="5F2F57FF" w14:textId="77777777" w:rsidR="00364D08" w:rsidRDefault="00364D08" w:rsidP="00364D08">
      <w:pPr>
        <w:pStyle w:val="ListParagraph"/>
        <w:jc w:val="both"/>
        <w:rPr>
          <w:ins w:id="3713" w:author="Martin Ruppert - M91221" w:date="2019-06-04T12:53:00Z"/>
          <w:lang w:eastAsia="en-AU"/>
        </w:rPr>
      </w:pPr>
      <w:ins w:id="3714" w:author="Martin Ruppert - M91221" w:date="2019-06-04T12:53:00Z">
        <w:r>
          <w:rPr>
            <w:noProof/>
          </w:rPr>
          <w:drawing>
            <wp:inline distT="0" distB="0" distL="0" distR="0" wp14:anchorId="11860E10" wp14:editId="5ED636DB">
              <wp:extent cx="6694170" cy="141414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94170" cy="1414145"/>
                      </a:xfrm>
                      <a:prstGeom prst="rect">
                        <a:avLst/>
                      </a:prstGeom>
                    </pic:spPr>
                  </pic:pic>
                </a:graphicData>
              </a:graphic>
            </wp:inline>
          </w:drawing>
        </w:r>
      </w:ins>
    </w:p>
    <w:p w14:paraId="364FAF73" w14:textId="77777777" w:rsidR="00364D08" w:rsidRDefault="00364D08" w:rsidP="00364D08">
      <w:pPr>
        <w:pStyle w:val="ListParagraph"/>
        <w:numPr>
          <w:ilvl w:val="0"/>
          <w:numId w:val="33"/>
        </w:numPr>
        <w:jc w:val="both"/>
        <w:rPr>
          <w:ins w:id="3715" w:author="Martin Ruppert - M91221" w:date="2019-06-04T12:53:00Z"/>
          <w:lang w:eastAsia="en-AU"/>
        </w:rPr>
      </w:pPr>
      <w:ins w:id="3716" w:author="Martin Ruppert - M91221" w:date="2019-06-04T12:53:00Z">
        <w:r>
          <w:rPr>
            <w:lang w:eastAsia="en-AU"/>
          </w:rPr>
          <w:t xml:space="preserve">Re-direct the user input from APP_URL_BUFFER to the </w:t>
        </w:r>
        <w:proofErr w:type="spellStart"/>
        <w:r>
          <w:rPr>
            <w:lang w:eastAsia="en-AU"/>
          </w:rPr>
          <w:t>cityBuffer</w:t>
        </w:r>
        <w:proofErr w:type="spellEnd"/>
        <w:r>
          <w:rPr>
            <w:lang w:eastAsia="en-AU"/>
          </w:rPr>
          <w:t xml:space="preserve"> array. This can be done in several ways, but one is to use the built-in C function </w:t>
        </w:r>
        <w:proofErr w:type="spellStart"/>
        <w:proofErr w:type="gramStart"/>
        <w:r w:rsidRPr="007016C8">
          <w:rPr>
            <w:b/>
            <w:lang w:eastAsia="en-AU"/>
          </w:rPr>
          <w:t>snprintf</w:t>
        </w:r>
        <w:proofErr w:type="spellEnd"/>
        <w:r>
          <w:rPr>
            <w:lang w:eastAsia="en-AU"/>
          </w:rPr>
          <w:t>(</w:t>
        </w:r>
        <w:proofErr w:type="gramEnd"/>
        <w:r>
          <w:rPr>
            <w:lang w:eastAsia="en-AU"/>
          </w:rPr>
          <w:t xml:space="preserve">char* </w:t>
        </w:r>
        <w:proofErr w:type="spellStart"/>
        <w:r>
          <w:rPr>
            <w:lang w:eastAsia="en-AU"/>
          </w:rPr>
          <w:t>dest</w:t>
        </w:r>
        <w:proofErr w:type="spellEnd"/>
        <w:r>
          <w:rPr>
            <w:lang w:eastAsia="en-AU"/>
          </w:rPr>
          <w:t xml:space="preserve">, </w:t>
        </w:r>
        <w:proofErr w:type="spellStart"/>
        <w:r>
          <w:rPr>
            <w:lang w:eastAsia="en-AU"/>
          </w:rPr>
          <w:t>size_t</w:t>
        </w:r>
        <w:proofErr w:type="spellEnd"/>
        <w:r>
          <w:rPr>
            <w:lang w:eastAsia="en-AU"/>
          </w:rPr>
          <w:t xml:space="preserve"> size, const char *format, …). The first argument is the destination buffer (</w:t>
        </w:r>
        <w:proofErr w:type="spellStart"/>
        <w:r>
          <w:rPr>
            <w:lang w:eastAsia="en-AU"/>
          </w:rPr>
          <w:t>cityBuffer</w:t>
        </w:r>
        <w:proofErr w:type="spellEnd"/>
        <w:r>
          <w:rPr>
            <w:lang w:eastAsia="en-AU"/>
          </w:rPr>
          <w:t xml:space="preserve">), the second one is the max size to be copied (128, because that is specified in the declaration) and the formatted input in this scenario is APP_URL_BUFFER. This can be found in “TODO C”. </w:t>
        </w:r>
      </w:ins>
    </w:p>
    <w:p w14:paraId="2A0A9224" w14:textId="77777777" w:rsidR="00364D08" w:rsidRDefault="00364D08" w:rsidP="00364D08">
      <w:pPr>
        <w:jc w:val="both"/>
        <w:rPr>
          <w:ins w:id="3717" w:author="Martin Ruppert - M91221" w:date="2019-06-04T12:53:00Z"/>
          <w:lang w:eastAsia="en-AU"/>
        </w:rPr>
      </w:pPr>
      <w:ins w:id="3718" w:author="Martin Ruppert - M91221" w:date="2019-06-04T12:53:00Z">
        <w:r>
          <w:rPr>
            <w:noProof/>
          </w:rPr>
          <w:drawing>
            <wp:inline distT="0" distB="0" distL="0" distR="0" wp14:anchorId="5B034E7E" wp14:editId="28E716EF">
              <wp:extent cx="6694170" cy="80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94170" cy="801370"/>
                      </a:xfrm>
                      <a:prstGeom prst="rect">
                        <a:avLst/>
                      </a:prstGeom>
                    </pic:spPr>
                  </pic:pic>
                </a:graphicData>
              </a:graphic>
            </wp:inline>
          </w:drawing>
        </w:r>
      </w:ins>
    </w:p>
    <w:p w14:paraId="72952DDE" w14:textId="77777777" w:rsidR="00364D08" w:rsidRDefault="00364D08" w:rsidP="00364D08">
      <w:pPr>
        <w:pStyle w:val="ListParagraph"/>
        <w:numPr>
          <w:ilvl w:val="0"/>
          <w:numId w:val="33"/>
        </w:numPr>
        <w:jc w:val="both"/>
        <w:rPr>
          <w:ins w:id="3719" w:author="Martin Ruppert - M91221" w:date="2019-06-04T12:53:00Z"/>
          <w:lang w:eastAsia="en-AU"/>
        </w:rPr>
      </w:pPr>
      <w:ins w:id="3720" w:author="Martin Ruppert - M91221" w:date="2019-06-04T12:53:00Z">
        <w:r>
          <w:rPr>
            <w:lang w:eastAsia="en-AU"/>
          </w:rPr>
          <w:t>Scroll down to “TODO D”, the state APP_TCPIP_WAIT_FOR_CONNECTION. In this state we will wait for a connection to be established. Once established we will send a GET command with the full URL in the format specified in the introduction:</w:t>
        </w:r>
      </w:ins>
    </w:p>
    <w:p w14:paraId="600D7FBA" w14:textId="77777777" w:rsidR="00364D08" w:rsidRDefault="00364D08" w:rsidP="00364D08">
      <w:pPr>
        <w:pStyle w:val="ListParagraph"/>
        <w:jc w:val="both"/>
        <w:rPr>
          <w:ins w:id="3721" w:author="Martin Ruppert - M91221" w:date="2019-06-04T12:53:00Z"/>
          <w:rFonts w:cs="Calibri"/>
          <w:sz w:val="22"/>
        </w:rPr>
      </w:pPr>
      <w:ins w:id="3722" w:author="Martin Ruppert - M91221" w:date="2019-06-04T12:53:00Z">
        <w:r w:rsidRPr="004F52BA">
          <w:t>http://api.openweathermap.org/data/2.5/weather?q=</w:t>
        </w:r>
        <w:r w:rsidRPr="004F52BA">
          <w:rPr>
            <w:b/>
          </w:rPr>
          <w:t>{CITY}</w:t>
        </w:r>
        <w:r w:rsidRPr="004F52BA">
          <w:t>&amp;APPID</w:t>
        </w:r>
        <w:proofErr w:type="gramStart"/>
        <w:r w:rsidRPr="004F52BA">
          <w:t>=</w:t>
        </w:r>
        <w:r w:rsidRPr="004F52BA">
          <w:rPr>
            <w:b/>
          </w:rPr>
          <w:t>{</w:t>
        </w:r>
        <w:proofErr w:type="gramEnd"/>
        <w:r w:rsidRPr="004F52BA">
          <w:rPr>
            <w:b/>
          </w:rPr>
          <w:t>API</w:t>
        </w:r>
        <w:r w:rsidRPr="004F52BA">
          <w:rPr>
            <w:rFonts w:cs="Calibri"/>
            <w:b/>
            <w:sz w:val="22"/>
          </w:rPr>
          <w:t xml:space="preserve"> Key}</w:t>
        </w:r>
        <w:r w:rsidRPr="007016C8">
          <w:rPr>
            <w:rFonts w:cs="Calibri"/>
            <w:sz w:val="22"/>
          </w:rPr>
          <w:t>.</w:t>
        </w:r>
      </w:ins>
    </w:p>
    <w:p w14:paraId="00E9F9EF" w14:textId="77777777" w:rsidR="00364D08" w:rsidRDefault="00364D08" w:rsidP="00364D08">
      <w:pPr>
        <w:pStyle w:val="ListParagraph"/>
        <w:jc w:val="both"/>
        <w:rPr>
          <w:ins w:id="3723" w:author="Martin Ruppert - M91221" w:date="2019-06-04T12:53:00Z"/>
          <w:rFonts w:cs="Calibri"/>
          <w:sz w:val="22"/>
        </w:rPr>
      </w:pPr>
      <w:ins w:id="3724" w:author="Martin Ruppert - M91221" w:date="2019-06-04T12:53:00Z">
        <w:r>
          <w:rPr>
            <w:noProof/>
          </w:rPr>
          <w:drawing>
            <wp:inline distT="0" distB="0" distL="0" distR="0" wp14:anchorId="44679C86" wp14:editId="55ECA861">
              <wp:extent cx="5928874" cy="975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28874" cy="975445"/>
                      </a:xfrm>
                      <a:prstGeom prst="rect">
                        <a:avLst/>
                      </a:prstGeom>
                    </pic:spPr>
                  </pic:pic>
                </a:graphicData>
              </a:graphic>
            </wp:inline>
          </w:drawing>
        </w:r>
      </w:ins>
    </w:p>
    <w:p w14:paraId="2B2606DD" w14:textId="77777777" w:rsidR="00364D08" w:rsidRDefault="00364D08" w:rsidP="00364D08">
      <w:pPr>
        <w:pStyle w:val="ListParagraph"/>
        <w:numPr>
          <w:ilvl w:val="0"/>
          <w:numId w:val="33"/>
        </w:numPr>
        <w:jc w:val="both"/>
        <w:rPr>
          <w:ins w:id="3725" w:author="Martin Ruppert - M91221" w:date="2019-06-04T12:53:00Z"/>
          <w:rFonts w:cs="Calibri"/>
          <w:sz w:val="22"/>
        </w:rPr>
      </w:pPr>
      <w:ins w:id="3726" w:author="Martin Ruppert - M91221" w:date="2019-06-04T12:53:00Z">
        <w:r>
          <w:rPr>
            <w:rFonts w:cs="Calibri"/>
            <w:sz w:val="22"/>
          </w:rPr>
          <w:t>Once the request is sent to the server, the application will go into the APP_TCIPIP_WAIT_FOR_RESPONSE state. Once the connection is closed, set the next state to be APP_STATE_JSON_PARSE_RETRIEVED_DATA.</w:t>
        </w:r>
      </w:ins>
    </w:p>
    <w:p w14:paraId="6CE2193C" w14:textId="77777777" w:rsidR="00364D08" w:rsidRPr="007016C8" w:rsidRDefault="00364D08" w:rsidP="00364D08">
      <w:pPr>
        <w:pStyle w:val="ListParagraph"/>
        <w:jc w:val="both"/>
        <w:rPr>
          <w:ins w:id="3727" w:author="Martin Ruppert - M91221" w:date="2019-06-04T12:53:00Z"/>
          <w:rFonts w:cs="Calibri"/>
          <w:sz w:val="22"/>
        </w:rPr>
      </w:pPr>
      <w:ins w:id="3728" w:author="Martin Ruppert - M91221" w:date="2019-06-04T12:53:00Z">
        <w:r>
          <w:rPr>
            <w:noProof/>
          </w:rPr>
          <w:lastRenderedPageBreak/>
          <w:drawing>
            <wp:inline distT="0" distB="0" distL="0" distR="0" wp14:anchorId="73047A0F" wp14:editId="0DCB9613">
              <wp:extent cx="6694170" cy="892175"/>
              <wp:effectExtent l="0" t="0" r="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94170" cy="892175"/>
                      </a:xfrm>
                      <a:prstGeom prst="rect">
                        <a:avLst/>
                      </a:prstGeom>
                    </pic:spPr>
                  </pic:pic>
                </a:graphicData>
              </a:graphic>
            </wp:inline>
          </w:drawing>
        </w:r>
      </w:ins>
    </w:p>
    <w:p w14:paraId="38EF0D0B" w14:textId="77777777" w:rsidR="00364D08" w:rsidRDefault="00364D08" w:rsidP="00364D08">
      <w:pPr>
        <w:pStyle w:val="ListParagraph"/>
        <w:numPr>
          <w:ilvl w:val="0"/>
          <w:numId w:val="33"/>
        </w:numPr>
        <w:jc w:val="both"/>
        <w:rPr>
          <w:ins w:id="3729" w:author="Martin Ruppert - M91221" w:date="2019-06-04T12:53:00Z"/>
          <w:lang w:eastAsia="en-AU"/>
        </w:rPr>
      </w:pPr>
      <w:ins w:id="3730" w:author="Martin Ruppert - M91221" w:date="2019-06-04T12:53:00Z">
        <w:r>
          <w:rPr>
            <w:lang w:eastAsia="en-AU"/>
          </w:rPr>
          <w:t>Now go down in the state APP_STATE_JSON_PARSE_RETRIEVED_DATA. One of the first things we want to do after we have sorted out the JSON-part of the retrieved data is to print the raw JSON-string. This helps us debug &amp; analyse.</w:t>
        </w:r>
      </w:ins>
    </w:p>
    <w:p w14:paraId="45D432FE" w14:textId="77777777" w:rsidR="00364D08" w:rsidRDefault="00364D08" w:rsidP="00364D08">
      <w:pPr>
        <w:pStyle w:val="ListParagraph"/>
        <w:jc w:val="both"/>
        <w:rPr>
          <w:ins w:id="3731" w:author="Martin Ruppert - M91221" w:date="2019-06-04T12:53:00Z"/>
          <w:lang w:eastAsia="en-AU"/>
        </w:rPr>
      </w:pPr>
      <w:ins w:id="3732" w:author="Martin Ruppert - M91221" w:date="2019-06-04T12:53:00Z">
        <w:r>
          <w:rPr>
            <w:noProof/>
          </w:rPr>
          <w:drawing>
            <wp:inline distT="0" distB="0" distL="0" distR="0" wp14:anchorId="56491DDC" wp14:editId="4E0B5B49">
              <wp:extent cx="5502117" cy="1463167"/>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02117" cy="1463167"/>
                      </a:xfrm>
                      <a:prstGeom prst="rect">
                        <a:avLst/>
                      </a:prstGeom>
                    </pic:spPr>
                  </pic:pic>
                </a:graphicData>
              </a:graphic>
            </wp:inline>
          </w:drawing>
        </w:r>
      </w:ins>
    </w:p>
    <w:p w14:paraId="78B50580" w14:textId="77777777" w:rsidR="00364D08" w:rsidRDefault="00364D08" w:rsidP="00364D08">
      <w:pPr>
        <w:pStyle w:val="ListParagraph"/>
        <w:numPr>
          <w:ilvl w:val="0"/>
          <w:numId w:val="33"/>
        </w:numPr>
        <w:jc w:val="both"/>
        <w:rPr>
          <w:ins w:id="3733" w:author="Martin Ruppert - M91221" w:date="2019-06-04T12:53:00Z"/>
          <w:lang w:eastAsia="en-AU"/>
        </w:rPr>
      </w:pPr>
      <w:ins w:id="3734" w:author="Martin Ruppert - M91221" w:date="2019-06-04T12:53:00Z">
        <w:r>
          <w:rPr>
            <w:lang w:eastAsia="en-AU"/>
          </w:rPr>
          <w:t xml:space="preserve">In a real application, we would need to first know the format of the JSON message in order to be able to parse it correctly. To make this lab more efficiently, we will do this backwards. If you look on this example piece of API response from </w:t>
        </w:r>
        <w:proofErr w:type="spellStart"/>
        <w:r>
          <w:rPr>
            <w:lang w:eastAsia="en-AU"/>
          </w:rPr>
          <w:t>OpenWeatherMap</w:t>
        </w:r>
        <w:proofErr w:type="spellEnd"/>
        <w:r>
          <w:rPr>
            <w:lang w:eastAsia="en-AU"/>
          </w:rPr>
          <w:t xml:space="preserve"> found in the introduction section to this lab. Looking at the format from the API, we need to calculate in what position the value of humidity start. The function </w:t>
        </w:r>
        <w:proofErr w:type="spellStart"/>
        <w:r>
          <w:rPr>
            <w:lang w:eastAsia="en-AU"/>
          </w:rPr>
          <w:t>strstr</w:t>
        </w:r>
        <w:proofErr w:type="spellEnd"/>
        <w:r>
          <w:rPr>
            <w:lang w:eastAsia="en-AU"/>
          </w:rPr>
          <w:t xml:space="preserve"> will cut the </w:t>
        </w:r>
        <w:proofErr w:type="spellStart"/>
        <w:r>
          <w:rPr>
            <w:lang w:eastAsia="en-AU"/>
          </w:rPr>
          <w:t>resultingJson</w:t>
        </w:r>
        <w:proofErr w:type="spellEnd"/>
        <w:r>
          <w:rPr>
            <w:lang w:eastAsia="en-AU"/>
          </w:rPr>
          <w:t xml:space="preserve"> string at the first occurrence of “humidity”. A hint is to look at the other blocks where you parse the temperature, pressure and main weather. </w:t>
        </w:r>
      </w:ins>
    </w:p>
    <w:p w14:paraId="53A0E76D" w14:textId="77777777" w:rsidR="00364D08" w:rsidRDefault="00364D08" w:rsidP="00364D08">
      <w:pPr>
        <w:pStyle w:val="ListParagraph"/>
        <w:jc w:val="both"/>
        <w:rPr>
          <w:ins w:id="3735" w:author="Martin Ruppert - M91221" w:date="2019-06-04T12:53:00Z"/>
          <w:lang w:eastAsia="en-AU"/>
        </w:rPr>
      </w:pPr>
      <w:ins w:id="3736" w:author="Martin Ruppert - M91221" w:date="2019-06-04T12:53:00Z">
        <w:r>
          <w:rPr>
            <w:noProof/>
          </w:rPr>
          <w:drawing>
            <wp:inline distT="0" distB="0" distL="0" distR="0" wp14:anchorId="24B9DB9C" wp14:editId="092AAC38">
              <wp:extent cx="6694170" cy="1333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94170" cy="1333500"/>
                      </a:xfrm>
                      <a:prstGeom prst="rect">
                        <a:avLst/>
                      </a:prstGeom>
                    </pic:spPr>
                  </pic:pic>
                </a:graphicData>
              </a:graphic>
            </wp:inline>
          </w:drawing>
        </w:r>
      </w:ins>
    </w:p>
    <w:p w14:paraId="5EDB180A" w14:textId="77777777" w:rsidR="00364D08" w:rsidRDefault="00364D08" w:rsidP="00364D08">
      <w:pPr>
        <w:pStyle w:val="ListParagraph"/>
        <w:rPr>
          <w:ins w:id="3737" w:author="Martin Ruppert - M91221" w:date="2019-06-04T12:53:00Z"/>
          <w:lang w:eastAsia="en-AU"/>
        </w:rPr>
      </w:pPr>
    </w:p>
    <w:p w14:paraId="16361080" w14:textId="77777777" w:rsidR="00364D08" w:rsidRDefault="00364D08" w:rsidP="00364D08">
      <w:pPr>
        <w:pStyle w:val="ListParagraph"/>
        <w:numPr>
          <w:ilvl w:val="0"/>
          <w:numId w:val="33"/>
        </w:numPr>
        <w:jc w:val="both"/>
        <w:rPr>
          <w:ins w:id="3738" w:author="Martin Ruppert - M91221" w:date="2019-06-04T12:53:00Z"/>
          <w:lang w:eastAsia="en-AU"/>
        </w:rPr>
      </w:pPr>
      <w:ins w:id="3739" w:author="Martin Ruppert - M91221" w:date="2019-06-04T12:53:00Z">
        <w:r>
          <w:rPr>
            <w:lang w:eastAsia="en-AU"/>
          </w:rPr>
          <w:t xml:space="preserve">Once the parsing is done, we wish to print the values of the main weather, pressure, temperature and humidity. </w:t>
        </w:r>
      </w:ins>
    </w:p>
    <w:p w14:paraId="3323C250" w14:textId="77777777" w:rsidR="00364D08" w:rsidRDefault="00364D08" w:rsidP="00364D08">
      <w:pPr>
        <w:pStyle w:val="ListParagraph"/>
        <w:jc w:val="both"/>
        <w:rPr>
          <w:ins w:id="3740" w:author="Martin Ruppert - M91221" w:date="2019-06-04T12:53:00Z"/>
          <w:lang w:eastAsia="en-AU"/>
        </w:rPr>
      </w:pPr>
      <w:ins w:id="3741" w:author="Martin Ruppert - M91221" w:date="2019-06-04T12:53:00Z">
        <w:r>
          <w:rPr>
            <w:noProof/>
          </w:rPr>
          <w:drawing>
            <wp:inline distT="0" distB="0" distL="0" distR="0" wp14:anchorId="451D8AD4" wp14:editId="1963C07C">
              <wp:extent cx="669417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94170" cy="624840"/>
                      </a:xfrm>
                      <a:prstGeom prst="rect">
                        <a:avLst/>
                      </a:prstGeom>
                    </pic:spPr>
                  </pic:pic>
                </a:graphicData>
              </a:graphic>
            </wp:inline>
          </w:drawing>
        </w:r>
      </w:ins>
    </w:p>
    <w:p w14:paraId="7DE2394C" w14:textId="77777777" w:rsidR="00364D08" w:rsidRDefault="00364D08" w:rsidP="00364D08">
      <w:pPr>
        <w:pStyle w:val="ListParagraph"/>
        <w:numPr>
          <w:ilvl w:val="0"/>
          <w:numId w:val="33"/>
        </w:numPr>
        <w:jc w:val="both"/>
        <w:rPr>
          <w:ins w:id="3742" w:author="Martin Ruppert - M91221" w:date="2019-06-04T12:53:00Z"/>
          <w:lang w:eastAsia="en-AU"/>
        </w:rPr>
      </w:pPr>
      <w:ins w:id="3743" w:author="Martin Ruppert - M91221" w:date="2019-06-04T12:53:00Z">
        <w:r>
          <w:rPr>
            <w:lang w:eastAsia="en-AU"/>
          </w:rPr>
          <w:t xml:space="preserve">Now to complete the loop, we want to go back to the APP_TCPIP_WAITING_FOR_COMMAND state once the JSON-parsing and printing is done. </w:t>
        </w:r>
      </w:ins>
    </w:p>
    <w:p w14:paraId="6ABD0853" w14:textId="77777777" w:rsidR="00364D08" w:rsidRDefault="00364D08" w:rsidP="00364D08">
      <w:pPr>
        <w:pStyle w:val="ListParagraph"/>
        <w:jc w:val="both"/>
        <w:rPr>
          <w:ins w:id="3744" w:author="Martin Ruppert - M91221" w:date="2019-06-04T12:53:00Z"/>
          <w:lang w:eastAsia="en-AU"/>
        </w:rPr>
      </w:pPr>
      <w:ins w:id="3745" w:author="Martin Ruppert - M91221" w:date="2019-06-04T12:53:00Z">
        <w:r>
          <w:rPr>
            <w:noProof/>
          </w:rPr>
          <w:drawing>
            <wp:inline distT="0" distB="0" distL="0" distR="0" wp14:anchorId="22DC03E1" wp14:editId="6D8D965E">
              <wp:extent cx="6694170" cy="50609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94170" cy="506095"/>
                      </a:xfrm>
                      <a:prstGeom prst="rect">
                        <a:avLst/>
                      </a:prstGeom>
                    </pic:spPr>
                  </pic:pic>
                </a:graphicData>
              </a:graphic>
            </wp:inline>
          </w:drawing>
        </w:r>
      </w:ins>
    </w:p>
    <w:p w14:paraId="70F551C2" w14:textId="77777777" w:rsidR="00364D08" w:rsidRDefault="00364D08" w:rsidP="00364D08">
      <w:pPr>
        <w:jc w:val="both"/>
        <w:rPr>
          <w:ins w:id="3746" w:author="Martin Ruppert - M91221" w:date="2019-06-04T12:53:00Z"/>
          <w:lang w:eastAsia="en-AU"/>
        </w:rPr>
      </w:pPr>
    </w:p>
    <w:p w14:paraId="10921FD5" w14:textId="66E99996" w:rsidR="00B362EA" w:rsidRDefault="00B362EA">
      <w:pPr>
        <w:tabs>
          <w:tab w:val="clear" w:pos="284"/>
          <w:tab w:val="clear" w:pos="567"/>
          <w:tab w:val="clear" w:pos="851"/>
          <w:tab w:val="clear" w:pos="1134"/>
          <w:tab w:val="clear" w:pos="1418"/>
          <w:tab w:val="clear" w:pos="1701"/>
          <w:tab w:val="clear" w:pos="1985"/>
          <w:tab w:val="clear" w:pos="2268"/>
        </w:tabs>
        <w:spacing w:line="240" w:lineRule="auto"/>
        <w:rPr>
          <w:ins w:id="3747" w:author="Martin Ruppert - M91221" w:date="2019-06-04T12:28:00Z"/>
        </w:rPr>
      </w:pPr>
      <w:ins w:id="3748" w:author="Martin Ruppert - M91221" w:date="2019-06-04T12:28:00Z">
        <w:r>
          <w:br w:type="page"/>
        </w:r>
      </w:ins>
    </w:p>
    <w:p w14:paraId="2182BF82" w14:textId="156BD182" w:rsidR="00B362EA" w:rsidRDefault="00B362EA">
      <w:pPr>
        <w:pStyle w:val="Heading1"/>
        <w:rPr>
          <w:ins w:id="3749" w:author="Martin Ruppert - M91221" w:date="2019-06-04T12:29:00Z"/>
        </w:rPr>
        <w:pPrChange w:id="3750" w:author="Martin Ruppert - M91221" w:date="2019-06-04T12:35:00Z">
          <w:pPr>
            <w:pStyle w:val="NoSpacing"/>
          </w:pPr>
        </w:pPrChange>
      </w:pPr>
      <w:bookmarkStart w:id="3751" w:name="_Toc10545767"/>
      <w:ins w:id="3752" w:author="Martin Ruppert - M91221" w:date="2019-06-04T12:28:00Z">
        <w:r w:rsidRPr="00636D4B">
          <w:lastRenderedPageBreak/>
          <w:t>MPLAB® Harmony TCP/IP Stack</w:t>
        </w:r>
      </w:ins>
      <w:bookmarkEnd w:id="3751"/>
    </w:p>
    <w:p w14:paraId="1AE7C8CB" w14:textId="77777777" w:rsidR="00CC18B3" w:rsidRPr="00636D4B" w:rsidRDefault="00CC18B3">
      <w:pPr>
        <w:pStyle w:val="Heading2"/>
        <w:rPr>
          <w:ins w:id="3753" w:author="Martin Ruppert - M91221" w:date="2019-06-04T12:29:00Z"/>
        </w:rPr>
        <w:pPrChange w:id="3754" w:author="Martin Ruppert - M91221" w:date="2019-06-04T12:35:00Z">
          <w:pPr>
            <w:pStyle w:val="Heading1"/>
          </w:pPr>
        </w:pPrChange>
      </w:pPr>
      <w:bookmarkStart w:id="3755" w:name="_Toc10545768"/>
      <w:ins w:id="3756" w:author="Martin Ruppert - M91221" w:date="2019-06-04T12:29:00Z">
        <w:r>
          <w:t>TCP Module</w:t>
        </w:r>
        <w:r w:rsidRPr="00636D4B">
          <w:t xml:space="preserve"> </w:t>
        </w:r>
        <w:r>
          <w:t xml:space="preserve">API </w:t>
        </w:r>
        <w:r w:rsidRPr="00636D4B">
          <w:t>Function List</w:t>
        </w:r>
        <w:bookmarkEnd w:id="3755"/>
      </w:ins>
    </w:p>
    <w:p w14:paraId="490EC98B" w14:textId="77777777" w:rsidR="00CC18B3" w:rsidRDefault="00CC18B3">
      <w:pPr>
        <w:pStyle w:val="Heading3"/>
        <w:rPr>
          <w:ins w:id="3757" w:author="Martin Ruppert - M91221" w:date="2019-06-04T12:29:00Z"/>
        </w:rPr>
        <w:pPrChange w:id="3758" w:author="Martin Ruppert - M91221" w:date="2019-06-04T12:35:00Z">
          <w:pPr>
            <w:pStyle w:val="Heading2"/>
          </w:pPr>
        </w:pPrChange>
      </w:pPr>
      <w:bookmarkStart w:id="3759" w:name="_Toc10545769"/>
      <w:ins w:id="3760" w:author="Martin Ruppert - M91221" w:date="2019-06-04T12:29:00Z">
        <w:r w:rsidRPr="00993E5D">
          <w:t>Socket Management Functions</w:t>
        </w:r>
        <w:bookmarkEnd w:id="3759"/>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CC18B3" w:rsidRPr="001458B3" w14:paraId="15545E01" w14:textId="77777777" w:rsidTr="003407D0">
        <w:trPr>
          <w:trHeight w:val="288"/>
          <w:ins w:id="3761" w:author="Martin Ruppert - M91221" w:date="2019-06-04T12:29:00Z"/>
        </w:trPr>
        <w:tc>
          <w:tcPr>
            <w:tcW w:w="1420" w:type="pct"/>
            <w:tcBorders>
              <w:top w:val="single" w:sz="4" w:space="0" w:color="FFFFFF"/>
              <w:left w:val="single" w:sz="4" w:space="0" w:color="FFFFFF"/>
            </w:tcBorders>
            <w:shd w:val="clear" w:color="auto" w:fill="5B9BD5"/>
            <w:noWrap/>
            <w:hideMark/>
          </w:tcPr>
          <w:p w14:paraId="5756C35E" w14:textId="77777777" w:rsidR="00CC18B3" w:rsidRPr="001458B3" w:rsidRDefault="00CC18B3" w:rsidP="003407D0">
            <w:pPr>
              <w:pStyle w:val="NoSpacing"/>
              <w:rPr>
                <w:ins w:id="3762" w:author="Martin Ruppert - M91221" w:date="2019-06-04T12:29:00Z"/>
                <w:b/>
                <w:bCs/>
                <w:color w:val="FFFFFF"/>
                <w:sz w:val="18"/>
              </w:rPr>
            </w:pPr>
            <w:proofErr w:type="spellStart"/>
            <w:ins w:id="3763" w:author="Martin Ruppert - M91221" w:date="2019-06-04T12:29:00Z">
              <w:r w:rsidRPr="001458B3">
                <w:rPr>
                  <w:b/>
                  <w:bCs/>
                  <w:color w:val="FFFFFF"/>
                  <w:sz w:val="18"/>
                </w:rPr>
                <w:t>TCPIP_TCP_ServerOpen</w:t>
              </w:r>
              <w:proofErr w:type="spellEnd"/>
            </w:ins>
          </w:p>
        </w:tc>
        <w:tc>
          <w:tcPr>
            <w:tcW w:w="3580" w:type="pct"/>
            <w:shd w:val="clear" w:color="auto" w:fill="DEEAF6"/>
            <w:noWrap/>
            <w:hideMark/>
          </w:tcPr>
          <w:p w14:paraId="3691E03D" w14:textId="77777777" w:rsidR="00CC18B3" w:rsidRPr="001458B3" w:rsidRDefault="00CC18B3" w:rsidP="003407D0">
            <w:pPr>
              <w:pStyle w:val="NoSpacing"/>
              <w:rPr>
                <w:ins w:id="3764" w:author="Martin Ruppert - M91221" w:date="2019-06-04T12:29:00Z"/>
                <w:sz w:val="18"/>
              </w:rPr>
            </w:pPr>
            <w:ins w:id="3765" w:author="Martin Ruppert - M91221" w:date="2019-06-04T12:29:00Z">
              <w:r w:rsidRPr="001458B3">
                <w:rPr>
                  <w:sz w:val="18"/>
                </w:rPr>
                <w:t>Opens a TCP socket as a server.</w:t>
              </w:r>
            </w:ins>
          </w:p>
        </w:tc>
      </w:tr>
      <w:tr w:rsidR="00CC18B3" w:rsidRPr="001458B3" w14:paraId="2443119A" w14:textId="77777777" w:rsidTr="003407D0">
        <w:trPr>
          <w:trHeight w:val="288"/>
          <w:ins w:id="3766" w:author="Martin Ruppert - M91221" w:date="2019-06-04T12:29:00Z"/>
        </w:trPr>
        <w:tc>
          <w:tcPr>
            <w:tcW w:w="1420" w:type="pct"/>
            <w:tcBorders>
              <w:left w:val="single" w:sz="4" w:space="0" w:color="FFFFFF"/>
            </w:tcBorders>
            <w:shd w:val="clear" w:color="auto" w:fill="5B9BD5"/>
            <w:noWrap/>
            <w:hideMark/>
          </w:tcPr>
          <w:p w14:paraId="60A6F7AC" w14:textId="77777777" w:rsidR="00CC18B3" w:rsidRPr="001458B3" w:rsidRDefault="00CC18B3" w:rsidP="003407D0">
            <w:pPr>
              <w:pStyle w:val="NoSpacing"/>
              <w:rPr>
                <w:ins w:id="3767" w:author="Martin Ruppert - M91221" w:date="2019-06-04T12:29:00Z"/>
                <w:b/>
                <w:bCs/>
                <w:color w:val="FFFFFF"/>
                <w:sz w:val="18"/>
              </w:rPr>
            </w:pPr>
            <w:proofErr w:type="spellStart"/>
            <w:ins w:id="3768" w:author="Martin Ruppert - M91221" w:date="2019-06-04T12:29:00Z">
              <w:r w:rsidRPr="001458B3">
                <w:rPr>
                  <w:b/>
                  <w:bCs/>
                  <w:color w:val="FFFFFF"/>
                  <w:sz w:val="18"/>
                </w:rPr>
                <w:t>TCPIP_TCP_ClientOpen</w:t>
              </w:r>
              <w:proofErr w:type="spellEnd"/>
            </w:ins>
          </w:p>
        </w:tc>
        <w:tc>
          <w:tcPr>
            <w:tcW w:w="3580" w:type="pct"/>
            <w:shd w:val="clear" w:color="auto" w:fill="DEEAF6"/>
            <w:noWrap/>
            <w:hideMark/>
          </w:tcPr>
          <w:p w14:paraId="00785AE1" w14:textId="77777777" w:rsidR="00CC18B3" w:rsidRPr="001458B3" w:rsidRDefault="00CC18B3" w:rsidP="003407D0">
            <w:pPr>
              <w:pStyle w:val="NoSpacing"/>
              <w:rPr>
                <w:ins w:id="3769" w:author="Martin Ruppert - M91221" w:date="2019-06-04T12:29:00Z"/>
                <w:sz w:val="18"/>
              </w:rPr>
            </w:pPr>
            <w:ins w:id="3770" w:author="Martin Ruppert - M91221" w:date="2019-06-04T12:29:00Z">
              <w:r w:rsidRPr="001458B3">
                <w:rPr>
                  <w:sz w:val="18"/>
                </w:rPr>
                <w:t>Opens a TCP socket as a client.</w:t>
              </w:r>
            </w:ins>
          </w:p>
        </w:tc>
      </w:tr>
      <w:tr w:rsidR="00CC18B3" w:rsidRPr="001458B3" w14:paraId="2529725C" w14:textId="77777777" w:rsidTr="003407D0">
        <w:trPr>
          <w:trHeight w:val="288"/>
          <w:ins w:id="3771" w:author="Martin Ruppert - M91221" w:date="2019-06-04T12:29:00Z"/>
        </w:trPr>
        <w:tc>
          <w:tcPr>
            <w:tcW w:w="1420" w:type="pct"/>
            <w:tcBorders>
              <w:left w:val="single" w:sz="4" w:space="0" w:color="FFFFFF"/>
            </w:tcBorders>
            <w:shd w:val="clear" w:color="auto" w:fill="5B9BD5"/>
            <w:noWrap/>
            <w:hideMark/>
          </w:tcPr>
          <w:p w14:paraId="3C070CB3" w14:textId="77777777" w:rsidR="00CC18B3" w:rsidRPr="001458B3" w:rsidRDefault="00CC18B3" w:rsidP="003407D0">
            <w:pPr>
              <w:pStyle w:val="NoSpacing"/>
              <w:rPr>
                <w:ins w:id="3772" w:author="Martin Ruppert - M91221" w:date="2019-06-04T12:29:00Z"/>
                <w:b/>
                <w:bCs/>
                <w:color w:val="FFFFFF"/>
                <w:sz w:val="18"/>
              </w:rPr>
            </w:pPr>
            <w:proofErr w:type="spellStart"/>
            <w:ins w:id="3773" w:author="Martin Ruppert - M91221" w:date="2019-06-04T12:29:00Z">
              <w:r w:rsidRPr="001458B3">
                <w:rPr>
                  <w:b/>
                  <w:bCs/>
                  <w:color w:val="FFFFFF"/>
                  <w:sz w:val="18"/>
                </w:rPr>
                <w:t>TCPIP_TCP_Close</w:t>
              </w:r>
              <w:proofErr w:type="spellEnd"/>
            </w:ins>
          </w:p>
        </w:tc>
        <w:tc>
          <w:tcPr>
            <w:tcW w:w="3580" w:type="pct"/>
            <w:shd w:val="clear" w:color="auto" w:fill="DEEAF6"/>
            <w:noWrap/>
            <w:hideMark/>
          </w:tcPr>
          <w:p w14:paraId="757F0681" w14:textId="77777777" w:rsidR="00CC18B3" w:rsidRPr="001458B3" w:rsidRDefault="00CC18B3" w:rsidP="003407D0">
            <w:pPr>
              <w:pStyle w:val="NoSpacing"/>
              <w:rPr>
                <w:ins w:id="3774" w:author="Martin Ruppert - M91221" w:date="2019-06-04T12:29:00Z"/>
                <w:sz w:val="18"/>
              </w:rPr>
            </w:pPr>
            <w:ins w:id="3775" w:author="Martin Ruppert - M91221" w:date="2019-06-04T12:29:00Z">
              <w:r w:rsidRPr="001458B3">
                <w:rPr>
                  <w:sz w:val="18"/>
                </w:rPr>
                <w:t>Disconnects an open socket and destroys the socket handle, releasing the associated resources.</w:t>
              </w:r>
            </w:ins>
          </w:p>
        </w:tc>
      </w:tr>
      <w:tr w:rsidR="00CC18B3" w:rsidRPr="001458B3" w14:paraId="71EB35B6" w14:textId="77777777" w:rsidTr="003407D0">
        <w:trPr>
          <w:trHeight w:val="288"/>
          <w:ins w:id="3776" w:author="Martin Ruppert - M91221" w:date="2019-06-04T12:29:00Z"/>
        </w:trPr>
        <w:tc>
          <w:tcPr>
            <w:tcW w:w="1420" w:type="pct"/>
            <w:tcBorders>
              <w:left w:val="single" w:sz="4" w:space="0" w:color="FFFFFF"/>
            </w:tcBorders>
            <w:shd w:val="clear" w:color="auto" w:fill="5B9BD5"/>
            <w:noWrap/>
            <w:hideMark/>
          </w:tcPr>
          <w:p w14:paraId="4214F1B0" w14:textId="77777777" w:rsidR="00CC18B3" w:rsidRPr="001458B3" w:rsidRDefault="00CC18B3" w:rsidP="003407D0">
            <w:pPr>
              <w:pStyle w:val="NoSpacing"/>
              <w:rPr>
                <w:ins w:id="3777" w:author="Martin Ruppert - M91221" w:date="2019-06-04T12:29:00Z"/>
                <w:b/>
                <w:bCs/>
                <w:color w:val="FFFFFF"/>
                <w:sz w:val="18"/>
              </w:rPr>
            </w:pPr>
            <w:proofErr w:type="spellStart"/>
            <w:ins w:id="3778" w:author="Martin Ruppert - M91221" w:date="2019-06-04T12:29:00Z">
              <w:r w:rsidRPr="001458B3">
                <w:rPr>
                  <w:b/>
                  <w:bCs/>
                  <w:color w:val="FFFFFF"/>
                  <w:sz w:val="18"/>
                </w:rPr>
                <w:t>TCPIP_TCP_Connect</w:t>
              </w:r>
              <w:proofErr w:type="spellEnd"/>
            </w:ins>
          </w:p>
        </w:tc>
        <w:tc>
          <w:tcPr>
            <w:tcW w:w="3580" w:type="pct"/>
            <w:shd w:val="clear" w:color="auto" w:fill="DEEAF6"/>
            <w:noWrap/>
            <w:hideMark/>
          </w:tcPr>
          <w:p w14:paraId="3888C49B" w14:textId="77777777" w:rsidR="00CC18B3" w:rsidRPr="001458B3" w:rsidRDefault="00CC18B3" w:rsidP="003407D0">
            <w:pPr>
              <w:pStyle w:val="NoSpacing"/>
              <w:rPr>
                <w:ins w:id="3779" w:author="Martin Ruppert - M91221" w:date="2019-06-04T12:29:00Z"/>
                <w:sz w:val="18"/>
              </w:rPr>
            </w:pPr>
            <w:ins w:id="3780" w:author="Martin Ruppert - M91221" w:date="2019-06-04T12:29:00Z">
              <w:r w:rsidRPr="001458B3">
                <w:rPr>
                  <w:sz w:val="18"/>
                </w:rPr>
                <w:t>Connects a client socket.</w:t>
              </w:r>
            </w:ins>
          </w:p>
        </w:tc>
      </w:tr>
      <w:tr w:rsidR="00CC18B3" w:rsidRPr="001458B3" w14:paraId="74204275" w14:textId="77777777" w:rsidTr="003407D0">
        <w:trPr>
          <w:trHeight w:val="288"/>
          <w:ins w:id="3781" w:author="Martin Ruppert - M91221" w:date="2019-06-04T12:29:00Z"/>
        </w:trPr>
        <w:tc>
          <w:tcPr>
            <w:tcW w:w="1420" w:type="pct"/>
            <w:tcBorders>
              <w:left w:val="single" w:sz="4" w:space="0" w:color="FFFFFF"/>
            </w:tcBorders>
            <w:shd w:val="clear" w:color="auto" w:fill="5B9BD5"/>
            <w:noWrap/>
            <w:hideMark/>
          </w:tcPr>
          <w:p w14:paraId="67788B4A" w14:textId="77777777" w:rsidR="00CC18B3" w:rsidRPr="001458B3" w:rsidRDefault="00CC18B3" w:rsidP="003407D0">
            <w:pPr>
              <w:pStyle w:val="NoSpacing"/>
              <w:rPr>
                <w:ins w:id="3782" w:author="Martin Ruppert - M91221" w:date="2019-06-04T12:29:00Z"/>
                <w:b/>
                <w:bCs/>
                <w:color w:val="FFFFFF"/>
                <w:sz w:val="18"/>
              </w:rPr>
            </w:pPr>
            <w:proofErr w:type="spellStart"/>
            <w:ins w:id="3783" w:author="Martin Ruppert - M91221" w:date="2019-06-04T12:29:00Z">
              <w:r w:rsidRPr="001458B3">
                <w:rPr>
                  <w:b/>
                  <w:bCs/>
                  <w:color w:val="FFFFFF"/>
                  <w:sz w:val="18"/>
                </w:rPr>
                <w:t>TCPIP_TCP_Bind</w:t>
              </w:r>
              <w:proofErr w:type="spellEnd"/>
            </w:ins>
          </w:p>
        </w:tc>
        <w:tc>
          <w:tcPr>
            <w:tcW w:w="3580" w:type="pct"/>
            <w:shd w:val="clear" w:color="auto" w:fill="DEEAF6"/>
            <w:noWrap/>
            <w:hideMark/>
          </w:tcPr>
          <w:p w14:paraId="16847F9C" w14:textId="77777777" w:rsidR="00CC18B3" w:rsidRPr="001458B3" w:rsidRDefault="00CC18B3" w:rsidP="003407D0">
            <w:pPr>
              <w:pStyle w:val="NoSpacing"/>
              <w:rPr>
                <w:ins w:id="3784" w:author="Martin Ruppert - M91221" w:date="2019-06-04T12:29:00Z"/>
                <w:sz w:val="18"/>
              </w:rPr>
            </w:pPr>
            <w:ins w:id="3785" w:author="Martin Ruppert - M91221" w:date="2019-06-04T12:29:00Z">
              <w:r w:rsidRPr="001458B3">
                <w:rPr>
                  <w:sz w:val="18"/>
                </w:rPr>
                <w:t>Binds a socket to a local address.</w:t>
              </w:r>
            </w:ins>
          </w:p>
        </w:tc>
      </w:tr>
      <w:tr w:rsidR="00CC18B3" w:rsidRPr="001458B3" w14:paraId="743C2DD4" w14:textId="77777777" w:rsidTr="003407D0">
        <w:trPr>
          <w:trHeight w:val="288"/>
          <w:ins w:id="3786" w:author="Martin Ruppert - M91221" w:date="2019-06-04T12:29:00Z"/>
        </w:trPr>
        <w:tc>
          <w:tcPr>
            <w:tcW w:w="1420" w:type="pct"/>
            <w:tcBorders>
              <w:left w:val="single" w:sz="4" w:space="0" w:color="FFFFFF"/>
            </w:tcBorders>
            <w:shd w:val="clear" w:color="auto" w:fill="5B9BD5"/>
            <w:noWrap/>
            <w:hideMark/>
          </w:tcPr>
          <w:p w14:paraId="14A28AF4" w14:textId="77777777" w:rsidR="00CC18B3" w:rsidRPr="001458B3" w:rsidRDefault="00CC18B3" w:rsidP="003407D0">
            <w:pPr>
              <w:pStyle w:val="NoSpacing"/>
              <w:rPr>
                <w:ins w:id="3787" w:author="Martin Ruppert - M91221" w:date="2019-06-04T12:29:00Z"/>
                <w:b/>
                <w:bCs/>
                <w:color w:val="FFFFFF"/>
                <w:sz w:val="18"/>
              </w:rPr>
            </w:pPr>
            <w:proofErr w:type="spellStart"/>
            <w:ins w:id="3788" w:author="Martin Ruppert - M91221" w:date="2019-06-04T12:29:00Z">
              <w:r w:rsidRPr="001458B3">
                <w:rPr>
                  <w:b/>
                  <w:bCs/>
                  <w:color w:val="FFFFFF"/>
                  <w:sz w:val="18"/>
                </w:rPr>
                <w:t>TCPIP_TCP_RemoteBind</w:t>
              </w:r>
              <w:proofErr w:type="spellEnd"/>
            </w:ins>
          </w:p>
        </w:tc>
        <w:tc>
          <w:tcPr>
            <w:tcW w:w="3580" w:type="pct"/>
            <w:shd w:val="clear" w:color="auto" w:fill="DEEAF6"/>
            <w:noWrap/>
            <w:hideMark/>
          </w:tcPr>
          <w:p w14:paraId="3AB95D47" w14:textId="77777777" w:rsidR="00CC18B3" w:rsidRPr="001458B3" w:rsidRDefault="00CC18B3" w:rsidP="003407D0">
            <w:pPr>
              <w:pStyle w:val="NoSpacing"/>
              <w:rPr>
                <w:ins w:id="3789" w:author="Martin Ruppert - M91221" w:date="2019-06-04T12:29:00Z"/>
                <w:sz w:val="18"/>
              </w:rPr>
            </w:pPr>
            <w:ins w:id="3790" w:author="Martin Ruppert - M91221" w:date="2019-06-04T12:29:00Z">
              <w:r w:rsidRPr="001458B3">
                <w:rPr>
                  <w:sz w:val="18"/>
                </w:rPr>
                <w:t>Binds a socket to a remote address.</w:t>
              </w:r>
            </w:ins>
          </w:p>
        </w:tc>
      </w:tr>
      <w:tr w:rsidR="00CC18B3" w:rsidRPr="001458B3" w14:paraId="3E665985" w14:textId="77777777" w:rsidTr="003407D0">
        <w:trPr>
          <w:trHeight w:val="288"/>
          <w:ins w:id="3791" w:author="Martin Ruppert - M91221" w:date="2019-06-04T12:29:00Z"/>
        </w:trPr>
        <w:tc>
          <w:tcPr>
            <w:tcW w:w="1420" w:type="pct"/>
            <w:tcBorders>
              <w:left w:val="single" w:sz="4" w:space="0" w:color="FFFFFF"/>
            </w:tcBorders>
            <w:shd w:val="clear" w:color="auto" w:fill="5B9BD5"/>
            <w:noWrap/>
            <w:hideMark/>
          </w:tcPr>
          <w:p w14:paraId="43B71155" w14:textId="77777777" w:rsidR="00CC18B3" w:rsidRPr="001458B3" w:rsidRDefault="00CC18B3" w:rsidP="003407D0">
            <w:pPr>
              <w:pStyle w:val="NoSpacing"/>
              <w:rPr>
                <w:ins w:id="3792" w:author="Martin Ruppert - M91221" w:date="2019-06-04T12:29:00Z"/>
                <w:b/>
                <w:bCs/>
                <w:color w:val="FFFFFF"/>
                <w:sz w:val="18"/>
              </w:rPr>
            </w:pPr>
            <w:proofErr w:type="spellStart"/>
            <w:ins w:id="3793" w:author="Martin Ruppert - M91221" w:date="2019-06-04T12:29:00Z">
              <w:r w:rsidRPr="001458B3">
                <w:rPr>
                  <w:b/>
                  <w:bCs/>
                  <w:color w:val="FFFFFF"/>
                  <w:sz w:val="18"/>
                </w:rPr>
                <w:t>TCPIP_TCP_IsConnected</w:t>
              </w:r>
              <w:proofErr w:type="spellEnd"/>
            </w:ins>
          </w:p>
        </w:tc>
        <w:tc>
          <w:tcPr>
            <w:tcW w:w="3580" w:type="pct"/>
            <w:shd w:val="clear" w:color="auto" w:fill="DEEAF6"/>
            <w:noWrap/>
            <w:hideMark/>
          </w:tcPr>
          <w:p w14:paraId="6120B255" w14:textId="77777777" w:rsidR="00CC18B3" w:rsidRPr="001458B3" w:rsidRDefault="00CC18B3" w:rsidP="003407D0">
            <w:pPr>
              <w:pStyle w:val="NoSpacing"/>
              <w:rPr>
                <w:ins w:id="3794" w:author="Martin Ruppert - M91221" w:date="2019-06-04T12:29:00Z"/>
                <w:sz w:val="18"/>
              </w:rPr>
            </w:pPr>
            <w:ins w:id="3795" w:author="Martin Ruppert - M91221" w:date="2019-06-04T12:29:00Z">
              <w:r w:rsidRPr="001458B3">
                <w:rPr>
                  <w:sz w:val="18"/>
                </w:rPr>
                <w:t>Determines if a socket has an established connection.</w:t>
              </w:r>
            </w:ins>
          </w:p>
        </w:tc>
      </w:tr>
      <w:tr w:rsidR="00CC18B3" w:rsidRPr="001458B3" w14:paraId="2C0FF250" w14:textId="77777777" w:rsidTr="003407D0">
        <w:trPr>
          <w:trHeight w:val="288"/>
          <w:ins w:id="3796" w:author="Martin Ruppert - M91221" w:date="2019-06-04T12:29:00Z"/>
        </w:trPr>
        <w:tc>
          <w:tcPr>
            <w:tcW w:w="1420" w:type="pct"/>
            <w:tcBorders>
              <w:left w:val="single" w:sz="4" w:space="0" w:color="FFFFFF"/>
            </w:tcBorders>
            <w:shd w:val="clear" w:color="auto" w:fill="5B9BD5"/>
            <w:noWrap/>
            <w:hideMark/>
          </w:tcPr>
          <w:p w14:paraId="778519B5" w14:textId="77777777" w:rsidR="00CC18B3" w:rsidRPr="001458B3" w:rsidRDefault="00CC18B3" w:rsidP="003407D0">
            <w:pPr>
              <w:pStyle w:val="NoSpacing"/>
              <w:rPr>
                <w:ins w:id="3797" w:author="Martin Ruppert - M91221" w:date="2019-06-04T12:29:00Z"/>
                <w:b/>
                <w:bCs/>
                <w:color w:val="FFFFFF"/>
                <w:sz w:val="18"/>
              </w:rPr>
            </w:pPr>
            <w:proofErr w:type="spellStart"/>
            <w:ins w:id="3798" w:author="Martin Ruppert - M91221" w:date="2019-06-04T12:29:00Z">
              <w:r w:rsidRPr="001458B3">
                <w:rPr>
                  <w:b/>
                  <w:bCs/>
                  <w:color w:val="FFFFFF"/>
                  <w:sz w:val="18"/>
                </w:rPr>
                <w:t>TCPIP_TCP_WasReset</w:t>
              </w:r>
              <w:proofErr w:type="spellEnd"/>
            </w:ins>
          </w:p>
        </w:tc>
        <w:tc>
          <w:tcPr>
            <w:tcW w:w="3580" w:type="pct"/>
            <w:shd w:val="clear" w:color="auto" w:fill="DEEAF6"/>
            <w:noWrap/>
            <w:hideMark/>
          </w:tcPr>
          <w:p w14:paraId="48381F27" w14:textId="77777777" w:rsidR="00CC18B3" w:rsidRPr="001458B3" w:rsidRDefault="00CC18B3" w:rsidP="003407D0">
            <w:pPr>
              <w:pStyle w:val="NoSpacing"/>
              <w:rPr>
                <w:ins w:id="3799" w:author="Martin Ruppert - M91221" w:date="2019-06-04T12:29:00Z"/>
                <w:sz w:val="18"/>
              </w:rPr>
            </w:pPr>
            <w:ins w:id="3800" w:author="Martin Ruppert - M91221" w:date="2019-06-04T12:29:00Z">
              <w:r w:rsidRPr="001458B3">
                <w:rPr>
                  <w:sz w:val="18"/>
                </w:rPr>
                <w:t>Self-clearing semaphore indicating socket reset.</w:t>
              </w:r>
            </w:ins>
          </w:p>
        </w:tc>
      </w:tr>
      <w:tr w:rsidR="00CC18B3" w:rsidRPr="001458B3" w14:paraId="3BD14D6A" w14:textId="77777777" w:rsidTr="003407D0">
        <w:trPr>
          <w:trHeight w:val="288"/>
          <w:ins w:id="3801" w:author="Martin Ruppert - M91221" w:date="2019-06-04T12:29:00Z"/>
        </w:trPr>
        <w:tc>
          <w:tcPr>
            <w:tcW w:w="1420" w:type="pct"/>
            <w:tcBorders>
              <w:left w:val="single" w:sz="4" w:space="0" w:color="FFFFFF"/>
            </w:tcBorders>
            <w:shd w:val="clear" w:color="auto" w:fill="5B9BD5"/>
            <w:noWrap/>
            <w:hideMark/>
          </w:tcPr>
          <w:p w14:paraId="7ACFA40D" w14:textId="77777777" w:rsidR="00CC18B3" w:rsidRPr="001458B3" w:rsidRDefault="00CC18B3" w:rsidP="003407D0">
            <w:pPr>
              <w:pStyle w:val="NoSpacing"/>
              <w:rPr>
                <w:ins w:id="3802" w:author="Martin Ruppert - M91221" w:date="2019-06-04T12:29:00Z"/>
                <w:b/>
                <w:bCs/>
                <w:color w:val="FFFFFF"/>
                <w:sz w:val="18"/>
              </w:rPr>
            </w:pPr>
            <w:proofErr w:type="spellStart"/>
            <w:ins w:id="3803" w:author="Martin Ruppert - M91221" w:date="2019-06-04T12:29:00Z">
              <w:r w:rsidRPr="001458B3">
                <w:rPr>
                  <w:b/>
                  <w:bCs/>
                  <w:color w:val="FFFFFF"/>
                  <w:sz w:val="18"/>
                </w:rPr>
                <w:t>TCPIP_TCP_Disconnect</w:t>
              </w:r>
              <w:proofErr w:type="spellEnd"/>
            </w:ins>
          </w:p>
        </w:tc>
        <w:tc>
          <w:tcPr>
            <w:tcW w:w="3580" w:type="pct"/>
            <w:shd w:val="clear" w:color="auto" w:fill="DEEAF6"/>
            <w:noWrap/>
            <w:hideMark/>
          </w:tcPr>
          <w:p w14:paraId="0AD58162" w14:textId="77777777" w:rsidR="00CC18B3" w:rsidRPr="001458B3" w:rsidRDefault="00CC18B3" w:rsidP="003407D0">
            <w:pPr>
              <w:pStyle w:val="NoSpacing"/>
              <w:rPr>
                <w:ins w:id="3804" w:author="Martin Ruppert - M91221" w:date="2019-06-04T12:29:00Z"/>
                <w:sz w:val="18"/>
              </w:rPr>
            </w:pPr>
            <w:ins w:id="3805" w:author="Martin Ruppert - M91221" w:date="2019-06-04T12:29:00Z">
              <w:r w:rsidRPr="001458B3">
                <w:rPr>
                  <w:sz w:val="18"/>
                </w:rPr>
                <w:t>Disconnects an open socket.</w:t>
              </w:r>
            </w:ins>
          </w:p>
        </w:tc>
      </w:tr>
      <w:tr w:rsidR="00CC18B3" w:rsidRPr="001458B3" w14:paraId="06DEE016" w14:textId="77777777" w:rsidTr="003407D0">
        <w:trPr>
          <w:trHeight w:val="288"/>
          <w:ins w:id="3806" w:author="Martin Ruppert - M91221" w:date="2019-06-04T12:29:00Z"/>
        </w:trPr>
        <w:tc>
          <w:tcPr>
            <w:tcW w:w="1420" w:type="pct"/>
            <w:tcBorders>
              <w:left w:val="single" w:sz="4" w:space="0" w:color="FFFFFF"/>
            </w:tcBorders>
            <w:shd w:val="clear" w:color="auto" w:fill="5B9BD5"/>
            <w:noWrap/>
            <w:hideMark/>
          </w:tcPr>
          <w:p w14:paraId="6793B9EA" w14:textId="77777777" w:rsidR="00CC18B3" w:rsidRPr="001458B3" w:rsidRDefault="00CC18B3" w:rsidP="003407D0">
            <w:pPr>
              <w:pStyle w:val="NoSpacing"/>
              <w:rPr>
                <w:ins w:id="3807" w:author="Martin Ruppert - M91221" w:date="2019-06-04T12:29:00Z"/>
                <w:b/>
                <w:bCs/>
                <w:color w:val="FFFFFF"/>
                <w:sz w:val="18"/>
              </w:rPr>
            </w:pPr>
            <w:proofErr w:type="spellStart"/>
            <w:ins w:id="3808" w:author="Martin Ruppert - M91221" w:date="2019-06-04T12:29:00Z">
              <w:r w:rsidRPr="001458B3">
                <w:rPr>
                  <w:b/>
                  <w:bCs/>
                  <w:color w:val="FFFFFF"/>
                  <w:sz w:val="18"/>
                </w:rPr>
                <w:t>TCPIP_TCP_Abort</w:t>
              </w:r>
              <w:proofErr w:type="spellEnd"/>
            </w:ins>
          </w:p>
        </w:tc>
        <w:tc>
          <w:tcPr>
            <w:tcW w:w="3580" w:type="pct"/>
            <w:shd w:val="clear" w:color="auto" w:fill="DEEAF6"/>
            <w:noWrap/>
            <w:hideMark/>
          </w:tcPr>
          <w:p w14:paraId="2950411E" w14:textId="77777777" w:rsidR="00CC18B3" w:rsidRPr="001458B3" w:rsidRDefault="00CC18B3" w:rsidP="003407D0">
            <w:pPr>
              <w:pStyle w:val="NoSpacing"/>
              <w:rPr>
                <w:ins w:id="3809" w:author="Martin Ruppert - M91221" w:date="2019-06-04T12:29:00Z"/>
                <w:sz w:val="18"/>
              </w:rPr>
            </w:pPr>
            <w:ins w:id="3810" w:author="Martin Ruppert - M91221" w:date="2019-06-04T12:29:00Z">
              <w:r w:rsidRPr="001458B3">
                <w:rPr>
                  <w:sz w:val="18"/>
                </w:rPr>
                <w:t>Aborts a connection.</w:t>
              </w:r>
            </w:ins>
          </w:p>
        </w:tc>
      </w:tr>
      <w:tr w:rsidR="00CC18B3" w:rsidRPr="001458B3" w14:paraId="562425B1" w14:textId="77777777" w:rsidTr="003407D0">
        <w:trPr>
          <w:trHeight w:val="288"/>
          <w:ins w:id="3811" w:author="Martin Ruppert - M91221" w:date="2019-06-04T12:29:00Z"/>
        </w:trPr>
        <w:tc>
          <w:tcPr>
            <w:tcW w:w="1420" w:type="pct"/>
            <w:tcBorders>
              <w:left w:val="single" w:sz="4" w:space="0" w:color="FFFFFF"/>
            </w:tcBorders>
            <w:shd w:val="clear" w:color="auto" w:fill="5B9BD5"/>
            <w:noWrap/>
            <w:hideMark/>
          </w:tcPr>
          <w:p w14:paraId="2F476AB5" w14:textId="77777777" w:rsidR="00CC18B3" w:rsidRPr="001458B3" w:rsidRDefault="00CC18B3" w:rsidP="003407D0">
            <w:pPr>
              <w:pStyle w:val="NoSpacing"/>
              <w:rPr>
                <w:ins w:id="3812" w:author="Martin Ruppert - M91221" w:date="2019-06-04T12:29:00Z"/>
                <w:b/>
                <w:bCs/>
                <w:color w:val="FFFFFF"/>
                <w:sz w:val="18"/>
              </w:rPr>
            </w:pPr>
            <w:proofErr w:type="spellStart"/>
            <w:ins w:id="3813" w:author="Martin Ruppert - M91221" w:date="2019-06-04T12:29:00Z">
              <w:r w:rsidRPr="001458B3">
                <w:rPr>
                  <w:b/>
                  <w:bCs/>
                  <w:color w:val="FFFFFF"/>
                  <w:sz w:val="18"/>
                </w:rPr>
                <w:t>TCPIP_TCP_OptionsGet</w:t>
              </w:r>
              <w:proofErr w:type="spellEnd"/>
            </w:ins>
          </w:p>
        </w:tc>
        <w:tc>
          <w:tcPr>
            <w:tcW w:w="3580" w:type="pct"/>
            <w:shd w:val="clear" w:color="auto" w:fill="DEEAF6"/>
            <w:noWrap/>
            <w:hideMark/>
          </w:tcPr>
          <w:p w14:paraId="61D57CDD" w14:textId="77777777" w:rsidR="00CC18B3" w:rsidRPr="001458B3" w:rsidRDefault="00CC18B3" w:rsidP="003407D0">
            <w:pPr>
              <w:pStyle w:val="NoSpacing"/>
              <w:rPr>
                <w:ins w:id="3814" w:author="Martin Ruppert - M91221" w:date="2019-06-04T12:29:00Z"/>
                <w:sz w:val="18"/>
              </w:rPr>
            </w:pPr>
            <w:ins w:id="3815" w:author="Martin Ruppert - M91221" w:date="2019-06-04T12:29:00Z">
              <w:r w:rsidRPr="001458B3">
                <w:rPr>
                  <w:sz w:val="18"/>
                </w:rPr>
                <w:t xml:space="preserve">Allows getting the options for a socket </w:t>
              </w:r>
              <w:proofErr w:type="gramStart"/>
              <w:r w:rsidRPr="001458B3">
                <w:rPr>
                  <w:sz w:val="18"/>
                </w:rPr>
                <w:t>like:</w:t>
              </w:r>
              <w:proofErr w:type="gramEnd"/>
              <w:r w:rsidRPr="001458B3">
                <w:rPr>
                  <w:sz w:val="18"/>
                </w:rPr>
                <w:t xml:space="preserve"> current RX/TX buffer size, etc.</w:t>
              </w:r>
            </w:ins>
          </w:p>
        </w:tc>
      </w:tr>
      <w:tr w:rsidR="00CC18B3" w:rsidRPr="001458B3" w14:paraId="5406AB10" w14:textId="77777777" w:rsidTr="003407D0">
        <w:trPr>
          <w:trHeight w:val="288"/>
          <w:ins w:id="3816" w:author="Martin Ruppert - M91221" w:date="2019-06-04T12:29:00Z"/>
        </w:trPr>
        <w:tc>
          <w:tcPr>
            <w:tcW w:w="1420" w:type="pct"/>
            <w:tcBorders>
              <w:left w:val="single" w:sz="4" w:space="0" w:color="FFFFFF"/>
            </w:tcBorders>
            <w:shd w:val="clear" w:color="auto" w:fill="5B9BD5"/>
            <w:noWrap/>
            <w:hideMark/>
          </w:tcPr>
          <w:p w14:paraId="43C6D75C" w14:textId="77777777" w:rsidR="00CC18B3" w:rsidRPr="001458B3" w:rsidRDefault="00CC18B3" w:rsidP="003407D0">
            <w:pPr>
              <w:pStyle w:val="NoSpacing"/>
              <w:rPr>
                <w:ins w:id="3817" w:author="Martin Ruppert - M91221" w:date="2019-06-04T12:29:00Z"/>
                <w:b/>
                <w:bCs/>
                <w:color w:val="FFFFFF"/>
                <w:sz w:val="18"/>
              </w:rPr>
            </w:pPr>
            <w:proofErr w:type="spellStart"/>
            <w:ins w:id="3818" w:author="Martin Ruppert - M91221" w:date="2019-06-04T12:29:00Z">
              <w:r w:rsidRPr="001458B3">
                <w:rPr>
                  <w:b/>
                  <w:bCs/>
                  <w:color w:val="FFFFFF"/>
                  <w:sz w:val="18"/>
                </w:rPr>
                <w:t>TCPIP_TCP_OptionsSet</w:t>
              </w:r>
              <w:proofErr w:type="spellEnd"/>
            </w:ins>
          </w:p>
        </w:tc>
        <w:tc>
          <w:tcPr>
            <w:tcW w:w="3580" w:type="pct"/>
            <w:shd w:val="clear" w:color="auto" w:fill="DEEAF6"/>
            <w:noWrap/>
            <w:hideMark/>
          </w:tcPr>
          <w:p w14:paraId="3E40B904" w14:textId="77777777" w:rsidR="00CC18B3" w:rsidRPr="001458B3" w:rsidRDefault="00CC18B3" w:rsidP="003407D0">
            <w:pPr>
              <w:pStyle w:val="NoSpacing"/>
              <w:rPr>
                <w:ins w:id="3819" w:author="Martin Ruppert - M91221" w:date="2019-06-04T12:29:00Z"/>
                <w:sz w:val="18"/>
              </w:rPr>
            </w:pPr>
            <w:ins w:id="3820" w:author="Martin Ruppert - M91221" w:date="2019-06-04T12:29:00Z">
              <w:r w:rsidRPr="001458B3">
                <w:rPr>
                  <w:sz w:val="18"/>
                </w:rPr>
                <w:t>Allows setting options to a socket like adjust RX/TX buffer size, etc.</w:t>
              </w:r>
            </w:ins>
          </w:p>
        </w:tc>
      </w:tr>
      <w:tr w:rsidR="00CC18B3" w:rsidRPr="001458B3" w14:paraId="61A1B491" w14:textId="77777777" w:rsidTr="003407D0">
        <w:trPr>
          <w:trHeight w:val="288"/>
          <w:ins w:id="3821" w:author="Martin Ruppert - M91221" w:date="2019-06-04T12:29:00Z"/>
        </w:trPr>
        <w:tc>
          <w:tcPr>
            <w:tcW w:w="1420" w:type="pct"/>
            <w:tcBorders>
              <w:left w:val="single" w:sz="4" w:space="0" w:color="FFFFFF"/>
            </w:tcBorders>
            <w:shd w:val="clear" w:color="auto" w:fill="5B9BD5"/>
            <w:noWrap/>
            <w:hideMark/>
          </w:tcPr>
          <w:p w14:paraId="1EDD7223" w14:textId="77777777" w:rsidR="00CC18B3" w:rsidRPr="001458B3" w:rsidRDefault="00CC18B3" w:rsidP="003407D0">
            <w:pPr>
              <w:pStyle w:val="NoSpacing"/>
              <w:rPr>
                <w:ins w:id="3822" w:author="Martin Ruppert - M91221" w:date="2019-06-04T12:29:00Z"/>
                <w:b/>
                <w:bCs/>
                <w:color w:val="FFFFFF"/>
                <w:sz w:val="18"/>
              </w:rPr>
            </w:pPr>
            <w:proofErr w:type="spellStart"/>
            <w:ins w:id="3823" w:author="Martin Ruppert - M91221" w:date="2019-06-04T12:29:00Z">
              <w:r w:rsidRPr="001458B3">
                <w:rPr>
                  <w:b/>
                  <w:bCs/>
                  <w:color w:val="FFFFFF"/>
                  <w:sz w:val="18"/>
                </w:rPr>
                <w:t>TCPIP_TCP_SocketInfoGet</w:t>
              </w:r>
              <w:proofErr w:type="spellEnd"/>
            </w:ins>
          </w:p>
        </w:tc>
        <w:tc>
          <w:tcPr>
            <w:tcW w:w="3580" w:type="pct"/>
            <w:shd w:val="clear" w:color="auto" w:fill="DEEAF6"/>
            <w:noWrap/>
            <w:hideMark/>
          </w:tcPr>
          <w:p w14:paraId="30705CB7" w14:textId="77777777" w:rsidR="00CC18B3" w:rsidRPr="001458B3" w:rsidRDefault="00CC18B3" w:rsidP="003407D0">
            <w:pPr>
              <w:pStyle w:val="NoSpacing"/>
              <w:rPr>
                <w:ins w:id="3824" w:author="Martin Ruppert - M91221" w:date="2019-06-04T12:29:00Z"/>
                <w:sz w:val="18"/>
              </w:rPr>
            </w:pPr>
            <w:ins w:id="3825" w:author="Martin Ruppert - M91221" w:date="2019-06-04T12:29:00Z">
              <w:r w:rsidRPr="001458B3">
                <w:rPr>
                  <w:sz w:val="18"/>
                </w:rPr>
                <w:t>Obtains information about a currently open socket.</w:t>
              </w:r>
            </w:ins>
          </w:p>
        </w:tc>
      </w:tr>
      <w:tr w:rsidR="00CC18B3" w:rsidRPr="001458B3" w14:paraId="462D2D49" w14:textId="77777777" w:rsidTr="003407D0">
        <w:trPr>
          <w:trHeight w:val="288"/>
          <w:ins w:id="3826" w:author="Martin Ruppert - M91221" w:date="2019-06-04T12:29:00Z"/>
        </w:trPr>
        <w:tc>
          <w:tcPr>
            <w:tcW w:w="1420" w:type="pct"/>
            <w:tcBorders>
              <w:left w:val="single" w:sz="4" w:space="0" w:color="FFFFFF"/>
            </w:tcBorders>
            <w:shd w:val="clear" w:color="auto" w:fill="5B9BD5"/>
            <w:noWrap/>
            <w:hideMark/>
          </w:tcPr>
          <w:p w14:paraId="13990196" w14:textId="77777777" w:rsidR="00CC18B3" w:rsidRPr="001458B3" w:rsidRDefault="00CC18B3" w:rsidP="003407D0">
            <w:pPr>
              <w:pStyle w:val="NoSpacing"/>
              <w:rPr>
                <w:ins w:id="3827" w:author="Martin Ruppert - M91221" w:date="2019-06-04T12:29:00Z"/>
                <w:b/>
                <w:bCs/>
                <w:color w:val="FFFFFF"/>
                <w:sz w:val="18"/>
              </w:rPr>
            </w:pPr>
            <w:proofErr w:type="spellStart"/>
            <w:ins w:id="3828" w:author="Martin Ruppert - M91221" w:date="2019-06-04T12:29:00Z">
              <w:r w:rsidRPr="001458B3">
                <w:rPr>
                  <w:b/>
                  <w:bCs/>
                  <w:color w:val="FFFFFF"/>
                  <w:sz w:val="18"/>
                </w:rPr>
                <w:t>TCPIP_TCP_SocketNetGet</w:t>
              </w:r>
              <w:proofErr w:type="spellEnd"/>
            </w:ins>
          </w:p>
        </w:tc>
        <w:tc>
          <w:tcPr>
            <w:tcW w:w="3580" w:type="pct"/>
            <w:shd w:val="clear" w:color="auto" w:fill="DEEAF6"/>
            <w:noWrap/>
            <w:hideMark/>
          </w:tcPr>
          <w:p w14:paraId="6FDE81F9" w14:textId="77777777" w:rsidR="00CC18B3" w:rsidRPr="001458B3" w:rsidRDefault="00CC18B3" w:rsidP="003407D0">
            <w:pPr>
              <w:pStyle w:val="NoSpacing"/>
              <w:rPr>
                <w:ins w:id="3829" w:author="Martin Ruppert - M91221" w:date="2019-06-04T12:29:00Z"/>
                <w:sz w:val="18"/>
              </w:rPr>
            </w:pPr>
            <w:ins w:id="3830" w:author="Martin Ruppert - M91221" w:date="2019-06-04T12:29:00Z">
              <w:r w:rsidRPr="001458B3">
                <w:rPr>
                  <w:sz w:val="18"/>
                </w:rPr>
                <w:t>Gets the current network interface of an TCP socket.</w:t>
              </w:r>
            </w:ins>
          </w:p>
        </w:tc>
      </w:tr>
      <w:tr w:rsidR="00CC18B3" w:rsidRPr="001458B3" w14:paraId="5B156AAB" w14:textId="77777777" w:rsidTr="003407D0">
        <w:trPr>
          <w:trHeight w:val="288"/>
          <w:ins w:id="3831" w:author="Martin Ruppert - M91221" w:date="2019-06-04T12:29:00Z"/>
        </w:trPr>
        <w:tc>
          <w:tcPr>
            <w:tcW w:w="1420" w:type="pct"/>
            <w:tcBorders>
              <w:left w:val="single" w:sz="4" w:space="0" w:color="FFFFFF"/>
            </w:tcBorders>
            <w:shd w:val="clear" w:color="auto" w:fill="5B9BD5"/>
            <w:noWrap/>
            <w:hideMark/>
          </w:tcPr>
          <w:p w14:paraId="4E2F1EDD" w14:textId="77777777" w:rsidR="00CC18B3" w:rsidRPr="001458B3" w:rsidRDefault="00CC18B3" w:rsidP="003407D0">
            <w:pPr>
              <w:pStyle w:val="NoSpacing"/>
              <w:rPr>
                <w:ins w:id="3832" w:author="Martin Ruppert - M91221" w:date="2019-06-04T12:29:00Z"/>
                <w:b/>
                <w:bCs/>
                <w:color w:val="FFFFFF"/>
                <w:sz w:val="18"/>
              </w:rPr>
            </w:pPr>
            <w:proofErr w:type="spellStart"/>
            <w:ins w:id="3833" w:author="Martin Ruppert - M91221" w:date="2019-06-04T12:29:00Z">
              <w:r w:rsidRPr="001458B3">
                <w:rPr>
                  <w:b/>
                  <w:bCs/>
                  <w:color w:val="FFFFFF"/>
                  <w:sz w:val="18"/>
                </w:rPr>
                <w:t>TCPIP_TCP_SocketNetSet</w:t>
              </w:r>
              <w:proofErr w:type="spellEnd"/>
            </w:ins>
          </w:p>
        </w:tc>
        <w:tc>
          <w:tcPr>
            <w:tcW w:w="3580" w:type="pct"/>
            <w:shd w:val="clear" w:color="auto" w:fill="DEEAF6"/>
            <w:noWrap/>
            <w:hideMark/>
          </w:tcPr>
          <w:p w14:paraId="00BFD9DC" w14:textId="77777777" w:rsidR="00CC18B3" w:rsidRPr="001458B3" w:rsidRDefault="00CC18B3" w:rsidP="003407D0">
            <w:pPr>
              <w:pStyle w:val="NoSpacing"/>
              <w:rPr>
                <w:ins w:id="3834" w:author="Martin Ruppert - M91221" w:date="2019-06-04T12:29:00Z"/>
                <w:sz w:val="18"/>
              </w:rPr>
            </w:pPr>
            <w:ins w:id="3835" w:author="Martin Ruppert - M91221" w:date="2019-06-04T12:29:00Z">
              <w:r w:rsidRPr="001458B3">
                <w:rPr>
                  <w:sz w:val="18"/>
                </w:rPr>
                <w:t>Sets the interface for an TCP socket</w:t>
              </w:r>
            </w:ins>
          </w:p>
        </w:tc>
      </w:tr>
      <w:tr w:rsidR="00CC18B3" w:rsidRPr="001458B3" w14:paraId="4B3F5F01" w14:textId="77777777" w:rsidTr="003407D0">
        <w:trPr>
          <w:trHeight w:val="288"/>
          <w:ins w:id="3836" w:author="Martin Ruppert - M91221" w:date="2019-06-04T12:29:00Z"/>
        </w:trPr>
        <w:tc>
          <w:tcPr>
            <w:tcW w:w="1420" w:type="pct"/>
            <w:tcBorders>
              <w:left w:val="single" w:sz="4" w:space="0" w:color="FFFFFF"/>
            </w:tcBorders>
            <w:shd w:val="clear" w:color="auto" w:fill="5B9BD5"/>
            <w:noWrap/>
            <w:hideMark/>
          </w:tcPr>
          <w:p w14:paraId="5FAA003B" w14:textId="77777777" w:rsidR="00CC18B3" w:rsidRPr="001458B3" w:rsidRDefault="00CC18B3" w:rsidP="003407D0">
            <w:pPr>
              <w:pStyle w:val="NoSpacing"/>
              <w:rPr>
                <w:ins w:id="3837" w:author="Martin Ruppert - M91221" w:date="2019-06-04T12:29:00Z"/>
                <w:b/>
                <w:bCs/>
                <w:color w:val="FFFFFF"/>
                <w:sz w:val="18"/>
              </w:rPr>
            </w:pPr>
            <w:proofErr w:type="spellStart"/>
            <w:ins w:id="3838" w:author="Martin Ruppert - M91221" w:date="2019-06-04T12:29:00Z">
              <w:r w:rsidRPr="001458B3">
                <w:rPr>
                  <w:b/>
                  <w:bCs/>
                  <w:color w:val="FFFFFF"/>
                  <w:sz w:val="18"/>
                </w:rPr>
                <w:t>TCPIP_TCP_SignalHandlerDeregister</w:t>
              </w:r>
              <w:proofErr w:type="spellEnd"/>
            </w:ins>
          </w:p>
        </w:tc>
        <w:tc>
          <w:tcPr>
            <w:tcW w:w="3580" w:type="pct"/>
            <w:shd w:val="clear" w:color="auto" w:fill="DEEAF6"/>
            <w:noWrap/>
            <w:hideMark/>
          </w:tcPr>
          <w:p w14:paraId="17D7C222" w14:textId="77777777" w:rsidR="00CC18B3" w:rsidRPr="001458B3" w:rsidRDefault="00CC18B3" w:rsidP="003407D0">
            <w:pPr>
              <w:pStyle w:val="NoSpacing"/>
              <w:rPr>
                <w:ins w:id="3839" w:author="Martin Ruppert - M91221" w:date="2019-06-04T12:29:00Z"/>
                <w:sz w:val="18"/>
              </w:rPr>
            </w:pPr>
            <w:ins w:id="3840" w:author="Martin Ruppert - M91221" w:date="2019-06-04T12:29:00Z">
              <w:r w:rsidRPr="001458B3">
                <w:rPr>
                  <w:sz w:val="18"/>
                </w:rPr>
                <w:t>Deregisters a previously registered TCP socket signal handler.</w:t>
              </w:r>
            </w:ins>
          </w:p>
        </w:tc>
      </w:tr>
      <w:tr w:rsidR="00CC18B3" w:rsidRPr="001458B3" w14:paraId="0EDC7CE0" w14:textId="77777777" w:rsidTr="003407D0">
        <w:trPr>
          <w:trHeight w:val="288"/>
          <w:ins w:id="3841" w:author="Martin Ruppert - M91221" w:date="2019-06-04T12:29:00Z"/>
        </w:trPr>
        <w:tc>
          <w:tcPr>
            <w:tcW w:w="1420" w:type="pct"/>
            <w:tcBorders>
              <w:left w:val="single" w:sz="4" w:space="0" w:color="FFFFFF"/>
            </w:tcBorders>
            <w:shd w:val="clear" w:color="auto" w:fill="5B9BD5"/>
            <w:noWrap/>
            <w:hideMark/>
          </w:tcPr>
          <w:p w14:paraId="592C7C3C" w14:textId="77777777" w:rsidR="00CC18B3" w:rsidRPr="001458B3" w:rsidRDefault="00CC18B3" w:rsidP="003407D0">
            <w:pPr>
              <w:pStyle w:val="NoSpacing"/>
              <w:rPr>
                <w:ins w:id="3842" w:author="Martin Ruppert - M91221" w:date="2019-06-04T12:29:00Z"/>
                <w:b/>
                <w:bCs/>
                <w:color w:val="FFFFFF"/>
                <w:sz w:val="18"/>
              </w:rPr>
            </w:pPr>
            <w:proofErr w:type="spellStart"/>
            <w:ins w:id="3843" w:author="Martin Ruppert - M91221" w:date="2019-06-04T12:29:00Z">
              <w:r w:rsidRPr="001458B3">
                <w:rPr>
                  <w:b/>
                  <w:bCs/>
                  <w:color w:val="FFFFFF"/>
                  <w:sz w:val="18"/>
                </w:rPr>
                <w:t>TCPIP_TCP_SignalHandlerRegister</w:t>
              </w:r>
              <w:proofErr w:type="spellEnd"/>
            </w:ins>
          </w:p>
        </w:tc>
        <w:tc>
          <w:tcPr>
            <w:tcW w:w="3580" w:type="pct"/>
            <w:shd w:val="clear" w:color="auto" w:fill="DEEAF6"/>
            <w:noWrap/>
            <w:hideMark/>
          </w:tcPr>
          <w:p w14:paraId="1AA6DF98" w14:textId="77777777" w:rsidR="00CC18B3" w:rsidRPr="001458B3" w:rsidRDefault="00CC18B3" w:rsidP="003407D0">
            <w:pPr>
              <w:pStyle w:val="NoSpacing"/>
              <w:rPr>
                <w:ins w:id="3844" w:author="Martin Ruppert - M91221" w:date="2019-06-04T12:29:00Z"/>
                <w:sz w:val="18"/>
              </w:rPr>
            </w:pPr>
            <w:ins w:id="3845" w:author="Martin Ruppert - M91221" w:date="2019-06-04T12:29:00Z">
              <w:r w:rsidRPr="001458B3">
                <w:rPr>
                  <w:sz w:val="18"/>
                </w:rPr>
                <w:t>Registers a TCP socket signal handler.</w:t>
              </w:r>
            </w:ins>
          </w:p>
        </w:tc>
      </w:tr>
      <w:tr w:rsidR="00CC18B3" w:rsidRPr="001458B3" w14:paraId="301D4DD9" w14:textId="77777777" w:rsidTr="003407D0">
        <w:trPr>
          <w:trHeight w:val="288"/>
          <w:ins w:id="3846" w:author="Martin Ruppert - M91221" w:date="2019-06-04T12:29:00Z"/>
        </w:trPr>
        <w:tc>
          <w:tcPr>
            <w:tcW w:w="1420" w:type="pct"/>
            <w:tcBorders>
              <w:left w:val="single" w:sz="4" w:space="0" w:color="FFFFFF"/>
              <w:bottom w:val="single" w:sz="4" w:space="0" w:color="FFFFFF"/>
            </w:tcBorders>
            <w:shd w:val="clear" w:color="auto" w:fill="5B9BD5"/>
            <w:noWrap/>
            <w:hideMark/>
          </w:tcPr>
          <w:p w14:paraId="3BAF48C2" w14:textId="77777777" w:rsidR="00CC18B3" w:rsidRPr="001458B3" w:rsidRDefault="00CC18B3" w:rsidP="003407D0">
            <w:pPr>
              <w:pStyle w:val="NoSpacing"/>
              <w:rPr>
                <w:ins w:id="3847" w:author="Martin Ruppert - M91221" w:date="2019-06-04T12:29:00Z"/>
                <w:b/>
                <w:bCs/>
                <w:color w:val="FFFFFF"/>
                <w:sz w:val="18"/>
              </w:rPr>
            </w:pPr>
            <w:proofErr w:type="spellStart"/>
            <w:ins w:id="3848" w:author="Martin Ruppert - M91221" w:date="2019-06-04T12:29:00Z">
              <w:r w:rsidRPr="001458B3">
                <w:rPr>
                  <w:b/>
                  <w:bCs/>
                  <w:color w:val="FFFFFF"/>
                  <w:sz w:val="18"/>
                </w:rPr>
                <w:t>TCPIP_TCP_Task</w:t>
              </w:r>
              <w:proofErr w:type="spellEnd"/>
            </w:ins>
          </w:p>
        </w:tc>
        <w:tc>
          <w:tcPr>
            <w:tcW w:w="3580" w:type="pct"/>
            <w:shd w:val="clear" w:color="auto" w:fill="DEEAF6"/>
            <w:noWrap/>
            <w:hideMark/>
          </w:tcPr>
          <w:p w14:paraId="4E871AD5" w14:textId="77777777" w:rsidR="00CC18B3" w:rsidRPr="001458B3" w:rsidRDefault="00CC18B3" w:rsidP="003407D0">
            <w:pPr>
              <w:pStyle w:val="NoSpacing"/>
              <w:rPr>
                <w:ins w:id="3849" w:author="Martin Ruppert - M91221" w:date="2019-06-04T12:29:00Z"/>
                <w:sz w:val="18"/>
              </w:rPr>
            </w:pPr>
            <w:ins w:id="3850" w:author="Martin Ruppert - M91221" w:date="2019-06-04T12:29:00Z">
              <w:r w:rsidRPr="001458B3">
                <w:rPr>
                  <w:sz w:val="18"/>
                </w:rPr>
                <w:t>Standard TCP/IP stack module task function.</w:t>
              </w:r>
            </w:ins>
          </w:p>
        </w:tc>
      </w:tr>
    </w:tbl>
    <w:p w14:paraId="6F4049F5" w14:textId="77777777" w:rsidR="00CC18B3" w:rsidRDefault="00CC18B3">
      <w:pPr>
        <w:pStyle w:val="Heading3"/>
        <w:rPr>
          <w:ins w:id="3851" w:author="Martin Ruppert - M91221" w:date="2019-06-04T12:29:00Z"/>
        </w:rPr>
        <w:pPrChange w:id="3852" w:author="Martin Ruppert - M91221" w:date="2019-06-04T12:35:00Z">
          <w:pPr>
            <w:pStyle w:val="Heading2"/>
          </w:pPr>
        </w:pPrChange>
      </w:pPr>
      <w:bookmarkStart w:id="3853" w:name="_Toc10545770"/>
      <w:ins w:id="3854" w:author="Martin Ruppert - M91221" w:date="2019-06-04T12:29:00Z">
        <w:r w:rsidRPr="00993E5D">
          <w:t>Transmit Data Functions</w:t>
        </w:r>
        <w:bookmarkEnd w:id="3853"/>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CC18B3" w:rsidRPr="001458B3" w14:paraId="3E26DCB9" w14:textId="77777777" w:rsidTr="003407D0">
        <w:trPr>
          <w:trHeight w:val="288"/>
          <w:ins w:id="3855" w:author="Martin Ruppert - M91221" w:date="2019-06-04T12:29:00Z"/>
        </w:trPr>
        <w:tc>
          <w:tcPr>
            <w:tcW w:w="1420" w:type="pct"/>
            <w:tcBorders>
              <w:top w:val="single" w:sz="4" w:space="0" w:color="FFFFFF"/>
              <w:left w:val="single" w:sz="4" w:space="0" w:color="FFFFFF"/>
            </w:tcBorders>
            <w:shd w:val="clear" w:color="auto" w:fill="5B9BD5"/>
            <w:noWrap/>
            <w:hideMark/>
          </w:tcPr>
          <w:p w14:paraId="10622AD3" w14:textId="77777777" w:rsidR="00CC18B3" w:rsidRPr="001458B3" w:rsidRDefault="00CC18B3" w:rsidP="003407D0">
            <w:pPr>
              <w:pStyle w:val="NoSpacing"/>
              <w:rPr>
                <w:ins w:id="3856" w:author="Martin Ruppert - M91221" w:date="2019-06-04T12:29:00Z"/>
                <w:b/>
                <w:bCs/>
                <w:color w:val="FFFFFF"/>
                <w:sz w:val="18"/>
              </w:rPr>
            </w:pPr>
            <w:proofErr w:type="spellStart"/>
            <w:ins w:id="3857" w:author="Martin Ruppert - M91221" w:date="2019-06-04T12:29:00Z">
              <w:r w:rsidRPr="001458B3">
                <w:rPr>
                  <w:b/>
                  <w:bCs/>
                  <w:color w:val="FFFFFF"/>
                  <w:sz w:val="18"/>
                </w:rPr>
                <w:t>TCPIP_TCP_Put</w:t>
              </w:r>
              <w:proofErr w:type="spellEnd"/>
            </w:ins>
          </w:p>
        </w:tc>
        <w:tc>
          <w:tcPr>
            <w:tcW w:w="3580" w:type="pct"/>
            <w:shd w:val="clear" w:color="auto" w:fill="BDD6EE"/>
            <w:noWrap/>
            <w:hideMark/>
          </w:tcPr>
          <w:p w14:paraId="2111AD02" w14:textId="77777777" w:rsidR="00CC18B3" w:rsidRPr="001458B3" w:rsidRDefault="00CC18B3" w:rsidP="003407D0">
            <w:pPr>
              <w:pStyle w:val="NoSpacing"/>
              <w:rPr>
                <w:ins w:id="3858" w:author="Martin Ruppert - M91221" w:date="2019-06-04T12:29:00Z"/>
                <w:sz w:val="18"/>
              </w:rPr>
            </w:pPr>
            <w:ins w:id="3859" w:author="Martin Ruppert - M91221" w:date="2019-06-04T12:29:00Z">
              <w:r w:rsidRPr="001458B3">
                <w:rPr>
                  <w:sz w:val="18"/>
                </w:rPr>
                <w:t>Writes a single byte to a TCP socket.</w:t>
              </w:r>
            </w:ins>
          </w:p>
        </w:tc>
      </w:tr>
      <w:tr w:rsidR="00CC18B3" w:rsidRPr="001458B3" w14:paraId="777ED325" w14:textId="77777777" w:rsidTr="003407D0">
        <w:trPr>
          <w:trHeight w:val="288"/>
          <w:ins w:id="3860" w:author="Martin Ruppert - M91221" w:date="2019-06-04T12:29:00Z"/>
        </w:trPr>
        <w:tc>
          <w:tcPr>
            <w:tcW w:w="1420" w:type="pct"/>
            <w:tcBorders>
              <w:left w:val="single" w:sz="4" w:space="0" w:color="FFFFFF"/>
            </w:tcBorders>
            <w:shd w:val="clear" w:color="auto" w:fill="5B9BD5"/>
            <w:noWrap/>
            <w:hideMark/>
          </w:tcPr>
          <w:p w14:paraId="73EE8B7B" w14:textId="77777777" w:rsidR="00CC18B3" w:rsidRPr="001458B3" w:rsidRDefault="00CC18B3" w:rsidP="003407D0">
            <w:pPr>
              <w:pStyle w:val="NoSpacing"/>
              <w:rPr>
                <w:ins w:id="3861" w:author="Martin Ruppert - M91221" w:date="2019-06-04T12:29:00Z"/>
                <w:b/>
                <w:bCs/>
                <w:color w:val="FFFFFF"/>
                <w:sz w:val="18"/>
              </w:rPr>
            </w:pPr>
            <w:proofErr w:type="spellStart"/>
            <w:ins w:id="3862" w:author="Martin Ruppert - M91221" w:date="2019-06-04T12:29:00Z">
              <w:r w:rsidRPr="001458B3">
                <w:rPr>
                  <w:b/>
                  <w:bCs/>
                  <w:color w:val="FFFFFF"/>
                  <w:sz w:val="18"/>
                </w:rPr>
                <w:t>TCPIP_TCP_PutIsReady</w:t>
              </w:r>
              <w:proofErr w:type="spellEnd"/>
            </w:ins>
          </w:p>
        </w:tc>
        <w:tc>
          <w:tcPr>
            <w:tcW w:w="3580" w:type="pct"/>
            <w:shd w:val="clear" w:color="auto" w:fill="DEEAF6"/>
            <w:noWrap/>
            <w:hideMark/>
          </w:tcPr>
          <w:p w14:paraId="2169EB91" w14:textId="77777777" w:rsidR="00CC18B3" w:rsidRPr="001458B3" w:rsidRDefault="00CC18B3" w:rsidP="003407D0">
            <w:pPr>
              <w:pStyle w:val="NoSpacing"/>
              <w:rPr>
                <w:ins w:id="3863" w:author="Martin Ruppert - M91221" w:date="2019-06-04T12:29:00Z"/>
                <w:sz w:val="18"/>
              </w:rPr>
            </w:pPr>
            <w:ins w:id="3864" w:author="Martin Ruppert - M91221" w:date="2019-06-04T12:29:00Z">
              <w:r w:rsidRPr="001458B3">
                <w:rPr>
                  <w:sz w:val="18"/>
                </w:rPr>
                <w:t>Determines how much free space is available in the TCP TX buffer.</w:t>
              </w:r>
            </w:ins>
          </w:p>
        </w:tc>
      </w:tr>
      <w:tr w:rsidR="00CC18B3" w:rsidRPr="001458B3" w14:paraId="2EF18553" w14:textId="77777777" w:rsidTr="003407D0">
        <w:trPr>
          <w:trHeight w:val="288"/>
          <w:ins w:id="3865" w:author="Martin Ruppert - M91221" w:date="2019-06-04T12:29:00Z"/>
        </w:trPr>
        <w:tc>
          <w:tcPr>
            <w:tcW w:w="1420" w:type="pct"/>
            <w:tcBorders>
              <w:left w:val="single" w:sz="4" w:space="0" w:color="FFFFFF"/>
            </w:tcBorders>
            <w:shd w:val="clear" w:color="auto" w:fill="5B9BD5"/>
            <w:noWrap/>
            <w:hideMark/>
          </w:tcPr>
          <w:p w14:paraId="5777187E" w14:textId="77777777" w:rsidR="00CC18B3" w:rsidRPr="001458B3" w:rsidRDefault="00CC18B3" w:rsidP="003407D0">
            <w:pPr>
              <w:pStyle w:val="NoSpacing"/>
              <w:rPr>
                <w:ins w:id="3866" w:author="Martin Ruppert - M91221" w:date="2019-06-04T12:29:00Z"/>
                <w:b/>
                <w:bCs/>
                <w:color w:val="FFFFFF"/>
                <w:sz w:val="18"/>
              </w:rPr>
            </w:pPr>
            <w:proofErr w:type="spellStart"/>
            <w:ins w:id="3867" w:author="Martin Ruppert - M91221" w:date="2019-06-04T12:29:00Z">
              <w:r w:rsidRPr="001458B3">
                <w:rPr>
                  <w:b/>
                  <w:bCs/>
                  <w:color w:val="FFFFFF"/>
                  <w:sz w:val="18"/>
                </w:rPr>
                <w:t>TCPIP_TCP_StringPut</w:t>
              </w:r>
              <w:proofErr w:type="spellEnd"/>
            </w:ins>
          </w:p>
        </w:tc>
        <w:tc>
          <w:tcPr>
            <w:tcW w:w="3580" w:type="pct"/>
            <w:shd w:val="clear" w:color="auto" w:fill="BDD6EE"/>
            <w:noWrap/>
            <w:hideMark/>
          </w:tcPr>
          <w:p w14:paraId="0EF382E7" w14:textId="77777777" w:rsidR="00CC18B3" w:rsidRPr="001458B3" w:rsidRDefault="00CC18B3" w:rsidP="003407D0">
            <w:pPr>
              <w:pStyle w:val="NoSpacing"/>
              <w:rPr>
                <w:ins w:id="3868" w:author="Martin Ruppert - M91221" w:date="2019-06-04T12:29:00Z"/>
                <w:sz w:val="18"/>
              </w:rPr>
            </w:pPr>
            <w:ins w:id="3869" w:author="Martin Ruppert - M91221" w:date="2019-06-04T12:29:00Z">
              <w:r w:rsidRPr="001458B3">
                <w:rPr>
                  <w:sz w:val="18"/>
                </w:rPr>
                <w:t>Writes a null-terminated string to a TCP socket.</w:t>
              </w:r>
            </w:ins>
          </w:p>
        </w:tc>
      </w:tr>
      <w:tr w:rsidR="00CC18B3" w:rsidRPr="001458B3" w14:paraId="0AE57C28" w14:textId="77777777" w:rsidTr="003407D0">
        <w:trPr>
          <w:trHeight w:val="288"/>
          <w:ins w:id="3870" w:author="Martin Ruppert - M91221" w:date="2019-06-04T12:29:00Z"/>
        </w:trPr>
        <w:tc>
          <w:tcPr>
            <w:tcW w:w="1420" w:type="pct"/>
            <w:tcBorders>
              <w:left w:val="single" w:sz="4" w:space="0" w:color="FFFFFF"/>
            </w:tcBorders>
            <w:shd w:val="clear" w:color="auto" w:fill="5B9BD5"/>
            <w:noWrap/>
            <w:hideMark/>
          </w:tcPr>
          <w:p w14:paraId="02949DD8" w14:textId="77777777" w:rsidR="00CC18B3" w:rsidRPr="001458B3" w:rsidRDefault="00CC18B3" w:rsidP="003407D0">
            <w:pPr>
              <w:pStyle w:val="NoSpacing"/>
              <w:rPr>
                <w:ins w:id="3871" w:author="Martin Ruppert - M91221" w:date="2019-06-04T12:29:00Z"/>
                <w:b/>
                <w:bCs/>
                <w:color w:val="FFFFFF"/>
                <w:sz w:val="18"/>
              </w:rPr>
            </w:pPr>
            <w:proofErr w:type="spellStart"/>
            <w:ins w:id="3872" w:author="Martin Ruppert - M91221" w:date="2019-06-04T12:29:00Z">
              <w:r w:rsidRPr="001458B3">
                <w:rPr>
                  <w:b/>
                  <w:bCs/>
                  <w:color w:val="FFFFFF"/>
                  <w:sz w:val="18"/>
                </w:rPr>
                <w:t>TCPIP_TCP_ArrayPut</w:t>
              </w:r>
              <w:proofErr w:type="spellEnd"/>
            </w:ins>
          </w:p>
        </w:tc>
        <w:tc>
          <w:tcPr>
            <w:tcW w:w="3580" w:type="pct"/>
            <w:shd w:val="clear" w:color="auto" w:fill="DEEAF6"/>
            <w:noWrap/>
            <w:hideMark/>
          </w:tcPr>
          <w:p w14:paraId="1A780F09" w14:textId="77777777" w:rsidR="00CC18B3" w:rsidRPr="001458B3" w:rsidRDefault="00CC18B3" w:rsidP="003407D0">
            <w:pPr>
              <w:pStyle w:val="NoSpacing"/>
              <w:rPr>
                <w:ins w:id="3873" w:author="Martin Ruppert - M91221" w:date="2019-06-04T12:29:00Z"/>
                <w:sz w:val="18"/>
              </w:rPr>
            </w:pPr>
            <w:ins w:id="3874" w:author="Martin Ruppert - M91221" w:date="2019-06-04T12:29:00Z">
              <w:r w:rsidRPr="001458B3">
                <w:rPr>
                  <w:sz w:val="18"/>
                </w:rPr>
                <w:t>Writes an array from a buffer to a TCP socket.</w:t>
              </w:r>
            </w:ins>
          </w:p>
        </w:tc>
      </w:tr>
      <w:tr w:rsidR="00CC18B3" w:rsidRPr="001458B3" w14:paraId="3704E508" w14:textId="77777777" w:rsidTr="003407D0">
        <w:trPr>
          <w:trHeight w:val="288"/>
          <w:ins w:id="3875" w:author="Martin Ruppert - M91221" w:date="2019-06-04T12:29:00Z"/>
        </w:trPr>
        <w:tc>
          <w:tcPr>
            <w:tcW w:w="1420" w:type="pct"/>
            <w:tcBorders>
              <w:left w:val="single" w:sz="4" w:space="0" w:color="FFFFFF"/>
            </w:tcBorders>
            <w:shd w:val="clear" w:color="auto" w:fill="5B9BD5"/>
            <w:noWrap/>
            <w:hideMark/>
          </w:tcPr>
          <w:p w14:paraId="20D8B145" w14:textId="77777777" w:rsidR="00CC18B3" w:rsidRPr="001458B3" w:rsidRDefault="00CC18B3" w:rsidP="003407D0">
            <w:pPr>
              <w:pStyle w:val="NoSpacing"/>
              <w:rPr>
                <w:ins w:id="3876" w:author="Martin Ruppert - M91221" w:date="2019-06-04T12:29:00Z"/>
                <w:b/>
                <w:bCs/>
                <w:color w:val="FFFFFF"/>
                <w:sz w:val="18"/>
              </w:rPr>
            </w:pPr>
            <w:proofErr w:type="spellStart"/>
            <w:ins w:id="3877" w:author="Martin Ruppert - M91221" w:date="2019-06-04T12:29:00Z">
              <w:r w:rsidRPr="001458B3">
                <w:rPr>
                  <w:b/>
                  <w:bCs/>
                  <w:color w:val="FFFFFF"/>
                  <w:sz w:val="18"/>
                </w:rPr>
                <w:t>TCPIP_TCP_Flush</w:t>
              </w:r>
              <w:proofErr w:type="spellEnd"/>
            </w:ins>
          </w:p>
        </w:tc>
        <w:tc>
          <w:tcPr>
            <w:tcW w:w="3580" w:type="pct"/>
            <w:shd w:val="clear" w:color="auto" w:fill="BDD6EE"/>
            <w:noWrap/>
            <w:hideMark/>
          </w:tcPr>
          <w:p w14:paraId="34157A63" w14:textId="77777777" w:rsidR="00CC18B3" w:rsidRPr="001458B3" w:rsidRDefault="00CC18B3" w:rsidP="003407D0">
            <w:pPr>
              <w:pStyle w:val="NoSpacing"/>
              <w:rPr>
                <w:ins w:id="3878" w:author="Martin Ruppert - M91221" w:date="2019-06-04T12:29:00Z"/>
                <w:sz w:val="18"/>
              </w:rPr>
            </w:pPr>
            <w:ins w:id="3879" w:author="Martin Ruppert - M91221" w:date="2019-06-04T12:29:00Z">
              <w:r w:rsidRPr="001458B3">
                <w:rPr>
                  <w:sz w:val="18"/>
                </w:rPr>
                <w:t>Immediately transmits all pending TX data.</w:t>
              </w:r>
            </w:ins>
          </w:p>
        </w:tc>
      </w:tr>
      <w:tr w:rsidR="00CC18B3" w:rsidRPr="001458B3" w14:paraId="0500E6C4" w14:textId="77777777" w:rsidTr="003407D0">
        <w:trPr>
          <w:trHeight w:val="288"/>
          <w:ins w:id="3880" w:author="Martin Ruppert - M91221" w:date="2019-06-04T12:29:00Z"/>
        </w:trPr>
        <w:tc>
          <w:tcPr>
            <w:tcW w:w="1420" w:type="pct"/>
            <w:tcBorders>
              <w:left w:val="single" w:sz="4" w:space="0" w:color="FFFFFF"/>
            </w:tcBorders>
            <w:shd w:val="clear" w:color="auto" w:fill="5B9BD5"/>
            <w:noWrap/>
            <w:hideMark/>
          </w:tcPr>
          <w:p w14:paraId="51D33F2B" w14:textId="77777777" w:rsidR="00CC18B3" w:rsidRPr="001458B3" w:rsidRDefault="00CC18B3" w:rsidP="003407D0">
            <w:pPr>
              <w:pStyle w:val="NoSpacing"/>
              <w:rPr>
                <w:ins w:id="3881" w:author="Martin Ruppert - M91221" w:date="2019-06-04T12:29:00Z"/>
                <w:b/>
                <w:bCs/>
                <w:color w:val="FFFFFF"/>
                <w:sz w:val="18"/>
              </w:rPr>
            </w:pPr>
            <w:proofErr w:type="spellStart"/>
            <w:ins w:id="3882" w:author="Martin Ruppert - M91221" w:date="2019-06-04T12:29:00Z">
              <w:r w:rsidRPr="001458B3">
                <w:rPr>
                  <w:b/>
                  <w:bCs/>
                  <w:color w:val="FFFFFF"/>
                  <w:sz w:val="18"/>
                </w:rPr>
                <w:t>TCPIP_TCP_FifoTxFullGet</w:t>
              </w:r>
              <w:proofErr w:type="spellEnd"/>
            </w:ins>
          </w:p>
        </w:tc>
        <w:tc>
          <w:tcPr>
            <w:tcW w:w="3580" w:type="pct"/>
            <w:shd w:val="clear" w:color="auto" w:fill="DEEAF6"/>
            <w:noWrap/>
            <w:hideMark/>
          </w:tcPr>
          <w:p w14:paraId="302B379A" w14:textId="77777777" w:rsidR="00CC18B3" w:rsidRPr="001458B3" w:rsidRDefault="00CC18B3" w:rsidP="003407D0">
            <w:pPr>
              <w:pStyle w:val="NoSpacing"/>
              <w:rPr>
                <w:ins w:id="3883" w:author="Martin Ruppert - M91221" w:date="2019-06-04T12:29:00Z"/>
                <w:sz w:val="18"/>
              </w:rPr>
            </w:pPr>
            <w:ins w:id="3884" w:author="Martin Ruppert - M91221" w:date="2019-06-04T12:29:00Z">
              <w:r w:rsidRPr="001458B3">
                <w:rPr>
                  <w:sz w:val="18"/>
                </w:rPr>
                <w:t>Determines how many bytes are pending in the TCP TX FIFO.</w:t>
              </w:r>
            </w:ins>
          </w:p>
        </w:tc>
      </w:tr>
      <w:tr w:rsidR="00CC18B3" w:rsidRPr="001458B3" w14:paraId="15AD5A0E" w14:textId="77777777" w:rsidTr="003407D0">
        <w:trPr>
          <w:trHeight w:val="288"/>
          <w:ins w:id="3885" w:author="Martin Ruppert - M91221" w:date="2019-06-04T12:29:00Z"/>
        </w:trPr>
        <w:tc>
          <w:tcPr>
            <w:tcW w:w="1420" w:type="pct"/>
            <w:tcBorders>
              <w:left w:val="single" w:sz="4" w:space="0" w:color="FFFFFF"/>
              <w:bottom w:val="single" w:sz="4" w:space="0" w:color="FFFFFF"/>
            </w:tcBorders>
            <w:shd w:val="clear" w:color="auto" w:fill="5B9BD5"/>
            <w:noWrap/>
            <w:hideMark/>
          </w:tcPr>
          <w:p w14:paraId="0EA19C30" w14:textId="77777777" w:rsidR="00CC18B3" w:rsidRPr="001458B3" w:rsidRDefault="00CC18B3" w:rsidP="003407D0">
            <w:pPr>
              <w:pStyle w:val="NoSpacing"/>
              <w:rPr>
                <w:ins w:id="3886" w:author="Martin Ruppert - M91221" w:date="2019-06-04T12:29:00Z"/>
                <w:b/>
                <w:bCs/>
                <w:color w:val="FFFFFF"/>
                <w:sz w:val="18"/>
              </w:rPr>
            </w:pPr>
            <w:proofErr w:type="spellStart"/>
            <w:ins w:id="3887" w:author="Martin Ruppert - M91221" w:date="2019-06-04T12:29:00Z">
              <w:r w:rsidRPr="001458B3">
                <w:rPr>
                  <w:b/>
                  <w:bCs/>
                  <w:color w:val="FFFFFF"/>
                  <w:sz w:val="18"/>
                </w:rPr>
                <w:t>TCPIP_TCP_FifoTxFreeGet</w:t>
              </w:r>
              <w:proofErr w:type="spellEnd"/>
            </w:ins>
          </w:p>
        </w:tc>
        <w:tc>
          <w:tcPr>
            <w:tcW w:w="3580" w:type="pct"/>
            <w:shd w:val="clear" w:color="auto" w:fill="BDD6EE"/>
            <w:noWrap/>
            <w:hideMark/>
          </w:tcPr>
          <w:p w14:paraId="68F18CA4" w14:textId="77777777" w:rsidR="00CC18B3" w:rsidRPr="001458B3" w:rsidRDefault="00CC18B3" w:rsidP="003407D0">
            <w:pPr>
              <w:pStyle w:val="NoSpacing"/>
              <w:rPr>
                <w:ins w:id="3888" w:author="Martin Ruppert - M91221" w:date="2019-06-04T12:29:00Z"/>
                <w:sz w:val="18"/>
              </w:rPr>
            </w:pPr>
            <w:ins w:id="3889" w:author="Martin Ruppert - M91221" w:date="2019-06-04T12:29:00Z">
              <w:r w:rsidRPr="001458B3">
                <w:rPr>
                  <w:sz w:val="18"/>
                </w:rPr>
                <w:t>Determines how many bytes are free and could be written in the TCP TX FIFO.</w:t>
              </w:r>
            </w:ins>
          </w:p>
        </w:tc>
      </w:tr>
    </w:tbl>
    <w:p w14:paraId="366482D5" w14:textId="77777777" w:rsidR="00CC18B3" w:rsidRDefault="00CC18B3">
      <w:pPr>
        <w:pStyle w:val="Heading3"/>
        <w:rPr>
          <w:ins w:id="3890" w:author="Martin Ruppert - M91221" w:date="2019-06-04T12:29:00Z"/>
        </w:rPr>
        <w:pPrChange w:id="3891" w:author="Martin Ruppert - M91221" w:date="2019-06-04T12:35:00Z">
          <w:pPr>
            <w:pStyle w:val="Heading2"/>
          </w:pPr>
        </w:pPrChange>
      </w:pPr>
      <w:bookmarkStart w:id="3892" w:name="_Toc10545771"/>
      <w:ins w:id="3893" w:author="Martin Ruppert - M91221" w:date="2019-06-04T12:29:00Z">
        <w:r w:rsidRPr="00993E5D">
          <w:t>Receive Data Transfer Functions</w:t>
        </w:r>
        <w:bookmarkEnd w:id="3892"/>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CC18B3" w:rsidRPr="001458B3" w14:paraId="35B20FF9" w14:textId="77777777" w:rsidTr="003407D0">
        <w:trPr>
          <w:trHeight w:val="288"/>
          <w:ins w:id="3894" w:author="Martin Ruppert - M91221" w:date="2019-06-04T12:29:00Z"/>
        </w:trPr>
        <w:tc>
          <w:tcPr>
            <w:tcW w:w="1420" w:type="pct"/>
            <w:tcBorders>
              <w:top w:val="single" w:sz="4" w:space="0" w:color="FFFFFF"/>
              <w:left w:val="single" w:sz="4" w:space="0" w:color="FFFFFF"/>
            </w:tcBorders>
            <w:shd w:val="clear" w:color="auto" w:fill="5B9BD5"/>
            <w:noWrap/>
            <w:hideMark/>
          </w:tcPr>
          <w:p w14:paraId="48FC049D" w14:textId="77777777" w:rsidR="00CC18B3" w:rsidRPr="001458B3" w:rsidRDefault="00CC18B3" w:rsidP="003407D0">
            <w:pPr>
              <w:pStyle w:val="NoSpacing"/>
              <w:rPr>
                <w:ins w:id="3895" w:author="Martin Ruppert - M91221" w:date="2019-06-04T12:29:00Z"/>
                <w:b/>
                <w:bCs/>
                <w:color w:val="FFFFFF"/>
                <w:sz w:val="18"/>
              </w:rPr>
            </w:pPr>
            <w:proofErr w:type="spellStart"/>
            <w:ins w:id="3896" w:author="Martin Ruppert - M91221" w:date="2019-06-04T12:29:00Z">
              <w:r w:rsidRPr="001458B3">
                <w:rPr>
                  <w:b/>
                  <w:bCs/>
                  <w:color w:val="FFFFFF"/>
                  <w:sz w:val="18"/>
                </w:rPr>
                <w:t>TCPIP_TCP_ArrayFind</w:t>
              </w:r>
              <w:proofErr w:type="spellEnd"/>
            </w:ins>
          </w:p>
        </w:tc>
        <w:tc>
          <w:tcPr>
            <w:tcW w:w="3580" w:type="pct"/>
            <w:shd w:val="clear" w:color="auto" w:fill="BDD6EE"/>
            <w:noWrap/>
            <w:hideMark/>
          </w:tcPr>
          <w:p w14:paraId="0749CFB5" w14:textId="77777777" w:rsidR="00CC18B3" w:rsidRPr="001458B3" w:rsidRDefault="00CC18B3" w:rsidP="003407D0">
            <w:pPr>
              <w:pStyle w:val="NoSpacing"/>
              <w:rPr>
                <w:ins w:id="3897" w:author="Martin Ruppert - M91221" w:date="2019-06-04T12:29:00Z"/>
                <w:sz w:val="18"/>
              </w:rPr>
            </w:pPr>
            <w:ins w:id="3898" w:author="Martin Ruppert - M91221" w:date="2019-06-04T12:29:00Z">
              <w:r w:rsidRPr="001458B3">
                <w:rPr>
                  <w:sz w:val="18"/>
                </w:rPr>
                <w:t>Searches for a string in the TCP RX buffer.</w:t>
              </w:r>
            </w:ins>
          </w:p>
        </w:tc>
      </w:tr>
      <w:tr w:rsidR="00CC18B3" w:rsidRPr="001458B3" w14:paraId="0AE72D1E" w14:textId="77777777" w:rsidTr="003407D0">
        <w:trPr>
          <w:trHeight w:val="288"/>
          <w:ins w:id="3899" w:author="Martin Ruppert - M91221" w:date="2019-06-04T12:29:00Z"/>
        </w:trPr>
        <w:tc>
          <w:tcPr>
            <w:tcW w:w="1420" w:type="pct"/>
            <w:tcBorders>
              <w:left w:val="single" w:sz="4" w:space="0" w:color="FFFFFF"/>
            </w:tcBorders>
            <w:shd w:val="clear" w:color="auto" w:fill="5B9BD5"/>
            <w:noWrap/>
            <w:hideMark/>
          </w:tcPr>
          <w:p w14:paraId="0B1B864C" w14:textId="77777777" w:rsidR="00CC18B3" w:rsidRPr="001458B3" w:rsidRDefault="00CC18B3" w:rsidP="003407D0">
            <w:pPr>
              <w:pStyle w:val="NoSpacing"/>
              <w:rPr>
                <w:ins w:id="3900" w:author="Martin Ruppert - M91221" w:date="2019-06-04T12:29:00Z"/>
                <w:b/>
                <w:bCs/>
                <w:color w:val="FFFFFF"/>
                <w:sz w:val="18"/>
              </w:rPr>
            </w:pPr>
            <w:proofErr w:type="spellStart"/>
            <w:ins w:id="3901" w:author="Martin Ruppert - M91221" w:date="2019-06-04T12:29:00Z">
              <w:r w:rsidRPr="001458B3">
                <w:rPr>
                  <w:b/>
                  <w:bCs/>
                  <w:color w:val="FFFFFF"/>
                  <w:sz w:val="18"/>
                </w:rPr>
                <w:t>TCPIP_TCP_Find</w:t>
              </w:r>
              <w:proofErr w:type="spellEnd"/>
            </w:ins>
          </w:p>
        </w:tc>
        <w:tc>
          <w:tcPr>
            <w:tcW w:w="3580" w:type="pct"/>
            <w:shd w:val="clear" w:color="auto" w:fill="DEEAF6"/>
            <w:noWrap/>
            <w:hideMark/>
          </w:tcPr>
          <w:p w14:paraId="39FBC5FC" w14:textId="77777777" w:rsidR="00CC18B3" w:rsidRPr="001458B3" w:rsidRDefault="00CC18B3" w:rsidP="003407D0">
            <w:pPr>
              <w:pStyle w:val="NoSpacing"/>
              <w:rPr>
                <w:ins w:id="3902" w:author="Martin Ruppert - M91221" w:date="2019-06-04T12:29:00Z"/>
                <w:sz w:val="18"/>
              </w:rPr>
            </w:pPr>
            <w:ins w:id="3903" w:author="Martin Ruppert - M91221" w:date="2019-06-04T12:29:00Z">
              <w:r w:rsidRPr="001458B3">
                <w:rPr>
                  <w:sz w:val="18"/>
                </w:rPr>
                <w:t>Searches for a byte in the TCP RX buffer.</w:t>
              </w:r>
            </w:ins>
          </w:p>
        </w:tc>
      </w:tr>
      <w:tr w:rsidR="00CC18B3" w:rsidRPr="001458B3" w14:paraId="50762816" w14:textId="77777777" w:rsidTr="003407D0">
        <w:trPr>
          <w:trHeight w:val="288"/>
          <w:ins w:id="3904" w:author="Martin Ruppert - M91221" w:date="2019-06-04T12:29:00Z"/>
        </w:trPr>
        <w:tc>
          <w:tcPr>
            <w:tcW w:w="1420" w:type="pct"/>
            <w:tcBorders>
              <w:left w:val="single" w:sz="4" w:space="0" w:color="FFFFFF"/>
            </w:tcBorders>
            <w:shd w:val="clear" w:color="auto" w:fill="5B9BD5"/>
            <w:noWrap/>
            <w:hideMark/>
          </w:tcPr>
          <w:p w14:paraId="61BA7FD5" w14:textId="77777777" w:rsidR="00CC18B3" w:rsidRPr="001458B3" w:rsidRDefault="00CC18B3" w:rsidP="003407D0">
            <w:pPr>
              <w:pStyle w:val="NoSpacing"/>
              <w:rPr>
                <w:ins w:id="3905" w:author="Martin Ruppert - M91221" w:date="2019-06-04T12:29:00Z"/>
                <w:b/>
                <w:bCs/>
                <w:color w:val="FFFFFF"/>
                <w:sz w:val="18"/>
              </w:rPr>
            </w:pPr>
            <w:proofErr w:type="spellStart"/>
            <w:ins w:id="3906" w:author="Martin Ruppert - M91221" w:date="2019-06-04T12:29:00Z">
              <w:r w:rsidRPr="001458B3">
                <w:rPr>
                  <w:b/>
                  <w:bCs/>
                  <w:color w:val="FFFFFF"/>
                  <w:sz w:val="18"/>
                </w:rPr>
                <w:t>TCPIP_TCP_Get</w:t>
              </w:r>
              <w:proofErr w:type="spellEnd"/>
            </w:ins>
          </w:p>
        </w:tc>
        <w:tc>
          <w:tcPr>
            <w:tcW w:w="3580" w:type="pct"/>
            <w:shd w:val="clear" w:color="auto" w:fill="BDD6EE"/>
            <w:noWrap/>
            <w:hideMark/>
          </w:tcPr>
          <w:p w14:paraId="4AC70776" w14:textId="77777777" w:rsidR="00CC18B3" w:rsidRPr="001458B3" w:rsidRDefault="00CC18B3" w:rsidP="003407D0">
            <w:pPr>
              <w:pStyle w:val="NoSpacing"/>
              <w:rPr>
                <w:ins w:id="3907" w:author="Martin Ruppert - M91221" w:date="2019-06-04T12:29:00Z"/>
                <w:sz w:val="18"/>
              </w:rPr>
            </w:pPr>
            <w:ins w:id="3908" w:author="Martin Ruppert - M91221" w:date="2019-06-04T12:29:00Z">
              <w:r w:rsidRPr="001458B3">
                <w:rPr>
                  <w:sz w:val="18"/>
                </w:rPr>
                <w:t>Retrieves a single byte to a TCP socket.</w:t>
              </w:r>
            </w:ins>
          </w:p>
        </w:tc>
      </w:tr>
      <w:tr w:rsidR="00CC18B3" w:rsidRPr="001458B3" w14:paraId="63253D49" w14:textId="77777777" w:rsidTr="003407D0">
        <w:trPr>
          <w:trHeight w:val="288"/>
          <w:ins w:id="3909" w:author="Martin Ruppert - M91221" w:date="2019-06-04T12:29:00Z"/>
        </w:trPr>
        <w:tc>
          <w:tcPr>
            <w:tcW w:w="1420" w:type="pct"/>
            <w:tcBorders>
              <w:left w:val="single" w:sz="4" w:space="0" w:color="FFFFFF"/>
            </w:tcBorders>
            <w:shd w:val="clear" w:color="auto" w:fill="5B9BD5"/>
            <w:noWrap/>
            <w:hideMark/>
          </w:tcPr>
          <w:p w14:paraId="5FECB53F" w14:textId="77777777" w:rsidR="00CC18B3" w:rsidRPr="001458B3" w:rsidRDefault="00CC18B3" w:rsidP="003407D0">
            <w:pPr>
              <w:pStyle w:val="NoSpacing"/>
              <w:rPr>
                <w:ins w:id="3910" w:author="Martin Ruppert - M91221" w:date="2019-06-04T12:29:00Z"/>
                <w:b/>
                <w:bCs/>
                <w:color w:val="FFFFFF"/>
                <w:sz w:val="18"/>
              </w:rPr>
            </w:pPr>
            <w:proofErr w:type="spellStart"/>
            <w:ins w:id="3911" w:author="Martin Ruppert - M91221" w:date="2019-06-04T12:29:00Z">
              <w:r w:rsidRPr="001458B3">
                <w:rPr>
                  <w:b/>
                  <w:bCs/>
                  <w:color w:val="FFFFFF"/>
                  <w:sz w:val="18"/>
                </w:rPr>
                <w:t>TCPIP_TCP_Peek</w:t>
              </w:r>
              <w:proofErr w:type="spellEnd"/>
            </w:ins>
          </w:p>
        </w:tc>
        <w:tc>
          <w:tcPr>
            <w:tcW w:w="3580" w:type="pct"/>
            <w:shd w:val="clear" w:color="auto" w:fill="DEEAF6"/>
            <w:noWrap/>
            <w:hideMark/>
          </w:tcPr>
          <w:p w14:paraId="16F22940" w14:textId="77777777" w:rsidR="00CC18B3" w:rsidRPr="001458B3" w:rsidRDefault="00CC18B3" w:rsidP="003407D0">
            <w:pPr>
              <w:pStyle w:val="NoSpacing"/>
              <w:rPr>
                <w:ins w:id="3912" w:author="Martin Ruppert - M91221" w:date="2019-06-04T12:29:00Z"/>
                <w:sz w:val="18"/>
              </w:rPr>
            </w:pPr>
            <w:ins w:id="3913" w:author="Martin Ruppert - M91221" w:date="2019-06-04T12:29:00Z">
              <w:r w:rsidRPr="001458B3">
                <w:rPr>
                  <w:sz w:val="18"/>
                </w:rPr>
                <w:t>Peaks at one byte in the TCP RX buffer/FIFO without removing it from the buffer.</w:t>
              </w:r>
            </w:ins>
          </w:p>
        </w:tc>
      </w:tr>
      <w:tr w:rsidR="00CC18B3" w:rsidRPr="001458B3" w14:paraId="36732EEF" w14:textId="77777777" w:rsidTr="003407D0">
        <w:trPr>
          <w:trHeight w:val="288"/>
          <w:ins w:id="3914" w:author="Martin Ruppert - M91221" w:date="2019-06-04T12:29:00Z"/>
        </w:trPr>
        <w:tc>
          <w:tcPr>
            <w:tcW w:w="1420" w:type="pct"/>
            <w:tcBorders>
              <w:left w:val="single" w:sz="4" w:space="0" w:color="FFFFFF"/>
            </w:tcBorders>
            <w:shd w:val="clear" w:color="auto" w:fill="5B9BD5"/>
            <w:noWrap/>
            <w:hideMark/>
          </w:tcPr>
          <w:p w14:paraId="26AD0CD6" w14:textId="77777777" w:rsidR="00CC18B3" w:rsidRPr="001458B3" w:rsidRDefault="00CC18B3" w:rsidP="003407D0">
            <w:pPr>
              <w:pStyle w:val="NoSpacing"/>
              <w:rPr>
                <w:ins w:id="3915" w:author="Martin Ruppert - M91221" w:date="2019-06-04T12:29:00Z"/>
                <w:b/>
                <w:bCs/>
                <w:color w:val="FFFFFF"/>
                <w:sz w:val="18"/>
              </w:rPr>
            </w:pPr>
            <w:proofErr w:type="spellStart"/>
            <w:ins w:id="3916" w:author="Martin Ruppert - M91221" w:date="2019-06-04T12:29:00Z">
              <w:r w:rsidRPr="001458B3">
                <w:rPr>
                  <w:b/>
                  <w:bCs/>
                  <w:color w:val="FFFFFF"/>
                  <w:sz w:val="18"/>
                </w:rPr>
                <w:t>TCPIP_TCP_Discard</w:t>
              </w:r>
              <w:proofErr w:type="spellEnd"/>
            </w:ins>
          </w:p>
        </w:tc>
        <w:tc>
          <w:tcPr>
            <w:tcW w:w="3580" w:type="pct"/>
            <w:shd w:val="clear" w:color="auto" w:fill="BDD6EE"/>
            <w:noWrap/>
            <w:hideMark/>
          </w:tcPr>
          <w:p w14:paraId="57D2361F" w14:textId="77777777" w:rsidR="00CC18B3" w:rsidRPr="001458B3" w:rsidRDefault="00CC18B3" w:rsidP="003407D0">
            <w:pPr>
              <w:pStyle w:val="NoSpacing"/>
              <w:rPr>
                <w:ins w:id="3917" w:author="Martin Ruppert - M91221" w:date="2019-06-04T12:29:00Z"/>
                <w:sz w:val="18"/>
              </w:rPr>
            </w:pPr>
            <w:ins w:id="3918" w:author="Martin Ruppert - M91221" w:date="2019-06-04T12:29:00Z">
              <w:r w:rsidRPr="001458B3">
                <w:rPr>
                  <w:sz w:val="18"/>
                </w:rPr>
                <w:t>Discards any pending data in the RCP RX FIFO.</w:t>
              </w:r>
            </w:ins>
          </w:p>
        </w:tc>
      </w:tr>
      <w:tr w:rsidR="00CC18B3" w:rsidRPr="001458B3" w14:paraId="1A89AD72" w14:textId="77777777" w:rsidTr="003407D0">
        <w:trPr>
          <w:trHeight w:val="288"/>
          <w:ins w:id="3919" w:author="Martin Ruppert - M91221" w:date="2019-06-04T12:29:00Z"/>
        </w:trPr>
        <w:tc>
          <w:tcPr>
            <w:tcW w:w="1420" w:type="pct"/>
            <w:tcBorders>
              <w:left w:val="single" w:sz="4" w:space="0" w:color="FFFFFF"/>
            </w:tcBorders>
            <w:shd w:val="clear" w:color="auto" w:fill="5B9BD5"/>
            <w:noWrap/>
            <w:hideMark/>
          </w:tcPr>
          <w:p w14:paraId="7BDC6156" w14:textId="77777777" w:rsidR="00CC18B3" w:rsidRPr="001458B3" w:rsidRDefault="00CC18B3" w:rsidP="003407D0">
            <w:pPr>
              <w:pStyle w:val="NoSpacing"/>
              <w:rPr>
                <w:ins w:id="3920" w:author="Martin Ruppert - M91221" w:date="2019-06-04T12:29:00Z"/>
                <w:b/>
                <w:bCs/>
                <w:color w:val="FFFFFF"/>
                <w:sz w:val="18"/>
              </w:rPr>
            </w:pPr>
            <w:proofErr w:type="spellStart"/>
            <w:ins w:id="3921" w:author="Martin Ruppert - M91221" w:date="2019-06-04T12:29:00Z">
              <w:r w:rsidRPr="001458B3">
                <w:rPr>
                  <w:b/>
                  <w:bCs/>
                  <w:color w:val="FFFFFF"/>
                  <w:sz w:val="18"/>
                </w:rPr>
                <w:t>TCPIP_TCP_FifoRxFreeGet</w:t>
              </w:r>
              <w:proofErr w:type="spellEnd"/>
            </w:ins>
          </w:p>
        </w:tc>
        <w:tc>
          <w:tcPr>
            <w:tcW w:w="3580" w:type="pct"/>
            <w:shd w:val="clear" w:color="auto" w:fill="DEEAF6"/>
            <w:noWrap/>
            <w:hideMark/>
          </w:tcPr>
          <w:p w14:paraId="508F0A44" w14:textId="77777777" w:rsidR="00CC18B3" w:rsidRPr="001458B3" w:rsidRDefault="00CC18B3" w:rsidP="003407D0">
            <w:pPr>
              <w:pStyle w:val="NoSpacing"/>
              <w:rPr>
                <w:ins w:id="3922" w:author="Martin Ruppert - M91221" w:date="2019-06-04T12:29:00Z"/>
                <w:sz w:val="18"/>
              </w:rPr>
            </w:pPr>
            <w:ins w:id="3923" w:author="Martin Ruppert - M91221" w:date="2019-06-04T12:29:00Z">
              <w:r w:rsidRPr="001458B3">
                <w:rPr>
                  <w:sz w:val="18"/>
                </w:rPr>
                <w:t>Determines how many bytes are free in the RX buffer/FIFO.</w:t>
              </w:r>
            </w:ins>
          </w:p>
        </w:tc>
      </w:tr>
      <w:tr w:rsidR="00CC18B3" w:rsidRPr="001458B3" w14:paraId="4BCEF4BF" w14:textId="77777777" w:rsidTr="003407D0">
        <w:trPr>
          <w:trHeight w:val="288"/>
          <w:ins w:id="3924" w:author="Martin Ruppert - M91221" w:date="2019-06-04T12:29:00Z"/>
        </w:trPr>
        <w:tc>
          <w:tcPr>
            <w:tcW w:w="1420" w:type="pct"/>
            <w:tcBorders>
              <w:left w:val="single" w:sz="4" w:space="0" w:color="FFFFFF"/>
            </w:tcBorders>
            <w:shd w:val="clear" w:color="auto" w:fill="5B9BD5"/>
            <w:noWrap/>
            <w:hideMark/>
          </w:tcPr>
          <w:p w14:paraId="2ECFA09E" w14:textId="77777777" w:rsidR="00CC18B3" w:rsidRPr="001458B3" w:rsidRDefault="00CC18B3" w:rsidP="003407D0">
            <w:pPr>
              <w:pStyle w:val="NoSpacing"/>
              <w:rPr>
                <w:ins w:id="3925" w:author="Martin Ruppert - M91221" w:date="2019-06-04T12:29:00Z"/>
                <w:b/>
                <w:bCs/>
                <w:color w:val="FFFFFF"/>
                <w:sz w:val="18"/>
              </w:rPr>
            </w:pPr>
            <w:proofErr w:type="spellStart"/>
            <w:ins w:id="3926" w:author="Martin Ruppert - M91221" w:date="2019-06-04T12:29:00Z">
              <w:r w:rsidRPr="001458B3">
                <w:rPr>
                  <w:b/>
                  <w:bCs/>
                  <w:color w:val="FFFFFF"/>
                  <w:sz w:val="18"/>
                </w:rPr>
                <w:t>TCPIP_TCP_FifoSizeAdjust</w:t>
              </w:r>
              <w:proofErr w:type="spellEnd"/>
            </w:ins>
          </w:p>
        </w:tc>
        <w:tc>
          <w:tcPr>
            <w:tcW w:w="3580" w:type="pct"/>
            <w:shd w:val="clear" w:color="auto" w:fill="BDD6EE"/>
            <w:noWrap/>
            <w:hideMark/>
          </w:tcPr>
          <w:p w14:paraId="6E519BB2" w14:textId="77777777" w:rsidR="00CC18B3" w:rsidRPr="001458B3" w:rsidRDefault="00CC18B3" w:rsidP="003407D0">
            <w:pPr>
              <w:pStyle w:val="NoSpacing"/>
              <w:rPr>
                <w:ins w:id="3927" w:author="Martin Ruppert - M91221" w:date="2019-06-04T12:29:00Z"/>
                <w:sz w:val="18"/>
              </w:rPr>
            </w:pPr>
            <w:ins w:id="3928" w:author="Martin Ruppert - M91221" w:date="2019-06-04T12:29:00Z">
              <w:r w:rsidRPr="001458B3">
                <w:rPr>
                  <w:sz w:val="18"/>
                </w:rPr>
                <w:t>Adjusts the relative sizes of the RX and TX buffers.</w:t>
              </w:r>
            </w:ins>
          </w:p>
        </w:tc>
      </w:tr>
      <w:tr w:rsidR="00CC18B3" w:rsidRPr="001458B3" w14:paraId="4CA5D3AC" w14:textId="77777777" w:rsidTr="003407D0">
        <w:trPr>
          <w:trHeight w:val="288"/>
          <w:ins w:id="3929" w:author="Martin Ruppert - M91221" w:date="2019-06-04T12:29:00Z"/>
        </w:trPr>
        <w:tc>
          <w:tcPr>
            <w:tcW w:w="1420" w:type="pct"/>
            <w:tcBorders>
              <w:left w:val="single" w:sz="4" w:space="0" w:color="FFFFFF"/>
            </w:tcBorders>
            <w:shd w:val="clear" w:color="auto" w:fill="5B9BD5"/>
            <w:noWrap/>
            <w:hideMark/>
          </w:tcPr>
          <w:p w14:paraId="5D90319B" w14:textId="77777777" w:rsidR="00CC18B3" w:rsidRPr="001458B3" w:rsidRDefault="00CC18B3" w:rsidP="003407D0">
            <w:pPr>
              <w:pStyle w:val="NoSpacing"/>
              <w:rPr>
                <w:ins w:id="3930" w:author="Martin Ruppert - M91221" w:date="2019-06-04T12:29:00Z"/>
                <w:b/>
                <w:bCs/>
                <w:color w:val="FFFFFF"/>
                <w:sz w:val="18"/>
              </w:rPr>
            </w:pPr>
            <w:proofErr w:type="spellStart"/>
            <w:ins w:id="3931" w:author="Martin Ruppert - M91221" w:date="2019-06-04T12:29:00Z">
              <w:r w:rsidRPr="001458B3">
                <w:rPr>
                  <w:b/>
                  <w:bCs/>
                  <w:color w:val="FFFFFF"/>
                  <w:sz w:val="18"/>
                </w:rPr>
                <w:t>TCPIP_TCP_FifoRxFullGet</w:t>
              </w:r>
              <w:proofErr w:type="spellEnd"/>
            </w:ins>
          </w:p>
        </w:tc>
        <w:tc>
          <w:tcPr>
            <w:tcW w:w="3580" w:type="pct"/>
            <w:shd w:val="clear" w:color="auto" w:fill="DEEAF6"/>
            <w:noWrap/>
            <w:hideMark/>
          </w:tcPr>
          <w:p w14:paraId="7FCBE890" w14:textId="77777777" w:rsidR="00CC18B3" w:rsidRPr="001458B3" w:rsidRDefault="00CC18B3" w:rsidP="003407D0">
            <w:pPr>
              <w:pStyle w:val="NoSpacing"/>
              <w:rPr>
                <w:ins w:id="3932" w:author="Martin Ruppert - M91221" w:date="2019-06-04T12:29:00Z"/>
                <w:sz w:val="18"/>
              </w:rPr>
            </w:pPr>
            <w:ins w:id="3933" w:author="Martin Ruppert - M91221" w:date="2019-06-04T12:29:00Z">
              <w:r w:rsidRPr="001458B3">
                <w:rPr>
                  <w:sz w:val="18"/>
                </w:rPr>
                <w:t>Determines how many bytes are pending in the RX buffer/FIFO.</w:t>
              </w:r>
            </w:ins>
          </w:p>
        </w:tc>
      </w:tr>
      <w:tr w:rsidR="00CC18B3" w:rsidRPr="001458B3" w14:paraId="43971C25" w14:textId="77777777" w:rsidTr="003407D0">
        <w:trPr>
          <w:trHeight w:val="288"/>
          <w:ins w:id="3934" w:author="Martin Ruppert - M91221" w:date="2019-06-04T12:29:00Z"/>
        </w:trPr>
        <w:tc>
          <w:tcPr>
            <w:tcW w:w="1420" w:type="pct"/>
            <w:tcBorders>
              <w:left w:val="single" w:sz="4" w:space="0" w:color="FFFFFF"/>
            </w:tcBorders>
            <w:shd w:val="clear" w:color="auto" w:fill="5B9BD5"/>
            <w:noWrap/>
            <w:hideMark/>
          </w:tcPr>
          <w:p w14:paraId="10B654F7" w14:textId="77777777" w:rsidR="00CC18B3" w:rsidRPr="001458B3" w:rsidRDefault="00CC18B3" w:rsidP="003407D0">
            <w:pPr>
              <w:pStyle w:val="NoSpacing"/>
              <w:rPr>
                <w:ins w:id="3935" w:author="Martin Ruppert - M91221" w:date="2019-06-04T12:29:00Z"/>
                <w:b/>
                <w:bCs/>
                <w:color w:val="FFFFFF"/>
                <w:sz w:val="18"/>
              </w:rPr>
            </w:pPr>
            <w:proofErr w:type="spellStart"/>
            <w:ins w:id="3936" w:author="Martin Ruppert - M91221" w:date="2019-06-04T12:29:00Z">
              <w:r w:rsidRPr="001458B3">
                <w:rPr>
                  <w:b/>
                  <w:bCs/>
                  <w:color w:val="FFFFFF"/>
                  <w:sz w:val="18"/>
                </w:rPr>
                <w:t>TCPIP_TCP_GetIsReady</w:t>
              </w:r>
              <w:proofErr w:type="spellEnd"/>
            </w:ins>
          </w:p>
        </w:tc>
        <w:tc>
          <w:tcPr>
            <w:tcW w:w="3580" w:type="pct"/>
            <w:shd w:val="clear" w:color="auto" w:fill="BDD6EE"/>
            <w:noWrap/>
            <w:hideMark/>
          </w:tcPr>
          <w:p w14:paraId="3DE6354A" w14:textId="77777777" w:rsidR="00CC18B3" w:rsidRPr="001458B3" w:rsidRDefault="00CC18B3" w:rsidP="003407D0">
            <w:pPr>
              <w:pStyle w:val="NoSpacing"/>
              <w:rPr>
                <w:ins w:id="3937" w:author="Martin Ruppert - M91221" w:date="2019-06-04T12:29:00Z"/>
                <w:sz w:val="18"/>
              </w:rPr>
            </w:pPr>
            <w:ins w:id="3938" w:author="Martin Ruppert - M91221" w:date="2019-06-04T12:29:00Z">
              <w:r w:rsidRPr="001458B3">
                <w:rPr>
                  <w:sz w:val="18"/>
                </w:rPr>
                <w:t>Determines how many bytes can be read from the TCP RX buffer.</w:t>
              </w:r>
            </w:ins>
          </w:p>
        </w:tc>
      </w:tr>
      <w:tr w:rsidR="00CC18B3" w:rsidRPr="001458B3" w14:paraId="389A81D1" w14:textId="77777777" w:rsidTr="003407D0">
        <w:trPr>
          <w:trHeight w:val="288"/>
          <w:ins w:id="3939" w:author="Martin Ruppert - M91221" w:date="2019-06-04T12:29:00Z"/>
        </w:trPr>
        <w:tc>
          <w:tcPr>
            <w:tcW w:w="1420" w:type="pct"/>
            <w:tcBorders>
              <w:left w:val="single" w:sz="4" w:space="0" w:color="FFFFFF"/>
            </w:tcBorders>
            <w:shd w:val="clear" w:color="auto" w:fill="5B9BD5"/>
            <w:noWrap/>
            <w:hideMark/>
          </w:tcPr>
          <w:p w14:paraId="171F7D21" w14:textId="77777777" w:rsidR="00CC18B3" w:rsidRPr="001458B3" w:rsidRDefault="00CC18B3" w:rsidP="003407D0">
            <w:pPr>
              <w:pStyle w:val="NoSpacing"/>
              <w:rPr>
                <w:ins w:id="3940" w:author="Martin Ruppert - M91221" w:date="2019-06-04T12:29:00Z"/>
                <w:b/>
                <w:bCs/>
                <w:color w:val="FFFFFF"/>
                <w:sz w:val="18"/>
              </w:rPr>
            </w:pPr>
            <w:proofErr w:type="spellStart"/>
            <w:ins w:id="3941" w:author="Martin Ruppert - M91221" w:date="2019-06-04T12:29:00Z">
              <w:r w:rsidRPr="001458B3">
                <w:rPr>
                  <w:b/>
                  <w:bCs/>
                  <w:color w:val="FFFFFF"/>
                  <w:sz w:val="18"/>
                </w:rPr>
                <w:t>TCPIP_TCP_ArrayGet</w:t>
              </w:r>
              <w:proofErr w:type="spellEnd"/>
            </w:ins>
          </w:p>
        </w:tc>
        <w:tc>
          <w:tcPr>
            <w:tcW w:w="3580" w:type="pct"/>
            <w:shd w:val="clear" w:color="auto" w:fill="DEEAF6"/>
            <w:noWrap/>
            <w:hideMark/>
          </w:tcPr>
          <w:p w14:paraId="2E100B9E" w14:textId="77777777" w:rsidR="00CC18B3" w:rsidRPr="001458B3" w:rsidRDefault="00CC18B3" w:rsidP="003407D0">
            <w:pPr>
              <w:pStyle w:val="NoSpacing"/>
              <w:rPr>
                <w:ins w:id="3942" w:author="Martin Ruppert - M91221" w:date="2019-06-04T12:29:00Z"/>
                <w:sz w:val="18"/>
              </w:rPr>
            </w:pPr>
            <w:ins w:id="3943" w:author="Martin Ruppert - M91221" w:date="2019-06-04T12:29:00Z">
              <w:r w:rsidRPr="001458B3">
                <w:rPr>
                  <w:sz w:val="18"/>
                </w:rPr>
                <w:t>Reads an array of data bytes from a TCP socket's RX buffer/FIFO.</w:t>
              </w:r>
            </w:ins>
          </w:p>
        </w:tc>
      </w:tr>
      <w:tr w:rsidR="00CC18B3" w:rsidRPr="001458B3" w14:paraId="67C206D4" w14:textId="77777777" w:rsidTr="003407D0">
        <w:trPr>
          <w:trHeight w:val="288"/>
          <w:ins w:id="3944" w:author="Martin Ruppert - M91221" w:date="2019-06-04T12:29:00Z"/>
        </w:trPr>
        <w:tc>
          <w:tcPr>
            <w:tcW w:w="1420" w:type="pct"/>
            <w:tcBorders>
              <w:left w:val="single" w:sz="4" w:space="0" w:color="FFFFFF"/>
              <w:bottom w:val="single" w:sz="4" w:space="0" w:color="FFFFFF"/>
            </w:tcBorders>
            <w:shd w:val="clear" w:color="auto" w:fill="5B9BD5"/>
            <w:noWrap/>
            <w:hideMark/>
          </w:tcPr>
          <w:p w14:paraId="1A730B77" w14:textId="77777777" w:rsidR="00CC18B3" w:rsidRPr="001458B3" w:rsidRDefault="00CC18B3" w:rsidP="003407D0">
            <w:pPr>
              <w:pStyle w:val="NoSpacing"/>
              <w:rPr>
                <w:ins w:id="3945" w:author="Martin Ruppert - M91221" w:date="2019-06-04T12:29:00Z"/>
                <w:b/>
                <w:bCs/>
                <w:color w:val="FFFFFF"/>
                <w:sz w:val="18"/>
              </w:rPr>
            </w:pPr>
            <w:proofErr w:type="spellStart"/>
            <w:ins w:id="3946" w:author="Martin Ruppert - M91221" w:date="2019-06-04T12:29:00Z">
              <w:r w:rsidRPr="001458B3">
                <w:rPr>
                  <w:b/>
                  <w:bCs/>
                  <w:color w:val="FFFFFF"/>
                  <w:sz w:val="18"/>
                </w:rPr>
                <w:t>TCPIP_TCP_ArrayPeek</w:t>
              </w:r>
              <w:proofErr w:type="spellEnd"/>
            </w:ins>
          </w:p>
        </w:tc>
        <w:tc>
          <w:tcPr>
            <w:tcW w:w="3580" w:type="pct"/>
            <w:shd w:val="clear" w:color="auto" w:fill="BDD6EE"/>
            <w:noWrap/>
            <w:hideMark/>
          </w:tcPr>
          <w:p w14:paraId="4A8B9438" w14:textId="77777777" w:rsidR="00CC18B3" w:rsidRPr="001458B3" w:rsidRDefault="00CC18B3" w:rsidP="003407D0">
            <w:pPr>
              <w:pStyle w:val="NoSpacing"/>
              <w:rPr>
                <w:ins w:id="3947" w:author="Martin Ruppert - M91221" w:date="2019-06-04T12:29:00Z"/>
                <w:sz w:val="18"/>
              </w:rPr>
            </w:pPr>
            <w:ins w:id="3948" w:author="Martin Ruppert - M91221" w:date="2019-06-04T12:29:00Z">
              <w:r w:rsidRPr="001458B3">
                <w:rPr>
                  <w:sz w:val="18"/>
                </w:rPr>
                <w:t>Reads a specified number of data bytes from the TCP RX buffer/FIFO without removing them from the buffer.</w:t>
              </w:r>
            </w:ins>
          </w:p>
        </w:tc>
      </w:tr>
    </w:tbl>
    <w:p w14:paraId="198CCEBB"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3949" w:author="Martin Ruppert - M91221" w:date="2019-06-04T12:29:00Z"/>
        </w:rPr>
        <w:sectPr w:rsidR="00CC18B3" w:rsidSect="00817EE7">
          <w:headerReference w:type="even" r:id="rId201"/>
          <w:headerReference w:type="default" r:id="rId202"/>
          <w:footerReference w:type="even" r:id="rId203"/>
          <w:footerReference w:type="default" r:id="rId204"/>
          <w:pgSz w:w="12242" w:h="15842" w:code="1"/>
          <w:pgMar w:top="1021" w:right="680" w:bottom="1021" w:left="680" w:header="454" w:footer="454" w:gutter="340"/>
          <w:cols w:space="708"/>
          <w:docGrid w:linePitch="360"/>
        </w:sectPr>
      </w:pPr>
    </w:p>
    <w:p w14:paraId="49E39BFF"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3960" w:author="Martin Ruppert - M91221" w:date="2019-06-04T12:29:00Z"/>
        </w:rPr>
      </w:pPr>
      <w:ins w:id="3961" w:author="Martin Ruppert - M91221" w:date="2019-06-04T12:29:00Z">
        <w:r>
          <w:rPr>
            <w:noProof/>
            <w:lang w:eastAsia="en-AU"/>
          </w:rPr>
          <w:lastRenderedPageBreak/>
          <mc:AlternateContent>
            <mc:Choice Requires="wpc">
              <w:drawing>
                <wp:anchor distT="0" distB="0" distL="114300" distR="114300" simplePos="0" relativeHeight="252453376" behindDoc="0" locked="0" layoutInCell="1" allowOverlap="1" wp14:anchorId="3BE46B17" wp14:editId="7F588720">
                  <wp:simplePos x="0" y="0"/>
                  <wp:positionH relativeFrom="page">
                    <wp:posOffset>1143000</wp:posOffset>
                  </wp:positionH>
                  <wp:positionV relativeFrom="page">
                    <wp:posOffset>7374256</wp:posOffset>
                  </wp:positionV>
                  <wp:extent cx="5487035" cy="2683509"/>
                  <wp:effectExtent l="0" t="0" r="0" b="0"/>
                  <wp:wrapNone/>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margin">
                    <wp14:pctWidth>0</wp14:pctWidth>
                  </wp14:sizeRelH>
                  <wp14:sizeRelV relativeFrom="margin">
                    <wp14:pctHeight>0</wp14:pctHeight>
                  </wp14:sizeRelV>
                </wp:anchor>
              </w:drawing>
            </mc:Choice>
            <mc:Fallback>
              <w:pict>
                <v:group w14:anchorId="1A64D9FD" id="Canvas 4" o:spid="_x0000_s1026" editas="canvas" style="position:absolute;margin-left:90pt;margin-top:580.65pt;width:432.05pt;height:211.3pt;z-index:252453376;mso-position-horizontal-relative:page;mso-position-vertical-relative:page;mso-width-relative:margin;mso-height-relative:margin" coordsize="54870,26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">
                  <v:shape id="_x0000_s1027" type="#_x0000_t75" style="position:absolute;width:54870;height:26828;visibility:visible;mso-wrap-style:square">
                    <v:fill o:detectmouseclick="t"/>
                    <v:path o:connecttype="none"/>
                  </v:shape>
                  <w10:wrap anchorx="page" anchory="page"/>
                </v:group>
              </w:pict>
            </mc:Fallback>
          </mc:AlternateContent>
        </w:r>
      </w:ins>
    </w:p>
    <w:p w14:paraId="2FF99EAB" w14:textId="77777777" w:rsidR="00B362EA" w:rsidRPr="00636D4B" w:rsidRDefault="00B362EA">
      <w:pPr>
        <w:pStyle w:val="Heading2"/>
        <w:rPr>
          <w:ins w:id="3962" w:author="Martin Ruppert - M91221" w:date="2019-06-04T12:28:00Z"/>
        </w:rPr>
        <w:pPrChange w:id="3963" w:author="Martin Ruppert - M91221" w:date="2019-06-04T12:36:00Z">
          <w:pPr>
            <w:pStyle w:val="Heading1"/>
            <w:tabs>
              <w:tab w:val="left" w:pos="5100"/>
              <w:tab w:val="left" w:pos="7908"/>
              <w:tab w:val="left" w:pos="8748"/>
            </w:tabs>
          </w:pPr>
        </w:pPrChange>
      </w:pPr>
      <w:bookmarkStart w:id="3964" w:name="_Toc10545772"/>
      <w:ins w:id="3965" w:author="Martin Ruppert - M91221" w:date="2019-06-04T12:28:00Z">
        <w:r>
          <w:t>UDP Module</w:t>
        </w:r>
        <w:r w:rsidRPr="00636D4B">
          <w:t xml:space="preserve"> </w:t>
        </w:r>
        <w:r>
          <w:t xml:space="preserve">API </w:t>
        </w:r>
        <w:r w:rsidRPr="00636D4B">
          <w:t>Function List</w:t>
        </w:r>
        <w:bookmarkEnd w:id="3964"/>
      </w:ins>
    </w:p>
    <w:p w14:paraId="1648C1B1" w14:textId="77777777" w:rsidR="00B362EA" w:rsidRDefault="00B362EA">
      <w:pPr>
        <w:pStyle w:val="Heading3"/>
        <w:rPr>
          <w:ins w:id="3966" w:author="Martin Ruppert - M91221" w:date="2019-06-04T12:28:00Z"/>
        </w:rPr>
        <w:pPrChange w:id="3967" w:author="Martin Ruppert - M91221" w:date="2019-06-04T12:36:00Z">
          <w:pPr>
            <w:pStyle w:val="Heading2"/>
          </w:pPr>
        </w:pPrChange>
      </w:pPr>
      <w:bookmarkStart w:id="3968" w:name="_Toc10545773"/>
      <w:ins w:id="3969" w:author="Martin Ruppert - M91221" w:date="2019-06-04T12:28:00Z">
        <w:r w:rsidRPr="00993E5D">
          <w:t>Socket Management Functions</w:t>
        </w:r>
        <w:bookmarkEnd w:id="3968"/>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362EA" w:rsidRPr="001458B3" w14:paraId="1FE5397E" w14:textId="77777777" w:rsidTr="003407D0">
        <w:trPr>
          <w:trHeight w:val="288"/>
          <w:ins w:id="3970" w:author="Martin Ruppert - M91221" w:date="2019-06-04T12:28:00Z"/>
        </w:trPr>
        <w:tc>
          <w:tcPr>
            <w:tcW w:w="1707" w:type="pct"/>
            <w:tcBorders>
              <w:top w:val="single" w:sz="4" w:space="0" w:color="FFFFFF"/>
              <w:left w:val="single" w:sz="4" w:space="0" w:color="FFFFFF"/>
            </w:tcBorders>
            <w:shd w:val="clear" w:color="auto" w:fill="5B9BD5"/>
            <w:noWrap/>
            <w:hideMark/>
          </w:tcPr>
          <w:p w14:paraId="003B664A" w14:textId="77777777" w:rsidR="00B362EA" w:rsidRPr="001458B3" w:rsidRDefault="00B362EA" w:rsidP="003407D0">
            <w:pPr>
              <w:pStyle w:val="NoSpacing"/>
              <w:rPr>
                <w:ins w:id="3971" w:author="Martin Ruppert - M91221" w:date="2019-06-04T12:28:00Z"/>
                <w:b/>
                <w:bCs/>
                <w:color w:val="FFFFFF"/>
                <w:sz w:val="18"/>
                <w:szCs w:val="18"/>
              </w:rPr>
            </w:pPr>
            <w:proofErr w:type="spellStart"/>
            <w:ins w:id="3972" w:author="Martin Ruppert - M91221" w:date="2019-06-04T12:28:00Z">
              <w:r w:rsidRPr="001458B3">
                <w:rPr>
                  <w:b/>
                  <w:bCs/>
                  <w:color w:val="FFFFFF"/>
                  <w:sz w:val="18"/>
                  <w:szCs w:val="18"/>
                </w:rPr>
                <w:t>TCPIP_UDP_ServerOpen</w:t>
              </w:r>
              <w:proofErr w:type="spellEnd"/>
            </w:ins>
          </w:p>
        </w:tc>
        <w:tc>
          <w:tcPr>
            <w:tcW w:w="3293" w:type="pct"/>
            <w:shd w:val="clear" w:color="auto" w:fill="BDD6EE"/>
            <w:noWrap/>
            <w:hideMark/>
          </w:tcPr>
          <w:p w14:paraId="01CFE733" w14:textId="77777777" w:rsidR="00B362EA" w:rsidRPr="001458B3" w:rsidRDefault="00B362EA" w:rsidP="003407D0">
            <w:pPr>
              <w:pStyle w:val="NoSpacing"/>
              <w:rPr>
                <w:ins w:id="3973" w:author="Martin Ruppert - M91221" w:date="2019-06-04T12:28:00Z"/>
                <w:sz w:val="18"/>
                <w:szCs w:val="18"/>
              </w:rPr>
            </w:pPr>
            <w:ins w:id="3974" w:author="Martin Ruppert - M91221" w:date="2019-06-04T12:28:00Z">
              <w:r w:rsidRPr="001458B3">
                <w:rPr>
                  <w:sz w:val="18"/>
                  <w:szCs w:val="18"/>
                </w:rPr>
                <w:t>Opens a UDP socket as a server.</w:t>
              </w:r>
            </w:ins>
          </w:p>
        </w:tc>
      </w:tr>
      <w:tr w:rsidR="00B362EA" w:rsidRPr="001458B3" w14:paraId="588C0A4A" w14:textId="77777777" w:rsidTr="003407D0">
        <w:trPr>
          <w:trHeight w:val="288"/>
          <w:ins w:id="3975" w:author="Martin Ruppert - M91221" w:date="2019-06-04T12:28:00Z"/>
        </w:trPr>
        <w:tc>
          <w:tcPr>
            <w:tcW w:w="1707" w:type="pct"/>
            <w:tcBorders>
              <w:left w:val="single" w:sz="4" w:space="0" w:color="FFFFFF"/>
            </w:tcBorders>
            <w:shd w:val="clear" w:color="auto" w:fill="5B9BD5"/>
            <w:noWrap/>
            <w:hideMark/>
          </w:tcPr>
          <w:p w14:paraId="37DB4DD6" w14:textId="77777777" w:rsidR="00B362EA" w:rsidRPr="001458B3" w:rsidRDefault="00B362EA" w:rsidP="003407D0">
            <w:pPr>
              <w:pStyle w:val="NoSpacing"/>
              <w:rPr>
                <w:ins w:id="3976" w:author="Martin Ruppert - M91221" w:date="2019-06-04T12:28:00Z"/>
                <w:b/>
                <w:bCs/>
                <w:color w:val="FFFFFF"/>
                <w:sz w:val="18"/>
                <w:szCs w:val="18"/>
              </w:rPr>
            </w:pPr>
            <w:proofErr w:type="spellStart"/>
            <w:ins w:id="3977" w:author="Martin Ruppert - M91221" w:date="2019-06-04T12:28:00Z">
              <w:r w:rsidRPr="001458B3">
                <w:rPr>
                  <w:b/>
                  <w:bCs/>
                  <w:color w:val="FFFFFF"/>
                  <w:sz w:val="18"/>
                  <w:szCs w:val="18"/>
                </w:rPr>
                <w:t>TCPIP_UDP_ClientOpen</w:t>
              </w:r>
              <w:proofErr w:type="spellEnd"/>
            </w:ins>
          </w:p>
        </w:tc>
        <w:tc>
          <w:tcPr>
            <w:tcW w:w="3293" w:type="pct"/>
            <w:shd w:val="clear" w:color="auto" w:fill="DEEAF6"/>
            <w:noWrap/>
            <w:hideMark/>
          </w:tcPr>
          <w:p w14:paraId="7345D1BC" w14:textId="77777777" w:rsidR="00B362EA" w:rsidRPr="001458B3" w:rsidRDefault="00B362EA" w:rsidP="003407D0">
            <w:pPr>
              <w:pStyle w:val="NoSpacing"/>
              <w:rPr>
                <w:ins w:id="3978" w:author="Martin Ruppert - M91221" w:date="2019-06-04T12:28:00Z"/>
                <w:sz w:val="18"/>
                <w:szCs w:val="18"/>
              </w:rPr>
            </w:pPr>
            <w:ins w:id="3979" w:author="Martin Ruppert - M91221" w:date="2019-06-04T12:28:00Z">
              <w:r w:rsidRPr="001458B3">
                <w:rPr>
                  <w:sz w:val="18"/>
                  <w:szCs w:val="18"/>
                </w:rPr>
                <w:t>Opens a UDP socket as a client.</w:t>
              </w:r>
            </w:ins>
          </w:p>
        </w:tc>
      </w:tr>
      <w:tr w:rsidR="00B362EA" w:rsidRPr="001458B3" w14:paraId="6BD221F0" w14:textId="77777777" w:rsidTr="003407D0">
        <w:trPr>
          <w:trHeight w:val="288"/>
          <w:ins w:id="3980" w:author="Martin Ruppert - M91221" w:date="2019-06-04T12:28:00Z"/>
        </w:trPr>
        <w:tc>
          <w:tcPr>
            <w:tcW w:w="1707" w:type="pct"/>
            <w:tcBorders>
              <w:left w:val="single" w:sz="4" w:space="0" w:color="FFFFFF"/>
            </w:tcBorders>
            <w:shd w:val="clear" w:color="auto" w:fill="5B9BD5"/>
            <w:noWrap/>
            <w:hideMark/>
          </w:tcPr>
          <w:p w14:paraId="0F738F6E" w14:textId="77777777" w:rsidR="00B362EA" w:rsidRPr="001458B3" w:rsidRDefault="00B362EA" w:rsidP="003407D0">
            <w:pPr>
              <w:pStyle w:val="NoSpacing"/>
              <w:rPr>
                <w:ins w:id="3981" w:author="Martin Ruppert - M91221" w:date="2019-06-04T12:28:00Z"/>
                <w:b/>
                <w:bCs/>
                <w:color w:val="FFFFFF"/>
                <w:sz w:val="18"/>
                <w:szCs w:val="18"/>
              </w:rPr>
            </w:pPr>
            <w:proofErr w:type="spellStart"/>
            <w:ins w:id="3982" w:author="Martin Ruppert - M91221" w:date="2019-06-04T12:28:00Z">
              <w:r w:rsidRPr="001458B3">
                <w:rPr>
                  <w:b/>
                  <w:bCs/>
                  <w:color w:val="FFFFFF"/>
                  <w:sz w:val="18"/>
                  <w:szCs w:val="18"/>
                </w:rPr>
                <w:t>TCPIP_UDP_IsOpened</w:t>
              </w:r>
              <w:proofErr w:type="spellEnd"/>
            </w:ins>
          </w:p>
        </w:tc>
        <w:tc>
          <w:tcPr>
            <w:tcW w:w="3293" w:type="pct"/>
            <w:shd w:val="clear" w:color="auto" w:fill="BDD6EE"/>
            <w:noWrap/>
            <w:hideMark/>
          </w:tcPr>
          <w:p w14:paraId="5F521A91" w14:textId="77777777" w:rsidR="00B362EA" w:rsidRPr="001458B3" w:rsidRDefault="00B362EA" w:rsidP="003407D0">
            <w:pPr>
              <w:pStyle w:val="NoSpacing"/>
              <w:rPr>
                <w:ins w:id="3983" w:author="Martin Ruppert - M91221" w:date="2019-06-04T12:28:00Z"/>
                <w:sz w:val="18"/>
                <w:szCs w:val="18"/>
              </w:rPr>
            </w:pPr>
            <w:ins w:id="3984" w:author="Martin Ruppert - M91221" w:date="2019-06-04T12:28:00Z">
              <w:r w:rsidRPr="001458B3">
                <w:rPr>
                  <w:sz w:val="18"/>
                  <w:szCs w:val="18"/>
                </w:rPr>
                <w:t>Determines if a socket was opened.</w:t>
              </w:r>
            </w:ins>
          </w:p>
        </w:tc>
      </w:tr>
      <w:tr w:rsidR="00B362EA" w:rsidRPr="001458B3" w14:paraId="4C452677" w14:textId="77777777" w:rsidTr="003407D0">
        <w:trPr>
          <w:trHeight w:val="288"/>
          <w:ins w:id="3985" w:author="Martin Ruppert - M91221" w:date="2019-06-04T12:28:00Z"/>
        </w:trPr>
        <w:tc>
          <w:tcPr>
            <w:tcW w:w="1707" w:type="pct"/>
            <w:tcBorders>
              <w:left w:val="single" w:sz="4" w:space="0" w:color="FFFFFF"/>
            </w:tcBorders>
            <w:shd w:val="clear" w:color="auto" w:fill="5B9BD5"/>
            <w:noWrap/>
            <w:hideMark/>
          </w:tcPr>
          <w:p w14:paraId="776CD84A" w14:textId="77777777" w:rsidR="00B362EA" w:rsidRPr="001458B3" w:rsidRDefault="00B362EA" w:rsidP="003407D0">
            <w:pPr>
              <w:pStyle w:val="NoSpacing"/>
              <w:rPr>
                <w:ins w:id="3986" w:author="Martin Ruppert - M91221" w:date="2019-06-04T12:28:00Z"/>
                <w:b/>
                <w:bCs/>
                <w:color w:val="FFFFFF"/>
                <w:sz w:val="18"/>
                <w:szCs w:val="18"/>
              </w:rPr>
            </w:pPr>
            <w:proofErr w:type="spellStart"/>
            <w:ins w:id="3987" w:author="Martin Ruppert - M91221" w:date="2019-06-04T12:28:00Z">
              <w:r w:rsidRPr="001458B3">
                <w:rPr>
                  <w:b/>
                  <w:bCs/>
                  <w:color w:val="FFFFFF"/>
                  <w:sz w:val="18"/>
                  <w:szCs w:val="18"/>
                </w:rPr>
                <w:t>TCPIP_UDP_IsConnected</w:t>
              </w:r>
              <w:proofErr w:type="spellEnd"/>
            </w:ins>
          </w:p>
        </w:tc>
        <w:tc>
          <w:tcPr>
            <w:tcW w:w="3293" w:type="pct"/>
            <w:shd w:val="clear" w:color="auto" w:fill="DEEAF6"/>
            <w:noWrap/>
            <w:hideMark/>
          </w:tcPr>
          <w:p w14:paraId="25B28280" w14:textId="77777777" w:rsidR="00B362EA" w:rsidRPr="001458B3" w:rsidRDefault="00B362EA" w:rsidP="003407D0">
            <w:pPr>
              <w:pStyle w:val="NoSpacing"/>
              <w:rPr>
                <w:ins w:id="3988" w:author="Martin Ruppert - M91221" w:date="2019-06-04T12:28:00Z"/>
                <w:sz w:val="18"/>
                <w:szCs w:val="18"/>
              </w:rPr>
            </w:pPr>
            <w:ins w:id="3989" w:author="Martin Ruppert - M91221" w:date="2019-06-04T12:28:00Z">
              <w:r w:rsidRPr="001458B3">
                <w:rPr>
                  <w:sz w:val="18"/>
                  <w:szCs w:val="18"/>
                </w:rPr>
                <w:t>Determines if a socket has an established connection.</w:t>
              </w:r>
            </w:ins>
          </w:p>
        </w:tc>
      </w:tr>
      <w:tr w:rsidR="00B362EA" w:rsidRPr="001458B3" w14:paraId="662BF3DE" w14:textId="77777777" w:rsidTr="003407D0">
        <w:trPr>
          <w:trHeight w:val="288"/>
          <w:ins w:id="3990" w:author="Martin Ruppert - M91221" w:date="2019-06-04T12:28:00Z"/>
        </w:trPr>
        <w:tc>
          <w:tcPr>
            <w:tcW w:w="1707" w:type="pct"/>
            <w:tcBorders>
              <w:left w:val="single" w:sz="4" w:space="0" w:color="FFFFFF"/>
            </w:tcBorders>
            <w:shd w:val="clear" w:color="auto" w:fill="5B9BD5"/>
            <w:noWrap/>
            <w:hideMark/>
          </w:tcPr>
          <w:p w14:paraId="13E18564" w14:textId="77777777" w:rsidR="00B362EA" w:rsidRPr="001458B3" w:rsidRDefault="00B362EA" w:rsidP="003407D0">
            <w:pPr>
              <w:pStyle w:val="NoSpacing"/>
              <w:rPr>
                <w:ins w:id="3991" w:author="Martin Ruppert - M91221" w:date="2019-06-04T12:28:00Z"/>
                <w:b/>
                <w:bCs/>
                <w:color w:val="FFFFFF"/>
                <w:sz w:val="18"/>
                <w:szCs w:val="18"/>
              </w:rPr>
            </w:pPr>
            <w:proofErr w:type="spellStart"/>
            <w:ins w:id="3992" w:author="Martin Ruppert - M91221" w:date="2019-06-04T12:28:00Z">
              <w:r w:rsidRPr="001458B3">
                <w:rPr>
                  <w:b/>
                  <w:bCs/>
                  <w:color w:val="FFFFFF"/>
                  <w:sz w:val="18"/>
                  <w:szCs w:val="18"/>
                </w:rPr>
                <w:t>TCPIP_UDP_Bind</w:t>
              </w:r>
              <w:proofErr w:type="spellEnd"/>
            </w:ins>
          </w:p>
        </w:tc>
        <w:tc>
          <w:tcPr>
            <w:tcW w:w="3293" w:type="pct"/>
            <w:shd w:val="clear" w:color="auto" w:fill="BDD6EE"/>
            <w:noWrap/>
            <w:hideMark/>
          </w:tcPr>
          <w:p w14:paraId="4DC6FEDB" w14:textId="77777777" w:rsidR="00B362EA" w:rsidRPr="001458B3" w:rsidRDefault="00B362EA" w:rsidP="003407D0">
            <w:pPr>
              <w:pStyle w:val="NoSpacing"/>
              <w:rPr>
                <w:ins w:id="3993" w:author="Martin Ruppert - M91221" w:date="2019-06-04T12:28:00Z"/>
                <w:sz w:val="18"/>
                <w:szCs w:val="18"/>
              </w:rPr>
            </w:pPr>
            <w:ins w:id="3994" w:author="Martin Ruppert - M91221" w:date="2019-06-04T12:28:00Z">
              <w:r w:rsidRPr="001458B3">
                <w:rPr>
                  <w:sz w:val="18"/>
                  <w:szCs w:val="18"/>
                </w:rPr>
                <w:t>Bind a socket to a local address and port. This function is meant for client sockets. It assigns a specific source address and port for a socket.</w:t>
              </w:r>
            </w:ins>
          </w:p>
        </w:tc>
      </w:tr>
      <w:tr w:rsidR="00B362EA" w:rsidRPr="001458B3" w14:paraId="5588F948" w14:textId="77777777" w:rsidTr="003407D0">
        <w:trPr>
          <w:trHeight w:val="288"/>
          <w:ins w:id="3995" w:author="Martin Ruppert - M91221" w:date="2019-06-04T12:28:00Z"/>
        </w:trPr>
        <w:tc>
          <w:tcPr>
            <w:tcW w:w="1707" w:type="pct"/>
            <w:tcBorders>
              <w:left w:val="single" w:sz="4" w:space="0" w:color="FFFFFF"/>
            </w:tcBorders>
            <w:shd w:val="clear" w:color="auto" w:fill="5B9BD5"/>
            <w:noWrap/>
            <w:hideMark/>
          </w:tcPr>
          <w:p w14:paraId="3F378376" w14:textId="77777777" w:rsidR="00B362EA" w:rsidRPr="001458B3" w:rsidRDefault="00B362EA" w:rsidP="003407D0">
            <w:pPr>
              <w:pStyle w:val="NoSpacing"/>
              <w:rPr>
                <w:ins w:id="3996" w:author="Martin Ruppert - M91221" w:date="2019-06-04T12:28:00Z"/>
                <w:b/>
                <w:bCs/>
                <w:color w:val="FFFFFF"/>
                <w:sz w:val="18"/>
                <w:szCs w:val="18"/>
              </w:rPr>
            </w:pPr>
            <w:proofErr w:type="spellStart"/>
            <w:ins w:id="3997" w:author="Martin Ruppert - M91221" w:date="2019-06-04T12:28:00Z">
              <w:r w:rsidRPr="001458B3">
                <w:rPr>
                  <w:b/>
                  <w:bCs/>
                  <w:color w:val="FFFFFF"/>
                  <w:sz w:val="18"/>
                  <w:szCs w:val="18"/>
                </w:rPr>
                <w:t>TCPIP_UDP_RemoteBind</w:t>
              </w:r>
              <w:proofErr w:type="spellEnd"/>
            </w:ins>
          </w:p>
        </w:tc>
        <w:tc>
          <w:tcPr>
            <w:tcW w:w="3293" w:type="pct"/>
            <w:shd w:val="clear" w:color="auto" w:fill="DEEAF6"/>
            <w:noWrap/>
            <w:hideMark/>
          </w:tcPr>
          <w:p w14:paraId="4FBB0A5A" w14:textId="77777777" w:rsidR="00B362EA" w:rsidRPr="001458B3" w:rsidRDefault="00B362EA" w:rsidP="003407D0">
            <w:pPr>
              <w:pStyle w:val="NoSpacing"/>
              <w:rPr>
                <w:ins w:id="3998" w:author="Martin Ruppert - M91221" w:date="2019-06-04T12:28:00Z"/>
                <w:sz w:val="18"/>
                <w:szCs w:val="18"/>
              </w:rPr>
            </w:pPr>
            <w:ins w:id="3999" w:author="Martin Ruppert - M91221" w:date="2019-06-04T12:28:00Z">
              <w:r w:rsidRPr="001458B3">
                <w:rPr>
                  <w:sz w:val="18"/>
                  <w:szCs w:val="18"/>
                </w:rPr>
                <w:t>Bind a socket to a remote address This function is meant for server sockets.</w:t>
              </w:r>
            </w:ins>
          </w:p>
        </w:tc>
      </w:tr>
      <w:tr w:rsidR="00B362EA" w:rsidRPr="001458B3" w14:paraId="69EB404E" w14:textId="77777777" w:rsidTr="003407D0">
        <w:trPr>
          <w:trHeight w:val="288"/>
          <w:ins w:id="4000" w:author="Martin Ruppert - M91221" w:date="2019-06-04T12:28:00Z"/>
        </w:trPr>
        <w:tc>
          <w:tcPr>
            <w:tcW w:w="1707" w:type="pct"/>
            <w:tcBorders>
              <w:left w:val="single" w:sz="4" w:space="0" w:color="FFFFFF"/>
            </w:tcBorders>
            <w:shd w:val="clear" w:color="auto" w:fill="5B9BD5"/>
            <w:noWrap/>
            <w:hideMark/>
          </w:tcPr>
          <w:p w14:paraId="02D03027" w14:textId="77777777" w:rsidR="00B362EA" w:rsidRPr="001458B3" w:rsidRDefault="00B362EA" w:rsidP="003407D0">
            <w:pPr>
              <w:pStyle w:val="NoSpacing"/>
              <w:rPr>
                <w:ins w:id="4001" w:author="Martin Ruppert - M91221" w:date="2019-06-04T12:28:00Z"/>
                <w:b/>
                <w:bCs/>
                <w:color w:val="FFFFFF"/>
                <w:sz w:val="18"/>
                <w:szCs w:val="18"/>
              </w:rPr>
            </w:pPr>
            <w:proofErr w:type="spellStart"/>
            <w:ins w:id="4002" w:author="Martin Ruppert - M91221" w:date="2019-06-04T12:28:00Z">
              <w:r w:rsidRPr="001458B3">
                <w:rPr>
                  <w:b/>
                  <w:bCs/>
                  <w:color w:val="FFFFFF"/>
                  <w:sz w:val="18"/>
                  <w:szCs w:val="18"/>
                </w:rPr>
                <w:t>TCPIP_UDP_Close</w:t>
              </w:r>
              <w:proofErr w:type="spellEnd"/>
            </w:ins>
          </w:p>
        </w:tc>
        <w:tc>
          <w:tcPr>
            <w:tcW w:w="3293" w:type="pct"/>
            <w:shd w:val="clear" w:color="auto" w:fill="BDD6EE"/>
            <w:noWrap/>
            <w:hideMark/>
          </w:tcPr>
          <w:p w14:paraId="07D3F85A" w14:textId="77777777" w:rsidR="00B362EA" w:rsidRPr="001458B3" w:rsidRDefault="00B362EA" w:rsidP="003407D0">
            <w:pPr>
              <w:pStyle w:val="NoSpacing"/>
              <w:rPr>
                <w:ins w:id="4003" w:author="Martin Ruppert - M91221" w:date="2019-06-04T12:28:00Z"/>
                <w:sz w:val="18"/>
                <w:szCs w:val="18"/>
              </w:rPr>
            </w:pPr>
            <w:ins w:id="4004" w:author="Martin Ruppert - M91221" w:date="2019-06-04T12:28:00Z">
              <w:r w:rsidRPr="001458B3">
                <w:rPr>
                  <w:sz w:val="18"/>
                  <w:szCs w:val="18"/>
                </w:rPr>
                <w:t>Closes a UDP socket and frees the handle.</w:t>
              </w:r>
            </w:ins>
          </w:p>
        </w:tc>
      </w:tr>
      <w:tr w:rsidR="00B362EA" w:rsidRPr="001458B3" w14:paraId="1AC63A6B" w14:textId="77777777" w:rsidTr="003407D0">
        <w:trPr>
          <w:trHeight w:val="288"/>
          <w:ins w:id="4005" w:author="Martin Ruppert - M91221" w:date="2019-06-04T12:28:00Z"/>
        </w:trPr>
        <w:tc>
          <w:tcPr>
            <w:tcW w:w="1707" w:type="pct"/>
            <w:tcBorders>
              <w:left w:val="single" w:sz="4" w:space="0" w:color="FFFFFF"/>
            </w:tcBorders>
            <w:shd w:val="clear" w:color="auto" w:fill="5B9BD5"/>
            <w:noWrap/>
            <w:hideMark/>
          </w:tcPr>
          <w:p w14:paraId="010ED63C" w14:textId="77777777" w:rsidR="00B362EA" w:rsidRPr="001458B3" w:rsidRDefault="00B362EA" w:rsidP="003407D0">
            <w:pPr>
              <w:pStyle w:val="NoSpacing"/>
              <w:rPr>
                <w:ins w:id="4006" w:author="Martin Ruppert - M91221" w:date="2019-06-04T12:28:00Z"/>
                <w:b/>
                <w:bCs/>
                <w:color w:val="FFFFFF"/>
                <w:sz w:val="18"/>
                <w:szCs w:val="18"/>
              </w:rPr>
            </w:pPr>
            <w:proofErr w:type="spellStart"/>
            <w:ins w:id="4007" w:author="Martin Ruppert - M91221" w:date="2019-06-04T12:28:00Z">
              <w:r w:rsidRPr="001458B3">
                <w:rPr>
                  <w:b/>
                  <w:bCs/>
                  <w:color w:val="FFFFFF"/>
                  <w:sz w:val="18"/>
                  <w:szCs w:val="18"/>
                </w:rPr>
                <w:t>TCPIP_UDP_OptionsGet</w:t>
              </w:r>
              <w:proofErr w:type="spellEnd"/>
            </w:ins>
          </w:p>
        </w:tc>
        <w:tc>
          <w:tcPr>
            <w:tcW w:w="3293" w:type="pct"/>
            <w:shd w:val="clear" w:color="auto" w:fill="DEEAF6"/>
            <w:noWrap/>
            <w:hideMark/>
          </w:tcPr>
          <w:p w14:paraId="313D6130" w14:textId="77777777" w:rsidR="00B362EA" w:rsidRPr="001458B3" w:rsidRDefault="00B362EA" w:rsidP="003407D0">
            <w:pPr>
              <w:pStyle w:val="NoSpacing"/>
              <w:rPr>
                <w:ins w:id="4008" w:author="Martin Ruppert - M91221" w:date="2019-06-04T12:28:00Z"/>
                <w:sz w:val="18"/>
                <w:szCs w:val="18"/>
              </w:rPr>
            </w:pPr>
            <w:ins w:id="4009" w:author="Martin Ruppert - M91221" w:date="2019-06-04T12:28:00Z">
              <w:r w:rsidRPr="001458B3">
                <w:rPr>
                  <w:sz w:val="18"/>
                  <w:szCs w:val="18"/>
                </w:rPr>
                <w:t>Allows getting the options for a socket such as current RX/TX buffer size, etc.</w:t>
              </w:r>
            </w:ins>
          </w:p>
        </w:tc>
      </w:tr>
      <w:tr w:rsidR="00B362EA" w:rsidRPr="001458B3" w14:paraId="681BA5A7" w14:textId="77777777" w:rsidTr="003407D0">
        <w:trPr>
          <w:trHeight w:val="288"/>
          <w:ins w:id="4010" w:author="Martin Ruppert - M91221" w:date="2019-06-04T12:28:00Z"/>
        </w:trPr>
        <w:tc>
          <w:tcPr>
            <w:tcW w:w="1707" w:type="pct"/>
            <w:tcBorders>
              <w:left w:val="single" w:sz="4" w:space="0" w:color="FFFFFF"/>
            </w:tcBorders>
            <w:shd w:val="clear" w:color="auto" w:fill="5B9BD5"/>
            <w:noWrap/>
            <w:hideMark/>
          </w:tcPr>
          <w:p w14:paraId="41BBE0E4" w14:textId="77777777" w:rsidR="00B362EA" w:rsidRPr="001458B3" w:rsidRDefault="00B362EA" w:rsidP="003407D0">
            <w:pPr>
              <w:pStyle w:val="NoSpacing"/>
              <w:rPr>
                <w:ins w:id="4011" w:author="Martin Ruppert - M91221" w:date="2019-06-04T12:28:00Z"/>
                <w:b/>
                <w:bCs/>
                <w:color w:val="FFFFFF"/>
                <w:sz w:val="18"/>
                <w:szCs w:val="18"/>
              </w:rPr>
            </w:pPr>
            <w:proofErr w:type="spellStart"/>
            <w:ins w:id="4012" w:author="Martin Ruppert - M91221" w:date="2019-06-04T12:28:00Z">
              <w:r w:rsidRPr="001458B3">
                <w:rPr>
                  <w:b/>
                  <w:bCs/>
                  <w:color w:val="FFFFFF"/>
                  <w:sz w:val="18"/>
                  <w:szCs w:val="18"/>
                </w:rPr>
                <w:t>TCPIP_UDP_OptionsSet</w:t>
              </w:r>
              <w:proofErr w:type="spellEnd"/>
            </w:ins>
          </w:p>
        </w:tc>
        <w:tc>
          <w:tcPr>
            <w:tcW w:w="3293" w:type="pct"/>
            <w:shd w:val="clear" w:color="auto" w:fill="BDD6EE"/>
            <w:noWrap/>
            <w:hideMark/>
          </w:tcPr>
          <w:p w14:paraId="5FAF6DFE" w14:textId="77777777" w:rsidR="00B362EA" w:rsidRPr="001458B3" w:rsidRDefault="00B362EA" w:rsidP="003407D0">
            <w:pPr>
              <w:pStyle w:val="NoSpacing"/>
              <w:rPr>
                <w:ins w:id="4013" w:author="Martin Ruppert - M91221" w:date="2019-06-04T12:28:00Z"/>
                <w:sz w:val="18"/>
                <w:szCs w:val="18"/>
              </w:rPr>
            </w:pPr>
            <w:ins w:id="4014" w:author="Martin Ruppert - M91221" w:date="2019-06-04T12:28:00Z">
              <w:r w:rsidRPr="001458B3">
                <w:rPr>
                  <w:sz w:val="18"/>
                  <w:szCs w:val="18"/>
                </w:rPr>
                <w:t>Allows setting options to a socket like adjust RX/TX buffer size, etc</w:t>
              </w:r>
            </w:ins>
          </w:p>
        </w:tc>
      </w:tr>
      <w:tr w:rsidR="00B362EA" w:rsidRPr="001458B3" w14:paraId="3A78E0A4" w14:textId="77777777" w:rsidTr="003407D0">
        <w:trPr>
          <w:trHeight w:val="288"/>
          <w:ins w:id="4015" w:author="Martin Ruppert - M91221" w:date="2019-06-04T12:28:00Z"/>
        </w:trPr>
        <w:tc>
          <w:tcPr>
            <w:tcW w:w="1707" w:type="pct"/>
            <w:tcBorders>
              <w:left w:val="single" w:sz="4" w:space="0" w:color="FFFFFF"/>
            </w:tcBorders>
            <w:shd w:val="clear" w:color="auto" w:fill="5B9BD5"/>
            <w:noWrap/>
            <w:hideMark/>
          </w:tcPr>
          <w:p w14:paraId="07AEE597" w14:textId="77777777" w:rsidR="00B362EA" w:rsidRPr="001458B3" w:rsidRDefault="00B362EA" w:rsidP="003407D0">
            <w:pPr>
              <w:pStyle w:val="NoSpacing"/>
              <w:rPr>
                <w:ins w:id="4016" w:author="Martin Ruppert - M91221" w:date="2019-06-04T12:28:00Z"/>
                <w:b/>
                <w:bCs/>
                <w:color w:val="FFFFFF"/>
                <w:sz w:val="18"/>
                <w:szCs w:val="18"/>
              </w:rPr>
            </w:pPr>
            <w:proofErr w:type="spellStart"/>
            <w:ins w:id="4017" w:author="Martin Ruppert - M91221" w:date="2019-06-04T12:28:00Z">
              <w:r w:rsidRPr="001458B3">
                <w:rPr>
                  <w:b/>
                  <w:bCs/>
                  <w:color w:val="FFFFFF"/>
                  <w:sz w:val="18"/>
                  <w:szCs w:val="18"/>
                </w:rPr>
                <w:t>TCPIP_UDP_SocketInfoGet</w:t>
              </w:r>
              <w:proofErr w:type="spellEnd"/>
            </w:ins>
          </w:p>
        </w:tc>
        <w:tc>
          <w:tcPr>
            <w:tcW w:w="3293" w:type="pct"/>
            <w:shd w:val="clear" w:color="auto" w:fill="DEEAF6"/>
            <w:noWrap/>
            <w:hideMark/>
          </w:tcPr>
          <w:p w14:paraId="5BAA973D" w14:textId="77777777" w:rsidR="00B362EA" w:rsidRPr="001458B3" w:rsidRDefault="00B362EA" w:rsidP="003407D0">
            <w:pPr>
              <w:pStyle w:val="NoSpacing"/>
              <w:rPr>
                <w:ins w:id="4018" w:author="Martin Ruppert - M91221" w:date="2019-06-04T12:28:00Z"/>
                <w:sz w:val="18"/>
                <w:szCs w:val="18"/>
              </w:rPr>
            </w:pPr>
            <w:ins w:id="4019" w:author="Martin Ruppert - M91221" w:date="2019-06-04T12:28:00Z">
              <w:r w:rsidRPr="001458B3">
                <w:rPr>
                  <w:sz w:val="18"/>
                  <w:szCs w:val="18"/>
                </w:rPr>
                <w:t>Returns information about a selected UDP socket.</w:t>
              </w:r>
            </w:ins>
          </w:p>
        </w:tc>
      </w:tr>
      <w:tr w:rsidR="00B362EA" w:rsidRPr="001458B3" w14:paraId="0F796D49" w14:textId="77777777" w:rsidTr="003407D0">
        <w:trPr>
          <w:trHeight w:val="288"/>
          <w:ins w:id="4020" w:author="Martin Ruppert - M91221" w:date="2019-06-04T12:28:00Z"/>
        </w:trPr>
        <w:tc>
          <w:tcPr>
            <w:tcW w:w="1707" w:type="pct"/>
            <w:tcBorders>
              <w:left w:val="single" w:sz="4" w:space="0" w:color="FFFFFF"/>
            </w:tcBorders>
            <w:shd w:val="clear" w:color="auto" w:fill="5B9BD5"/>
            <w:noWrap/>
            <w:hideMark/>
          </w:tcPr>
          <w:p w14:paraId="4A4ED97B" w14:textId="77777777" w:rsidR="00B362EA" w:rsidRPr="001458B3" w:rsidRDefault="00B362EA" w:rsidP="003407D0">
            <w:pPr>
              <w:pStyle w:val="NoSpacing"/>
              <w:rPr>
                <w:ins w:id="4021" w:author="Martin Ruppert - M91221" w:date="2019-06-04T12:28:00Z"/>
                <w:b/>
                <w:bCs/>
                <w:color w:val="FFFFFF"/>
                <w:sz w:val="18"/>
                <w:szCs w:val="18"/>
              </w:rPr>
            </w:pPr>
            <w:proofErr w:type="spellStart"/>
            <w:ins w:id="4022" w:author="Martin Ruppert - M91221" w:date="2019-06-04T12:28:00Z">
              <w:r w:rsidRPr="001458B3">
                <w:rPr>
                  <w:b/>
                  <w:bCs/>
                  <w:color w:val="FFFFFF"/>
                  <w:sz w:val="18"/>
                  <w:szCs w:val="18"/>
                </w:rPr>
                <w:t>TCPIP_UDP_SocketNetGet</w:t>
              </w:r>
              <w:proofErr w:type="spellEnd"/>
            </w:ins>
          </w:p>
        </w:tc>
        <w:tc>
          <w:tcPr>
            <w:tcW w:w="3293" w:type="pct"/>
            <w:shd w:val="clear" w:color="auto" w:fill="BDD6EE"/>
            <w:noWrap/>
            <w:hideMark/>
          </w:tcPr>
          <w:p w14:paraId="4DFA1EB9" w14:textId="77777777" w:rsidR="00B362EA" w:rsidRPr="001458B3" w:rsidRDefault="00B362EA" w:rsidP="003407D0">
            <w:pPr>
              <w:pStyle w:val="NoSpacing"/>
              <w:rPr>
                <w:ins w:id="4023" w:author="Martin Ruppert - M91221" w:date="2019-06-04T12:28:00Z"/>
                <w:sz w:val="18"/>
                <w:szCs w:val="18"/>
              </w:rPr>
            </w:pPr>
            <w:ins w:id="4024" w:author="Martin Ruppert - M91221" w:date="2019-06-04T12:28:00Z">
              <w:r w:rsidRPr="001458B3">
                <w:rPr>
                  <w:sz w:val="18"/>
                  <w:szCs w:val="18"/>
                </w:rPr>
                <w:t>Gets the network interface of an UDP socket</w:t>
              </w:r>
            </w:ins>
          </w:p>
        </w:tc>
      </w:tr>
      <w:tr w:rsidR="00B362EA" w:rsidRPr="001458B3" w14:paraId="5934C900" w14:textId="77777777" w:rsidTr="003407D0">
        <w:trPr>
          <w:trHeight w:val="288"/>
          <w:ins w:id="4025" w:author="Martin Ruppert - M91221" w:date="2019-06-04T12:28:00Z"/>
        </w:trPr>
        <w:tc>
          <w:tcPr>
            <w:tcW w:w="1707" w:type="pct"/>
            <w:tcBorders>
              <w:left w:val="single" w:sz="4" w:space="0" w:color="FFFFFF"/>
            </w:tcBorders>
            <w:shd w:val="clear" w:color="auto" w:fill="5B9BD5"/>
            <w:noWrap/>
            <w:hideMark/>
          </w:tcPr>
          <w:p w14:paraId="40624756" w14:textId="77777777" w:rsidR="00B362EA" w:rsidRPr="001458B3" w:rsidRDefault="00B362EA" w:rsidP="003407D0">
            <w:pPr>
              <w:pStyle w:val="NoSpacing"/>
              <w:rPr>
                <w:ins w:id="4026" w:author="Martin Ruppert - M91221" w:date="2019-06-04T12:28:00Z"/>
                <w:b/>
                <w:bCs/>
                <w:color w:val="FFFFFF"/>
                <w:sz w:val="18"/>
                <w:szCs w:val="18"/>
              </w:rPr>
            </w:pPr>
            <w:proofErr w:type="spellStart"/>
            <w:ins w:id="4027" w:author="Martin Ruppert - M91221" w:date="2019-06-04T12:28:00Z">
              <w:r w:rsidRPr="001458B3">
                <w:rPr>
                  <w:b/>
                  <w:bCs/>
                  <w:color w:val="FFFFFF"/>
                  <w:sz w:val="18"/>
                  <w:szCs w:val="18"/>
                </w:rPr>
                <w:t>TCPIP_UDP_SocketNetSet</w:t>
              </w:r>
              <w:proofErr w:type="spellEnd"/>
            </w:ins>
          </w:p>
        </w:tc>
        <w:tc>
          <w:tcPr>
            <w:tcW w:w="3293" w:type="pct"/>
            <w:shd w:val="clear" w:color="auto" w:fill="DEEAF6"/>
            <w:noWrap/>
            <w:hideMark/>
          </w:tcPr>
          <w:p w14:paraId="15578277" w14:textId="77777777" w:rsidR="00B362EA" w:rsidRPr="001458B3" w:rsidRDefault="00B362EA" w:rsidP="003407D0">
            <w:pPr>
              <w:pStyle w:val="NoSpacing"/>
              <w:rPr>
                <w:ins w:id="4028" w:author="Martin Ruppert - M91221" w:date="2019-06-04T12:28:00Z"/>
                <w:sz w:val="18"/>
                <w:szCs w:val="18"/>
              </w:rPr>
            </w:pPr>
            <w:ins w:id="4029" w:author="Martin Ruppert - M91221" w:date="2019-06-04T12:28:00Z">
              <w:r w:rsidRPr="001458B3">
                <w:rPr>
                  <w:sz w:val="18"/>
                  <w:szCs w:val="18"/>
                </w:rPr>
                <w:t>Sets the network interface for an UDP socket</w:t>
              </w:r>
            </w:ins>
          </w:p>
        </w:tc>
      </w:tr>
      <w:tr w:rsidR="00B362EA" w:rsidRPr="001458B3" w14:paraId="588BC22B" w14:textId="77777777" w:rsidTr="003407D0">
        <w:trPr>
          <w:trHeight w:val="288"/>
          <w:ins w:id="4030" w:author="Martin Ruppert - M91221" w:date="2019-06-04T12:28:00Z"/>
        </w:trPr>
        <w:tc>
          <w:tcPr>
            <w:tcW w:w="1707" w:type="pct"/>
            <w:tcBorders>
              <w:left w:val="single" w:sz="4" w:space="0" w:color="FFFFFF"/>
            </w:tcBorders>
            <w:shd w:val="clear" w:color="auto" w:fill="5B9BD5"/>
            <w:noWrap/>
            <w:hideMark/>
          </w:tcPr>
          <w:p w14:paraId="590FE090" w14:textId="77777777" w:rsidR="00B362EA" w:rsidRPr="001458B3" w:rsidRDefault="00B362EA" w:rsidP="003407D0">
            <w:pPr>
              <w:pStyle w:val="NoSpacing"/>
              <w:rPr>
                <w:ins w:id="4031" w:author="Martin Ruppert - M91221" w:date="2019-06-04T12:28:00Z"/>
                <w:b/>
                <w:bCs/>
                <w:color w:val="FFFFFF"/>
                <w:sz w:val="18"/>
                <w:szCs w:val="18"/>
              </w:rPr>
            </w:pPr>
            <w:proofErr w:type="spellStart"/>
            <w:ins w:id="4032" w:author="Martin Ruppert - M91221" w:date="2019-06-04T12:28:00Z">
              <w:r w:rsidRPr="001458B3">
                <w:rPr>
                  <w:b/>
                  <w:bCs/>
                  <w:color w:val="FFFFFF"/>
                  <w:sz w:val="18"/>
                  <w:szCs w:val="18"/>
                </w:rPr>
                <w:t>TCPIP_UDP_TxOffsetSet</w:t>
              </w:r>
              <w:proofErr w:type="spellEnd"/>
            </w:ins>
          </w:p>
        </w:tc>
        <w:tc>
          <w:tcPr>
            <w:tcW w:w="3293" w:type="pct"/>
            <w:shd w:val="clear" w:color="auto" w:fill="BDD6EE"/>
            <w:noWrap/>
            <w:hideMark/>
          </w:tcPr>
          <w:p w14:paraId="5126CCCD" w14:textId="77777777" w:rsidR="00B362EA" w:rsidRPr="001458B3" w:rsidRDefault="00B362EA" w:rsidP="003407D0">
            <w:pPr>
              <w:pStyle w:val="NoSpacing"/>
              <w:rPr>
                <w:ins w:id="4033" w:author="Martin Ruppert - M91221" w:date="2019-06-04T12:28:00Z"/>
                <w:sz w:val="18"/>
                <w:szCs w:val="18"/>
              </w:rPr>
            </w:pPr>
            <w:ins w:id="4034" w:author="Martin Ruppert - M91221" w:date="2019-06-04T12:28:00Z">
              <w:r w:rsidRPr="001458B3">
                <w:rPr>
                  <w:sz w:val="18"/>
                  <w:szCs w:val="18"/>
                </w:rPr>
                <w:t>Moves the pointer within the TX buffer.</w:t>
              </w:r>
            </w:ins>
          </w:p>
        </w:tc>
      </w:tr>
      <w:tr w:rsidR="00B362EA" w:rsidRPr="001458B3" w14:paraId="070528E6" w14:textId="77777777" w:rsidTr="003407D0">
        <w:trPr>
          <w:trHeight w:val="288"/>
          <w:ins w:id="4035" w:author="Martin Ruppert - M91221" w:date="2019-06-04T12:28:00Z"/>
        </w:trPr>
        <w:tc>
          <w:tcPr>
            <w:tcW w:w="1707" w:type="pct"/>
            <w:tcBorders>
              <w:left w:val="single" w:sz="4" w:space="0" w:color="FFFFFF"/>
            </w:tcBorders>
            <w:shd w:val="clear" w:color="auto" w:fill="5B9BD5"/>
            <w:noWrap/>
            <w:hideMark/>
          </w:tcPr>
          <w:p w14:paraId="04A4C278" w14:textId="77777777" w:rsidR="00B362EA" w:rsidRPr="001458B3" w:rsidRDefault="00B362EA" w:rsidP="003407D0">
            <w:pPr>
              <w:pStyle w:val="NoSpacing"/>
              <w:rPr>
                <w:ins w:id="4036" w:author="Martin Ruppert - M91221" w:date="2019-06-04T12:28:00Z"/>
                <w:b/>
                <w:bCs/>
                <w:color w:val="FFFFFF"/>
                <w:sz w:val="18"/>
                <w:szCs w:val="18"/>
              </w:rPr>
            </w:pPr>
            <w:proofErr w:type="spellStart"/>
            <w:ins w:id="4037" w:author="Martin Ruppert - M91221" w:date="2019-06-04T12:28:00Z">
              <w:r w:rsidRPr="001458B3">
                <w:rPr>
                  <w:b/>
                  <w:bCs/>
                  <w:color w:val="FFFFFF"/>
                  <w:sz w:val="18"/>
                  <w:szCs w:val="18"/>
                </w:rPr>
                <w:t>TCPIP_UDP_SourceIPAddressSet</w:t>
              </w:r>
              <w:proofErr w:type="spellEnd"/>
            </w:ins>
          </w:p>
        </w:tc>
        <w:tc>
          <w:tcPr>
            <w:tcW w:w="3293" w:type="pct"/>
            <w:shd w:val="clear" w:color="auto" w:fill="DEEAF6"/>
            <w:noWrap/>
            <w:hideMark/>
          </w:tcPr>
          <w:p w14:paraId="3FC516B6" w14:textId="77777777" w:rsidR="00B362EA" w:rsidRPr="001458B3" w:rsidRDefault="00B362EA" w:rsidP="003407D0">
            <w:pPr>
              <w:pStyle w:val="NoSpacing"/>
              <w:rPr>
                <w:ins w:id="4038" w:author="Martin Ruppert - M91221" w:date="2019-06-04T12:28:00Z"/>
                <w:sz w:val="18"/>
                <w:szCs w:val="18"/>
              </w:rPr>
            </w:pPr>
            <w:ins w:id="4039" w:author="Martin Ruppert - M91221" w:date="2019-06-04T12:28:00Z">
              <w:r w:rsidRPr="001458B3">
                <w:rPr>
                  <w:sz w:val="18"/>
                  <w:szCs w:val="18"/>
                </w:rPr>
                <w:t>Sets the source IP address of a socket</w:t>
              </w:r>
            </w:ins>
          </w:p>
        </w:tc>
      </w:tr>
      <w:tr w:rsidR="00B362EA" w:rsidRPr="001458B3" w14:paraId="0722F711" w14:textId="77777777" w:rsidTr="003407D0">
        <w:trPr>
          <w:trHeight w:val="288"/>
          <w:ins w:id="4040" w:author="Martin Ruppert - M91221" w:date="2019-06-04T12:28:00Z"/>
        </w:trPr>
        <w:tc>
          <w:tcPr>
            <w:tcW w:w="1707" w:type="pct"/>
            <w:tcBorders>
              <w:left w:val="single" w:sz="4" w:space="0" w:color="FFFFFF"/>
            </w:tcBorders>
            <w:shd w:val="clear" w:color="auto" w:fill="5B9BD5"/>
            <w:noWrap/>
            <w:hideMark/>
          </w:tcPr>
          <w:p w14:paraId="6BFEBECB" w14:textId="77777777" w:rsidR="00B362EA" w:rsidRPr="001458B3" w:rsidRDefault="00B362EA" w:rsidP="003407D0">
            <w:pPr>
              <w:pStyle w:val="NoSpacing"/>
              <w:rPr>
                <w:ins w:id="4041" w:author="Martin Ruppert - M91221" w:date="2019-06-04T12:28:00Z"/>
                <w:b/>
                <w:bCs/>
                <w:color w:val="FFFFFF"/>
                <w:sz w:val="18"/>
                <w:szCs w:val="18"/>
              </w:rPr>
            </w:pPr>
            <w:ins w:id="4042" w:author="Martin Ruppert - M91221" w:date="2019-06-04T12:28:00Z">
              <w:r w:rsidRPr="001458B3">
                <w:rPr>
                  <w:b/>
                  <w:bCs/>
                  <w:color w:val="FFFFFF"/>
                  <w:sz w:val="18"/>
                  <w:szCs w:val="18"/>
                </w:rPr>
                <w:t>TCPIP_UDP_BcastIPV4AddressSet</w:t>
              </w:r>
            </w:ins>
          </w:p>
        </w:tc>
        <w:tc>
          <w:tcPr>
            <w:tcW w:w="3293" w:type="pct"/>
            <w:shd w:val="clear" w:color="auto" w:fill="BDD6EE"/>
            <w:noWrap/>
            <w:hideMark/>
          </w:tcPr>
          <w:p w14:paraId="26EA5747" w14:textId="77777777" w:rsidR="00B362EA" w:rsidRPr="001458B3" w:rsidRDefault="00B362EA" w:rsidP="003407D0">
            <w:pPr>
              <w:pStyle w:val="NoSpacing"/>
              <w:rPr>
                <w:ins w:id="4043" w:author="Martin Ruppert - M91221" w:date="2019-06-04T12:28:00Z"/>
                <w:sz w:val="18"/>
                <w:szCs w:val="18"/>
              </w:rPr>
            </w:pPr>
            <w:ins w:id="4044" w:author="Martin Ruppert - M91221" w:date="2019-06-04T12:28:00Z">
              <w:r w:rsidRPr="001458B3">
                <w:rPr>
                  <w:sz w:val="18"/>
                  <w:szCs w:val="18"/>
                </w:rPr>
                <w:t>Sets the broadcast IP address of a socket Allows an UDP socket to send broadcasts.</w:t>
              </w:r>
            </w:ins>
          </w:p>
        </w:tc>
      </w:tr>
      <w:tr w:rsidR="00B362EA" w:rsidRPr="001458B3" w14:paraId="0514EBEE" w14:textId="77777777" w:rsidTr="003407D0">
        <w:trPr>
          <w:trHeight w:val="288"/>
          <w:ins w:id="4045" w:author="Martin Ruppert - M91221" w:date="2019-06-04T12:28:00Z"/>
        </w:trPr>
        <w:tc>
          <w:tcPr>
            <w:tcW w:w="1707" w:type="pct"/>
            <w:tcBorders>
              <w:left w:val="single" w:sz="4" w:space="0" w:color="FFFFFF"/>
            </w:tcBorders>
            <w:shd w:val="clear" w:color="auto" w:fill="5B9BD5"/>
            <w:noWrap/>
            <w:hideMark/>
          </w:tcPr>
          <w:p w14:paraId="636D0A76" w14:textId="77777777" w:rsidR="00B362EA" w:rsidRPr="001458B3" w:rsidRDefault="00B362EA" w:rsidP="003407D0">
            <w:pPr>
              <w:pStyle w:val="NoSpacing"/>
              <w:rPr>
                <w:ins w:id="4046" w:author="Martin Ruppert - M91221" w:date="2019-06-04T12:28:00Z"/>
                <w:b/>
                <w:bCs/>
                <w:color w:val="FFFFFF"/>
                <w:sz w:val="18"/>
                <w:szCs w:val="18"/>
              </w:rPr>
            </w:pPr>
            <w:proofErr w:type="spellStart"/>
            <w:ins w:id="4047" w:author="Martin Ruppert - M91221" w:date="2019-06-04T12:28:00Z">
              <w:r w:rsidRPr="001458B3">
                <w:rPr>
                  <w:b/>
                  <w:bCs/>
                  <w:color w:val="FFFFFF"/>
                  <w:sz w:val="18"/>
                  <w:szCs w:val="18"/>
                </w:rPr>
                <w:t>TCPIP_UDP_DestinationIPAddressSet</w:t>
              </w:r>
              <w:proofErr w:type="spellEnd"/>
            </w:ins>
          </w:p>
        </w:tc>
        <w:tc>
          <w:tcPr>
            <w:tcW w:w="3293" w:type="pct"/>
            <w:shd w:val="clear" w:color="auto" w:fill="DEEAF6"/>
            <w:noWrap/>
            <w:hideMark/>
          </w:tcPr>
          <w:p w14:paraId="69372F0D" w14:textId="77777777" w:rsidR="00B362EA" w:rsidRPr="001458B3" w:rsidRDefault="00B362EA" w:rsidP="003407D0">
            <w:pPr>
              <w:pStyle w:val="NoSpacing"/>
              <w:rPr>
                <w:ins w:id="4048" w:author="Martin Ruppert - M91221" w:date="2019-06-04T12:28:00Z"/>
                <w:sz w:val="18"/>
                <w:szCs w:val="18"/>
              </w:rPr>
            </w:pPr>
            <w:ins w:id="4049" w:author="Martin Ruppert - M91221" w:date="2019-06-04T12:28:00Z">
              <w:r w:rsidRPr="001458B3">
                <w:rPr>
                  <w:sz w:val="18"/>
                  <w:szCs w:val="18"/>
                </w:rPr>
                <w:t>Sets the destination IP address of a socket</w:t>
              </w:r>
            </w:ins>
          </w:p>
        </w:tc>
      </w:tr>
      <w:tr w:rsidR="00B362EA" w:rsidRPr="001458B3" w14:paraId="621DCADE" w14:textId="77777777" w:rsidTr="003407D0">
        <w:trPr>
          <w:trHeight w:val="288"/>
          <w:ins w:id="4050" w:author="Martin Ruppert - M91221" w:date="2019-06-04T12:28:00Z"/>
        </w:trPr>
        <w:tc>
          <w:tcPr>
            <w:tcW w:w="1707" w:type="pct"/>
            <w:tcBorders>
              <w:left w:val="single" w:sz="4" w:space="0" w:color="FFFFFF"/>
            </w:tcBorders>
            <w:shd w:val="clear" w:color="auto" w:fill="5B9BD5"/>
            <w:noWrap/>
            <w:hideMark/>
          </w:tcPr>
          <w:p w14:paraId="0EABB3A6" w14:textId="77777777" w:rsidR="00B362EA" w:rsidRPr="001458B3" w:rsidRDefault="00B362EA" w:rsidP="003407D0">
            <w:pPr>
              <w:pStyle w:val="NoSpacing"/>
              <w:rPr>
                <w:ins w:id="4051" w:author="Martin Ruppert - M91221" w:date="2019-06-04T12:28:00Z"/>
                <w:b/>
                <w:bCs/>
                <w:color w:val="FFFFFF"/>
                <w:sz w:val="18"/>
                <w:szCs w:val="18"/>
              </w:rPr>
            </w:pPr>
            <w:proofErr w:type="spellStart"/>
            <w:ins w:id="4052" w:author="Martin Ruppert - M91221" w:date="2019-06-04T12:28:00Z">
              <w:r w:rsidRPr="001458B3">
                <w:rPr>
                  <w:b/>
                  <w:bCs/>
                  <w:color w:val="FFFFFF"/>
                  <w:sz w:val="18"/>
                  <w:szCs w:val="18"/>
                </w:rPr>
                <w:t>TCPIP_UDP_DestinationPortSet</w:t>
              </w:r>
              <w:proofErr w:type="spellEnd"/>
            </w:ins>
          </w:p>
        </w:tc>
        <w:tc>
          <w:tcPr>
            <w:tcW w:w="3293" w:type="pct"/>
            <w:shd w:val="clear" w:color="auto" w:fill="BDD6EE"/>
            <w:noWrap/>
            <w:hideMark/>
          </w:tcPr>
          <w:p w14:paraId="6C17A4E5" w14:textId="77777777" w:rsidR="00B362EA" w:rsidRPr="001458B3" w:rsidRDefault="00B362EA" w:rsidP="003407D0">
            <w:pPr>
              <w:pStyle w:val="NoSpacing"/>
              <w:rPr>
                <w:ins w:id="4053" w:author="Martin Ruppert - M91221" w:date="2019-06-04T12:28:00Z"/>
                <w:sz w:val="18"/>
                <w:szCs w:val="18"/>
              </w:rPr>
            </w:pPr>
            <w:ins w:id="4054" w:author="Martin Ruppert - M91221" w:date="2019-06-04T12:28:00Z">
              <w:r w:rsidRPr="001458B3">
                <w:rPr>
                  <w:sz w:val="18"/>
                  <w:szCs w:val="18"/>
                </w:rPr>
                <w:t>Sets the destination port of a socket</w:t>
              </w:r>
            </w:ins>
          </w:p>
        </w:tc>
      </w:tr>
      <w:tr w:rsidR="00B362EA" w:rsidRPr="001458B3" w14:paraId="48F820AF" w14:textId="77777777" w:rsidTr="003407D0">
        <w:trPr>
          <w:trHeight w:val="288"/>
          <w:ins w:id="4055" w:author="Martin Ruppert - M91221" w:date="2019-06-04T12:28:00Z"/>
        </w:trPr>
        <w:tc>
          <w:tcPr>
            <w:tcW w:w="1707" w:type="pct"/>
            <w:tcBorders>
              <w:left w:val="single" w:sz="4" w:space="0" w:color="FFFFFF"/>
            </w:tcBorders>
            <w:shd w:val="clear" w:color="auto" w:fill="5B9BD5"/>
            <w:noWrap/>
            <w:hideMark/>
          </w:tcPr>
          <w:p w14:paraId="2BFC9339" w14:textId="77777777" w:rsidR="00B362EA" w:rsidRPr="001458B3" w:rsidRDefault="00B362EA" w:rsidP="003407D0">
            <w:pPr>
              <w:pStyle w:val="NoSpacing"/>
              <w:rPr>
                <w:ins w:id="4056" w:author="Martin Ruppert - M91221" w:date="2019-06-04T12:28:00Z"/>
                <w:b/>
                <w:bCs/>
                <w:color w:val="FFFFFF"/>
                <w:sz w:val="18"/>
                <w:szCs w:val="18"/>
              </w:rPr>
            </w:pPr>
            <w:proofErr w:type="spellStart"/>
            <w:ins w:id="4057" w:author="Martin Ruppert - M91221" w:date="2019-06-04T12:28:00Z">
              <w:r w:rsidRPr="001458B3">
                <w:rPr>
                  <w:b/>
                  <w:bCs/>
                  <w:color w:val="FFFFFF"/>
                  <w:sz w:val="18"/>
                  <w:szCs w:val="18"/>
                </w:rPr>
                <w:t>TCPIP_UDP_Disconnect</w:t>
              </w:r>
              <w:proofErr w:type="spellEnd"/>
            </w:ins>
          </w:p>
        </w:tc>
        <w:tc>
          <w:tcPr>
            <w:tcW w:w="3293" w:type="pct"/>
            <w:shd w:val="clear" w:color="auto" w:fill="DEEAF6"/>
            <w:noWrap/>
            <w:hideMark/>
          </w:tcPr>
          <w:p w14:paraId="13A8ACC1" w14:textId="77777777" w:rsidR="00B362EA" w:rsidRPr="001458B3" w:rsidRDefault="00B362EA" w:rsidP="003407D0">
            <w:pPr>
              <w:pStyle w:val="NoSpacing"/>
              <w:rPr>
                <w:ins w:id="4058" w:author="Martin Ruppert - M91221" w:date="2019-06-04T12:28:00Z"/>
                <w:sz w:val="18"/>
                <w:szCs w:val="18"/>
              </w:rPr>
            </w:pPr>
            <w:ins w:id="4059" w:author="Martin Ruppert - M91221" w:date="2019-06-04T12:28:00Z">
              <w:r w:rsidRPr="001458B3">
                <w:rPr>
                  <w:sz w:val="18"/>
                  <w:szCs w:val="18"/>
                </w:rPr>
                <w:t>Disconnects a UDP socket and re-initializes it.</w:t>
              </w:r>
            </w:ins>
          </w:p>
        </w:tc>
      </w:tr>
      <w:tr w:rsidR="00B362EA" w:rsidRPr="001458B3" w14:paraId="4A4E0B69" w14:textId="77777777" w:rsidTr="003407D0">
        <w:trPr>
          <w:trHeight w:val="288"/>
          <w:ins w:id="4060" w:author="Martin Ruppert - M91221" w:date="2019-06-04T12:28:00Z"/>
        </w:trPr>
        <w:tc>
          <w:tcPr>
            <w:tcW w:w="1707" w:type="pct"/>
            <w:tcBorders>
              <w:left w:val="single" w:sz="4" w:space="0" w:color="FFFFFF"/>
            </w:tcBorders>
            <w:shd w:val="clear" w:color="auto" w:fill="5B9BD5"/>
            <w:noWrap/>
            <w:hideMark/>
          </w:tcPr>
          <w:p w14:paraId="720AB8BB" w14:textId="77777777" w:rsidR="00B362EA" w:rsidRPr="001458B3" w:rsidRDefault="00B362EA" w:rsidP="003407D0">
            <w:pPr>
              <w:pStyle w:val="NoSpacing"/>
              <w:rPr>
                <w:ins w:id="4061" w:author="Martin Ruppert - M91221" w:date="2019-06-04T12:28:00Z"/>
                <w:b/>
                <w:bCs/>
                <w:color w:val="FFFFFF"/>
                <w:sz w:val="18"/>
                <w:szCs w:val="18"/>
              </w:rPr>
            </w:pPr>
            <w:proofErr w:type="spellStart"/>
            <w:ins w:id="4062" w:author="Martin Ruppert - M91221" w:date="2019-06-04T12:28:00Z">
              <w:r w:rsidRPr="001458B3">
                <w:rPr>
                  <w:b/>
                  <w:bCs/>
                  <w:color w:val="FFFFFF"/>
                  <w:sz w:val="18"/>
                  <w:szCs w:val="18"/>
                </w:rPr>
                <w:t>TCPIP_UDP_SignalHandlerDeregister</w:t>
              </w:r>
              <w:proofErr w:type="spellEnd"/>
            </w:ins>
          </w:p>
        </w:tc>
        <w:tc>
          <w:tcPr>
            <w:tcW w:w="3293" w:type="pct"/>
            <w:shd w:val="clear" w:color="auto" w:fill="BDD6EE"/>
            <w:noWrap/>
            <w:hideMark/>
          </w:tcPr>
          <w:p w14:paraId="205DD200" w14:textId="77777777" w:rsidR="00B362EA" w:rsidRPr="001458B3" w:rsidRDefault="00B362EA" w:rsidP="003407D0">
            <w:pPr>
              <w:pStyle w:val="NoSpacing"/>
              <w:rPr>
                <w:ins w:id="4063" w:author="Martin Ruppert - M91221" w:date="2019-06-04T12:28:00Z"/>
                <w:sz w:val="18"/>
                <w:szCs w:val="18"/>
              </w:rPr>
            </w:pPr>
            <w:ins w:id="4064" w:author="Martin Ruppert - M91221" w:date="2019-06-04T12:28:00Z">
              <w:r w:rsidRPr="001458B3">
                <w:rPr>
                  <w:sz w:val="18"/>
                  <w:szCs w:val="18"/>
                </w:rPr>
                <w:t>Deregisters a previously registered UDP socket signal handler.</w:t>
              </w:r>
            </w:ins>
          </w:p>
        </w:tc>
      </w:tr>
      <w:tr w:rsidR="00B362EA" w:rsidRPr="001458B3" w14:paraId="40BAC4B3" w14:textId="77777777" w:rsidTr="003407D0">
        <w:trPr>
          <w:trHeight w:val="288"/>
          <w:ins w:id="4065" w:author="Martin Ruppert - M91221" w:date="2019-06-04T12:28:00Z"/>
        </w:trPr>
        <w:tc>
          <w:tcPr>
            <w:tcW w:w="1707" w:type="pct"/>
            <w:tcBorders>
              <w:left w:val="single" w:sz="4" w:space="0" w:color="FFFFFF"/>
            </w:tcBorders>
            <w:shd w:val="clear" w:color="auto" w:fill="5B9BD5"/>
            <w:noWrap/>
            <w:hideMark/>
          </w:tcPr>
          <w:p w14:paraId="2F18AAF0" w14:textId="77777777" w:rsidR="00B362EA" w:rsidRPr="001458B3" w:rsidRDefault="00B362EA" w:rsidP="003407D0">
            <w:pPr>
              <w:pStyle w:val="NoSpacing"/>
              <w:rPr>
                <w:ins w:id="4066" w:author="Martin Ruppert - M91221" w:date="2019-06-04T12:28:00Z"/>
                <w:b/>
                <w:bCs/>
                <w:color w:val="FFFFFF"/>
                <w:sz w:val="18"/>
                <w:szCs w:val="18"/>
              </w:rPr>
            </w:pPr>
            <w:proofErr w:type="spellStart"/>
            <w:ins w:id="4067" w:author="Martin Ruppert - M91221" w:date="2019-06-04T12:28:00Z">
              <w:r w:rsidRPr="001458B3">
                <w:rPr>
                  <w:b/>
                  <w:bCs/>
                  <w:color w:val="FFFFFF"/>
                  <w:sz w:val="18"/>
                  <w:szCs w:val="18"/>
                </w:rPr>
                <w:t>TCPIP_UDP_SignalHandlerRegister</w:t>
              </w:r>
              <w:proofErr w:type="spellEnd"/>
            </w:ins>
          </w:p>
        </w:tc>
        <w:tc>
          <w:tcPr>
            <w:tcW w:w="3293" w:type="pct"/>
            <w:shd w:val="clear" w:color="auto" w:fill="DEEAF6"/>
            <w:noWrap/>
            <w:hideMark/>
          </w:tcPr>
          <w:p w14:paraId="60629353" w14:textId="77777777" w:rsidR="00B362EA" w:rsidRPr="001458B3" w:rsidRDefault="00B362EA" w:rsidP="003407D0">
            <w:pPr>
              <w:pStyle w:val="NoSpacing"/>
              <w:rPr>
                <w:ins w:id="4068" w:author="Martin Ruppert - M91221" w:date="2019-06-04T12:28:00Z"/>
                <w:sz w:val="18"/>
                <w:szCs w:val="18"/>
              </w:rPr>
            </w:pPr>
            <w:ins w:id="4069" w:author="Martin Ruppert - M91221" w:date="2019-06-04T12:28:00Z">
              <w:r w:rsidRPr="001458B3">
                <w:rPr>
                  <w:sz w:val="18"/>
                  <w:szCs w:val="18"/>
                </w:rPr>
                <w:t>Registers a UDP socket signal handler.</w:t>
              </w:r>
            </w:ins>
          </w:p>
        </w:tc>
      </w:tr>
      <w:tr w:rsidR="00B362EA" w:rsidRPr="001458B3" w14:paraId="20D985E4" w14:textId="77777777" w:rsidTr="003407D0">
        <w:trPr>
          <w:trHeight w:val="288"/>
          <w:ins w:id="4070" w:author="Martin Ruppert - M91221" w:date="2019-06-04T12:28:00Z"/>
        </w:trPr>
        <w:tc>
          <w:tcPr>
            <w:tcW w:w="1707" w:type="pct"/>
            <w:tcBorders>
              <w:left w:val="single" w:sz="4" w:space="0" w:color="FFFFFF"/>
              <w:bottom w:val="single" w:sz="4" w:space="0" w:color="FFFFFF"/>
            </w:tcBorders>
            <w:shd w:val="clear" w:color="auto" w:fill="5B9BD5"/>
            <w:noWrap/>
            <w:hideMark/>
          </w:tcPr>
          <w:p w14:paraId="5818CFEE" w14:textId="77777777" w:rsidR="00B362EA" w:rsidRPr="001458B3" w:rsidRDefault="00B362EA" w:rsidP="003407D0">
            <w:pPr>
              <w:pStyle w:val="NoSpacing"/>
              <w:rPr>
                <w:ins w:id="4071" w:author="Martin Ruppert - M91221" w:date="2019-06-04T12:28:00Z"/>
                <w:b/>
                <w:bCs/>
                <w:color w:val="FFFFFF"/>
                <w:sz w:val="18"/>
                <w:szCs w:val="18"/>
              </w:rPr>
            </w:pPr>
            <w:proofErr w:type="spellStart"/>
            <w:ins w:id="4072" w:author="Martin Ruppert - M91221" w:date="2019-06-04T12:28:00Z">
              <w:r w:rsidRPr="001458B3">
                <w:rPr>
                  <w:b/>
                  <w:bCs/>
                  <w:color w:val="FFFFFF"/>
                  <w:sz w:val="18"/>
                  <w:szCs w:val="18"/>
                </w:rPr>
                <w:t>TCPIP_UDP_Task</w:t>
              </w:r>
              <w:proofErr w:type="spellEnd"/>
              <w:r w:rsidRPr="001458B3">
                <w:rPr>
                  <w:b/>
                  <w:bCs/>
                  <w:color w:val="FFFFFF"/>
                  <w:sz w:val="18"/>
                  <w:szCs w:val="18"/>
                </w:rPr>
                <w:t xml:space="preserve"> Standard</w:t>
              </w:r>
            </w:ins>
          </w:p>
        </w:tc>
        <w:tc>
          <w:tcPr>
            <w:tcW w:w="3293" w:type="pct"/>
            <w:shd w:val="clear" w:color="auto" w:fill="BDD6EE"/>
            <w:noWrap/>
            <w:hideMark/>
          </w:tcPr>
          <w:p w14:paraId="4AEDD38C" w14:textId="77777777" w:rsidR="00B362EA" w:rsidRPr="001458B3" w:rsidRDefault="00B362EA" w:rsidP="003407D0">
            <w:pPr>
              <w:pStyle w:val="NoSpacing"/>
              <w:rPr>
                <w:ins w:id="4073" w:author="Martin Ruppert - M91221" w:date="2019-06-04T12:28:00Z"/>
                <w:sz w:val="18"/>
                <w:szCs w:val="18"/>
              </w:rPr>
            </w:pPr>
            <w:ins w:id="4074" w:author="Martin Ruppert - M91221" w:date="2019-06-04T12:28:00Z">
              <w:r w:rsidRPr="001458B3">
                <w:rPr>
                  <w:sz w:val="18"/>
                  <w:szCs w:val="18"/>
                </w:rPr>
                <w:t>TCP/IP stack module task function.</w:t>
              </w:r>
            </w:ins>
          </w:p>
        </w:tc>
      </w:tr>
    </w:tbl>
    <w:p w14:paraId="53F2421C" w14:textId="77777777" w:rsidR="00B362EA" w:rsidRDefault="00B362EA">
      <w:pPr>
        <w:pStyle w:val="Heading3"/>
        <w:rPr>
          <w:ins w:id="4075" w:author="Martin Ruppert - M91221" w:date="2019-06-04T12:28:00Z"/>
        </w:rPr>
        <w:pPrChange w:id="4076" w:author="Martin Ruppert - M91221" w:date="2019-06-04T12:36:00Z">
          <w:pPr>
            <w:pStyle w:val="Heading2"/>
          </w:pPr>
        </w:pPrChange>
      </w:pPr>
      <w:bookmarkStart w:id="4077" w:name="_Toc10545774"/>
      <w:ins w:id="4078" w:author="Martin Ruppert - M91221" w:date="2019-06-04T12:28:00Z">
        <w:r w:rsidRPr="00993E5D">
          <w:t>Transmit Data Functions</w:t>
        </w:r>
        <w:bookmarkEnd w:id="4077"/>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0FF9BB05" w14:textId="77777777" w:rsidTr="003407D0">
        <w:trPr>
          <w:trHeight w:val="288"/>
          <w:ins w:id="4079" w:author="Martin Ruppert - M91221" w:date="2019-06-04T12:28:00Z"/>
        </w:trPr>
        <w:tc>
          <w:tcPr>
            <w:tcW w:w="1704" w:type="pct"/>
            <w:tcBorders>
              <w:top w:val="single" w:sz="4" w:space="0" w:color="FFFFFF"/>
              <w:left w:val="single" w:sz="4" w:space="0" w:color="FFFFFF"/>
            </w:tcBorders>
            <w:shd w:val="clear" w:color="auto" w:fill="5B9BD5"/>
            <w:noWrap/>
            <w:hideMark/>
          </w:tcPr>
          <w:p w14:paraId="0FDF148D" w14:textId="77777777" w:rsidR="00B362EA" w:rsidRPr="001458B3" w:rsidRDefault="00B362EA" w:rsidP="003407D0">
            <w:pPr>
              <w:pStyle w:val="NoSpacing"/>
              <w:rPr>
                <w:ins w:id="4080" w:author="Martin Ruppert - M91221" w:date="2019-06-04T12:28:00Z"/>
                <w:b/>
                <w:bCs/>
                <w:color w:val="FFFFFF"/>
                <w:sz w:val="18"/>
                <w:szCs w:val="18"/>
              </w:rPr>
            </w:pPr>
            <w:proofErr w:type="spellStart"/>
            <w:ins w:id="4081" w:author="Martin Ruppert - M91221" w:date="2019-06-04T12:28:00Z">
              <w:r w:rsidRPr="001458B3">
                <w:rPr>
                  <w:b/>
                  <w:bCs/>
                  <w:color w:val="FFFFFF"/>
                  <w:sz w:val="18"/>
                  <w:szCs w:val="18"/>
                </w:rPr>
                <w:t>TCPIP_UDP_PutIsReady</w:t>
              </w:r>
              <w:proofErr w:type="spellEnd"/>
            </w:ins>
          </w:p>
        </w:tc>
        <w:tc>
          <w:tcPr>
            <w:tcW w:w="3296" w:type="pct"/>
            <w:shd w:val="clear" w:color="auto" w:fill="BDD6EE"/>
            <w:noWrap/>
            <w:hideMark/>
          </w:tcPr>
          <w:p w14:paraId="7C2419AB" w14:textId="77777777" w:rsidR="00B362EA" w:rsidRPr="001458B3" w:rsidRDefault="00B362EA" w:rsidP="003407D0">
            <w:pPr>
              <w:pStyle w:val="NoSpacing"/>
              <w:rPr>
                <w:ins w:id="4082" w:author="Martin Ruppert - M91221" w:date="2019-06-04T12:28:00Z"/>
                <w:sz w:val="18"/>
                <w:szCs w:val="18"/>
              </w:rPr>
            </w:pPr>
            <w:ins w:id="4083" w:author="Martin Ruppert - M91221" w:date="2019-06-04T12:28:00Z">
              <w:r w:rsidRPr="001458B3">
                <w:rPr>
                  <w:sz w:val="18"/>
                  <w:szCs w:val="18"/>
                </w:rPr>
                <w:t>Determines how many bytes can be written to the UDP socket.</w:t>
              </w:r>
            </w:ins>
          </w:p>
        </w:tc>
      </w:tr>
      <w:tr w:rsidR="00B362EA" w:rsidRPr="001458B3" w14:paraId="7C0DD7AB" w14:textId="77777777" w:rsidTr="003407D0">
        <w:trPr>
          <w:trHeight w:val="288"/>
          <w:ins w:id="4084" w:author="Martin Ruppert - M91221" w:date="2019-06-04T12:28:00Z"/>
        </w:trPr>
        <w:tc>
          <w:tcPr>
            <w:tcW w:w="1704" w:type="pct"/>
            <w:tcBorders>
              <w:left w:val="single" w:sz="4" w:space="0" w:color="FFFFFF"/>
            </w:tcBorders>
            <w:shd w:val="clear" w:color="auto" w:fill="5B9BD5"/>
            <w:noWrap/>
            <w:hideMark/>
          </w:tcPr>
          <w:p w14:paraId="7A887911" w14:textId="77777777" w:rsidR="00B362EA" w:rsidRPr="001458B3" w:rsidRDefault="00B362EA" w:rsidP="003407D0">
            <w:pPr>
              <w:pStyle w:val="NoSpacing"/>
              <w:rPr>
                <w:ins w:id="4085" w:author="Martin Ruppert - M91221" w:date="2019-06-04T12:28:00Z"/>
                <w:b/>
                <w:bCs/>
                <w:color w:val="FFFFFF"/>
                <w:sz w:val="18"/>
                <w:szCs w:val="18"/>
              </w:rPr>
            </w:pPr>
            <w:proofErr w:type="spellStart"/>
            <w:ins w:id="4086" w:author="Martin Ruppert - M91221" w:date="2019-06-04T12:28:00Z">
              <w:r w:rsidRPr="001458B3">
                <w:rPr>
                  <w:b/>
                  <w:bCs/>
                  <w:color w:val="FFFFFF"/>
                  <w:sz w:val="18"/>
                  <w:szCs w:val="18"/>
                </w:rPr>
                <w:t>TCPIP_UDP_TxPutIsReady</w:t>
              </w:r>
              <w:proofErr w:type="spellEnd"/>
            </w:ins>
          </w:p>
        </w:tc>
        <w:tc>
          <w:tcPr>
            <w:tcW w:w="3296" w:type="pct"/>
            <w:shd w:val="clear" w:color="auto" w:fill="DEEAF6"/>
            <w:noWrap/>
            <w:hideMark/>
          </w:tcPr>
          <w:p w14:paraId="6099819A" w14:textId="77777777" w:rsidR="00B362EA" w:rsidRPr="001458B3" w:rsidRDefault="00B362EA" w:rsidP="003407D0">
            <w:pPr>
              <w:pStyle w:val="NoSpacing"/>
              <w:rPr>
                <w:ins w:id="4087" w:author="Martin Ruppert - M91221" w:date="2019-06-04T12:28:00Z"/>
                <w:sz w:val="18"/>
                <w:szCs w:val="18"/>
              </w:rPr>
            </w:pPr>
            <w:ins w:id="4088" w:author="Martin Ruppert - M91221" w:date="2019-06-04T12:28:00Z">
              <w:r w:rsidRPr="001458B3">
                <w:rPr>
                  <w:sz w:val="18"/>
                  <w:szCs w:val="18"/>
                </w:rPr>
                <w:t>Determines how many bytes can be written to the UDP socket.</w:t>
              </w:r>
            </w:ins>
          </w:p>
        </w:tc>
      </w:tr>
      <w:tr w:rsidR="00B362EA" w:rsidRPr="001458B3" w14:paraId="4FD5DC24" w14:textId="77777777" w:rsidTr="003407D0">
        <w:trPr>
          <w:trHeight w:val="288"/>
          <w:ins w:id="4089" w:author="Martin Ruppert - M91221" w:date="2019-06-04T12:28:00Z"/>
        </w:trPr>
        <w:tc>
          <w:tcPr>
            <w:tcW w:w="1704" w:type="pct"/>
            <w:tcBorders>
              <w:left w:val="single" w:sz="4" w:space="0" w:color="FFFFFF"/>
            </w:tcBorders>
            <w:shd w:val="clear" w:color="auto" w:fill="5B9BD5"/>
            <w:noWrap/>
            <w:hideMark/>
          </w:tcPr>
          <w:p w14:paraId="3A17BC73" w14:textId="77777777" w:rsidR="00B362EA" w:rsidRPr="001458B3" w:rsidRDefault="00B362EA" w:rsidP="003407D0">
            <w:pPr>
              <w:pStyle w:val="NoSpacing"/>
              <w:rPr>
                <w:ins w:id="4090" w:author="Martin Ruppert - M91221" w:date="2019-06-04T12:28:00Z"/>
                <w:b/>
                <w:bCs/>
                <w:color w:val="FFFFFF"/>
                <w:sz w:val="18"/>
                <w:szCs w:val="18"/>
              </w:rPr>
            </w:pPr>
            <w:proofErr w:type="spellStart"/>
            <w:ins w:id="4091" w:author="Martin Ruppert - M91221" w:date="2019-06-04T12:28:00Z">
              <w:r w:rsidRPr="001458B3">
                <w:rPr>
                  <w:b/>
                  <w:bCs/>
                  <w:color w:val="FFFFFF"/>
                  <w:sz w:val="18"/>
                  <w:szCs w:val="18"/>
                </w:rPr>
                <w:t>TCPIP_UDP_ArrayPut</w:t>
              </w:r>
              <w:proofErr w:type="spellEnd"/>
            </w:ins>
          </w:p>
        </w:tc>
        <w:tc>
          <w:tcPr>
            <w:tcW w:w="3296" w:type="pct"/>
            <w:shd w:val="clear" w:color="auto" w:fill="BDD6EE"/>
            <w:noWrap/>
            <w:hideMark/>
          </w:tcPr>
          <w:p w14:paraId="3BA54F09" w14:textId="77777777" w:rsidR="00B362EA" w:rsidRPr="001458B3" w:rsidRDefault="00B362EA" w:rsidP="003407D0">
            <w:pPr>
              <w:pStyle w:val="NoSpacing"/>
              <w:rPr>
                <w:ins w:id="4092" w:author="Martin Ruppert - M91221" w:date="2019-06-04T12:28:00Z"/>
                <w:sz w:val="18"/>
                <w:szCs w:val="18"/>
              </w:rPr>
            </w:pPr>
            <w:ins w:id="4093" w:author="Martin Ruppert - M91221" w:date="2019-06-04T12:28:00Z">
              <w:r w:rsidRPr="001458B3">
                <w:rPr>
                  <w:sz w:val="18"/>
                  <w:szCs w:val="18"/>
                </w:rPr>
                <w:t>Writes an array of bytes to the UDP socket.</w:t>
              </w:r>
            </w:ins>
          </w:p>
        </w:tc>
      </w:tr>
      <w:tr w:rsidR="00B362EA" w:rsidRPr="001458B3" w14:paraId="438EEF2E" w14:textId="77777777" w:rsidTr="003407D0">
        <w:trPr>
          <w:trHeight w:val="288"/>
          <w:ins w:id="4094" w:author="Martin Ruppert - M91221" w:date="2019-06-04T12:28:00Z"/>
        </w:trPr>
        <w:tc>
          <w:tcPr>
            <w:tcW w:w="1704" w:type="pct"/>
            <w:tcBorders>
              <w:left w:val="single" w:sz="4" w:space="0" w:color="FFFFFF"/>
            </w:tcBorders>
            <w:shd w:val="clear" w:color="auto" w:fill="5B9BD5"/>
            <w:noWrap/>
            <w:hideMark/>
          </w:tcPr>
          <w:p w14:paraId="5A6B430B" w14:textId="77777777" w:rsidR="00B362EA" w:rsidRPr="001458B3" w:rsidRDefault="00B362EA" w:rsidP="003407D0">
            <w:pPr>
              <w:pStyle w:val="NoSpacing"/>
              <w:rPr>
                <w:ins w:id="4095" w:author="Martin Ruppert - M91221" w:date="2019-06-04T12:28:00Z"/>
                <w:b/>
                <w:bCs/>
                <w:color w:val="FFFFFF"/>
                <w:sz w:val="18"/>
                <w:szCs w:val="18"/>
              </w:rPr>
            </w:pPr>
            <w:proofErr w:type="spellStart"/>
            <w:ins w:id="4096" w:author="Martin Ruppert - M91221" w:date="2019-06-04T12:28:00Z">
              <w:r w:rsidRPr="001458B3">
                <w:rPr>
                  <w:b/>
                  <w:bCs/>
                  <w:color w:val="FFFFFF"/>
                  <w:sz w:val="18"/>
                  <w:szCs w:val="18"/>
                </w:rPr>
                <w:t>TCPIP_UDP_StringPut</w:t>
              </w:r>
              <w:proofErr w:type="spellEnd"/>
            </w:ins>
          </w:p>
        </w:tc>
        <w:tc>
          <w:tcPr>
            <w:tcW w:w="3296" w:type="pct"/>
            <w:shd w:val="clear" w:color="auto" w:fill="DEEAF6"/>
            <w:noWrap/>
            <w:hideMark/>
          </w:tcPr>
          <w:p w14:paraId="5FF7E166" w14:textId="77777777" w:rsidR="00B362EA" w:rsidRPr="001458B3" w:rsidRDefault="00B362EA" w:rsidP="003407D0">
            <w:pPr>
              <w:pStyle w:val="NoSpacing"/>
              <w:rPr>
                <w:ins w:id="4097" w:author="Martin Ruppert - M91221" w:date="2019-06-04T12:28:00Z"/>
                <w:sz w:val="18"/>
                <w:szCs w:val="18"/>
              </w:rPr>
            </w:pPr>
            <w:ins w:id="4098" w:author="Martin Ruppert - M91221" w:date="2019-06-04T12:28:00Z">
              <w:r w:rsidRPr="001458B3">
                <w:rPr>
                  <w:sz w:val="18"/>
                  <w:szCs w:val="18"/>
                </w:rPr>
                <w:t>Writes a null-terminated string to the UDP socket.</w:t>
              </w:r>
            </w:ins>
          </w:p>
        </w:tc>
      </w:tr>
      <w:tr w:rsidR="00B362EA" w:rsidRPr="001458B3" w14:paraId="2D716C70" w14:textId="77777777" w:rsidTr="003407D0">
        <w:trPr>
          <w:trHeight w:val="288"/>
          <w:ins w:id="4099" w:author="Martin Ruppert - M91221" w:date="2019-06-04T12:28:00Z"/>
        </w:trPr>
        <w:tc>
          <w:tcPr>
            <w:tcW w:w="1704" w:type="pct"/>
            <w:tcBorders>
              <w:left w:val="single" w:sz="4" w:space="0" w:color="FFFFFF"/>
            </w:tcBorders>
            <w:shd w:val="clear" w:color="auto" w:fill="5B9BD5"/>
            <w:noWrap/>
            <w:hideMark/>
          </w:tcPr>
          <w:p w14:paraId="5D7A8B7B" w14:textId="77777777" w:rsidR="00B362EA" w:rsidRPr="001458B3" w:rsidRDefault="00B362EA" w:rsidP="003407D0">
            <w:pPr>
              <w:pStyle w:val="NoSpacing"/>
              <w:rPr>
                <w:ins w:id="4100" w:author="Martin Ruppert - M91221" w:date="2019-06-04T12:28:00Z"/>
                <w:b/>
                <w:bCs/>
                <w:color w:val="FFFFFF"/>
                <w:sz w:val="18"/>
                <w:szCs w:val="18"/>
              </w:rPr>
            </w:pPr>
            <w:proofErr w:type="spellStart"/>
            <w:ins w:id="4101" w:author="Martin Ruppert - M91221" w:date="2019-06-04T12:28:00Z">
              <w:r w:rsidRPr="001458B3">
                <w:rPr>
                  <w:b/>
                  <w:bCs/>
                  <w:color w:val="FFFFFF"/>
                  <w:sz w:val="18"/>
                  <w:szCs w:val="18"/>
                </w:rPr>
                <w:t>TCPIP_UDP_Put</w:t>
              </w:r>
              <w:proofErr w:type="spellEnd"/>
            </w:ins>
          </w:p>
        </w:tc>
        <w:tc>
          <w:tcPr>
            <w:tcW w:w="3296" w:type="pct"/>
            <w:shd w:val="clear" w:color="auto" w:fill="BDD6EE"/>
            <w:noWrap/>
            <w:hideMark/>
          </w:tcPr>
          <w:p w14:paraId="4145CA5F" w14:textId="77777777" w:rsidR="00B362EA" w:rsidRPr="001458B3" w:rsidRDefault="00B362EA" w:rsidP="003407D0">
            <w:pPr>
              <w:pStyle w:val="NoSpacing"/>
              <w:rPr>
                <w:ins w:id="4102" w:author="Martin Ruppert - M91221" w:date="2019-06-04T12:28:00Z"/>
                <w:sz w:val="18"/>
                <w:szCs w:val="18"/>
              </w:rPr>
            </w:pPr>
            <w:ins w:id="4103" w:author="Martin Ruppert - M91221" w:date="2019-06-04T12:28:00Z">
              <w:r w:rsidRPr="001458B3">
                <w:rPr>
                  <w:sz w:val="18"/>
                  <w:szCs w:val="18"/>
                </w:rPr>
                <w:t>Writes a byte to the UDP socket.</w:t>
              </w:r>
            </w:ins>
          </w:p>
        </w:tc>
      </w:tr>
      <w:tr w:rsidR="00B362EA" w:rsidRPr="001458B3" w14:paraId="3D331545" w14:textId="77777777" w:rsidTr="003407D0">
        <w:trPr>
          <w:trHeight w:val="288"/>
          <w:ins w:id="4104" w:author="Martin Ruppert - M91221" w:date="2019-06-04T12:28:00Z"/>
        </w:trPr>
        <w:tc>
          <w:tcPr>
            <w:tcW w:w="1704" w:type="pct"/>
            <w:tcBorders>
              <w:left w:val="single" w:sz="4" w:space="0" w:color="FFFFFF"/>
            </w:tcBorders>
            <w:shd w:val="clear" w:color="auto" w:fill="5B9BD5"/>
            <w:noWrap/>
            <w:hideMark/>
          </w:tcPr>
          <w:p w14:paraId="7359DAED" w14:textId="77777777" w:rsidR="00B362EA" w:rsidRPr="001458B3" w:rsidRDefault="00B362EA" w:rsidP="003407D0">
            <w:pPr>
              <w:pStyle w:val="NoSpacing"/>
              <w:rPr>
                <w:ins w:id="4105" w:author="Martin Ruppert - M91221" w:date="2019-06-04T12:28:00Z"/>
                <w:b/>
                <w:bCs/>
                <w:color w:val="FFFFFF"/>
                <w:sz w:val="18"/>
                <w:szCs w:val="18"/>
              </w:rPr>
            </w:pPr>
            <w:proofErr w:type="spellStart"/>
            <w:ins w:id="4106" w:author="Martin Ruppert - M91221" w:date="2019-06-04T12:28:00Z">
              <w:r w:rsidRPr="001458B3">
                <w:rPr>
                  <w:b/>
                  <w:bCs/>
                  <w:color w:val="FFFFFF"/>
                  <w:sz w:val="18"/>
                  <w:szCs w:val="18"/>
                </w:rPr>
                <w:t>TCPIP_UDP_TxCountGet</w:t>
              </w:r>
              <w:proofErr w:type="spellEnd"/>
            </w:ins>
          </w:p>
        </w:tc>
        <w:tc>
          <w:tcPr>
            <w:tcW w:w="3296" w:type="pct"/>
            <w:shd w:val="clear" w:color="auto" w:fill="DEEAF6"/>
            <w:noWrap/>
            <w:hideMark/>
          </w:tcPr>
          <w:p w14:paraId="5930B8EC" w14:textId="77777777" w:rsidR="00B362EA" w:rsidRPr="001458B3" w:rsidRDefault="00B362EA" w:rsidP="003407D0">
            <w:pPr>
              <w:pStyle w:val="NoSpacing"/>
              <w:rPr>
                <w:ins w:id="4107" w:author="Martin Ruppert - M91221" w:date="2019-06-04T12:28:00Z"/>
                <w:sz w:val="18"/>
                <w:szCs w:val="18"/>
              </w:rPr>
            </w:pPr>
            <w:ins w:id="4108" w:author="Martin Ruppert - M91221" w:date="2019-06-04T12:28:00Z">
              <w:r w:rsidRPr="001458B3">
                <w:rPr>
                  <w:sz w:val="18"/>
                  <w:szCs w:val="18"/>
                </w:rPr>
                <w:t xml:space="preserve">Returns the </w:t>
              </w:r>
              <w:proofErr w:type="gramStart"/>
              <w:r w:rsidRPr="001458B3">
                <w:rPr>
                  <w:sz w:val="18"/>
                  <w:szCs w:val="18"/>
                </w:rPr>
                <w:t>amount</w:t>
              </w:r>
              <w:proofErr w:type="gramEnd"/>
              <w:r w:rsidRPr="001458B3">
                <w:rPr>
                  <w:sz w:val="18"/>
                  <w:szCs w:val="18"/>
                </w:rPr>
                <w:t xml:space="preserve"> of bytes written into the UDP socket.</w:t>
              </w:r>
            </w:ins>
          </w:p>
        </w:tc>
      </w:tr>
      <w:tr w:rsidR="00B362EA" w:rsidRPr="001458B3" w14:paraId="212830F5" w14:textId="77777777" w:rsidTr="003407D0">
        <w:trPr>
          <w:trHeight w:val="288"/>
          <w:ins w:id="4109" w:author="Martin Ruppert - M91221" w:date="2019-06-04T12:28:00Z"/>
        </w:trPr>
        <w:tc>
          <w:tcPr>
            <w:tcW w:w="1704" w:type="pct"/>
            <w:tcBorders>
              <w:left w:val="single" w:sz="4" w:space="0" w:color="FFFFFF"/>
              <w:bottom w:val="single" w:sz="4" w:space="0" w:color="FFFFFF"/>
            </w:tcBorders>
            <w:shd w:val="clear" w:color="auto" w:fill="5B9BD5"/>
            <w:noWrap/>
            <w:hideMark/>
          </w:tcPr>
          <w:p w14:paraId="6BC3C23E" w14:textId="77777777" w:rsidR="00B362EA" w:rsidRPr="001458B3" w:rsidRDefault="00B362EA" w:rsidP="003407D0">
            <w:pPr>
              <w:pStyle w:val="NoSpacing"/>
              <w:rPr>
                <w:ins w:id="4110" w:author="Martin Ruppert - M91221" w:date="2019-06-04T12:28:00Z"/>
                <w:b/>
                <w:bCs/>
                <w:color w:val="FFFFFF"/>
                <w:sz w:val="18"/>
                <w:szCs w:val="18"/>
              </w:rPr>
            </w:pPr>
            <w:proofErr w:type="spellStart"/>
            <w:ins w:id="4111" w:author="Martin Ruppert - M91221" w:date="2019-06-04T12:28:00Z">
              <w:r w:rsidRPr="001458B3">
                <w:rPr>
                  <w:b/>
                  <w:bCs/>
                  <w:color w:val="FFFFFF"/>
                  <w:sz w:val="18"/>
                  <w:szCs w:val="18"/>
                </w:rPr>
                <w:t>TCPIP_UDP_Flush</w:t>
              </w:r>
              <w:proofErr w:type="spellEnd"/>
            </w:ins>
          </w:p>
        </w:tc>
        <w:tc>
          <w:tcPr>
            <w:tcW w:w="3296" w:type="pct"/>
            <w:shd w:val="clear" w:color="auto" w:fill="BDD6EE"/>
            <w:noWrap/>
            <w:hideMark/>
          </w:tcPr>
          <w:p w14:paraId="4FFFBDFB" w14:textId="77777777" w:rsidR="00B362EA" w:rsidRPr="001458B3" w:rsidRDefault="00B362EA" w:rsidP="003407D0">
            <w:pPr>
              <w:pStyle w:val="NoSpacing"/>
              <w:rPr>
                <w:ins w:id="4112" w:author="Martin Ruppert - M91221" w:date="2019-06-04T12:28:00Z"/>
                <w:sz w:val="18"/>
                <w:szCs w:val="18"/>
              </w:rPr>
            </w:pPr>
            <w:ins w:id="4113" w:author="Martin Ruppert - M91221" w:date="2019-06-04T12:28:00Z">
              <w:r w:rsidRPr="001458B3">
                <w:rPr>
                  <w:sz w:val="18"/>
                  <w:szCs w:val="18"/>
                </w:rPr>
                <w:t>Transmits all pending data in a UDP socket.</w:t>
              </w:r>
            </w:ins>
          </w:p>
        </w:tc>
      </w:tr>
    </w:tbl>
    <w:p w14:paraId="1DEAFAA0" w14:textId="77777777" w:rsidR="00B362EA" w:rsidRDefault="00B362EA">
      <w:pPr>
        <w:pStyle w:val="Heading3"/>
        <w:rPr>
          <w:ins w:id="4114" w:author="Martin Ruppert - M91221" w:date="2019-06-04T12:28:00Z"/>
        </w:rPr>
        <w:pPrChange w:id="4115" w:author="Martin Ruppert - M91221" w:date="2019-06-04T12:36:00Z">
          <w:pPr>
            <w:pStyle w:val="Heading2"/>
          </w:pPr>
        </w:pPrChange>
      </w:pPr>
      <w:bookmarkStart w:id="4116" w:name="_Toc10545775"/>
      <w:ins w:id="4117" w:author="Martin Ruppert - M91221" w:date="2019-06-04T12:28:00Z">
        <w:r>
          <w:t>R</w:t>
        </w:r>
        <w:r w:rsidRPr="00993E5D">
          <w:t>eceive Data Transfer Functions</w:t>
        </w:r>
        <w:bookmarkEnd w:id="4116"/>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44B6FEFD" w14:textId="77777777" w:rsidTr="003407D0">
        <w:trPr>
          <w:trHeight w:val="288"/>
          <w:ins w:id="4118" w:author="Martin Ruppert - M91221" w:date="2019-06-04T12:28:00Z"/>
        </w:trPr>
        <w:tc>
          <w:tcPr>
            <w:tcW w:w="1704" w:type="pct"/>
            <w:tcBorders>
              <w:top w:val="single" w:sz="4" w:space="0" w:color="FFFFFF"/>
              <w:left w:val="single" w:sz="4" w:space="0" w:color="FFFFFF"/>
            </w:tcBorders>
            <w:shd w:val="clear" w:color="auto" w:fill="5B9BD5"/>
            <w:noWrap/>
            <w:hideMark/>
          </w:tcPr>
          <w:p w14:paraId="5A9D9AE0" w14:textId="77777777" w:rsidR="00B362EA" w:rsidRPr="001458B3" w:rsidRDefault="00B362EA" w:rsidP="003407D0">
            <w:pPr>
              <w:pStyle w:val="NoSpacing"/>
              <w:rPr>
                <w:ins w:id="4119" w:author="Martin Ruppert - M91221" w:date="2019-06-04T12:28:00Z"/>
                <w:b/>
                <w:bCs/>
                <w:color w:val="FFFFFF"/>
                <w:sz w:val="18"/>
                <w:szCs w:val="18"/>
              </w:rPr>
            </w:pPr>
            <w:proofErr w:type="spellStart"/>
            <w:ins w:id="4120" w:author="Martin Ruppert - M91221" w:date="2019-06-04T12:28:00Z">
              <w:r w:rsidRPr="001458B3">
                <w:rPr>
                  <w:b/>
                  <w:bCs/>
                  <w:color w:val="FFFFFF"/>
                  <w:sz w:val="18"/>
                  <w:szCs w:val="18"/>
                </w:rPr>
                <w:t>TCPIP_UDP_GetIsReady</w:t>
              </w:r>
              <w:proofErr w:type="spellEnd"/>
            </w:ins>
          </w:p>
        </w:tc>
        <w:tc>
          <w:tcPr>
            <w:tcW w:w="3296" w:type="pct"/>
            <w:shd w:val="clear" w:color="auto" w:fill="BDD6EE"/>
            <w:noWrap/>
            <w:hideMark/>
          </w:tcPr>
          <w:p w14:paraId="6B4B598A" w14:textId="77777777" w:rsidR="00B362EA" w:rsidRPr="001458B3" w:rsidRDefault="00B362EA" w:rsidP="003407D0">
            <w:pPr>
              <w:pStyle w:val="NoSpacing"/>
              <w:rPr>
                <w:ins w:id="4121" w:author="Martin Ruppert - M91221" w:date="2019-06-04T12:28:00Z"/>
                <w:sz w:val="18"/>
                <w:szCs w:val="18"/>
              </w:rPr>
            </w:pPr>
            <w:ins w:id="4122" w:author="Martin Ruppert - M91221" w:date="2019-06-04T12:28:00Z">
              <w:r w:rsidRPr="001458B3">
                <w:rPr>
                  <w:sz w:val="18"/>
                  <w:szCs w:val="18"/>
                </w:rPr>
                <w:t>Determines how many bytes can be read from the UDP socket.</w:t>
              </w:r>
            </w:ins>
          </w:p>
        </w:tc>
      </w:tr>
      <w:tr w:rsidR="00B362EA" w:rsidRPr="001458B3" w14:paraId="1F39BA6A" w14:textId="77777777" w:rsidTr="003407D0">
        <w:trPr>
          <w:trHeight w:val="288"/>
          <w:ins w:id="4123" w:author="Martin Ruppert - M91221" w:date="2019-06-04T12:28:00Z"/>
        </w:trPr>
        <w:tc>
          <w:tcPr>
            <w:tcW w:w="1704" w:type="pct"/>
            <w:tcBorders>
              <w:left w:val="single" w:sz="4" w:space="0" w:color="FFFFFF"/>
            </w:tcBorders>
            <w:shd w:val="clear" w:color="auto" w:fill="5B9BD5"/>
            <w:noWrap/>
            <w:hideMark/>
          </w:tcPr>
          <w:p w14:paraId="3B61137E" w14:textId="77777777" w:rsidR="00B362EA" w:rsidRPr="001458B3" w:rsidRDefault="00B362EA" w:rsidP="003407D0">
            <w:pPr>
              <w:pStyle w:val="NoSpacing"/>
              <w:rPr>
                <w:ins w:id="4124" w:author="Martin Ruppert - M91221" w:date="2019-06-04T12:28:00Z"/>
                <w:b/>
                <w:bCs/>
                <w:color w:val="FFFFFF"/>
                <w:sz w:val="18"/>
                <w:szCs w:val="18"/>
              </w:rPr>
            </w:pPr>
            <w:proofErr w:type="spellStart"/>
            <w:ins w:id="4125" w:author="Martin Ruppert - M91221" w:date="2019-06-04T12:28:00Z">
              <w:r w:rsidRPr="001458B3">
                <w:rPr>
                  <w:b/>
                  <w:bCs/>
                  <w:color w:val="FFFFFF"/>
                  <w:sz w:val="18"/>
                  <w:szCs w:val="18"/>
                </w:rPr>
                <w:t>TCPIP_UDP_ArrayGet</w:t>
              </w:r>
              <w:proofErr w:type="spellEnd"/>
            </w:ins>
          </w:p>
        </w:tc>
        <w:tc>
          <w:tcPr>
            <w:tcW w:w="3296" w:type="pct"/>
            <w:shd w:val="clear" w:color="auto" w:fill="DEEAF6"/>
            <w:noWrap/>
            <w:hideMark/>
          </w:tcPr>
          <w:p w14:paraId="16358B9D" w14:textId="77777777" w:rsidR="00B362EA" w:rsidRPr="001458B3" w:rsidRDefault="00B362EA" w:rsidP="003407D0">
            <w:pPr>
              <w:pStyle w:val="NoSpacing"/>
              <w:rPr>
                <w:ins w:id="4126" w:author="Martin Ruppert - M91221" w:date="2019-06-04T12:28:00Z"/>
                <w:sz w:val="18"/>
                <w:szCs w:val="18"/>
              </w:rPr>
            </w:pPr>
            <w:ins w:id="4127" w:author="Martin Ruppert - M91221" w:date="2019-06-04T12:28:00Z">
              <w:r w:rsidRPr="001458B3">
                <w:rPr>
                  <w:sz w:val="18"/>
                  <w:szCs w:val="18"/>
                </w:rPr>
                <w:t>Reads an array of bytes from the UDP socket.</w:t>
              </w:r>
            </w:ins>
          </w:p>
        </w:tc>
      </w:tr>
      <w:tr w:rsidR="00B362EA" w:rsidRPr="001458B3" w14:paraId="3DC8F598" w14:textId="77777777" w:rsidTr="003407D0">
        <w:trPr>
          <w:trHeight w:val="288"/>
          <w:ins w:id="4128" w:author="Martin Ruppert - M91221" w:date="2019-06-04T12:28:00Z"/>
        </w:trPr>
        <w:tc>
          <w:tcPr>
            <w:tcW w:w="1704" w:type="pct"/>
            <w:tcBorders>
              <w:left w:val="single" w:sz="4" w:space="0" w:color="FFFFFF"/>
            </w:tcBorders>
            <w:shd w:val="clear" w:color="auto" w:fill="5B9BD5"/>
            <w:noWrap/>
            <w:hideMark/>
          </w:tcPr>
          <w:p w14:paraId="04B126B7" w14:textId="77777777" w:rsidR="00B362EA" w:rsidRPr="001458B3" w:rsidRDefault="00B362EA" w:rsidP="003407D0">
            <w:pPr>
              <w:pStyle w:val="NoSpacing"/>
              <w:rPr>
                <w:ins w:id="4129" w:author="Martin Ruppert - M91221" w:date="2019-06-04T12:28:00Z"/>
                <w:b/>
                <w:bCs/>
                <w:color w:val="FFFFFF"/>
                <w:sz w:val="18"/>
                <w:szCs w:val="18"/>
              </w:rPr>
            </w:pPr>
            <w:proofErr w:type="spellStart"/>
            <w:ins w:id="4130" w:author="Martin Ruppert - M91221" w:date="2019-06-04T12:28:00Z">
              <w:r w:rsidRPr="001458B3">
                <w:rPr>
                  <w:b/>
                  <w:bCs/>
                  <w:color w:val="FFFFFF"/>
                  <w:sz w:val="18"/>
                  <w:szCs w:val="18"/>
                </w:rPr>
                <w:t>TCPIP_UDP_Get</w:t>
              </w:r>
              <w:proofErr w:type="spellEnd"/>
            </w:ins>
          </w:p>
        </w:tc>
        <w:tc>
          <w:tcPr>
            <w:tcW w:w="3296" w:type="pct"/>
            <w:shd w:val="clear" w:color="auto" w:fill="BDD6EE"/>
            <w:noWrap/>
            <w:hideMark/>
          </w:tcPr>
          <w:p w14:paraId="1B26E26B" w14:textId="77777777" w:rsidR="00B362EA" w:rsidRPr="001458B3" w:rsidRDefault="00B362EA" w:rsidP="003407D0">
            <w:pPr>
              <w:pStyle w:val="NoSpacing"/>
              <w:rPr>
                <w:ins w:id="4131" w:author="Martin Ruppert - M91221" w:date="2019-06-04T12:28:00Z"/>
                <w:sz w:val="18"/>
                <w:szCs w:val="18"/>
              </w:rPr>
            </w:pPr>
            <w:ins w:id="4132" w:author="Martin Ruppert - M91221" w:date="2019-06-04T12:28:00Z">
              <w:r w:rsidRPr="001458B3">
                <w:rPr>
                  <w:sz w:val="18"/>
                  <w:szCs w:val="18"/>
                </w:rPr>
                <w:t>Reads a byte from the UDP socket.</w:t>
              </w:r>
            </w:ins>
          </w:p>
        </w:tc>
      </w:tr>
      <w:tr w:rsidR="00B362EA" w:rsidRPr="001458B3" w14:paraId="293897E5" w14:textId="77777777" w:rsidTr="003407D0">
        <w:trPr>
          <w:trHeight w:val="288"/>
          <w:ins w:id="4133" w:author="Martin Ruppert - M91221" w:date="2019-06-04T12:28:00Z"/>
        </w:trPr>
        <w:tc>
          <w:tcPr>
            <w:tcW w:w="1704" w:type="pct"/>
            <w:tcBorders>
              <w:left w:val="single" w:sz="4" w:space="0" w:color="FFFFFF"/>
            </w:tcBorders>
            <w:shd w:val="clear" w:color="auto" w:fill="5B9BD5"/>
            <w:noWrap/>
            <w:hideMark/>
          </w:tcPr>
          <w:p w14:paraId="61829013" w14:textId="77777777" w:rsidR="00B362EA" w:rsidRPr="001458B3" w:rsidRDefault="00B362EA" w:rsidP="003407D0">
            <w:pPr>
              <w:pStyle w:val="NoSpacing"/>
              <w:rPr>
                <w:ins w:id="4134" w:author="Martin Ruppert - M91221" w:date="2019-06-04T12:28:00Z"/>
                <w:b/>
                <w:bCs/>
                <w:color w:val="FFFFFF"/>
                <w:sz w:val="18"/>
                <w:szCs w:val="18"/>
              </w:rPr>
            </w:pPr>
            <w:proofErr w:type="spellStart"/>
            <w:ins w:id="4135" w:author="Martin Ruppert - M91221" w:date="2019-06-04T12:28:00Z">
              <w:r w:rsidRPr="001458B3">
                <w:rPr>
                  <w:b/>
                  <w:bCs/>
                  <w:color w:val="FFFFFF"/>
                  <w:sz w:val="18"/>
                  <w:szCs w:val="18"/>
                </w:rPr>
                <w:t>TCPIP_UDP_RxOffsetSet</w:t>
              </w:r>
              <w:proofErr w:type="spellEnd"/>
            </w:ins>
          </w:p>
        </w:tc>
        <w:tc>
          <w:tcPr>
            <w:tcW w:w="3296" w:type="pct"/>
            <w:shd w:val="clear" w:color="auto" w:fill="DEEAF6"/>
            <w:noWrap/>
            <w:hideMark/>
          </w:tcPr>
          <w:p w14:paraId="68DE0A28" w14:textId="77777777" w:rsidR="00B362EA" w:rsidRPr="001458B3" w:rsidRDefault="00B362EA" w:rsidP="003407D0">
            <w:pPr>
              <w:pStyle w:val="NoSpacing"/>
              <w:rPr>
                <w:ins w:id="4136" w:author="Martin Ruppert - M91221" w:date="2019-06-04T12:28:00Z"/>
                <w:sz w:val="18"/>
                <w:szCs w:val="18"/>
              </w:rPr>
            </w:pPr>
            <w:ins w:id="4137" w:author="Martin Ruppert - M91221" w:date="2019-06-04T12:28:00Z">
              <w:r w:rsidRPr="001458B3">
                <w:rPr>
                  <w:sz w:val="18"/>
                  <w:szCs w:val="18"/>
                </w:rPr>
                <w:t>Moves the read pointer within the socket RX buffer.</w:t>
              </w:r>
            </w:ins>
          </w:p>
        </w:tc>
      </w:tr>
      <w:tr w:rsidR="00B362EA" w:rsidRPr="001458B3" w14:paraId="27A2476C" w14:textId="77777777" w:rsidTr="003407D0">
        <w:trPr>
          <w:trHeight w:val="288"/>
          <w:ins w:id="4138" w:author="Martin Ruppert - M91221" w:date="2019-06-04T12:28:00Z"/>
        </w:trPr>
        <w:tc>
          <w:tcPr>
            <w:tcW w:w="1704" w:type="pct"/>
            <w:tcBorders>
              <w:left w:val="single" w:sz="4" w:space="0" w:color="FFFFFF"/>
              <w:bottom w:val="single" w:sz="4" w:space="0" w:color="FFFFFF"/>
            </w:tcBorders>
            <w:shd w:val="clear" w:color="auto" w:fill="5B9BD5"/>
            <w:noWrap/>
            <w:hideMark/>
          </w:tcPr>
          <w:p w14:paraId="7B27ED3A" w14:textId="77777777" w:rsidR="00B362EA" w:rsidRPr="001458B3" w:rsidRDefault="00B362EA" w:rsidP="003407D0">
            <w:pPr>
              <w:pStyle w:val="NoSpacing"/>
              <w:rPr>
                <w:ins w:id="4139" w:author="Martin Ruppert - M91221" w:date="2019-06-04T12:28:00Z"/>
                <w:b/>
                <w:bCs/>
                <w:color w:val="FFFFFF"/>
                <w:sz w:val="18"/>
                <w:szCs w:val="18"/>
              </w:rPr>
            </w:pPr>
            <w:proofErr w:type="spellStart"/>
            <w:ins w:id="4140" w:author="Martin Ruppert - M91221" w:date="2019-06-04T12:28:00Z">
              <w:r w:rsidRPr="001458B3">
                <w:rPr>
                  <w:b/>
                  <w:bCs/>
                  <w:color w:val="FFFFFF"/>
                  <w:sz w:val="18"/>
                  <w:szCs w:val="18"/>
                </w:rPr>
                <w:t>TCPIP_UDP_Discard</w:t>
              </w:r>
              <w:proofErr w:type="spellEnd"/>
            </w:ins>
          </w:p>
        </w:tc>
        <w:tc>
          <w:tcPr>
            <w:tcW w:w="3296" w:type="pct"/>
            <w:shd w:val="clear" w:color="auto" w:fill="BDD6EE"/>
            <w:noWrap/>
            <w:hideMark/>
          </w:tcPr>
          <w:p w14:paraId="45C4BD63" w14:textId="77777777" w:rsidR="00B362EA" w:rsidRPr="001458B3" w:rsidRDefault="00B362EA" w:rsidP="003407D0">
            <w:pPr>
              <w:pStyle w:val="NoSpacing"/>
              <w:rPr>
                <w:ins w:id="4141" w:author="Martin Ruppert - M91221" w:date="2019-06-04T12:28:00Z"/>
                <w:sz w:val="18"/>
                <w:szCs w:val="18"/>
              </w:rPr>
            </w:pPr>
            <w:ins w:id="4142" w:author="Martin Ruppert - M91221" w:date="2019-06-04T12:28:00Z">
              <w:r w:rsidRPr="001458B3">
                <w:rPr>
                  <w:sz w:val="18"/>
                  <w:szCs w:val="18"/>
                </w:rPr>
                <w:t>Discards any remaining RX data from a UDP socket.</w:t>
              </w:r>
            </w:ins>
          </w:p>
        </w:tc>
      </w:tr>
    </w:tbl>
    <w:p w14:paraId="179AC684" w14:textId="77777777" w:rsidR="00B362EA" w:rsidRPr="007016C8" w:rsidRDefault="00B362EA" w:rsidP="00B362EA">
      <w:pPr>
        <w:pStyle w:val="TOCHeading1"/>
        <w:rPr>
          <w:ins w:id="4143" w:author="Martin Ruppert - M91221" w:date="2019-06-04T12:28:00Z"/>
          <w:rFonts w:asciiTheme="minorHAnsi" w:hAnsiTheme="minorHAnsi"/>
          <w:color w:val="auto"/>
          <w:sz w:val="52"/>
          <w:szCs w:val="52"/>
        </w:rPr>
        <w:sectPr w:rsidR="00B362EA" w:rsidRPr="007016C8" w:rsidSect="00B362EA">
          <w:pgSz w:w="12242" w:h="15842" w:code="1"/>
          <w:pgMar w:top="1021" w:right="680" w:bottom="1021" w:left="680" w:header="454" w:footer="454" w:gutter="340"/>
          <w:cols w:space="708"/>
          <w:docGrid w:linePitch="360"/>
        </w:sectPr>
      </w:pPr>
    </w:p>
    <w:p w14:paraId="2AB5F4F2" w14:textId="77777777" w:rsidR="00470921" w:rsidDel="00ED28C0" w:rsidRDefault="00470921">
      <w:pPr>
        <w:rPr>
          <w:del w:id="4144" w:author="Martin Ruppert - M91221" w:date="2019-06-03T23:33:00Z"/>
        </w:rPr>
      </w:pPr>
    </w:p>
    <w:p w14:paraId="10921FD6" w14:textId="7CF2108C" w:rsidR="00E127AD" w:rsidRPr="001458B3" w:rsidDel="00D93BB7" w:rsidRDefault="008507CC">
      <w:pPr>
        <w:rPr>
          <w:del w:id="4145" w:author="Martin Ruppert - M91221" w:date="2019-06-04T13:01:00Z"/>
          <w:rFonts w:ascii="Arial" w:eastAsia="Times New Roman" w:hAnsi="Arial"/>
          <w:b/>
          <w:color w:val="2E74B5"/>
          <w:sz w:val="28"/>
          <w:szCs w:val="26"/>
        </w:rPr>
        <w:pPrChange w:id="4146" w:author="Martin Ruppert - M91221" w:date="2019-06-04T12:29:00Z">
          <w:pPr>
            <w:ind w:left="567"/>
          </w:pPr>
        </w:pPrChange>
      </w:pPr>
      <w:del w:id="4147" w:author="Martin Ruppert - M91221" w:date="2019-06-03T23:33:00Z">
        <w:r w:rsidDel="00ED28C0">
          <w:delText>Congratulations</w:delText>
        </w:r>
        <w:r w:rsidR="00E127AD" w:rsidDel="00ED28C0">
          <w:delText>,</w:delText>
        </w:r>
        <w:r w:rsidDel="00ED28C0">
          <w:delText xml:space="preserve"> you have completed Lab 2!</w:delText>
        </w:r>
      </w:del>
      <w:del w:id="4148" w:author="Martin Ruppert - M91221" w:date="2019-06-04T12:29:00Z">
        <w:r w:rsidR="00E127AD" w:rsidDel="00CC18B3">
          <w:br w:type="page"/>
        </w:r>
      </w:del>
    </w:p>
    <w:p w14:paraId="10921FD7" w14:textId="3C645883" w:rsidR="00EA43F5" w:rsidRDefault="00EA43F5">
      <w:pPr>
        <w:pStyle w:val="Heading1"/>
        <w:pPrChange w:id="4149" w:author="Martin Ruppert - M91221" w:date="2019-06-04T13:01:00Z">
          <w:pPr>
            <w:pStyle w:val="NumberedHeading"/>
          </w:pPr>
        </w:pPrChange>
      </w:pPr>
      <w:bookmarkStart w:id="4150" w:name="_Toc10545776"/>
      <w:bookmarkStart w:id="4151" w:name="_Toc488278799"/>
      <w:r>
        <w:t>Harmony TCP/IP API</w:t>
      </w:r>
      <w:r w:rsidR="005E0F98">
        <w:t xml:space="preserve"> Subset For </w:t>
      </w:r>
      <w:ins w:id="4152" w:author="Martin Ruppert - M91221" w:date="2019-06-04T12:36:00Z">
        <w:r w:rsidR="00A51324">
          <w:t>all Lab’s</w:t>
        </w:r>
      </w:ins>
      <w:bookmarkEnd w:id="4150"/>
      <w:del w:id="4153" w:author="Martin Ruppert - M91221" w:date="2019-06-04T12:36:00Z">
        <w:r w:rsidR="005E0F98" w:rsidDel="00A51324">
          <w:delText>Lab 2</w:delText>
        </w:r>
      </w:del>
      <w:bookmarkEnd w:id="4151"/>
    </w:p>
    <w:p w14:paraId="10921FD8" w14:textId="77777777" w:rsidR="00EA43F5" w:rsidRDefault="00F17147">
      <w:pPr>
        <w:pStyle w:val="Heading2"/>
      </w:pPr>
      <w:bookmarkStart w:id="4154" w:name="_Ref457259891"/>
      <w:bookmarkStart w:id="4155" w:name="_Toc488278800"/>
      <w:bookmarkStart w:id="4156" w:name="_Toc10545777"/>
      <w:r>
        <w:t>TCP</w:t>
      </w:r>
      <w:r w:rsidR="00EA43F5">
        <w:t xml:space="preserve"> Socket Management Functions</w:t>
      </w:r>
      <w:bookmarkEnd w:id="4154"/>
      <w:bookmarkEnd w:id="4155"/>
      <w:bookmarkEnd w:id="4156"/>
    </w:p>
    <w:p w14:paraId="10921FD9" w14:textId="77777777" w:rsidR="00F17147" w:rsidRDefault="00F17147">
      <w:pPr>
        <w:pStyle w:val="Heading2"/>
        <w:pPrChange w:id="4157" w:author="Martin Ruppert - M91221" w:date="2019-06-04T12:36:00Z">
          <w:pPr>
            <w:pStyle w:val="Heading3"/>
          </w:pPr>
        </w:pPrChange>
      </w:pPr>
      <w:bookmarkStart w:id="4158" w:name="_Toc488278801"/>
      <w:bookmarkStart w:id="4159" w:name="_Toc10545778"/>
      <w:proofErr w:type="spellStart"/>
      <w:r w:rsidRPr="001D7E0F">
        <w:t>TCPIP_TCP_ArrayGet</w:t>
      </w:r>
      <w:proofErr w:type="spellEnd"/>
      <w:r>
        <w:t xml:space="preserve"> Function</w:t>
      </w:r>
      <w:bookmarkEnd w:id="4158"/>
      <w:bookmarkEnd w:id="4159"/>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pPr>
        <w:pStyle w:val="Heading3"/>
        <w:pPrChange w:id="4160" w:author="Martin Ruppert - M91221" w:date="2019-06-04T12:36:00Z">
          <w:pPr>
            <w:pStyle w:val="Heading4"/>
          </w:pPr>
        </w:pPrChange>
      </w:pPr>
      <w:bookmarkStart w:id="4161" w:name="_Toc10545779"/>
      <w:r>
        <w:t>Function Prototype</w:t>
      </w:r>
      <w:bookmarkEnd w:id="4161"/>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ArrayGet</w:t>
            </w:r>
            <w:proofErr w:type="spellEnd"/>
            <w:r w:rsidRPr="001458B3">
              <w:t>(</w:t>
            </w:r>
            <w:proofErr w:type="gramEnd"/>
          </w:p>
          <w:p w14:paraId="10921FDD" w14:textId="77777777" w:rsidR="00F17147" w:rsidRPr="001458B3" w:rsidRDefault="00F17147" w:rsidP="00B9302F">
            <w:pPr>
              <w:pStyle w:val="CCode"/>
            </w:pPr>
            <w:r w:rsidRPr="001458B3">
              <w:t xml:space="preserve">    </w:t>
            </w:r>
            <w:hyperlink r:id="rId205"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1FDE" w14:textId="77777777" w:rsidR="00F17147" w:rsidRPr="001458B3" w:rsidRDefault="00F17147" w:rsidP="00B9302F">
            <w:pPr>
              <w:pStyle w:val="CCode"/>
            </w:pPr>
            <w:r w:rsidRPr="001458B3">
              <w:t xml:space="preserve">    uint8_t* </w:t>
            </w:r>
            <w:r w:rsidRPr="001458B3">
              <w:rPr>
                <w:rStyle w:val="Strong"/>
                <w:color w:val="000000"/>
              </w:rPr>
              <w:t>buffer</w:t>
            </w:r>
            <w:r w:rsidRPr="001458B3">
              <w:t xml:space="preserve">, </w:t>
            </w:r>
          </w:p>
          <w:p w14:paraId="10921FDF" w14:textId="77777777" w:rsidR="00F17147" w:rsidRPr="001458B3" w:rsidRDefault="00F17147" w:rsidP="00B9302F">
            <w:pPr>
              <w:pStyle w:val="CCode"/>
            </w:pPr>
            <w:r w:rsidRPr="001458B3">
              <w:t xml:space="preserve">    uint16_t </w:t>
            </w:r>
            <w:proofErr w:type="spellStart"/>
            <w:r w:rsidRPr="001458B3">
              <w:rPr>
                <w:rStyle w:val="Strong"/>
                <w:color w:val="000000"/>
              </w:rPr>
              <w:t>len</w:t>
            </w:r>
            <w:proofErr w:type="spellEnd"/>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Heading4"/>
      </w:pPr>
      <w:r>
        <w:t>Preconditions</w:t>
      </w:r>
    </w:p>
    <w:p w14:paraId="10921FE3" w14:textId="77777777" w:rsidR="00F17147" w:rsidRDefault="00F17147" w:rsidP="00F17147">
      <w:r>
        <w:t>TCP is initialized.</w:t>
      </w:r>
    </w:p>
    <w:p w14:paraId="10921FE4"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proofErr w:type="spellStart"/>
            <w:r w:rsidRPr="001458B3">
              <w:rPr>
                <w:rStyle w:val="Strong"/>
                <w:b/>
                <w:bCs w:val="0"/>
              </w:rPr>
              <w:t>hTCP</w:t>
            </w:r>
            <w:proofErr w:type="spellEnd"/>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Strong"/>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proofErr w:type="spellStart"/>
            <w:r w:rsidRPr="001458B3">
              <w:rPr>
                <w:rStyle w:val="Strong"/>
                <w:b/>
                <w:bCs w:val="0"/>
              </w:rPr>
              <w:t>len</w:t>
            </w:r>
            <w:proofErr w:type="spellEnd"/>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proofErr w:type="spellStart"/>
            <w:r w:rsidRPr="001458B3">
              <w:rPr>
                <w:rStyle w:val="InlineCodeChar"/>
              </w:rPr>
              <w:t>len</w:t>
            </w:r>
            <w:proofErr w:type="spellEnd"/>
            <w:r w:rsidRPr="001458B3">
              <w:t>, the RX FIFO buffer became empty or the socket is not connected.</w:t>
            </w:r>
          </w:p>
        </w:tc>
      </w:tr>
    </w:tbl>
    <w:p w14:paraId="10921FF8" w14:textId="77777777" w:rsidR="00F17147" w:rsidRDefault="00F17147" w:rsidP="00F17147"/>
    <w:p w14:paraId="10921FF9" w14:textId="77777777" w:rsidR="00F17147" w:rsidRDefault="00F17147">
      <w:pPr>
        <w:pStyle w:val="Heading3"/>
      </w:pPr>
      <w:bookmarkStart w:id="4162" w:name="_Toc488278802"/>
      <w:bookmarkStart w:id="4163" w:name="_Toc10545780"/>
      <w:proofErr w:type="spellStart"/>
      <w:r w:rsidRPr="00223B7C">
        <w:t>TCPIP_TCP_</w:t>
      </w:r>
      <w:r w:rsidRPr="00227AB1">
        <w:t>ClientOpen</w:t>
      </w:r>
      <w:proofErr w:type="spellEnd"/>
      <w:r w:rsidRPr="00223B7C">
        <w:t xml:space="preserve"> Function</w:t>
      </w:r>
      <w:bookmarkEnd w:id="4162"/>
      <w:bookmarkEnd w:id="4163"/>
    </w:p>
    <w:p w14:paraId="10921FFA" w14:textId="77777777" w:rsidR="00F17147" w:rsidRDefault="00F17147" w:rsidP="00F17147">
      <w:r>
        <w:t xml:space="preserve">Provides a unified method for opening TCP client sockets.  Sockets are created at the TCP module </w:t>
      </w:r>
      <w:proofErr w:type="gramStart"/>
      <w:r>
        <w:t>initialization, and</w:t>
      </w:r>
      <w:proofErr w:type="gramEnd"/>
      <w:r>
        <w:t xml:space="preserve"> can be claimed with this function and freed using </w:t>
      </w:r>
      <w:proofErr w:type="spellStart"/>
      <w:r w:rsidRPr="00223B7C">
        <w:rPr>
          <w:rStyle w:val="InlineCodeChar"/>
        </w:rPr>
        <w:t>TCPIP_TCP_Abort</w:t>
      </w:r>
      <w:proofErr w:type="spellEnd"/>
      <w:r>
        <w:t xml:space="preserve"> or </w:t>
      </w:r>
      <w:proofErr w:type="spellStart"/>
      <w:r w:rsidRPr="00223B7C">
        <w:rPr>
          <w:rStyle w:val="InlineCodeChar"/>
        </w:rPr>
        <w:t>TCPIP_TCP_Close</w:t>
      </w:r>
      <w:proofErr w:type="spellEnd"/>
      <w:r>
        <w:t xml:space="preserve">. If the </w:t>
      </w:r>
      <w:proofErr w:type="spellStart"/>
      <w:proofErr w:type="gramStart"/>
      <w:r>
        <w:t>remoteAddress</w:t>
      </w:r>
      <w:proofErr w:type="spellEnd"/>
      <w:r>
        <w:t xml:space="preserve"> !</w:t>
      </w:r>
      <w:proofErr w:type="gramEnd"/>
      <w:r>
        <w:t xml:space="preserve">= 0 (and the address pointed by </w:t>
      </w:r>
      <w:proofErr w:type="spellStart"/>
      <w:r>
        <w:t>remoteAddress</w:t>
      </w:r>
      <w:proofErr w:type="spellEnd"/>
      <w:r>
        <w:t xml:space="preserve"> != 0) then the socket will immediately initiate a connection to the remote host. </w:t>
      </w:r>
    </w:p>
    <w:p w14:paraId="10921FFB" w14:textId="77777777" w:rsidR="00F17147" w:rsidRDefault="00F17147" w:rsidP="00F17147">
      <w:pPr>
        <w:pStyle w:val="Heading4"/>
      </w:pPr>
      <w:r>
        <w:t xml:space="preserve">Function </w:t>
      </w:r>
      <w:proofErr w:type="spellStart"/>
      <w:r>
        <w:t>Prototoype</w:t>
      </w:r>
      <w:proofErr w:type="spellEnd"/>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8B4715" w:rsidP="00B9302F">
            <w:pPr>
              <w:pStyle w:val="CCode"/>
            </w:pPr>
            <w:hyperlink r:id="rId206" w:history="1">
              <w:r w:rsidR="00F17147" w:rsidRPr="001458B3">
                <w:rPr>
                  <w:rStyle w:val="Hyperlink"/>
                </w:rPr>
                <w:t>TCP_SOCKET</w:t>
              </w:r>
            </w:hyperlink>
            <w:r w:rsidR="00F17147" w:rsidRPr="001458B3">
              <w:t xml:space="preserve"> </w:t>
            </w:r>
            <w:proofErr w:type="spellStart"/>
            <w:r w:rsidR="00F17147" w:rsidRPr="001458B3">
              <w:rPr>
                <w:rStyle w:val="Strong"/>
                <w:color w:val="000000"/>
              </w:rPr>
              <w:t>TCPIP_TCP_</w:t>
            </w:r>
            <w:proofErr w:type="gramStart"/>
            <w:r w:rsidR="00F17147" w:rsidRPr="001458B3">
              <w:rPr>
                <w:rStyle w:val="Strong"/>
                <w:color w:val="000000"/>
              </w:rPr>
              <w:t>ClientOpen</w:t>
            </w:r>
            <w:proofErr w:type="spellEnd"/>
            <w:r w:rsidR="00F17147" w:rsidRPr="001458B3">
              <w:t>(</w:t>
            </w:r>
            <w:proofErr w:type="gramEnd"/>
          </w:p>
          <w:p w14:paraId="10921FFD" w14:textId="77777777" w:rsidR="00F17147" w:rsidRPr="001458B3" w:rsidRDefault="00F17147" w:rsidP="00B9302F">
            <w:pPr>
              <w:pStyle w:val="CCode"/>
            </w:pPr>
            <w:r w:rsidRPr="001458B3">
              <w:t xml:space="preserve">    </w:t>
            </w:r>
            <w:hyperlink r:id="rId207"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1FFE" w14:textId="77777777" w:rsidR="00F17147" w:rsidRPr="001458B3" w:rsidRDefault="00F17147" w:rsidP="00B9302F">
            <w:pPr>
              <w:pStyle w:val="CCode"/>
            </w:pPr>
            <w:r w:rsidRPr="001458B3">
              <w:t xml:space="preserve">    </w:t>
            </w:r>
            <w:hyperlink r:id="rId208" w:history="1">
              <w:r w:rsidRPr="001458B3">
                <w:rPr>
                  <w:rStyle w:val="Hyperlink"/>
                </w:rPr>
                <w:t>TCP_PORT</w:t>
              </w:r>
            </w:hyperlink>
            <w:r w:rsidRPr="001458B3">
              <w:t xml:space="preserve"> </w:t>
            </w:r>
            <w:proofErr w:type="spellStart"/>
            <w:r w:rsidRPr="001458B3">
              <w:rPr>
                <w:rStyle w:val="Strong"/>
                <w:color w:val="000000"/>
              </w:rPr>
              <w:t>remotePort</w:t>
            </w:r>
            <w:proofErr w:type="spellEnd"/>
            <w:r w:rsidRPr="001458B3">
              <w:t xml:space="preserve">, </w:t>
            </w:r>
          </w:p>
          <w:p w14:paraId="10921FFF" w14:textId="77777777" w:rsidR="00F17147" w:rsidRPr="001458B3" w:rsidRDefault="00F17147" w:rsidP="00B9302F">
            <w:pPr>
              <w:pStyle w:val="CCode"/>
            </w:pPr>
            <w:r w:rsidRPr="001458B3">
              <w:t xml:space="preserve">    </w:t>
            </w:r>
            <w:hyperlink r:id="rId209" w:history="1">
              <w:r w:rsidRPr="001458B3">
                <w:rPr>
                  <w:rStyle w:val="Hyperlink"/>
                </w:rPr>
                <w:t>IP_MULTI_ADDRESS</w:t>
              </w:r>
            </w:hyperlink>
            <w:r w:rsidRPr="001458B3">
              <w:t xml:space="preserve">* </w:t>
            </w:r>
            <w:proofErr w:type="spellStart"/>
            <w:r w:rsidRPr="001458B3">
              <w:rPr>
                <w:rStyle w:val="Strong"/>
                <w:color w:val="000000"/>
              </w:rPr>
              <w:t>remoteAddress</w:t>
            </w:r>
            <w:proofErr w:type="spellEnd"/>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Heading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Heading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proofErr w:type="spellStart"/>
            <w:r w:rsidRPr="001458B3">
              <w:rPr>
                <w:rStyle w:val="Strong"/>
                <w:color w:val="000000"/>
              </w:rPr>
              <w:t>addType</w:t>
            </w:r>
            <w:proofErr w:type="spellEnd"/>
          </w:p>
        </w:tc>
        <w:tc>
          <w:tcPr>
            <w:tcW w:w="6461" w:type="dxa"/>
            <w:shd w:val="clear" w:color="auto" w:fill="auto"/>
          </w:tcPr>
          <w:p w14:paraId="1092200A" w14:textId="77777777" w:rsidR="00F17147" w:rsidRPr="001458B3" w:rsidRDefault="00F17147" w:rsidP="00B9302F">
            <w:r w:rsidRPr="001458B3">
              <w:t xml:space="preserve">The type of address being used. Valid values </w:t>
            </w:r>
            <w:proofErr w:type="gramStart"/>
            <w:r w:rsidRPr="001458B3">
              <w:t>are:</w:t>
            </w:r>
            <w:proofErr w:type="gramEnd"/>
            <w:r w:rsidRPr="001458B3">
              <w:t xml:space="preserv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proofErr w:type="spellStart"/>
            <w:r w:rsidRPr="001458B3">
              <w:rPr>
                <w:rStyle w:val="Strong"/>
                <w:color w:val="000000"/>
              </w:rPr>
              <w:t>remotePort</w:t>
            </w:r>
            <w:proofErr w:type="spellEnd"/>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proofErr w:type="spellStart"/>
            <w:r w:rsidRPr="001458B3">
              <w:rPr>
                <w:rStyle w:val="Strong"/>
                <w:color w:val="000000"/>
              </w:rPr>
              <w:t>remoteAddress</w:t>
            </w:r>
            <w:proofErr w:type="spellEnd"/>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8B4715" w:rsidP="00B9302F">
            <w:hyperlink r:id="rId210"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rsidP="00F17147">
      <w:pPr>
        <w:pStyle w:val="Heading3"/>
      </w:pPr>
      <w:bookmarkStart w:id="4164" w:name="_Toc488278803"/>
      <w:bookmarkStart w:id="4165" w:name="_Toc10545781"/>
      <w:proofErr w:type="spellStart"/>
      <w:r w:rsidRPr="00F41A44">
        <w:t>TCPIP_TCP_Close</w:t>
      </w:r>
      <w:proofErr w:type="spellEnd"/>
      <w:r>
        <w:t xml:space="preserve"> Function</w:t>
      </w:r>
      <w:bookmarkEnd w:id="4164"/>
      <w:bookmarkEnd w:id="4165"/>
    </w:p>
    <w:p w14:paraId="1092201B" w14:textId="77777777" w:rsidR="00F17147" w:rsidRDefault="00F17147" w:rsidP="00F17147">
      <w:r>
        <w:t xml:space="preserve">Graceful Option Set: If the graceful option is set for the socket (default), a </w:t>
      </w:r>
      <w:proofErr w:type="spellStart"/>
      <w:r>
        <w:t>TCPIP_TCP_Disconnect</w:t>
      </w:r>
      <w:proofErr w:type="spellEnd"/>
      <w:r>
        <w:t xml:space="preserve"> will be tried. If the linger option is set (default) the </w:t>
      </w:r>
      <w:proofErr w:type="spellStart"/>
      <w:r>
        <w:t>TCPIP_TCP_Disconnect</w:t>
      </w:r>
      <w:proofErr w:type="spellEnd"/>
      <w:r>
        <w:t xml:space="preserve">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 xml:space="preserve">Graceful Option Not Set: If the graceful option is not set, or the previous step could not send the FIN, a </w:t>
      </w:r>
      <w:proofErr w:type="spellStart"/>
      <w:r>
        <w:t>TCPIP_TCP_Abort</w:t>
      </w:r>
      <w:proofErr w:type="spellEnd"/>
      <w:r>
        <w:t xml:space="preserve"> is called, sending </w:t>
      </w:r>
      <w:proofErr w:type="gramStart"/>
      <w:r>
        <w:t>a</w:t>
      </w:r>
      <w:proofErr w:type="gramEnd"/>
      <w:r>
        <w:t xml:space="preserve"> RST to the remote node. Communication is closed, the socket is no longer </w:t>
      </w:r>
      <w:proofErr w:type="gramStart"/>
      <w:r>
        <w:t>valid</w:t>
      </w:r>
      <w:proofErr w:type="gramEnd"/>
      <w:r>
        <w:t xml:space="preserve"> and the associated resources are freed.</w:t>
      </w:r>
    </w:p>
    <w:p w14:paraId="1092201E"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Strong"/>
                <w:color w:val="000080"/>
              </w:rPr>
              <w:t>void</w:t>
            </w:r>
            <w:r w:rsidRPr="001458B3">
              <w:t xml:space="preserve"> </w:t>
            </w:r>
            <w:proofErr w:type="spellStart"/>
            <w:r w:rsidRPr="001458B3">
              <w:rPr>
                <w:rStyle w:val="Strong"/>
                <w:color w:val="000000"/>
              </w:rPr>
              <w:t>TCPIP_TCP_</w:t>
            </w:r>
            <w:proofErr w:type="gramStart"/>
            <w:r w:rsidRPr="001458B3">
              <w:rPr>
                <w:rStyle w:val="Strong"/>
                <w:color w:val="000000"/>
              </w:rPr>
              <w:t>Close</w:t>
            </w:r>
            <w:proofErr w:type="spellEnd"/>
            <w:r w:rsidRPr="001458B3">
              <w:t>(</w:t>
            </w:r>
            <w:proofErr w:type="gramEnd"/>
          </w:p>
          <w:p w14:paraId="10922020" w14:textId="77777777" w:rsidR="00F17147" w:rsidRPr="001458B3" w:rsidRDefault="00F17147" w:rsidP="00B9302F">
            <w:pPr>
              <w:pStyle w:val="CCode"/>
            </w:pPr>
            <w:r w:rsidRPr="001458B3">
              <w:t xml:space="preserve">    </w:t>
            </w:r>
            <w:hyperlink r:id="rId211"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Heading4"/>
      </w:pPr>
      <w:r>
        <w:t>Preconditions</w:t>
      </w:r>
    </w:p>
    <w:p w14:paraId="10922024" w14:textId="77777777" w:rsidR="00F17147" w:rsidRDefault="00F17147" w:rsidP="00F17147">
      <w:r w:rsidRPr="003E31F8">
        <w:t xml:space="preserve">TCP socket should have been opened with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TCPIP_TCP_ClientOpen</w:t>
      </w:r>
      <w:proofErr w:type="spellEnd"/>
      <w:r w:rsidRPr="003E31F8">
        <w:t xml:space="preserve">. </w:t>
      </w:r>
    </w:p>
    <w:p w14:paraId="10922025" w14:textId="77777777" w:rsidR="00F17147" w:rsidRPr="003E31F8" w:rsidRDefault="00F17147" w:rsidP="00F17147">
      <w:proofErr w:type="spellStart"/>
      <w:r w:rsidRPr="003E31F8">
        <w:t>hTCP</w:t>
      </w:r>
      <w:proofErr w:type="spellEnd"/>
      <w:r w:rsidRPr="003E31F8">
        <w:t xml:space="preserve"> - valid socket</w:t>
      </w:r>
    </w:p>
    <w:p w14:paraId="1092202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proofErr w:type="spellStart"/>
            <w:r w:rsidRPr="001458B3">
              <w:t>hTCP</w:t>
            </w:r>
            <w:proofErr w:type="spellEnd"/>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rsidP="00F17147">
      <w:pPr>
        <w:pStyle w:val="Heading3"/>
      </w:pPr>
      <w:bookmarkStart w:id="4166" w:name="_Toc488278804"/>
      <w:bookmarkStart w:id="4167" w:name="_Toc10545782"/>
      <w:proofErr w:type="spellStart"/>
      <w:r w:rsidRPr="001D7E0F">
        <w:t>TCPIP_TCP_GetIsReady</w:t>
      </w:r>
      <w:proofErr w:type="spellEnd"/>
      <w:r w:rsidRPr="001D7E0F">
        <w:t xml:space="preserve"> Function</w:t>
      </w:r>
      <w:bookmarkEnd w:id="4166"/>
      <w:bookmarkEnd w:id="4167"/>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Heading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GetIsReady</w:t>
            </w:r>
            <w:proofErr w:type="spellEnd"/>
            <w:r w:rsidRPr="001458B3">
              <w:t>(</w:t>
            </w:r>
            <w:proofErr w:type="gramEnd"/>
          </w:p>
          <w:p w14:paraId="10922039" w14:textId="77777777" w:rsidR="00F17147" w:rsidRPr="001458B3" w:rsidRDefault="00F17147" w:rsidP="00B9302F">
            <w:pPr>
              <w:pStyle w:val="CCode"/>
            </w:pPr>
            <w:r w:rsidRPr="001458B3">
              <w:t xml:space="preserve">    </w:t>
            </w:r>
            <w:hyperlink r:id="rId212"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Heading4"/>
      </w:pPr>
      <w:r>
        <w:t>Preconditions</w:t>
      </w:r>
    </w:p>
    <w:p w14:paraId="1092203D" w14:textId="77777777" w:rsidR="00F17147" w:rsidRDefault="00F17147" w:rsidP="00F17147">
      <w:r>
        <w:t>TCP is initialized.</w:t>
      </w:r>
    </w:p>
    <w:p w14:paraId="1092203E"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proofErr w:type="spellStart"/>
            <w:r w:rsidRPr="001458B3">
              <w:rPr>
                <w:rStyle w:val="Strong"/>
                <w:color w:val="000000"/>
              </w:rPr>
              <w:t>hTCP</w:t>
            </w:r>
            <w:proofErr w:type="spellEnd"/>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rsidP="00F17147">
      <w:pPr>
        <w:pStyle w:val="Heading3"/>
      </w:pPr>
      <w:bookmarkStart w:id="4168" w:name="_Toc488278805"/>
      <w:bookmarkStart w:id="4169" w:name="_Toc10545783"/>
      <w:proofErr w:type="spellStart"/>
      <w:r w:rsidRPr="00F41A44">
        <w:t>TCPIP_TCP_IsConnected</w:t>
      </w:r>
      <w:proofErr w:type="spellEnd"/>
      <w:r>
        <w:t xml:space="preserve"> Function</w:t>
      </w:r>
      <w:bookmarkEnd w:id="4168"/>
      <w:bookmarkEnd w:id="4169"/>
    </w:p>
    <w:p w14:paraId="1092204E" w14:textId="77777777" w:rsidR="00F17147" w:rsidRPr="00F41A44" w:rsidRDefault="00F17147" w:rsidP="00F17147">
      <w:r w:rsidRPr="003E31F8">
        <w:t xml:space="preserve">This function determines if a socket has an established connection to a remote node. Call this function after calling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w:t>
      </w:r>
      <w:proofErr w:type="gramStart"/>
      <w:r w:rsidRPr="003E31F8">
        <w:rPr>
          <w:rStyle w:val="InlineCodeChar"/>
        </w:rPr>
        <w:t>ClientOpen</w:t>
      </w:r>
      <w:proofErr w:type="spellEnd"/>
      <w:r w:rsidRPr="003E31F8">
        <w:rPr>
          <w:rStyle w:val="InlineCodeChar"/>
        </w:rPr>
        <w:t>(</w:t>
      </w:r>
      <w:proofErr w:type="gramEnd"/>
      <w:r w:rsidRPr="003E31F8">
        <w:rPr>
          <w:rStyle w:val="InlineCodeChar"/>
        </w:rPr>
        <w:t>)</w:t>
      </w:r>
      <w:r w:rsidRPr="003E31F8">
        <w:t xml:space="preserve"> to determine when the connection is set up and ready for use.</w:t>
      </w:r>
    </w:p>
    <w:p w14:paraId="1092204F"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w:t>
            </w:r>
            <w:proofErr w:type="gramStart"/>
            <w:r w:rsidRPr="00EC4FE6">
              <w:rPr>
                <w:rStyle w:val="Strong"/>
              </w:rPr>
              <w:t>IsConnected</w:t>
            </w:r>
            <w:proofErr w:type="spellEnd"/>
            <w:r w:rsidRPr="001458B3">
              <w:t>(</w:t>
            </w:r>
            <w:proofErr w:type="gramEnd"/>
          </w:p>
          <w:p w14:paraId="10922051" w14:textId="77777777" w:rsidR="00F17147" w:rsidRPr="001458B3" w:rsidRDefault="00F17147" w:rsidP="00B9302F">
            <w:pPr>
              <w:pStyle w:val="CCode"/>
            </w:pPr>
            <w:r w:rsidRPr="001458B3">
              <w:t xml:space="preserve">    </w:t>
            </w:r>
            <w:hyperlink r:id="rId213"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Heading4"/>
      </w:pPr>
      <w:r>
        <w:t>Preconditions</w:t>
      </w:r>
    </w:p>
    <w:p w14:paraId="10922055" w14:textId="77777777" w:rsidR="00F17147" w:rsidRDefault="00F17147" w:rsidP="00F17147">
      <w:r>
        <w:t>TCP is initialized.</w:t>
      </w:r>
    </w:p>
    <w:p w14:paraId="1092205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rsidP="00F17147">
      <w:pPr>
        <w:pStyle w:val="Heading3"/>
      </w:pPr>
      <w:bookmarkStart w:id="4170" w:name="_Toc488278806"/>
      <w:bookmarkStart w:id="4171" w:name="_Toc10545784"/>
      <w:proofErr w:type="spellStart"/>
      <w:r w:rsidRPr="001D7E0F">
        <w:t>TCPIP_TCP_PutIsReady</w:t>
      </w:r>
      <w:proofErr w:type="spellEnd"/>
      <w:r>
        <w:t xml:space="preserve"> Function</w:t>
      </w:r>
      <w:bookmarkEnd w:id="4170"/>
      <w:bookmarkEnd w:id="4171"/>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Heading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PutIsReady</w:t>
            </w:r>
            <w:proofErr w:type="spellEnd"/>
            <w:r w:rsidRPr="001458B3">
              <w:t>(</w:t>
            </w:r>
            <w:proofErr w:type="gramEnd"/>
          </w:p>
          <w:p w14:paraId="1092206A" w14:textId="77777777" w:rsidR="00F17147" w:rsidRPr="001458B3" w:rsidRDefault="00F17147" w:rsidP="00B9302F">
            <w:pPr>
              <w:pStyle w:val="CCode"/>
            </w:pPr>
            <w:r w:rsidRPr="001458B3">
              <w:t xml:space="preserve">    </w:t>
            </w:r>
            <w:hyperlink r:id="rId214"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Heading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Heading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proofErr w:type="spellStart"/>
            <w:r w:rsidRPr="001458B3">
              <w:rPr>
                <w:rStyle w:val="Strong"/>
                <w:color w:val="000000"/>
              </w:rPr>
              <w:t>hTCP</w:t>
            </w:r>
            <w:proofErr w:type="spellEnd"/>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rsidP="00F17147">
      <w:pPr>
        <w:pStyle w:val="Heading3"/>
      </w:pPr>
      <w:bookmarkStart w:id="4172" w:name="_Toc488278807"/>
      <w:bookmarkStart w:id="4173" w:name="_Toc10545785"/>
      <w:proofErr w:type="spellStart"/>
      <w:r w:rsidRPr="001D7E0F">
        <w:t>TCPIP_TCP_StringPut</w:t>
      </w:r>
      <w:proofErr w:type="spellEnd"/>
      <w:r>
        <w:t xml:space="preserve"> Function</w:t>
      </w:r>
      <w:bookmarkEnd w:id="4172"/>
      <w:bookmarkEnd w:id="4173"/>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Heading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r w:rsidRPr="001458B3">
              <w:rPr>
                <w:rStyle w:val="Strong"/>
                <w:color w:val="000080"/>
              </w:rPr>
              <w:t>const</w:t>
            </w:r>
            <w:r w:rsidRPr="001458B3">
              <w:t xml:space="preserve"> uint8_t* </w:t>
            </w:r>
            <w:proofErr w:type="spellStart"/>
            <w:r w:rsidRPr="00EC4FE6">
              <w:rPr>
                <w:rStyle w:val="Strong"/>
              </w:rPr>
              <w:t>TCPIP_TCP_</w:t>
            </w:r>
            <w:proofErr w:type="gramStart"/>
            <w:r w:rsidRPr="00EC4FE6">
              <w:rPr>
                <w:rStyle w:val="Strong"/>
              </w:rPr>
              <w:t>StringPut</w:t>
            </w:r>
            <w:proofErr w:type="spellEnd"/>
            <w:r w:rsidRPr="001458B3">
              <w:t>(</w:t>
            </w:r>
            <w:proofErr w:type="gramEnd"/>
          </w:p>
          <w:p w14:paraId="10922082" w14:textId="77777777" w:rsidR="00F17147" w:rsidRPr="001458B3" w:rsidRDefault="00F17147" w:rsidP="00B9302F">
            <w:pPr>
              <w:pStyle w:val="CCode"/>
            </w:pPr>
            <w:r w:rsidRPr="001458B3">
              <w:t xml:space="preserve">    </w:t>
            </w:r>
            <w:hyperlink r:id="rId215"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2083" w14:textId="77777777" w:rsidR="00F17147" w:rsidRPr="001458B3" w:rsidRDefault="00F17147" w:rsidP="00B9302F">
            <w:pPr>
              <w:pStyle w:val="CCode"/>
            </w:pPr>
            <w:r w:rsidRPr="001458B3">
              <w:t xml:space="preserve">    </w:t>
            </w:r>
            <w:r w:rsidRPr="001458B3">
              <w:rPr>
                <w:rStyle w:val="Strong"/>
                <w:color w:val="000080"/>
              </w:rPr>
              <w:t>const</w:t>
            </w:r>
            <w:r w:rsidRPr="001458B3">
              <w:t xml:space="preserve"> uint8_t* </w:t>
            </w:r>
            <w:r w:rsidRPr="001458B3">
              <w:rPr>
                <w:rStyle w:val="Strong"/>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Heading4"/>
      </w:pPr>
      <w:r>
        <w:t>Preconditions</w:t>
      </w:r>
    </w:p>
    <w:p w14:paraId="10922087" w14:textId="77777777" w:rsidR="00F17147" w:rsidRDefault="00F17147" w:rsidP="00F17147">
      <w:r>
        <w:t>TCP is initialized.</w:t>
      </w:r>
    </w:p>
    <w:p w14:paraId="10922088" w14:textId="77777777" w:rsidR="00F17147" w:rsidRDefault="00F17147" w:rsidP="00F17147">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proofErr w:type="spellStart"/>
            <w:r w:rsidRPr="001458B3">
              <w:rPr>
                <w:rStyle w:val="Strong"/>
                <w:color w:val="000000"/>
              </w:rPr>
              <w:t>hTCP</w:t>
            </w:r>
            <w:proofErr w:type="spellEnd"/>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Strong"/>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Strong"/>
                <w:color w:val="000000"/>
              </w:rPr>
              <w:t>Data</w:t>
            </w:r>
          </w:p>
        </w:tc>
      </w:tr>
    </w:tbl>
    <w:p w14:paraId="10922092" w14:textId="77777777" w:rsidR="00F17147" w:rsidRDefault="00F17147" w:rsidP="00F17147">
      <w:pPr>
        <w:pStyle w:val="Heading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Strong"/>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rsidP="00F17147">
      <w:pPr>
        <w:pStyle w:val="Heading3"/>
      </w:pPr>
      <w:bookmarkStart w:id="4174" w:name="_Toc488278808"/>
      <w:bookmarkStart w:id="4175" w:name="_Toc10545786"/>
      <w:proofErr w:type="spellStart"/>
      <w:r w:rsidRPr="001D7E0F">
        <w:t>TCPIP_TCP_WasReset</w:t>
      </w:r>
      <w:proofErr w:type="spellEnd"/>
      <w:r>
        <w:t xml:space="preserve"> Function</w:t>
      </w:r>
      <w:bookmarkEnd w:id="4174"/>
      <w:bookmarkEnd w:id="4175"/>
    </w:p>
    <w:p w14:paraId="1092209B" w14:textId="77777777" w:rsidR="00F17147" w:rsidRPr="00F41A44" w:rsidRDefault="00F17147" w:rsidP="00F17147">
      <w:r>
        <w:t xml:space="preserve">This function is a self-clearing semaphore indicating </w:t>
      </w:r>
      <w:proofErr w:type="gramStart"/>
      <w:r>
        <w:t>whether or not</w:t>
      </w:r>
      <w:proofErr w:type="gramEnd"/>
      <w:r>
        <w:t xml:space="preserve"> a socket has been disconnected since the previous call. This function works for all possible disconnections: a call to </w:t>
      </w:r>
      <w:hyperlink r:id="rId216" w:history="1">
        <w:proofErr w:type="spellStart"/>
        <w:r w:rsidRPr="003E31F8">
          <w:rPr>
            <w:rStyle w:val="InlineCodeChar"/>
          </w:rPr>
          <w:t>TCPIP_TCP_Disconnect</w:t>
        </w:r>
        <w:proofErr w:type="spellEnd"/>
      </w:hyperlink>
      <w:r>
        <w:t xml:space="preserve">, a FIN from the remote node, or an acknowledgment timeout caused by the loss of a network link. It also returns true after the first call to </w:t>
      </w:r>
      <w:proofErr w:type="spellStart"/>
      <w:r w:rsidRPr="003E31F8">
        <w:rPr>
          <w:rStyle w:val="InlineCodeChar"/>
        </w:rPr>
        <w:t>TCPIP_TCP_Initialize</w:t>
      </w:r>
      <w:proofErr w:type="spellEnd"/>
      <w:r>
        <w:t>. Applications should use this function to reset thei</w:t>
      </w:r>
      <w:r w:rsidR="00374F5F">
        <w:t>r state machines.</w:t>
      </w:r>
    </w:p>
    <w:p w14:paraId="1092209C" w14:textId="77777777" w:rsidR="00F17147" w:rsidRDefault="00F17147" w:rsidP="00F17147">
      <w:pPr>
        <w:pStyle w:val="Heading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w:t>
            </w:r>
            <w:proofErr w:type="gramStart"/>
            <w:r w:rsidRPr="00EC4FE6">
              <w:rPr>
                <w:rStyle w:val="Strong"/>
              </w:rPr>
              <w:t>WasReset</w:t>
            </w:r>
            <w:proofErr w:type="spellEnd"/>
            <w:r w:rsidRPr="001458B3">
              <w:t>(</w:t>
            </w:r>
            <w:proofErr w:type="gramEnd"/>
          </w:p>
          <w:p w14:paraId="1092209E" w14:textId="77777777" w:rsidR="00F17147" w:rsidRPr="001458B3" w:rsidRDefault="00F17147" w:rsidP="00B9302F">
            <w:pPr>
              <w:pStyle w:val="CCode"/>
            </w:pPr>
            <w:r w:rsidRPr="001458B3">
              <w:t xml:space="preserve">    </w:t>
            </w:r>
            <w:hyperlink r:id="rId217"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Heading4"/>
      </w:pPr>
      <w:r>
        <w:lastRenderedPageBreak/>
        <w:t>Preconditions</w:t>
      </w:r>
    </w:p>
    <w:p w14:paraId="109220A2" w14:textId="77777777" w:rsidR="00F17147" w:rsidRDefault="00F17147" w:rsidP="00F17147">
      <w:r>
        <w:t>TCP is initialized.</w:t>
      </w:r>
    </w:p>
    <w:p w14:paraId="109220A3"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Heading2"/>
      </w:pPr>
      <w:bookmarkStart w:id="4176" w:name="_Toc488278809"/>
      <w:bookmarkStart w:id="4177" w:name="_Toc10545787"/>
      <w:r>
        <w:t>UDP Socket Management Functions</w:t>
      </w:r>
      <w:bookmarkEnd w:id="4176"/>
      <w:bookmarkEnd w:id="4177"/>
    </w:p>
    <w:p w14:paraId="109220B4" w14:textId="77777777" w:rsidR="005E0F98" w:rsidRDefault="005E0F98" w:rsidP="005E0F98">
      <w:pPr>
        <w:pStyle w:val="Heading3"/>
      </w:pPr>
      <w:bookmarkStart w:id="4178" w:name="_Toc488278810"/>
      <w:bookmarkStart w:id="4179" w:name="_Toc10545788"/>
      <w:proofErr w:type="spellStart"/>
      <w:r>
        <w:t>TCPIP_UDP_ArrayGet</w:t>
      </w:r>
      <w:proofErr w:type="spellEnd"/>
      <w:r>
        <w:t xml:space="preserve"> Function</w:t>
      </w:r>
      <w:bookmarkEnd w:id="4178"/>
      <w:bookmarkEnd w:id="4179"/>
    </w:p>
    <w:p w14:paraId="109220B5" w14:textId="77777777" w:rsidR="005E0F98" w:rsidRDefault="005E0F98" w:rsidP="005E0F98">
      <w:r w:rsidRPr="00AC3A67">
        <w:t xml:space="preserve">This function reads an array of bytes from the UDP socket, while adjusting the current read pointer and decrementing the remaining bytes available. </w:t>
      </w:r>
      <w:proofErr w:type="spellStart"/>
      <w:r w:rsidRPr="00AC3A67">
        <w:t>TCPIP_UDP_GetIsReady</w:t>
      </w:r>
      <w:proofErr w:type="spellEnd"/>
      <w:r w:rsidRPr="00AC3A67">
        <w:t xml:space="preserve"> should be used before calling this function to get the number of the available bytes in the socket.</w:t>
      </w:r>
    </w:p>
    <w:p w14:paraId="109220B6" w14:textId="77777777" w:rsidR="005E0F98" w:rsidRDefault="005E0F98" w:rsidP="005E0F98">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proofErr w:type="spellStart"/>
            <w:r w:rsidRPr="001458B3">
              <w:rPr>
                <w:rStyle w:val="Strong"/>
                <w:color w:val="000000"/>
              </w:rPr>
              <w:t>TCPIP_UDP_</w:t>
            </w:r>
            <w:proofErr w:type="gramStart"/>
            <w:r w:rsidRPr="001458B3">
              <w:rPr>
                <w:rStyle w:val="Strong"/>
                <w:color w:val="000000"/>
              </w:rPr>
              <w:t>ArrayGet</w:t>
            </w:r>
            <w:proofErr w:type="spellEnd"/>
            <w:r w:rsidRPr="001458B3">
              <w:t>(</w:t>
            </w:r>
            <w:proofErr w:type="gramEnd"/>
          </w:p>
          <w:p w14:paraId="109220B8" w14:textId="77777777" w:rsidR="005E0F98" w:rsidRPr="001458B3" w:rsidRDefault="005E0F98" w:rsidP="00B9302F">
            <w:pPr>
              <w:pStyle w:val="CCode"/>
            </w:pPr>
            <w:r w:rsidRPr="001458B3">
              <w:t xml:space="preserve">    </w:t>
            </w:r>
            <w:hyperlink r:id="rId218"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0B9" w14:textId="77777777" w:rsidR="005E0F98" w:rsidRPr="001458B3" w:rsidRDefault="005E0F98" w:rsidP="00B9302F">
            <w:pPr>
              <w:pStyle w:val="CCode"/>
            </w:pPr>
            <w:r w:rsidRPr="001458B3">
              <w:t xml:space="preserve">    uint8_t * </w:t>
            </w:r>
            <w:proofErr w:type="spellStart"/>
            <w:r w:rsidRPr="001458B3">
              <w:rPr>
                <w:rStyle w:val="Strong"/>
                <w:color w:val="000000"/>
              </w:rPr>
              <w:t>cData</w:t>
            </w:r>
            <w:proofErr w:type="spellEnd"/>
            <w:r w:rsidRPr="001458B3">
              <w:t xml:space="preserve">, </w:t>
            </w:r>
          </w:p>
          <w:p w14:paraId="109220BA" w14:textId="77777777" w:rsidR="005E0F98" w:rsidRPr="001458B3" w:rsidRDefault="005E0F98" w:rsidP="00B9302F">
            <w:pPr>
              <w:pStyle w:val="CCode"/>
            </w:pPr>
            <w:r w:rsidRPr="001458B3">
              <w:t xml:space="preserve">    uint16_t </w:t>
            </w:r>
            <w:proofErr w:type="spellStart"/>
            <w:r w:rsidRPr="001458B3">
              <w:rPr>
                <w:rStyle w:val="Strong"/>
                <w:color w:val="000000"/>
              </w:rPr>
              <w:t>wDataLen</w:t>
            </w:r>
            <w:proofErr w:type="spellEnd"/>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Heading4"/>
      </w:pPr>
      <w:r>
        <w:t>Preconditions</w:t>
      </w:r>
    </w:p>
    <w:p w14:paraId="109220BE"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BF" w14:textId="77777777" w:rsidR="005E0F98" w:rsidRDefault="005E0F98" w:rsidP="005E0F98">
      <w:proofErr w:type="spellStart"/>
      <w:r w:rsidRPr="00AC3A67">
        <w:t>hUDP</w:t>
      </w:r>
      <w:proofErr w:type="spellEnd"/>
      <w:r w:rsidRPr="00AC3A67">
        <w:t xml:space="preserve"> - valid socket</w:t>
      </w:r>
    </w:p>
    <w:p w14:paraId="109220C0" w14:textId="77777777" w:rsidR="005E0F98" w:rsidRDefault="005E0F98" w:rsidP="005E0F98">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proofErr w:type="spellStart"/>
            <w:r w:rsidRPr="001458B3">
              <w:t>hUDP</w:t>
            </w:r>
            <w:proofErr w:type="spellEnd"/>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proofErr w:type="spellStart"/>
            <w:r w:rsidRPr="001458B3">
              <w:t>cData</w:t>
            </w:r>
            <w:proofErr w:type="spellEnd"/>
            <w:r w:rsidRPr="001458B3">
              <w:t>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proofErr w:type="spellStart"/>
            <w:r w:rsidRPr="001458B3">
              <w:t>wDataLen</w:t>
            </w:r>
            <w:proofErr w:type="spellEnd"/>
            <w:r w:rsidRPr="001458B3">
              <w:t>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8B4715" w:rsidP="00B9302F">
            <w:hyperlink r:id="rId219"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 xml:space="preserve">The number of bytes successfully read from the UDP buffer. If this value is less than </w:t>
            </w:r>
            <w:proofErr w:type="spellStart"/>
            <w:r w:rsidRPr="001458B3">
              <w:t>wDataLen</w:t>
            </w:r>
            <w:proofErr w:type="spellEnd"/>
            <w:r w:rsidRPr="001458B3">
              <w:t xml:space="preserve">, then the buffer was </w:t>
            </w:r>
            <w:proofErr w:type="gramStart"/>
            <w:r w:rsidRPr="001458B3">
              <w:t>emptied</w:t>
            </w:r>
            <w:proofErr w:type="gramEnd"/>
            <w:r w:rsidRPr="001458B3">
              <w:t xml:space="preserve"> and no more data is available.</w:t>
            </w:r>
          </w:p>
        </w:tc>
      </w:tr>
    </w:tbl>
    <w:p w14:paraId="109220D4" w14:textId="77777777" w:rsidR="005E0F98" w:rsidRDefault="005E0F98" w:rsidP="005E0F98"/>
    <w:p w14:paraId="109220D5" w14:textId="77777777" w:rsidR="005E0F98" w:rsidRDefault="005E0F98" w:rsidP="005E0F98">
      <w:pPr>
        <w:pStyle w:val="Heading3"/>
      </w:pPr>
      <w:bookmarkStart w:id="4180" w:name="_Toc488278811"/>
      <w:bookmarkStart w:id="4181" w:name="_Toc10545789"/>
      <w:proofErr w:type="spellStart"/>
      <w:r>
        <w:lastRenderedPageBreak/>
        <w:t>TCPIP_UDP_Close</w:t>
      </w:r>
      <w:proofErr w:type="spellEnd"/>
      <w:r>
        <w:t xml:space="preserve"> Function</w:t>
      </w:r>
      <w:bookmarkEnd w:id="4180"/>
      <w:bookmarkEnd w:id="4181"/>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Heading4"/>
      </w:pPr>
      <w:r>
        <w:t xml:space="preserve">Function </w:t>
      </w:r>
      <w:proofErr w:type="spellStart"/>
      <w:r>
        <w:t>Prototoype</w:t>
      </w:r>
      <w:proofErr w:type="spellEnd"/>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Strong"/>
                <w:color w:val="000080"/>
              </w:rPr>
              <w:t>void</w:t>
            </w:r>
            <w:r w:rsidRPr="001458B3">
              <w:t xml:space="preserve"> </w:t>
            </w:r>
            <w:proofErr w:type="spellStart"/>
            <w:r w:rsidRPr="001458B3">
              <w:rPr>
                <w:rStyle w:val="Strong"/>
                <w:color w:val="000000"/>
              </w:rPr>
              <w:t>TCPIP_UDP_</w:t>
            </w:r>
            <w:proofErr w:type="gramStart"/>
            <w:r w:rsidRPr="001458B3">
              <w:rPr>
                <w:rStyle w:val="Strong"/>
                <w:color w:val="000000"/>
              </w:rPr>
              <w:t>Close</w:t>
            </w:r>
            <w:proofErr w:type="spellEnd"/>
            <w:r w:rsidRPr="001458B3">
              <w:t>(</w:t>
            </w:r>
            <w:proofErr w:type="gramEnd"/>
          </w:p>
          <w:p w14:paraId="109220D9" w14:textId="77777777" w:rsidR="005E0F98" w:rsidRPr="001458B3" w:rsidRDefault="005E0F98" w:rsidP="00B9302F">
            <w:pPr>
              <w:pStyle w:val="CCode"/>
            </w:pPr>
            <w:r w:rsidRPr="001458B3">
              <w:t xml:space="preserve">    </w:t>
            </w:r>
            <w:hyperlink r:id="rId220"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Heading4"/>
      </w:pPr>
      <w:r>
        <w:t>Preconditions</w:t>
      </w:r>
    </w:p>
    <w:p w14:paraId="109220DD"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DE" w14:textId="77777777" w:rsidR="005E0F98" w:rsidRDefault="005E0F98" w:rsidP="005E0F98">
      <w:proofErr w:type="spellStart"/>
      <w:r w:rsidRPr="00AC3A67">
        <w:t>hUDP</w:t>
      </w:r>
      <w:proofErr w:type="spellEnd"/>
      <w:r w:rsidRPr="00AC3A67">
        <w:t xml:space="preserve"> - valid socket</w:t>
      </w:r>
    </w:p>
    <w:p w14:paraId="109220DF"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proofErr w:type="spellStart"/>
            <w:r w:rsidRPr="001458B3">
              <w:t>hUDP</w:t>
            </w:r>
            <w:proofErr w:type="spellEnd"/>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8B4715" w:rsidP="00B9302F">
            <w:hyperlink r:id="rId221"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rsidP="005E0F98">
      <w:pPr>
        <w:pStyle w:val="Heading3"/>
      </w:pPr>
      <w:bookmarkStart w:id="4182" w:name="_Toc488278812"/>
      <w:bookmarkStart w:id="4183" w:name="_Toc10545790"/>
      <w:proofErr w:type="spellStart"/>
      <w:r>
        <w:t>TCPIP_UDP_GetIsReady</w:t>
      </w:r>
      <w:proofErr w:type="spellEnd"/>
      <w:r>
        <w:t xml:space="preserve"> Function</w:t>
      </w:r>
      <w:bookmarkEnd w:id="4182"/>
      <w:bookmarkEnd w:id="4183"/>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proofErr w:type="spellStart"/>
      <w:r w:rsidRPr="00234199">
        <w:rPr>
          <w:rStyle w:val="CodeBlockChar"/>
        </w:rPr>
        <w:t>TCPIP_UDP_ArrayGet</w:t>
      </w:r>
      <w:proofErr w:type="spellEnd"/>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proofErr w:type="spellStart"/>
            <w:r w:rsidRPr="001458B3">
              <w:rPr>
                <w:rStyle w:val="Strong"/>
                <w:color w:val="000000"/>
              </w:rPr>
              <w:t>TCPIP_UDP_</w:t>
            </w:r>
            <w:proofErr w:type="gramStart"/>
            <w:r w:rsidRPr="001458B3">
              <w:rPr>
                <w:rStyle w:val="Strong"/>
                <w:color w:val="000000"/>
              </w:rPr>
              <w:t>GetIsReady</w:t>
            </w:r>
            <w:proofErr w:type="spellEnd"/>
            <w:r w:rsidRPr="001458B3">
              <w:t>(</w:t>
            </w:r>
            <w:proofErr w:type="gramEnd"/>
          </w:p>
          <w:p w14:paraId="109220F2" w14:textId="77777777" w:rsidR="005E0F98" w:rsidRPr="001458B3" w:rsidRDefault="005E0F98" w:rsidP="00B9302F">
            <w:pPr>
              <w:pStyle w:val="CCode"/>
            </w:pPr>
            <w:r w:rsidRPr="001458B3">
              <w:t xml:space="preserve">    </w:t>
            </w:r>
            <w:hyperlink r:id="rId222"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Heading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223" w:history="1">
        <w:proofErr w:type="spellStart"/>
        <w:r w:rsidRPr="00234199">
          <w:rPr>
            <w:rStyle w:val="CodeBlockChar"/>
          </w:rPr>
          <w:t>TCPIP_UDP_ServerOpen</w:t>
        </w:r>
        <w:proofErr w:type="spellEnd"/>
      </w:hyperlink>
      <w:r w:rsidRPr="00234199">
        <w:rPr>
          <w:rStyle w:val="CodeBlockChar"/>
        </w:rPr>
        <w:t>/</w:t>
      </w:r>
      <w:proofErr w:type="spellStart"/>
      <w:r w:rsidR="002D26BD">
        <w:fldChar w:fldCharType="begin"/>
      </w:r>
      <w:r w:rsidR="002D26BD">
        <w:instrText xml:space="preserve"> HYPERLINK "mk:@MSITStore:D:\\microchip\\harmony\\v1_08\\doc\\help_harmony.chm::/24205.html" </w:instrText>
      </w:r>
      <w:r w:rsidR="002D26BD">
        <w:fldChar w:fldCharType="separate"/>
      </w:r>
      <w:r w:rsidRPr="00234199">
        <w:rPr>
          <w:rStyle w:val="CodeBlockChar"/>
        </w:rPr>
        <w:t>TCPIP_UDP_ClientOpen</w:t>
      </w:r>
      <w:proofErr w:type="spellEnd"/>
      <w:r w:rsidR="002D26BD">
        <w:rPr>
          <w:rStyle w:val="CodeBlockChar"/>
        </w:rPr>
        <w:fldChar w:fldCharType="end"/>
      </w:r>
      <w:r>
        <w:t xml:space="preserve">. </w:t>
      </w:r>
    </w:p>
    <w:p w14:paraId="109220F7" w14:textId="77777777" w:rsidR="005E0F98" w:rsidRDefault="005E0F98" w:rsidP="005E0F98">
      <w:pPr>
        <w:pStyle w:val="NumberedList"/>
        <w:numPr>
          <w:ilvl w:val="0"/>
          <w:numId w:val="0"/>
        </w:numPr>
        <w:ind w:left="568"/>
      </w:pPr>
      <w:proofErr w:type="spellStart"/>
      <w:r w:rsidRPr="00234199">
        <w:rPr>
          <w:rStyle w:val="InlineCodeChar"/>
        </w:rPr>
        <w:t>hUDP</w:t>
      </w:r>
      <w:proofErr w:type="spellEnd"/>
      <w:r>
        <w:t xml:space="preserve"> parameter is a valid socket</w:t>
      </w:r>
    </w:p>
    <w:p w14:paraId="109220F8"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proofErr w:type="spellStart"/>
            <w:r w:rsidRPr="001458B3">
              <w:t>hUDP</w:t>
            </w:r>
            <w:proofErr w:type="spellEnd"/>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8B4715" w:rsidP="00B9302F">
            <w:hyperlink r:id="rId224"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10922108" w14:textId="77777777" w:rsidR="005E0F98" w:rsidRDefault="005E0F98" w:rsidP="005E0F98">
      <w:pPr>
        <w:pStyle w:val="Heading3"/>
      </w:pPr>
      <w:bookmarkStart w:id="4184" w:name="_Toc488278813"/>
      <w:bookmarkStart w:id="4185" w:name="_Toc10545791"/>
      <w:proofErr w:type="spellStart"/>
      <w:r>
        <w:lastRenderedPageBreak/>
        <w:t>TCPIP_UDP_ServerOpen</w:t>
      </w:r>
      <w:proofErr w:type="spellEnd"/>
      <w:r>
        <w:t xml:space="preserve"> Function</w:t>
      </w:r>
      <w:bookmarkEnd w:id="4184"/>
      <w:bookmarkEnd w:id="4185"/>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Heading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8B4715" w:rsidP="00B9302F">
            <w:pPr>
              <w:pStyle w:val="CCode"/>
            </w:pPr>
            <w:hyperlink r:id="rId225" w:history="1">
              <w:r w:rsidR="005E0F98" w:rsidRPr="001458B3">
                <w:rPr>
                  <w:rStyle w:val="Hyperlink"/>
                </w:rPr>
                <w:t>UDP_SOCKET</w:t>
              </w:r>
            </w:hyperlink>
            <w:r w:rsidR="005E0F98" w:rsidRPr="001458B3">
              <w:t xml:space="preserve"> </w:t>
            </w:r>
            <w:proofErr w:type="spellStart"/>
            <w:r w:rsidR="005E0F98" w:rsidRPr="00EC4FE6">
              <w:rPr>
                <w:rStyle w:val="Strong"/>
              </w:rPr>
              <w:t>TCPIP_UDP_</w:t>
            </w:r>
            <w:proofErr w:type="gramStart"/>
            <w:r w:rsidR="005E0F98" w:rsidRPr="00EC4FE6">
              <w:rPr>
                <w:rStyle w:val="Strong"/>
              </w:rPr>
              <w:t>ServerOpen</w:t>
            </w:r>
            <w:proofErr w:type="spellEnd"/>
            <w:r w:rsidR="005E0F98" w:rsidRPr="001458B3">
              <w:t>(</w:t>
            </w:r>
            <w:proofErr w:type="gramEnd"/>
          </w:p>
          <w:p w14:paraId="1092210C" w14:textId="77777777" w:rsidR="005E0F98" w:rsidRPr="001458B3" w:rsidRDefault="005E0F98" w:rsidP="00B9302F">
            <w:pPr>
              <w:pStyle w:val="CCode"/>
            </w:pPr>
            <w:r w:rsidRPr="001458B3">
              <w:t xml:space="preserve">    </w:t>
            </w:r>
            <w:hyperlink r:id="rId226"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210D" w14:textId="77777777" w:rsidR="005E0F98" w:rsidRPr="001458B3" w:rsidRDefault="005E0F98" w:rsidP="00B9302F">
            <w:pPr>
              <w:pStyle w:val="CCode"/>
            </w:pPr>
            <w:r w:rsidRPr="001458B3">
              <w:t xml:space="preserve">    </w:t>
            </w:r>
            <w:hyperlink r:id="rId227"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 xml:space="preserve">, </w:t>
            </w:r>
          </w:p>
          <w:p w14:paraId="1092210E" w14:textId="77777777" w:rsidR="005E0F98" w:rsidRPr="001458B3" w:rsidRDefault="005E0F98" w:rsidP="00B9302F">
            <w:pPr>
              <w:pStyle w:val="CCode"/>
            </w:pPr>
            <w:r w:rsidRPr="001458B3">
              <w:t xml:space="preserve">    </w:t>
            </w:r>
            <w:hyperlink r:id="rId228" w:history="1">
              <w:r w:rsidRPr="001458B3">
                <w:rPr>
                  <w:rStyle w:val="Hyperlink"/>
                </w:rPr>
                <w:t>IP_MULTI_ADDRESS</w:t>
              </w:r>
            </w:hyperlink>
            <w:r w:rsidRPr="001458B3">
              <w:t xml:space="preserve">* </w:t>
            </w:r>
            <w:proofErr w:type="spellStart"/>
            <w:r w:rsidRPr="001458B3">
              <w:rPr>
                <w:rStyle w:val="Strong"/>
                <w:color w:val="000000"/>
              </w:rPr>
              <w:t>localAddress</w:t>
            </w:r>
            <w:proofErr w:type="spellEnd"/>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Heading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Heading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8B4715" w:rsidP="00B9302F">
            <w:pPr>
              <w:pStyle w:val="CCode"/>
            </w:pPr>
            <w:hyperlink r:id="rId229" w:history="1">
              <w:r w:rsidR="005E0F98" w:rsidRPr="001458B3">
                <w:rPr>
                  <w:rStyle w:val="Hyperlink"/>
                </w:rPr>
                <w:t>IP_ADDRESS_TYPE</w:t>
              </w:r>
            </w:hyperlink>
            <w:r w:rsidR="005E0F98" w:rsidRPr="001458B3">
              <w:t xml:space="preserve"> </w:t>
            </w:r>
            <w:proofErr w:type="spellStart"/>
            <w:r w:rsidR="005E0F98" w:rsidRPr="001458B3">
              <w:rPr>
                <w:rStyle w:val="Strong"/>
                <w:color w:val="000000"/>
              </w:rPr>
              <w:t>addType</w:t>
            </w:r>
            <w:proofErr w:type="spellEnd"/>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8B4715" w:rsidP="00B9302F">
            <w:pPr>
              <w:pStyle w:val="CCode"/>
            </w:pPr>
            <w:hyperlink r:id="rId230" w:history="1">
              <w:r w:rsidR="005E0F98" w:rsidRPr="001458B3">
                <w:rPr>
                  <w:rStyle w:val="Hyperlink"/>
                </w:rPr>
                <w:t>UDP_PORT</w:t>
              </w:r>
            </w:hyperlink>
            <w:r w:rsidR="005E0F98" w:rsidRPr="001458B3">
              <w:t xml:space="preserve"> </w:t>
            </w:r>
            <w:proofErr w:type="spellStart"/>
            <w:r w:rsidR="005E0F98" w:rsidRPr="001458B3">
              <w:t>localPort</w:t>
            </w:r>
            <w:proofErr w:type="spellEnd"/>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8B4715" w:rsidP="00B9302F">
            <w:pPr>
              <w:pStyle w:val="CCode"/>
            </w:pPr>
            <w:hyperlink r:id="rId231" w:history="1">
              <w:r w:rsidR="005E0F98" w:rsidRPr="001458B3">
                <w:rPr>
                  <w:rStyle w:val="Hyperlink"/>
                </w:rPr>
                <w:t>IP_MULTI_ADDRESS</w:t>
              </w:r>
            </w:hyperlink>
            <w:r w:rsidR="005E0F98" w:rsidRPr="001458B3">
              <w:t xml:space="preserve">* </w:t>
            </w:r>
            <w:proofErr w:type="spellStart"/>
            <w:r w:rsidR="005E0F98" w:rsidRPr="001458B3">
              <w:t>localAddress</w:t>
            </w:r>
            <w:proofErr w:type="spellEnd"/>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Heading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8B4715" w:rsidP="00B9302F">
            <w:hyperlink r:id="rId232"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rsidP="00EA43F5">
      <w:pPr>
        <w:pStyle w:val="Heading3"/>
      </w:pPr>
      <w:bookmarkStart w:id="4186" w:name="_Toc488278814"/>
      <w:bookmarkStart w:id="4187" w:name="_Toc10545792"/>
      <w:proofErr w:type="spellStart"/>
      <w:r w:rsidRPr="00BA44AB">
        <w:t>TCPIP_UDP_SocketInfoGet</w:t>
      </w:r>
      <w:proofErr w:type="spellEnd"/>
      <w:r>
        <w:t xml:space="preserve"> Function</w:t>
      </w:r>
      <w:bookmarkEnd w:id="4186"/>
      <w:bookmarkEnd w:id="4187"/>
    </w:p>
    <w:p w14:paraId="1092212A" w14:textId="77777777" w:rsidR="00EA43F5" w:rsidRDefault="00EA43F5" w:rsidP="00EA43F5">
      <w:r>
        <w:t xml:space="preserve">This function will fill a user passed </w:t>
      </w:r>
      <w:hyperlink r:id="rId233" w:history="1">
        <w:r>
          <w:rPr>
            <w:rStyle w:val="Hyperlink"/>
          </w:rPr>
          <w:t>UDP_SOCKET_INFO</w:t>
        </w:r>
      </w:hyperlink>
      <w:r>
        <w:t xml:space="preserve"> structure with status of the selected socket</w:t>
      </w:r>
    </w:p>
    <w:p w14:paraId="1092212B" w14:textId="77777777" w:rsidR="00EA43F5" w:rsidRDefault="00EA43F5" w:rsidP="00EA43F5">
      <w:pPr>
        <w:pStyle w:val="Heading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Strong"/>
                <w:color w:val="000080"/>
              </w:rPr>
              <w:t>bool</w:t>
            </w:r>
            <w:r w:rsidRPr="001458B3">
              <w:t xml:space="preserve"> </w:t>
            </w:r>
            <w:proofErr w:type="spellStart"/>
            <w:r w:rsidRPr="00EC4FE6">
              <w:rPr>
                <w:rStyle w:val="Strong"/>
              </w:rPr>
              <w:t>TCPIP_UDP_</w:t>
            </w:r>
            <w:proofErr w:type="gramStart"/>
            <w:r w:rsidRPr="00EC4FE6">
              <w:rPr>
                <w:rStyle w:val="Strong"/>
              </w:rPr>
              <w:t>SocketInfoGet</w:t>
            </w:r>
            <w:proofErr w:type="spellEnd"/>
            <w:r w:rsidRPr="001458B3">
              <w:t>(</w:t>
            </w:r>
            <w:proofErr w:type="gramEnd"/>
          </w:p>
          <w:p w14:paraId="1092212D" w14:textId="77777777" w:rsidR="00EA43F5" w:rsidRPr="001458B3" w:rsidRDefault="00EA43F5" w:rsidP="00CA3AF1">
            <w:pPr>
              <w:pStyle w:val="CCode"/>
            </w:pPr>
            <w:r w:rsidRPr="001458B3">
              <w:t xml:space="preserve">    </w:t>
            </w:r>
            <w:hyperlink r:id="rId234"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12E" w14:textId="77777777" w:rsidR="00EA43F5" w:rsidRPr="001458B3" w:rsidRDefault="00EA43F5" w:rsidP="00CA3AF1">
            <w:pPr>
              <w:pStyle w:val="CCode"/>
            </w:pPr>
            <w:r w:rsidRPr="001458B3">
              <w:t xml:space="preserve">    </w:t>
            </w:r>
            <w:hyperlink r:id="rId235" w:history="1">
              <w:r w:rsidRPr="001458B3">
                <w:rPr>
                  <w:rStyle w:val="Hyperlink"/>
                </w:rPr>
                <w:t>UDP_SOCKET_INFO</w:t>
              </w:r>
            </w:hyperlink>
            <w:r w:rsidRPr="001458B3">
              <w:t xml:space="preserve">* </w:t>
            </w:r>
            <w:proofErr w:type="spellStart"/>
            <w:r w:rsidRPr="001458B3">
              <w:rPr>
                <w:rStyle w:val="Strong"/>
                <w:color w:val="000000"/>
              </w:rPr>
              <w:t>pInfo</w:t>
            </w:r>
            <w:proofErr w:type="spellEnd"/>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Heading4"/>
      </w:pPr>
      <w:r>
        <w:t>Preconditions</w:t>
      </w:r>
    </w:p>
    <w:p w14:paraId="10922132" w14:textId="77777777" w:rsidR="00EA43F5" w:rsidRDefault="00EA43F5" w:rsidP="00EA43F5">
      <w:r>
        <w:t xml:space="preserve">UDP socket should have been opened with </w:t>
      </w:r>
      <w:hyperlink r:id="rId236" w:history="1">
        <w:proofErr w:type="spellStart"/>
        <w:r>
          <w:rPr>
            <w:rStyle w:val="Hyperlink"/>
          </w:rPr>
          <w:t>TCPIP_UDP_ServerOpen</w:t>
        </w:r>
        <w:proofErr w:type="spellEnd"/>
      </w:hyperlink>
      <w:r>
        <w:t>()/</w:t>
      </w:r>
      <w:proofErr w:type="spellStart"/>
      <w:r w:rsidR="002D26BD">
        <w:fldChar w:fldCharType="begin"/>
      </w:r>
      <w:r w:rsidR="002D26BD">
        <w:instrText xml:space="preserve"> HYPERLINK "mk:@MSITStore:D:\\microchip\\harmony\\v1_08\\doc\\help_harmony.chm::/24205.html" </w:instrText>
      </w:r>
      <w:r w:rsidR="002D26BD">
        <w:fldChar w:fldCharType="separate"/>
      </w:r>
      <w:r>
        <w:rPr>
          <w:rStyle w:val="Hyperlink"/>
        </w:rPr>
        <w:t>TCPIP_UDP_ClientOpen</w:t>
      </w:r>
      <w:proofErr w:type="spellEnd"/>
      <w:r w:rsidR="002D26BD">
        <w:rPr>
          <w:rStyle w:val="Hyperlink"/>
        </w:rPr>
        <w:fldChar w:fldCharType="end"/>
      </w:r>
      <w:r>
        <w:t xml:space="preserve">()(). </w:t>
      </w:r>
    </w:p>
    <w:p w14:paraId="10922133" w14:textId="77777777" w:rsidR="00EA43F5" w:rsidRDefault="00EA43F5" w:rsidP="00EA43F5">
      <w:proofErr w:type="spellStart"/>
      <w:r>
        <w:t>hUDP</w:t>
      </w:r>
      <w:proofErr w:type="spellEnd"/>
      <w:r>
        <w:t xml:space="preserve"> - valid socket </w:t>
      </w:r>
    </w:p>
    <w:p w14:paraId="10922134" w14:textId="77777777" w:rsidR="00EA43F5" w:rsidRPr="00BA44AB" w:rsidRDefault="00EA43F5" w:rsidP="00EA43F5">
      <w:proofErr w:type="spellStart"/>
      <w:r>
        <w:t>pInfo</w:t>
      </w:r>
      <w:proofErr w:type="spellEnd"/>
      <w:r>
        <w:t xml:space="preserve"> - valid address of a </w:t>
      </w:r>
      <w:hyperlink r:id="rId237" w:history="1">
        <w:r>
          <w:rPr>
            <w:rStyle w:val="Hyperlink"/>
          </w:rPr>
          <w:t>UDP_SOCKET_INFO</w:t>
        </w:r>
      </w:hyperlink>
      <w:r>
        <w:t xml:space="preserve"> structure</w:t>
      </w:r>
    </w:p>
    <w:p w14:paraId="10922135" w14:textId="77777777" w:rsidR="00EA43F5" w:rsidRDefault="00EA43F5" w:rsidP="00EA43F5">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proofErr w:type="spellStart"/>
            <w:r w:rsidRPr="001458B3">
              <w:t>hUDP</w:t>
            </w:r>
            <w:proofErr w:type="spellEnd"/>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proofErr w:type="spellStart"/>
            <w:r w:rsidRPr="001458B3">
              <w:t>pInfo</w:t>
            </w:r>
            <w:proofErr w:type="spellEnd"/>
          </w:p>
        </w:tc>
        <w:tc>
          <w:tcPr>
            <w:tcW w:w="6449" w:type="dxa"/>
            <w:shd w:val="clear" w:color="auto" w:fill="auto"/>
          </w:tcPr>
          <w:p w14:paraId="1092213D" w14:textId="77777777" w:rsidR="00EA43F5" w:rsidRPr="001458B3" w:rsidRDefault="00EA43F5" w:rsidP="00CA3AF1">
            <w:r w:rsidRPr="001458B3">
              <w:t xml:space="preserve">Pointer to </w:t>
            </w:r>
            <w:hyperlink r:id="rId238"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Heading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Heading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 xml:space="preserve">false if no such socket or invalid </w:t>
            </w:r>
            <w:proofErr w:type="spellStart"/>
            <w:r w:rsidRPr="001458B3">
              <w:t>pinfo</w:t>
            </w:r>
            <w:proofErr w:type="spellEnd"/>
            <w:r w:rsidRPr="001458B3">
              <w:t>.</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rsidP="00F17147">
      <w:pPr>
        <w:pStyle w:val="Heading3"/>
        <w:rPr>
          <w:lang w:eastAsia="en-AU"/>
        </w:rPr>
      </w:pPr>
      <w:bookmarkStart w:id="4188" w:name="_Toc488278815"/>
      <w:bookmarkStart w:id="4189" w:name="_Toc10545793"/>
      <w:r w:rsidRPr="003575E9">
        <w:rPr>
          <w:lang w:eastAsia="en-AU"/>
        </w:rPr>
        <w:t>UDP_SOCKET_INFO Structure</w:t>
      </w:r>
      <w:bookmarkEnd w:id="4188"/>
      <w:bookmarkEnd w:id="4189"/>
    </w:p>
    <w:p w14:paraId="1092214B" w14:textId="77777777" w:rsidR="00EA43F5" w:rsidRDefault="00EA43F5" w:rsidP="00EA43F5">
      <w:r>
        <w:t>Holds information about a UDP Socket</w:t>
      </w:r>
    </w:p>
    <w:p w14:paraId="1092214C" w14:textId="77777777" w:rsidR="00EA43F5" w:rsidRDefault="00EA43F5" w:rsidP="00EA43F5">
      <w:pPr>
        <w:pStyle w:val="Heading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Strong"/>
                <w:color w:val="000080"/>
              </w:rPr>
              <w:t>typedef</w:t>
            </w:r>
            <w:r w:rsidRPr="001458B3">
              <w:t xml:space="preserve"> </w:t>
            </w:r>
            <w:r w:rsidRPr="001458B3">
              <w:rPr>
                <w:rStyle w:val="Strong"/>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239" w:history="1">
              <w:r w:rsidRPr="001458B3">
                <w:rPr>
                  <w:rStyle w:val="Hyperlink"/>
                </w:rPr>
                <w:t>IP_ADDRESS_TYPE</w:t>
              </w:r>
            </w:hyperlink>
            <w:r w:rsidRPr="001458B3">
              <w:t xml:space="preserve"> </w:t>
            </w:r>
            <w:proofErr w:type="spellStart"/>
            <w:r w:rsidRPr="001458B3">
              <w:rPr>
                <w:rStyle w:val="Strong"/>
                <w:color w:val="000000"/>
              </w:rPr>
              <w:t>addressType</w:t>
            </w:r>
            <w:proofErr w:type="spellEnd"/>
            <w:r w:rsidRPr="001458B3">
              <w:t>;</w:t>
            </w:r>
          </w:p>
          <w:p w14:paraId="1092214F" w14:textId="77777777" w:rsidR="00EA43F5" w:rsidRPr="001458B3" w:rsidRDefault="00EA43F5" w:rsidP="00CA3AF1">
            <w:pPr>
              <w:pStyle w:val="CCode"/>
            </w:pPr>
            <w:r w:rsidRPr="001458B3">
              <w:t xml:space="preserve">  </w:t>
            </w:r>
            <w:hyperlink r:id="rId240" w:history="1">
              <w:r w:rsidRPr="001458B3">
                <w:rPr>
                  <w:rStyle w:val="Hyperlink"/>
                </w:rPr>
                <w:t>IP_MULTI_ADDRESS</w:t>
              </w:r>
            </w:hyperlink>
            <w:r w:rsidRPr="001458B3">
              <w:t xml:space="preserve"> </w:t>
            </w:r>
            <w:proofErr w:type="spellStart"/>
            <w:r w:rsidRPr="001458B3">
              <w:rPr>
                <w:rStyle w:val="Strong"/>
                <w:color w:val="000000"/>
              </w:rPr>
              <w:t>remoteIPaddress</w:t>
            </w:r>
            <w:proofErr w:type="spellEnd"/>
            <w:r w:rsidRPr="001458B3">
              <w:t>;</w:t>
            </w:r>
          </w:p>
          <w:p w14:paraId="10922150" w14:textId="77777777" w:rsidR="00EA43F5" w:rsidRPr="001458B3" w:rsidRDefault="00EA43F5" w:rsidP="00CA3AF1">
            <w:pPr>
              <w:pStyle w:val="CCode"/>
            </w:pPr>
            <w:r w:rsidRPr="001458B3">
              <w:t xml:space="preserve">  </w:t>
            </w:r>
            <w:hyperlink r:id="rId241" w:history="1">
              <w:r w:rsidRPr="001458B3">
                <w:rPr>
                  <w:rStyle w:val="Hyperlink"/>
                </w:rPr>
                <w:t>IP_MULTI_ADDRESS</w:t>
              </w:r>
            </w:hyperlink>
            <w:r w:rsidRPr="001458B3">
              <w:t xml:space="preserve"> </w:t>
            </w:r>
            <w:proofErr w:type="spellStart"/>
            <w:r w:rsidRPr="001458B3">
              <w:rPr>
                <w:rStyle w:val="Strong"/>
                <w:color w:val="000000"/>
              </w:rPr>
              <w:t>localIPaddress</w:t>
            </w:r>
            <w:proofErr w:type="spellEnd"/>
            <w:r w:rsidRPr="001458B3">
              <w:t>;</w:t>
            </w:r>
          </w:p>
          <w:p w14:paraId="10922151" w14:textId="77777777" w:rsidR="00EA43F5" w:rsidRPr="001458B3" w:rsidRDefault="00EA43F5" w:rsidP="00CA3AF1">
            <w:pPr>
              <w:pStyle w:val="CCode"/>
            </w:pPr>
            <w:r w:rsidRPr="001458B3">
              <w:t xml:space="preserve">  </w:t>
            </w:r>
            <w:hyperlink r:id="rId242" w:history="1">
              <w:r w:rsidRPr="001458B3">
                <w:rPr>
                  <w:rStyle w:val="Hyperlink"/>
                </w:rPr>
                <w:t>IP_MULTI_ADDRESS</w:t>
              </w:r>
            </w:hyperlink>
            <w:r w:rsidRPr="001458B3">
              <w:t xml:space="preserve"> </w:t>
            </w:r>
            <w:proofErr w:type="spellStart"/>
            <w:r w:rsidRPr="001458B3">
              <w:rPr>
                <w:rStyle w:val="Strong"/>
                <w:color w:val="000000"/>
              </w:rPr>
              <w:t>sourceIPaddress</w:t>
            </w:r>
            <w:proofErr w:type="spellEnd"/>
            <w:r w:rsidRPr="001458B3">
              <w:t>;</w:t>
            </w:r>
          </w:p>
          <w:p w14:paraId="10922152" w14:textId="77777777" w:rsidR="00EA43F5" w:rsidRPr="001458B3" w:rsidRDefault="00EA43F5" w:rsidP="00CA3AF1">
            <w:pPr>
              <w:pStyle w:val="CCode"/>
            </w:pPr>
            <w:r w:rsidRPr="001458B3">
              <w:t xml:space="preserve">  </w:t>
            </w:r>
            <w:hyperlink r:id="rId243" w:history="1">
              <w:r w:rsidRPr="001458B3">
                <w:rPr>
                  <w:rStyle w:val="Hyperlink"/>
                </w:rPr>
                <w:t>IP_MULTI_ADDRESS</w:t>
              </w:r>
            </w:hyperlink>
            <w:r w:rsidRPr="001458B3">
              <w:t xml:space="preserve"> </w:t>
            </w:r>
            <w:proofErr w:type="spellStart"/>
            <w:r w:rsidRPr="001458B3">
              <w:rPr>
                <w:rStyle w:val="Strong"/>
                <w:color w:val="000000"/>
              </w:rPr>
              <w:t>destIPaddress</w:t>
            </w:r>
            <w:proofErr w:type="spellEnd"/>
            <w:r w:rsidRPr="001458B3">
              <w:t>;</w:t>
            </w:r>
          </w:p>
          <w:p w14:paraId="10922153" w14:textId="77777777" w:rsidR="00EA43F5" w:rsidRPr="001458B3" w:rsidRDefault="00EA43F5" w:rsidP="00CA3AF1">
            <w:pPr>
              <w:pStyle w:val="CCode"/>
            </w:pPr>
            <w:r w:rsidRPr="001458B3">
              <w:t xml:space="preserve">  </w:t>
            </w:r>
            <w:hyperlink r:id="rId244" w:history="1">
              <w:r w:rsidRPr="001458B3">
                <w:rPr>
                  <w:rStyle w:val="Hyperlink"/>
                </w:rPr>
                <w:t>UDP_PORT</w:t>
              </w:r>
            </w:hyperlink>
            <w:r w:rsidRPr="001458B3">
              <w:t xml:space="preserve"> </w:t>
            </w:r>
            <w:proofErr w:type="spellStart"/>
            <w:r w:rsidRPr="001458B3">
              <w:rPr>
                <w:rStyle w:val="Strong"/>
                <w:color w:val="000000"/>
              </w:rPr>
              <w:t>remotePort</w:t>
            </w:r>
            <w:proofErr w:type="spellEnd"/>
            <w:r w:rsidRPr="001458B3">
              <w:t>;</w:t>
            </w:r>
          </w:p>
          <w:p w14:paraId="10922154" w14:textId="77777777" w:rsidR="00EA43F5" w:rsidRPr="001458B3" w:rsidRDefault="00EA43F5" w:rsidP="00CA3AF1">
            <w:pPr>
              <w:pStyle w:val="CCode"/>
            </w:pPr>
            <w:r w:rsidRPr="001458B3">
              <w:t xml:space="preserve">  </w:t>
            </w:r>
            <w:hyperlink r:id="rId245"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w:t>
            </w:r>
          </w:p>
          <w:p w14:paraId="10922155" w14:textId="77777777" w:rsidR="00EA43F5" w:rsidRPr="001458B3" w:rsidRDefault="00EA43F5" w:rsidP="00CA3AF1">
            <w:pPr>
              <w:pStyle w:val="CCode"/>
            </w:pPr>
            <w:r w:rsidRPr="001458B3">
              <w:t xml:space="preserve">  </w:t>
            </w:r>
            <w:hyperlink r:id="rId246" w:history="1">
              <w:r w:rsidRPr="001458B3">
                <w:rPr>
                  <w:rStyle w:val="Hyperlink"/>
                </w:rPr>
                <w:t>TCPIP_NET_HANDLE</w:t>
              </w:r>
            </w:hyperlink>
            <w:r w:rsidRPr="001458B3">
              <w:t xml:space="preserve"> </w:t>
            </w:r>
            <w:proofErr w:type="spellStart"/>
            <w:r w:rsidRPr="001458B3">
              <w:rPr>
                <w:rStyle w:val="Strong"/>
                <w:color w:val="000000"/>
              </w:rPr>
              <w:t>hNet</w:t>
            </w:r>
            <w:proofErr w:type="spellEnd"/>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Heading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proofErr w:type="spellStart"/>
            <w:r w:rsidRPr="001458B3">
              <w:t>addressType</w:t>
            </w:r>
            <w:proofErr w:type="spellEnd"/>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proofErr w:type="spellStart"/>
            <w:r w:rsidRPr="001458B3">
              <w:t>remoteIPaddress</w:t>
            </w:r>
            <w:proofErr w:type="spellEnd"/>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proofErr w:type="spellStart"/>
            <w:r w:rsidRPr="001458B3">
              <w:t>localIPaddress</w:t>
            </w:r>
            <w:proofErr w:type="spellEnd"/>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proofErr w:type="spellStart"/>
            <w:r w:rsidRPr="001458B3">
              <w:t>sourceIPaddress</w:t>
            </w:r>
            <w:proofErr w:type="spellEnd"/>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proofErr w:type="spellStart"/>
            <w:r w:rsidRPr="001458B3">
              <w:t>destIPaddress</w:t>
            </w:r>
            <w:proofErr w:type="spellEnd"/>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proofErr w:type="spellStart"/>
            <w:r w:rsidRPr="001458B3">
              <w:t>remotePort</w:t>
            </w:r>
            <w:proofErr w:type="spellEnd"/>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proofErr w:type="spellStart"/>
            <w:r w:rsidRPr="001458B3">
              <w:t>localPort</w:t>
            </w:r>
            <w:proofErr w:type="spellEnd"/>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proofErr w:type="spellStart"/>
            <w:r w:rsidRPr="001458B3">
              <w:t>hNet</w:t>
            </w:r>
            <w:proofErr w:type="spellEnd"/>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5B591687" w:rsidR="00C568F1" w:rsidRPr="001458B3" w:rsidDel="007949C6" w:rsidRDefault="00C568F1">
      <w:pPr>
        <w:tabs>
          <w:tab w:val="clear" w:pos="284"/>
          <w:tab w:val="clear" w:pos="567"/>
          <w:tab w:val="clear" w:pos="851"/>
          <w:tab w:val="clear" w:pos="1134"/>
          <w:tab w:val="clear" w:pos="1418"/>
          <w:tab w:val="clear" w:pos="1701"/>
          <w:tab w:val="clear" w:pos="1985"/>
          <w:tab w:val="clear" w:pos="2268"/>
        </w:tabs>
        <w:spacing w:after="160" w:line="259" w:lineRule="auto"/>
        <w:rPr>
          <w:del w:id="4190" w:author="Martin Ruppert - M91221" w:date="2019-06-04T12:39:00Z"/>
          <w:rFonts w:ascii="Arial" w:eastAsia="Times New Roman" w:hAnsi="Arial"/>
          <w:b/>
          <w:color w:val="1F4D78"/>
          <w:sz w:val="24"/>
          <w:szCs w:val="24"/>
        </w:rPr>
      </w:pPr>
      <w:del w:id="4191" w:author="Martin Ruppert - M91221" w:date="2019-06-04T12:39:00Z">
        <w:r w:rsidDel="007949C6">
          <w:br w:type="page"/>
        </w:r>
      </w:del>
    </w:p>
    <w:p w14:paraId="1092217F" w14:textId="151F6B59" w:rsidR="00A672F6" w:rsidRPr="00CA3AF1" w:rsidDel="007949C6" w:rsidRDefault="00D158F1" w:rsidP="00CA3AF1">
      <w:pPr>
        <w:pStyle w:val="Heading1"/>
        <w:rPr>
          <w:del w:id="4192" w:author="Martin Ruppert - M91221" w:date="2019-06-04T12:39:00Z"/>
        </w:rPr>
      </w:pPr>
      <w:bookmarkStart w:id="4193" w:name="_Ref457321432"/>
      <w:bookmarkStart w:id="4194" w:name="_Toc488278816"/>
      <w:del w:id="4195" w:author="Martin Ruppert - M91221" w:date="2019-06-04T12:39:00Z">
        <w:r w:rsidRPr="00CA3AF1" w:rsidDel="007949C6">
          <w:delText>Network Communications Controller</w:delText>
        </w:r>
        <w:r w:rsidR="00D05142" w:rsidRPr="00CA3AF1" w:rsidDel="007949C6">
          <w:delText xml:space="preserve"> Application </w:delText>
        </w:r>
        <w:r w:rsidR="00DB6160" w:rsidDel="007949C6">
          <w:br/>
        </w:r>
        <w:r w:rsidR="00D05142" w:rsidRPr="00CA3AF1" w:rsidDel="007949C6">
          <w:delText>Code Modification Solutions</w:delText>
        </w:r>
        <w:bookmarkEnd w:id="4193"/>
        <w:bookmarkEnd w:id="4194"/>
      </w:del>
    </w:p>
    <w:tbl>
      <w:tblPr>
        <w:tblStyle w:val="GridTable4-Accent5"/>
        <w:tblW w:w="5000" w:type="pct"/>
        <w:tblLook w:val="04A0" w:firstRow="1" w:lastRow="0" w:firstColumn="1" w:lastColumn="0" w:noHBand="0" w:noVBand="1"/>
      </w:tblPr>
      <w:tblGrid>
        <w:gridCol w:w="971"/>
        <w:gridCol w:w="1481"/>
        <w:gridCol w:w="8080"/>
      </w:tblGrid>
      <w:tr w:rsidR="00A672F6" w:rsidRPr="001458B3" w:rsidDel="007949C6" w14:paraId="10922183" w14:textId="558235FA" w:rsidTr="00594EFF">
        <w:trPr>
          <w:cnfStyle w:val="100000000000" w:firstRow="1" w:lastRow="0" w:firstColumn="0" w:lastColumn="0" w:oddVBand="0" w:evenVBand="0" w:oddHBand="0" w:evenHBand="0" w:firstRowFirstColumn="0" w:firstRowLastColumn="0" w:lastRowFirstColumn="0" w:lastRowLastColumn="0"/>
          <w:del w:id="419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0" w14:textId="71D14EA1" w:rsidR="00A672F6" w:rsidRPr="00594EFF" w:rsidDel="007949C6" w:rsidRDefault="00A672F6" w:rsidP="00A672F6">
            <w:pPr>
              <w:pStyle w:val="NoSpacing"/>
              <w:rPr>
                <w:del w:id="4197" w:author="Martin Ruppert - M91221" w:date="2019-06-04T12:39:00Z"/>
                <w:bCs w:val="0"/>
              </w:rPr>
            </w:pPr>
            <w:del w:id="4198" w:author="Martin Ruppert - M91221" w:date="2019-06-04T12:39:00Z">
              <w:r w:rsidRPr="00594EFF" w:rsidDel="007949C6">
                <w:rPr>
                  <w:bCs w:val="0"/>
                </w:rPr>
                <w:delText>Item</w:delText>
              </w:r>
            </w:del>
          </w:p>
        </w:tc>
        <w:tc>
          <w:tcPr>
            <w:tcW w:w="703" w:type="pct"/>
          </w:tcPr>
          <w:p w14:paraId="10922181" w14:textId="0FDD3B39" w:rsidR="00A672F6" w:rsidRPr="00594EFF" w:rsidDel="007949C6" w:rsidRDefault="00A01883" w:rsidP="00A01883">
            <w:pPr>
              <w:pStyle w:val="NoSpacing"/>
              <w:cnfStyle w:val="100000000000" w:firstRow="1" w:lastRow="0" w:firstColumn="0" w:lastColumn="0" w:oddVBand="0" w:evenVBand="0" w:oddHBand="0" w:evenHBand="0" w:firstRowFirstColumn="0" w:firstRowLastColumn="0" w:lastRowFirstColumn="0" w:lastRowLastColumn="0"/>
              <w:rPr>
                <w:del w:id="4199" w:author="Martin Ruppert - M91221" w:date="2019-06-04T12:39:00Z"/>
                <w:bCs w:val="0"/>
              </w:rPr>
            </w:pPr>
            <w:del w:id="4200" w:author="Martin Ruppert - M91221" w:date="2019-06-04T12:39:00Z">
              <w:r w:rsidRPr="00594EFF" w:rsidDel="007949C6">
                <w:rPr>
                  <w:bCs w:val="0"/>
                </w:rPr>
                <w:delText>Source Line</w:delText>
              </w:r>
            </w:del>
          </w:p>
        </w:tc>
        <w:tc>
          <w:tcPr>
            <w:tcW w:w="3836" w:type="pct"/>
          </w:tcPr>
          <w:p w14:paraId="10922182" w14:textId="52A315A5" w:rsidR="00A672F6" w:rsidRPr="00594EFF" w:rsidDel="007949C6" w:rsidRDefault="00A672F6" w:rsidP="00A672F6">
            <w:pPr>
              <w:pStyle w:val="NoSpacing"/>
              <w:cnfStyle w:val="100000000000" w:firstRow="1" w:lastRow="0" w:firstColumn="0" w:lastColumn="0" w:oddVBand="0" w:evenVBand="0" w:oddHBand="0" w:evenHBand="0" w:firstRowFirstColumn="0" w:firstRowLastColumn="0" w:lastRowFirstColumn="0" w:lastRowLastColumn="0"/>
              <w:rPr>
                <w:del w:id="4201" w:author="Martin Ruppert - M91221" w:date="2019-06-04T12:39:00Z"/>
                <w:bCs w:val="0"/>
              </w:rPr>
            </w:pPr>
            <w:del w:id="4202" w:author="Martin Ruppert - M91221" w:date="2019-06-04T12:39:00Z">
              <w:r w:rsidRPr="00594EFF" w:rsidDel="007949C6">
                <w:rPr>
                  <w:bCs w:val="0"/>
                </w:rPr>
                <w:delText>Description</w:delText>
              </w:r>
              <w:r w:rsidR="00D05142" w:rsidRPr="00594EFF" w:rsidDel="007949C6">
                <w:rPr>
                  <w:bCs w:val="0"/>
                </w:rPr>
                <w:delText xml:space="preserve"> &amp; Solution</w:delText>
              </w:r>
            </w:del>
          </w:p>
        </w:tc>
      </w:tr>
      <w:tr w:rsidR="00355EFA" w:rsidRPr="001458B3" w:rsidDel="007949C6" w14:paraId="1092218A" w14:textId="28498D16" w:rsidTr="00594EFF">
        <w:trPr>
          <w:cnfStyle w:val="000000100000" w:firstRow="0" w:lastRow="0" w:firstColumn="0" w:lastColumn="0" w:oddVBand="0" w:evenVBand="0" w:oddHBand="1" w:evenHBand="0" w:firstRowFirstColumn="0" w:firstRowLastColumn="0" w:lastRowFirstColumn="0" w:lastRowLastColumn="0"/>
          <w:del w:id="4203"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4" w14:textId="47A64428" w:rsidR="00355EFA" w:rsidRPr="001458B3" w:rsidDel="007949C6" w:rsidRDefault="00355EFA" w:rsidP="00355EFA">
            <w:pPr>
              <w:pStyle w:val="NoSpacing"/>
              <w:rPr>
                <w:del w:id="4204" w:author="Martin Ruppert - M91221" w:date="2019-06-04T12:39:00Z"/>
                <w:b w:val="0"/>
                <w:bCs w:val="0"/>
              </w:rPr>
            </w:pPr>
            <w:del w:id="4205" w:author="Martin Ruppert - M91221" w:date="2019-06-04T12:39:00Z">
              <w:r w:rsidRPr="001458B3" w:rsidDel="007949C6">
                <w:rPr>
                  <w:b w:val="0"/>
                  <w:bCs w:val="0"/>
                </w:rPr>
                <w:delText>1</w:delText>
              </w:r>
            </w:del>
          </w:p>
        </w:tc>
        <w:tc>
          <w:tcPr>
            <w:tcW w:w="703" w:type="pct"/>
          </w:tcPr>
          <w:p w14:paraId="10922185" w14:textId="79EE33C0"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06" w:author="Martin Ruppert - M91221" w:date="2019-06-04T12:39:00Z"/>
              </w:rPr>
            </w:pPr>
            <w:del w:id="4207" w:author="Martin Ruppert - M91221" w:date="2019-06-04T12:39:00Z">
              <w:r w:rsidDel="007949C6">
                <w:delText>253</w:delText>
              </w:r>
            </w:del>
          </w:p>
        </w:tc>
        <w:tc>
          <w:tcPr>
            <w:tcW w:w="3836" w:type="pct"/>
          </w:tcPr>
          <w:p w14:paraId="10922186" w14:textId="2F86BFD3"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08" w:author="Martin Ruppert - M91221" w:date="2019-06-04T12:39:00Z"/>
              </w:rPr>
            </w:pPr>
            <w:del w:id="4209" w:author="Martin Ruppert - M91221" w:date="2019-06-04T12:39:00Z">
              <w:r w:rsidRPr="001458B3" w:rsidDel="007949C6">
                <w:delText>Open a UDP Server Instance, IPv4 address type, Port is defined in the ECS_BROADCAST_PORT constant, Accept connections on ANY interface.</w:delText>
              </w:r>
            </w:del>
          </w:p>
          <w:p w14:paraId="10922187" w14:textId="5CBEB24B"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10" w:author="Martin Ruppert - M91221" w:date="2019-06-04T12:39:00Z"/>
              </w:rPr>
            </w:pPr>
            <w:del w:id="4211" w:author="Martin Ruppert - M91221" w:date="2019-06-04T12:39:00Z">
              <w:r w:rsidRPr="001458B3" w:rsidDel="007949C6">
                <w:delText>Store returned handle in the ecsUDPBroadcastHandle variable</w:delText>
              </w:r>
            </w:del>
          </w:p>
          <w:p w14:paraId="10922188" w14:textId="1ACADD43"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12" w:author="Martin Ruppert - M91221" w:date="2019-06-04T12:39:00Z"/>
              </w:rPr>
            </w:pPr>
          </w:p>
          <w:p w14:paraId="10922189" w14:textId="0D8AFE46"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13" w:author="Martin Ruppert - M91221" w:date="2019-06-04T12:39:00Z"/>
              </w:rPr>
            </w:pPr>
            <w:del w:id="4214" w:author="Martin Ruppert - M91221" w:date="2019-06-04T12:39:00Z">
              <w:r w:rsidRPr="001458B3" w:rsidDel="007949C6">
                <w:rPr>
                  <w:rStyle w:val="CodeBlockChar"/>
                </w:rPr>
                <w:delText>ecsUDPBroadcastHandle = TCPIP_UDP_ServerOpen(IP_ADDRESS_TYPE_IPV4, ECS_BROADCAST_PORT, 0);</w:delText>
              </w:r>
            </w:del>
          </w:p>
        </w:tc>
      </w:tr>
      <w:tr w:rsidR="00355EFA" w:rsidRPr="001458B3" w:rsidDel="007949C6" w14:paraId="10922190" w14:textId="63C231CF" w:rsidTr="00594EFF">
        <w:trPr>
          <w:del w:id="421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B" w14:textId="74CEA0AA" w:rsidR="00355EFA" w:rsidRPr="001458B3" w:rsidDel="007949C6" w:rsidRDefault="00355EFA" w:rsidP="00355EFA">
            <w:pPr>
              <w:pStyle w:val="NoSpacing"/>
              <w:rPr>
                <w:del w:id="4216" w:author="Martin Ruppert - M91221" w:date="2019-06-04T12:39:00Z"/>
                <w:b w:val="0"/>
                <w:bCs w:val="0"/>
              </w:rPr>
            </w:pPr>
            <w:del w:id="4217" w:author="Martin Ruppert - M91221" w:date="2019-06-04T12:39:00Z">
              <w:r w:rsidRPr="001458B3" w:rsidDel="007949C6">
                <w:rPr>
                  <w:b w:val="0"/>
                  <w:bCs w:val="0"/>
                </w:rPr>
                <w:delText>2</w:delText>
              </w:r>
            </w:del>
          </w:p>
        </w:tc>
        <w:tc>
          <w:tcPr>
            <w:tcW w:w="703" w:type="pct"/>
          </w:tcPr>
          <w:p w14:paraId="1092218C" w14:textId="4E1EBF54"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18" w:author="Martin Ruppert - M91221" w:date="2019-06-04T12:39:00Z"/>
              </w:rPr>
            </w:pPr>
            <w:del w:id="4219" w:author="Martin Ruppert - M91221" w:date="2019-06-04T12:39:00Z">
              <w:r w:rsidDel="007949C6">
                <w:delText>269</w:delText>
              </w:r>
            </w:del>
          </w:p>
        </w:tc>
        <w:tc>
          <w:tcPr>
            <w:tcW w:w="3836" w:type="pct"/>
          </w:tcPr>
          <w:p w14:paraId="1092218D" w14:textId="4222529F"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20" w:author="Martin Ruppert - M91221" w:date="2019-06-04T12:39:00Z"/>
              </w:rPr>
            </w:pPr>
            <w:del w:id="4221" w:author="Martin Ruppert - M91221" w:date="2019-06-04T12:39:00Z">
              <w:r w:rsidRPr="001458B3" w:rsidDel="007949C6">
                <w:delText>Check if any data has been received on the UDP Socket</w:delText>
              </w:r>
            </w:del>
          </w:p>
          <w:p w14:paraId="1092218E" w14:textId="39C877AD"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22" w:author="Martin Ruppert - M91221" w:date="2019-06-04T12:39:00Z"/>
              </w:rPr>
            </w:pPr>
          </w:p>
          <w:p w14:paraId="1092218F" w14:textId="60B390AD"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23" w:author="Martin Ruppert - M91221" w:date="2019-06-04T12:39:00Z"/>
              </w:rPr>
            </w:pPr>
            <w:del w:id="4224" w:author="Martin Ruppert - M91221" w:date="2019-06-04T12:39:00Z">
              <w:r w:rsidRPr="001458B3" w:rsidDel="007949C6">
                <w:rPr>
                  <w:rStyle w:val="CodeBlockChar"/>
                </w:rPr>
                <w:delText>TCPIP_UDP_GetIsReady(ecsUDPBroadcastHandle)</w:delText>
              </w:r>
            </w:del>
          </w:p>
        </w:tc>
      </w:tr>
      <w:tr w:rsidR="00355EFA" w:rsidRPr="001458B3" w:rsidDel="007949C6" w14:paraId="10922196" w14:textId="687BA7A3" w:rsidTr="00594EFF">
        <w:trPr>
          <w:cnfStyle w:val="000000100000" w:firstRow="0" w:lastRow="0" w:firstColumn="0" w:lastColumn="0" w:oddVBand="0" w:evenVBand="0" w:oddHBand="1" w:evenHBand="0" w:firstRowFirstColumn="0" w:firstRowLastColumn="0" w:lastRowFirstColumn="0" w:lastRowLastColumn="0"/>
          <w:del w:id="422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1" w14:textId="40DA097B" w:rsidR="00355EFA" w:rsidRPr="001458B3" w:rsidDel="007949C6" w:rsidRDefault="00355EFA" w:rsidP="00355EFA">
            <w:pPr>
              <w:pStyle w:val="NoSpacing"/>
              <w:rPr>
                <w:del w:id="4226" w:author="Martin Ruppert - M91221" w:date="2019-06-04T12:39:00Z"/>
                <w:b w:val="0"/>
                <w:bCs w:val="0"/>
              </w:rPr>
            </w:pPr>
            <w:del w:id="4227" w:author="Martin Ruppert - M91221" w:date="2019-06-04T12:39:00Z">
              <w:r w:rsidRPr="001458B3" w:rsidDel="007949C6">
                <w:rPr>
                  <w:b w:val="0"/>
                  <w:bCs w:val="0"/>
                </w:rPr>
                <w:delText>3</w:delText>
              </w:r>
            </w:del>
          </w:p>
        </w:tc>
        <w:tc>
          <w:tcPr>
            <w:tcW w:w="703" w:type="pct"/>
          </w:tcPr>
          <w:p w14:paraId="10922192" w14:textId="365A2FF6"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28" w:author="Martin Ruppert - M91221" w:date="2019-06-04T12:39:00Z"/>
              </w:rPr>
            </w:pPr>
            <w:del w:id="4229" w:author="Martin Ruppert - M91221" w:date="2019-06-04T12:39:00Z">
              <w:r w:rsidDel="007949C6">
                <w:delText>296</w:delText>
              </w:r>
            </w:del>
          </w:p>
        </w:tc>
        <w:tc>
          <w:tcPr>
            <w:tcW w:w="3836" w:type="pct"/>
          </w:tcPr>
          <w:p w14:paraId="10922193" w14:textId="30FDF759"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30" w:author="Martin Ruppert - M91221" w:date="2019-06-04T12:39:00Z"/>
              </w:rPr>
            </w:pPr>
            <w:del w:id="4231" w:author="Martin Ruppert - M91221" w:date="2019-06-04T12:39:00Z">
              <w:r w:rsidRPr="001458B3" w:rsidDel="007949C6">
                <w:delText>Close the UDP Server Instance</w:delText>
              </w:r>
            </w:del>
          </w:p>
          <w:p w14:paraId="10922194" w14:textId="1A06E002"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32" w:author="Martin Ruppert - M91221" w:date="2019-06-04T12:39:00Z"/>
              </w:rPr>
            </w:pPr>
          </w:p>
          <w:p w14:paraId="10922195" w14:textId="39E3853F"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33" w:author="Martin Ruppert - M91221" w:date="2019-06-04T12:39:00Z"/>
              </w:rPr>
            </w:pPr>
            <w:del w:id="4234" w:author="Martin Ruppert - M91221" w:date="2019-06-04T12:39:00Z">
              <w:r w:rsidRPr="001458B3" w:rsidDel="007949C6">
                <w:rPr>
                  <w:rStyle w:val="CodeBlockChar"/>
                </w:rPr>
                <w:delText>TCPIP_UDP_Close(ecsUDPBroadcastHandle);</w:delText>
              </w:r>
            </w:del>
          </w:p>
        </w:tc>
      </w:tr>
      <w:tr w:rsidR="00355EFA" w:rsidRPr="001458B3" w:rsidDel="007949C6" w14:paraId="1092219C" w14:textId="0702E7A3" w:rsidTr="00594EFF">
        <w:trPr>
          <w:del w:id="423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7" w14:textId="705BE887" w:rsidR="00355EFA" w:rsidRPr="001458B3" w:rsidDel="007949C6" w:rsidRDefault="00355EFA" w:rsidP="00355EFA">
            <w:pPr>
              <w:pStyle w:val="NoSpacing"/>
              <w:rPr>
                <w:del w:id="4236" w:author="Martin Ruppert - M91221" w:date="2019-06-04T12:39:00Z"/>
                <w:b w:val="0"/>
                <w:bCs w:val="0"/>
              </w:rPr>
            </w:pPr>
            <w:del w:id="4237" w:author="Martin Ruppert - M91221" w:date="2019-06-04T12:39:00Z">
              <w:r w:rsidRPr="001458B3" w:rsidDel="007949C6">
                <w:rPr>
                  <w:b w:val="0"/>
                  <w:bCs w:val="0"/>
                </w:rPr>
                <w:delText>4</w:delText>
              </w:r>
            </w:del>
          </w:p>
        </w:tc>
        <w:tc>
          <w:tcPr>
            <w:tcW w:w="703" w:type="pct"/>
          </w:tcPr>
          <w:p w14:paraId="10922198" w14:textId="0B0C0B4C"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38" w:author="Martin Ruppert - M91221" w:date="2019-06-04T12:39:00Z"/>
              </w:rPr>
            </w:pPr>
            <w:del w:id="4239" w:author="Martin Ruppert - M91221" w:date="2019-06-04T12:39:00Z">
              <w:r w:rsidDel="007949C6">
                <w:delText>316</w:delText>
              </w:r>
            </w:del>
          </w:p>
        </w:tc>
        <w:tc>
          <w:tcPr>
            <w:tcW w:w="3836" w:type="pct"/>
          </w:tcPr>
          <w:p w14:paraId="10922199" w14:textId="0B5810FF"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40" w:author="Martin Ruppert - M91221" w:date="2019-06-04T12:39:00Z"/>
              </w:rPr>
            </w:pPr>
            <w:del w:id="4241" w:author="Martin Ruppert - M91221" w:date="2019-06-04T12:39:00Z">
              <w:r w:rsidRPr="001458B3" w:rsidDel="007949C6">
                <w:delTex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delText>
              </w:r>
            </w:del>
          </w:p>
          <w:p w14:paraId="1092219A" w14:textId="4C90C042"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42" w:author="Martin Ruppert - M91221" w:date="2019-06-04T12:39:00Z"/>
              </w:rPr>
            </w:pPr>
          </w:p>
          <w:p w14:paraId="1092219B" w14:textId="36C036C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243" w:author="Martin Ruppert - M91221" w:date="2019-06-04T12:39:00Z"/>
              </w:rPr>
            </w:pPr>
            <w:del w:id="4244" w:author="Martin Ruppert - M91221" w:date="2019-06-04T12:39:00Z">
              <w:r w:rsidRPr="001458B3" w:rsidDel="007949C6">
                <w:delText>ecsTCPSocketHandle = TCPIP_TCP_ClientOpen(IP_ADDRESS_TYPE_IPV4, ECS_TCP_PORT, &amp;ecsUDPSocketInfo.sourceIPaddress);</w:delText>
              </w:r>
            </w:del>
          </w:p>
        </w:tc>
      </w:tr>
      <w:tr w:rsidR="00355EFA" w:rsidRPr="001458B3" w:rsidDel="007949C6" w14:paraId="109221A2" w14:textId="28FEE4E7" w:rsidTr="00594EFF">
        <w:trPr>
          <w:cnfStyle w:val="000000100000" w:firstRow="0" w:lastRow="0" w:firstColumn="0" w:lastColumn="0" w:oddVBand="0" w:evenVBand="0" w:oddHBand="1" w:evenHBand="0" w:firstRowFirstColumn="0" w:firstRowLastColumn="0" w:lastRowFirstColumn="0" w:lastRowLastColumn="0"/>
          <w:del w:id="424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D" w14:textId="76E351BD" w:rsidR="00355EFA" w:rsidRPr="001458B3" w:rsidDel="007949C6" w:rsidRDefault="00355EFA" w:rsidP="00355EFA">
            <w:pPr>
              <w:pStyle w:val="NoSpacing"/>
              <w:rPr>
                <w:del w:id="4246" w:author="Martin Ruppert - M91221" w:date="2019-06-04T12:39:00Z"/>
                <w:b w:val="0"/>
                <w:bCs w:val="0"/>
              </w:rPr>
            </w:pPr>
            <w:del w:id="4247" w:author="Martin Ruppert - M91221" w:date="2019-06-04T12:39:00Z">
              <w:r w:rsidRPr="001458B3" w:rsidDel="007949C6">
                <w:rPr>
                  <w:b w:val="0"/>
                  <w:bCs w:val="0"/>
                </w:rPr>
                <w:delText>5</w:delText>
              </w:r>
            </w:del>
          </w:p>
        </w:tc>
        <w:tc>
          <w:tcPr>
            <w:tcW w:w="703" w:type="pct"/>
          </w:tcPr>
          <w:p w14:paraId="1092219E" w14:textId="36EEE43C"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48" w:author="Martin Ruppert - M91221" w:date="2019-06-04T12:39:00Z"/>
              </w:rPr>
            </w:pPr>
            <w:del w:id="4249" w:author="Martin Ruppert - M91221" w:date="2019-06-04T12:39:00Z">
              <w:r w:rsidDel="007949C6">
                <w:delText>333</w:delText>
              </w:r>
            </w:del>
          </w:p>
        </w:tc>
        <w:tc>
          <w:tcPr>
            <w:tcW w:w="3836" w:type="pct"/>
          </w:tcPr>
          <w:p w14:paraId="1092219F" w14:textId="4BE07E04"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50" w:author="Martin Ruppert - M91221" w:date="2019-06-04T12:39:00Z"/>
              </w:rPr>
            </w:pPr>
            <w:del w:id="4251" w:author="Martin Ruppert - M91221" w:date="2019-06-04T12:39:00Z">
              <w:r w:rsidRPr="001458B3" w:rsidDel="007949C6">
                <w:delText>Check if the TCP Client is connected to the Server</w:delText>
              </w:r>
            </w:del>
          </w:p>
          <w:p w14:paraId="109221A0" w14:textId="7E4F3CF6"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52" w:author="Martin Ruppert - M91221" w:date="2019-06-04T12:39:00Z"/>
              </w:rPr>
            </w:pPr>
          </w:p>
          <w:p w14:paraId="109221A1" w14:textId="10EB2BE0"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253" w:author="Martin Ruppert - M91221" w:date="2019-06-04T12:39:00Z"/>
              </w:rPr>
            </w:pPr>
            <w:del w:id="4254" w:author="Martin Ruppert - M91221" w:date="2019-06-04T12:39:00Z">
              <w:r w:rsidRPr="001458B3" w:rsidDel="007949C6">
                <w:delText>TCPIP_TCP_IsConnected(ecsTCPSocketHandle)</w:delText>
              </w:r>
            </w:del>
          </w:p>
        </w:tc>
      </w:tr>
      <w:tr w:rsidR="00355EFA" w:rsidRPr="001458B3" w:rsidDel="007949C6" w14:paraId="109221A8" w14:textId="5B2FAC81" w:rsidTr="00594EFF">
        <w:trPr>
          <w:del w:id="425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3" w14:textId="7DAD2F81" w:rsidR="00355EFA" w:rsidRPr="001458B3" w:rsidDel="007949C6" w:rsidRDefault="00355EFA" w:rsidP="00355EFA">
            <w:pPr>
              <w:pStyle w:val="NoSpacing"/>
              <w:rPr>
                <w:del w:id="4256" w:author="Martin Ruppert - M91221" w:date="2019-06-04T12:39:00Z"/>
                <w:b w:val="0"/>
                <w:bCs w:val="0"/>
              </w:rPr>
            </w:pPr>
            <w:del w:id="4257" w:author="Martin Ruppert - M91221" w:date="2019-06-04T12:39:00Z">
              <w:r w:rsidRPr="001458B3" w:rsidDel="007949C6">
                <w:rPr>
                  <w:b w:val="0"/>
                  <w:bCs w:val="0"/>
                </w:rPr>
                <w:delText>6</w:delText>
              </w:r>
            </w:del>
          </w:p>
        </w:tc>
        <w:tc>
          <w:tcPr>
            <w:tcW w:w="703" w:type="pct"/>
          </w:tcPr>
          <w:p w14:paraId="109221A4" w14:textId="5B24D0FD"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58" w:author="Martin Ruppert - M91221" w:date="2019-06-04T12:39:00Z"/>
              </w:rPr>
            </w:pPr>
            <w:del w:id="4259" w:author="Martin Ruppert - M91221" w:date="2019-06-04T12:39:00Z">
              <w:r w:rsidDel="007949C6">
                <w:delText>365</w:delText>
              </w:r>
            </w:del>
          </w:p>
        </w:tc>
        <w:tc>
          <w:tcPr>
            <w:tcW w:w="3836" w:type="pct"/>
          </w:tcPr>
          <w:p w14:paraId="109221A5" w14:textId="45E3A382"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60" w:author="Martin Ruppert - M91221" w:date="2019-06-04T12:39:00Z"/>
              </w:rPr>
            </w:pPr>
            <w:del w:id="4261" w:author="Martin Ruppert - M91221" w:date="2019-06-04T12:39:00Z">
              <w:r w:rsidRPr="001458B3" w:rsidDel="007949C6">
                <w:delText>Check if the TCP connection has dropped out any time between the current and previous execution of the NETWORKCOMS_MANAGE_TCP_CLIENT state.</w:delText>
              </w:r>
            </w:del>
          </w:p>
          <w:p w14:paraId="109221A6" w14:textId="490490B6"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62" w:author="Martin Ruppert - M91221" w:date="2019-06-04T12:39:00Z"/>
              </w:rPr>
            </w:pPr>
          </w:p>
          <w:p w14:paraId="109221A7" w14:textId="108BB872"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263" w:author="Martin Ruppert - M91221" w:date="2019-06-04T12:39:00Z"/>
              </w:rPr>
            </w:pPr>
            <w:del w:id="4264" w:author="Martin Ruppert - M91221" w:date="2019-06-04T12:39:00Z">
              <w:r w:rsidRPr="001458B3" w:rsidDel="007949C6">
                <w:delText>TCPIP_TCP_WasReset(ecsTCPSocketHandle)</w:delText>
              </w:r>
            </w:del>
          </w:p>
        </w:tc>
      </w:tr>
      <w:tr w:rsidR="00355EFA" w:rsidRPr="001458B3" w:rsidDel="007949C6" w14:paraId="109221AE" w14:textId="097B9044" w:rsidTr="00594EFF">
        <w:trPr>
          <w:cnfStyle w:val="000000100000" w:firstRow="0" w:lastRow="0" w:firstColumn="0" w:lastColumn="0" w:oddVBand="0" w:evenVBand="0" w:oddHBand="1" w:evenHBand="0" w:firstRowFirstColumn="0" w:firstRowLastColumn="0" w:lastRowFirstColumn="0" w:lastRowLastColumn="0"/>
          <w:del w:id="426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9" w14:textId="5AC050F1" w:rsidR="00355EFA" w:rsidRPr="001458B3" w:rsidDel="007949C6" w:rsidRDefault="00355EFA" w:rsidP="00355EFA">
            <w:pPr>
              <w:pStyle w:val="NoSpacing"/>
              <w:rPr>
                <w:del w:id="4266" w:author="Martin Ruppert - M91221" w:date="2019-06-04T12:39:00Z"/>
                <w:b w:val="0"/>
                <w:bCs w:val="0"/>
              </w:rPr>
            </w:pPr>
            <w:del w:id="4267" w:author="Martin Ruppert - M91221" w:date="2019-06-04T12:39:00Z">
              <w:r w:rsidRPr="001458B3" w:rsidDel="007949C6">
                <w:rPr>
                  <w:b w:val="0"/>
                  <w:bCs w:val="0"/>
                </w:rPr>
                <w:delText>7</w:delText>
              </w:r>
            </w:del>
          </w:p>
        </w:tc>
        <w:tc>
          <w:tcPr>
            <w:tcW w:w="703" w:type="pct"/>
          </w:tcPr>
          <w:p w14:paraId="109221AA" w14:textId="2DD4CB09"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68" w:author="Martin Ruppert - M91221" w:date="2019-06-04T12:39:00Z"/>
              </w:rPr>
            </w:pPr>
            <w:del w:id="4269" w:author="Martin Ruppert - M91221" w:date="2019-06-04T12:39:00Z">
              <w:r w:rsidDel="007949C6">
                <w:delText>417</w:delText>
              </w:r>
            </w:del>
          </w:p>
        </w:tc>
        <w:tc>
          <w:tcPr>
            <w:tcW w:w="3836" w:type="pct"/>
          </w:tcPr>
          <w:p w14:paraId="109221AB" w14:textId="6FFC6F30"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70" w:author="Martin Ruppert - M91221" w:date="2019-06-04T12:39:00Z"/>
              </w:rPr>
            </w:pPr>
            <w:del w:id="4271" w:author="Martin Ruppert - M91221" w:date="2019-06-04T12:39:00Z">
              <w:r w:rsidRPr="001458B3" w:rsidDel="007949C6">
                <w:delText>Get the amount of free space  available in the Transmit Buffer of the TCP Socket</w:delText>
              </w:r>
            </w:del>
          </w:p>
          <w:p w14:paraId="109221AC" w14:textId="4242767B"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272" w:author="Martin Ruppert - M91221" w:date="2019-06-04T12:39:00Z"/>
              </w:rPr>
            </w:pPr>
          </w:p>
          <w:p w14:paraId="109221AD" w14:textId="3861580C"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273" w:author="Martin Ruppert - M91221" w:date="2019-06-04T12:39:00Z"/>
              </w:rPr>
            </w:pPr>
            <w:del w:id="4274" w:author="Martin Ruppert - M91221" w:date="2019-06-04T12:39:00Z">
              <w:r w:rsidRPr="001458B3" w:rsidDel="007949C6">
                <w:delText>TCPIP_TCP_PutIsReady(ecsTCPSocketHandle)</w:delText>
              </w:r>
            </w:del>
          </w:p>
        </w:tc>
      </w:tr>
      <w:tr w:rsidR="00355EFA" w:rsidRPr="001458B3" w:rsidDel="007949C6" w14:paraId="109221BB" w14:textId="5E0B5989" w:rsidTr="00594EFF">
        <w:trPr>
          <w:del w:id="427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F" w14:textId="73937A40" w:rsidR="00355EFA" w:rsidRPr="001458B3" w:rsidDel="007949C6" w:rsidRDefault="00355EFA" w:rsidP="00355EFA">
            <w:pPr>
              <w:pStyle w:val="NoSpacing"/>
              <w:rPr>
                <w:del w:id="4276" w:author="Martin Ruppert - M91221" w:date="2019-06-04T12:39:00Z"/>
                <w:b w:val="0"/>
                <w:bCs w:val="0"/>
              </w:rPr>
            </w:pPr>
            <w:del w:id="4277" w:author="Martin Ruppert - M91221" w:date="2019-06-04T12:39:00Z">
              <w:r w:rsidRPr="001458B3" w:rsidDel="007949C6">
                <w:rPr>
                  <w:b w:val="0"/>
                  <w:bCs w:val="0"/>
                </w:rPr>
                <w:delText>8</w:delText>
              </w:r>
            </w:del>
          </w:p>
        </w:tc>
        <w:tc>
          <w:tcPr>
            <w:tcW w:w="703" w:type="pct"/>
          </w:tcPr>
          <w:p w14:paraId="109221B0" w14:textId="71EA80D9"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78" w:author="Martin Ruppert - M91221" w:date="2019-06-04T12:39:00Z"/>
              </w:rPr>
            </w:pPr>
            <w:del w:id="4279" w:author="Martin Ruppert - M91221" w:date="2019-06-04T12:39:00Z">
              <w:r w:rsidDel="007949C6">
                <w:delText>431</w:delText>
              </w:r>
            </w:del>
          </w:p>
        </w:tc>
        <w:tc>
          <w:tcPr>
            <w:tcW w:w="3836" w:type="pct"/>
          </w:tcPr>
          <w:p w14:paraId="109221B1" w14:textId="76E42B0E"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80" w:author="Martin Ruppert - M91221" w:date="2019-06-04T12:39:00Z"/>
              </w:rPr>
            </w:pPr>
            <w:del w:id="4281" w:author="Martin Ruppert - M91221" w:date="2019-06-04T12:39:00Z">
              <w:r w:rsidRPr="001458B3" w:rsidDel="007949C6">
                <w:delText>Send the string stored in callReq_JSONPacket array to the TCP Server.</w:delText>
              </w:r>
            </w:del>
          </w:p>
          <w:p w14:paraId="109221B2" w14:textId="2A54BCEF"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82" w:author="Martin Ruppert - M91221" w:date="2019-06-04T12:39:00Z"/>
              </w:rPr>
            </w:pPr>
          </w:p>
          <w:p w14:paraId="109221B3" w14:textId="44AE661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283" w:author="Martin Ruppert - M91221" w:date="2019-06-04T12:39:00Z"/>
              </w:rPr>
            </w:pPr>
            <w:del w:id="4284" w:author="Martin Ruppert - M91221" w:date="2019-06-04T12:39:00Z">
              <w:r w:rsidRPr="001458B3" w:rsidDel="007949C6">
                <w:delText>TCPIP_TCP_StringPut(ecsTCPSocketHandle, callReq_JSONPacket);</w:delText>
              </w:r>
            </w:del>
          </w:p>
          <w:p w14:paraId="109221B4" w14:textId="718E7B8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285" w:author="Martin Ruppert - M91221" w:date="2019-06-04T12:39:00Z"/>
              </w:rPr>
            </w:pPr>
          </w:p>
          <w:p w14:paraId="109221B5" w14:textId="71B9B3B2"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86" w:author="Martin Ruppert - M91221" w:date="2019-06-04T12:39:00Z"/>
              </w:rPr>
            </w:pPr>
            <w:del w:id="4287" w:author="Martin Ruppert - M91221" w:date="2019-06-04T12:39:00Z">
              <w:r w:rsidRPr="001458B3" w:rsidDel="007949C6">
                <w:delText>TCPIP_TCP_ArrayPut can also be used, but the length of the string needs to be specified e.g.</w:delText>
              </w:r>
            </w:del>
          </w:p>
          <w:p w14:paraId="109221B6" w14:textId="56E15754"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288" w:author="Martin Ruppert - M91221" w:date="2019-06-04T12:39:00Z"/>
              </w:rPr>
            </w:pPr>
            <w:del w:id="4289" w:author="Martin Ruppert - M91221" w:date="2019-06-04T12:39:00Z">
              <w:r w:rsidRPr="001458B3" w:rsidDel="007949C6">
                <w:delText>TCPIP_TCP_ArrayPut(ecsTCPSocketHandle, callReq_JSONPacket, strlen(callReq_JSONPacket));</w:delText>
              </w:r>
            </w:del>
          </w:p>
          <w:p w14:paraId="109221B7" w14:textId="1DE00DF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290" w:author="Martin Ruppert - M91221" w:date="2019-06-04T12:39:00Z"/>
              </w:rPr>
            </w:pPr>
          </w:p>
          <w:p w14:paraId="109221B8" w14:textId="06A52080"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291" w:author="Martin Ruppert - M91221" w:date="2019-06-04T12:39:00Z"/>
              </w:rPr>
            </w:pPr>
            <w:del w:id="4292" w:author="Martin Ruppert - M91221" w:date="2019-06-04T12:39:00Z">
              <w:r w:rsidRPr="001458B3" w:rsidDel="007949C6">
                <w:delText>Alternatively the size of the array can specified, but only when the array size is equal to the string size.</w:delText>
              </w:r>
            </w:del>
          </w:p>
          <w:p w14:paraId="109221B9" w14:textId="31ACA2E8"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293" w:author="Martin Ruppert - M91221" w:date="2019-06-04T12:39:00Z"/>
              </w:rPr>
            </w:pPr>
            <w:del w:id="4294" w:author="Martin Ruppert - M91221" w:date="2019-06-04T12:39:00Z">
              <w:r w:rsidRPr="001458B3" w:rsidDel="007949C6">
                <w:delText>TCPIP_TCP_ArrayPut(ecsTCPSocketHandle, callReq_JSONPacket, sizeof(callReq_JSONPacket));</w:delText>
              </w:r>
            </w:del>
          </w:p>
          <w:p w14:paraId="109221BA" w14:textId="46F271FA"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295" w:author="Martin Ruppert - M91221" w:date="2019-06-04T12:39:00Z"/>
              </w:rPr>
            </w:pPr>
          </w:p>
        </w:tc>
      </w:tr>
    </w:tbl>
    <w:p w14:paraId="109221BC" w14:textId="7476D52D" w:rsidR="005B6B97" w:rsidDel="007949C6" w:rsidRDefault="005B6B97" w:rsidP="005B6B97">
      <w:pPr>
        <w:rPr>
          <w:del w:id="4296" w:author="Martin Ruppert - M91221" w:date="2019-06-04T12:39:00Z"/>
        </w:rPr>
      </w:pPr>
    </w:p>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47"/>
          <w:headerReference w:type="default" r:id="rId248"/>
          <w:footerReference w:type="even" r:id="rId249"/>
          <w:footerReference w:type="default" r:id="rId250"/>
          <w:pgSz w:w="12242" w:h="15842" w:code="1"/>
          <w:pgMar w:top="1021" w:right="680" w:bottom="1021" w:left="680" w:header="454" w:footer="454" w:gutter="340"/>
          <w:cols w:space="708"/>
          <w:docGrid w:linePitch="360"/>
        </w:sectPr>
      </w:pPr>
    </w:p>
    <w:p w14:paraId="109221C0" w14:textId="5B402D90" w:rsidR="000B57A4" w:rsidRPr="00636D4B" w:rsidDel="00610911"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del w:id="4297" w:author="Martin Ruppert - M91221" w:date="2019-06-04T12:30:00Z"/>
          <w:rFonts w:ascii="Arial" w:hAnsi="Arial" w:cs="Arial"/>
          <w:b/>
          <w:sz w:val="56"/>
        </w:rPr>
      </w:pPr>
      <w:del w:id="4298" w:author="Martin Ruppert - M91221" w:date="2019-06-04T12:30:00Z">
        <w:r w:rsidDel="00610911">
          <w:rPr>
            <w:rFonts w:ascii="Arial" w:hAnsi="Arial" w:cs="Arial"/>
            <w:b/>
            <w:sz w:val="56"/>
          </w:rPr>
          <w:lastRenderedPageBreak/>
          <w:delText>M</w:delText>
        </w:r>
        <w:r w:rsidRPr="00636D4B" w:rsidDel="00610911">
          <w:rPr>
            <w:rFonts w:ascii="Arial" w:hAnsi="Arial" w:cs="Arial"/>
            <w:b/>
            <w:sz w:val="56"/>
          </w:rPr>
          <w:delText>PLAB® Harmony TCP/IP Stack</w:delText>
        </w:r>
      </w:del>
    </w:p>
    <w:p w14:paraId="109221C1" w14:textId="51E9DA80" w:rsidR="000B57A4" w:rsidRPr="00636D4B" w:rsidDel="00CC18B3" w:rsidRDefault="000B57A4">
      <w:pPr>
        <w:pStyle w:val="Heading1"/>
        <w:rPr>
          <w:del w:id="4299" w:author="Martin Ruppert - M91221" w:date="2019-06-04T12:29:00Z"/>
        </w:rPr>
      </w:pPr>
      <w:bookmarkStart w:id="4300" w:name="_Toc488278817"/>
      <w:del w:id="4301" w:author="Martin Ruppert - M91221" w:date="2019-06-04T12:29:00Z">
        <w:r w:rsidDel="00CC18B3">
          <w:delText>TCP Module</w:delText>
        </w:r>
        <w:r w:rsidRPr="00636D4B" w:rsidDel="00CC18B3">
          <w:delText xml:space="preserve"> </w:delText>
        </w:r>
        <w:r w:rsidDel="00CC18B3">
          <w:delText xml:space="preserve">API </w:delText>
        </w:r>
        <w:r w:rsidRPr="00636D4B" w:rsidDel="00CC18B3">
          <w:delText>Function List</w:delText>
        </w:r>
        <w:bookmarkEnd w:id="4300"/>
      </w:del>
    </w:p>
    <w:p w14:paraId="109221C2" w14:textId="412183C6" w:rsidR="000B57A4" w:rsidDel="00CC18B3" w:rsidRDefault="000B57A4">
      <w:pPr>
        <w:pStyle w:val="Heading2"/>
        <w:spacing w:before="240"/>
        <w:rPr>
          <w:del w:id="4302" w:author="Martin Ruppert - M91221" w:date="2019-06-04T12:29:00Z"/>
        </w:rPr>
        <w:pPrChange w:id="4303" w:author="Martin Ruppert - M91221" w:date="2019-06-04T12:29:00Z">
          <w:pPr>
            <w:pStyle w:val="Heading2"/>
          </w:pPr>
        </w:pPrChange>
      </w:pPr>
      <w:bookmarkStart w:id="4304" w:name="_Toc488278818"/>
      <w:del w:id="4305" w:author="Martin Ruppert - M91221" w:date="2019-06-04T12:29:00Z">
        <w:r w:rsidRPr="00993E5D" w:rsidDel="00CC18B3">
          <w:delText>Socket Management Functions</w:delText>
        </w:r>
        <w:bookmarkEnd w:id="4304"/>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rsidDel="00CC18B3" w14:paraId="109221C5" w14:textId="04E727EF" w:rsidTr="001458B3">
        <w:trPr>
          <w:trHeight w:val="288"/>
          <w:del w:id="4306" w:author="Martin Ruppert - M91221" w:date="2019-06-04T12:29:00Z"/>
        </w:trPr>
        <w:tc>
          <w:tcPr>
            <w:tcW w:w="1420" w:type="pct"/>
            <w:tcBorders>
              <w:top w:val="single" w:sz="4" w:space="0" w:color="FFFFFF"/>
              <w:left w:val="single" w:sz="4" w:space="0" w:color="FFFFFF"/>
            </w:tcBorders>
            <w:shd w:val="clear" w:color="auto" w:fill="5B9BD5"/>
            <w:noWrap/>
            <w:hideMark/>
          </w:tcPr>
          <w:p w14:paraId="109221C3" w14:textId="6601631E" w:rsidR="000B57A4" w:rsidRPr="001458B3" w:rsidDel="00CC18B3" w:rsidRDefault="000B57A4">
            <w:pPr>
              <w:pStyle w:val="NoSpacing"/>
              <w:keepNext/>
              <w:keepLines/>
              <w:spacing w:before="240" w:line="326" w:lineRule="auto"/>
              <w:outlineLvl w:val="0"/>
              <w:rPr>
                <w:del w:id="4307" w:author="Martin Ruppert - M91221" w:date="2019-06-04T12:29:00Z"/>
                <w:b/>
                <w:bCs/>
                <w:color w:val="FFFFFF"/>
                <w:sz w:val="18"/>
              </w:rPr>
              <w:pPrChange w:id="4308" w:author="Martin Ruppert - M91221" w:date="2019-06-04T12:29:00Z">
                <w:pPr>
                  <w:pStyle w:val="NoSpacing"/>
                </w:pPr>
              </w:pPrChange>
            </w:pPr>
            <w:del w:id="4309" w:author="Martin Ruppert - M91221" w:date="2019-06-04T12:29:00Z">
              <w:r w:rsidRPr="001458B3" w:rsidDel="00CC18B3">
                <w:rPr>
                  <w:b/>
                  <w:bCs/>
                  <w:color w:val="FFFFFF"/>
                  <w:sz w:val="18"/>
                </w:rPr>
                <w:delText>TCPIP_TCP_ServerOpen</w:delText>
              </w:r>
            </w:del>
          </w:p>
        </w:tc>
        <w:tc>
          <w:tcPr>
            <w:tcW w:w="3580" w:type="pct"/>
            <w:shd w:val="clear" w:color="auto" w:fill="DEEAF6"/>
            <w:noWrap/>
            <w:hideMark/>
          </w:tcPr>
          <w:p w14:paraId="109221C4" w14:textId="7F12878D" w:rsidR="000B57A4" w:rsidRPr="001458B3" w:rsidDel="00CC18B3" w:rsidRDefault="000B57A4">
            <w:pPr>
              <w:pStyle w:val="NoSpacing"/>
              <w:keepNext/>
              <w:keepLines/>
              <w:spacing w:before="240" w:line="326" w:lineRule="auto"/>
              <w:outlineLvl w:val="0"/>
              <w:rPr>
                <w:del w:id="4310" w:author="Martin Ruppert - M91221" w:date="2019-06-04T12:29:00Z"/>
                <w:sz w:val="18"/>
              </w:rPr>
              <w:pPrChange w:id="4311" w:author="Martin Ruppert - M91221" w:date="2019-06-04T12:29:00Z">
                <w:pPr>
                  <w:pStyle w:val="NoSpacing"/>
                </w:pPr>
              </w:pPrChange>
            </w:pPr>
            <w:del w:id="4312" w:author="Martin Ruppert - M91221" w:date="2019-06-04T12:29:00Z">
              <w:r w:rsidRPr="001458B3" w:rsidDel="00CC18B3">
                <w:rPr>
                  <w:sz w:val="18"/>
                </w:rPr>
                <w:delText>Opens a TCP socket as a server.</w:delText>
              </w:r>
            </w:del>
          </w:p>
        </w:tc>
      </w:tr>
      <w:tr w:rsidR="000B57A4" w:rsidRPr="001458B3" w:rsidDel="00CC18B3" w14:paraId="109221C8" w14:textId="19BF4AE6" w:rsidTr="001458B3">
        <w:trPr>
          <w:trHeight w:val="288"/>
          <w:del w:id="4313" w:author="Martin Ruppert - M91221" w:date="2019-06-04T12:29:00Z"/>
        </w:trPr>
        <w:tc>
          <w:tcPr>
            <w:tcW w:w="1420" w:type="pct"/>
            <w:tcBorders>
              <w:left w:val="single" w:sz="4" w:space="0" w:color="FFFFFF"/>
            </w:tcBorders>
            <w:shd w:val="clear" w:color="auto" w:fill="5B9BD5"/>
            <w:noWrap/>
            <w:hideMark/>
          </w:tcPr>
          <w:p w14:paraId="109221C6" w14:textId="48F7F5E3" w:rsidR="000B57A4" w:rsidRPr="001458B3" w:rsidDel="00CC18B3" w:rsidRDefault="000B57A4">
            <w:pPr>
              <w:pStyle w:val="NoSpacing"/>
              <w:keepNext/>
              <w:keepLines/>
              <w:spacing w:before="240" w:line="326" w:lineRule="auto"/>
              <w:outlineLvl w:val="0"/>
              <w:rPr>
                <w:del w:id="4314" w:author="Martin Ruppert - M91221" w:date="2019-06-04T12:29:00Z"/>
                <w:b/>
                <w:bCs/>
                <w:color w:val="FFFFFF"/>
                <w:sz w:val="18"/>
              </w:rPr>
              <w:pPrChange w:id="4315" w:author="Martin Ruppert - M91221" w:date="2019-06-04T12:29:00Z">
                <w:pPr>
                  <w:pStyle w:val="NoSpacing"/>
                </w:pPr>
              </w:pPrChange>
            </w:pPr>
            <w:del w:id="4316" w:author="Martin Ruppert - M91221" w:date="2019-06-04T12:29:00Z">
              <w:r w:rsidRPr="001458B3" w:rsidDel="00CC18B3">
                <w:rPr>
                  <w:b/>
                  <w:bCs/>
                  <w:color w:val="FFFFFF"/>
                  <w:sz w:val="18"/>
                </w:rPr>
                <w:delText>TCPIP_TCP_ClientOpen</w:delText>
              </w:r>
            </w:del>
          </w:p>
        </w:tc>
        <w:tc>
          <w:tcPr>
            <w:tcW w:w="3580" w:type="pct"/>
            <w:shd w:val="clear" w:color="auto" w:fill="DEEAF6"/>
            <w:noWrap/>
            <w:hideMark/>
          </w:tcPr>
          <w:p w14:paraId="109221C7" w14:textId="15A944C1" w:rsidR="000B57A4" w:rsidRPr="001458B3" w:rsidDel="00CC18B3" w:rsidRDefault="000B57A4">
            <w:pPr>
              <w:pStyle w:val="NoSpacing"/>
              <w:keepNext/>
              <w:keepLines/>
              <w:spacing w:before="240" w:line="326" w:lineRule="auto"/>
              <w:outlineLvl w:val="0"/>
              <w:rPr>
                <w:del w:id="4317" w:author="Martin Ruppert - M91221" w:date="2019-06-04T12:29:00Z"/>
                <w:sz w:val="18"/>
              </w:rPr>
              <w:pPrChange w:id="4318" w:author="Martin Ruppert - M91221" w:date="2019-06-04T12:29:00Z">
                <w:pPr>
                  <w:pStyle w:val="NoSpacing"/>
                </w:pPr>
              </w:pPrChange>
            </w:pPr>
            <w:del w:id="4319" w:author="Martin Ruppert - M91221" w:date="2019-06-04T12:29:00Z">
              <w:r w:rsidRPr="001458B3" w:rsidDel="00CC18B3">
                <w:rPr>
                  <w:sz w:val="18"/>
                </w:rPr>
                <w:delText>Opens a TCP socket as a client.</w:delText>
              </w:r>
            </w:del>
          </w:p>
        </w:tc>
      </w:tr>
      <w:tr w:rsidR="000B57A4" w:rsidRPr="001458B3" w:rsidDel="00CC18B3" w14:paraId="109221CB" w14:textId="0E2AEAA7" w:rsidTr="001458B3">
        <w:trPr>
          <w:trHeight w:val="288"/>
          <w:del w:id="4320" w:author="Martin Ruppert - M91221" w:date="2019-06-04T12:29:00Z"/>
        </w:trPr>
        <w:tc>
          <w:tcPr>
            <w:tcW w:w="1420" w:type="pct"/>
            <w:tcBorders>
              <w:left w:val="single" w:sz="4" w:space="0" w:color="FFFFFF"/>
            </w:tcBorders>
            <w:shd w:val="clear" w:color="auto" w:fill="5B9BD5"/>
            <w:noWrap/>
            <w:hideMark/>
          </w:tcPr>
          <w:p w14:paraId="109221C9" w14:textId="2684AE1E" w:rsidR="000B57A4" w:rsidRPr="001458B3" w:rsidDel="00CC18B3" w:rsidRDefault="000B57A4">
            <w:pPr>
              <w:pStyle w:val="NoSpacing"/>
              <w:keepNext/>
              <w:keepLines/>
              <w:spacing w:before="240" w:line="326" w:lineRule="auto"/>
              <w:outlineLvl w:val="0"/>
              <w:rPr>
                <w:del w:id="4321" w:author="Martin Ruppert - M91221" w:date="2019-06-04T12:29:00Z"/>
                <w:b/>
                <w:bCs/>
                <w:color w:val="FFFFFF"/>
                <w:sz w:val="18"/>
              </w:rPr>
              <w:pPrChange w:id="4322" w:author="Martin Ruppert - M91221" w:date="2019-06-04T12:29:00Z">
                <w:pPr>
                  <w:pStyle w:val="NoSpacing"/>
                </w:pPr>
              </w:pPrChange>
            </w:pPr>
            <w:del w:id="4323" w:author="Martin Ruppert - M91221" w:date="2019-06-04T12:29:00Z">
              <w:r w:rsidRPr="001458B3" w:rsidDel="00CC18B3">
                <w:rPr>
                  <w:b/>
                  <w:bCs/>
                  <w:color w:val="FFFFFF"/>
                  <w:sz w:val="18"/>
                </w:rPr>
                <w:delText>TCPIP_TCP_Close</w:delText>
              </w:r>
            </w:del>
          </w:p>
        </w:tc>
        <w:tc>
          <w:tcPr>
            <w:tcW w:w="3580" w:type="pct"/>
            <w:shd w:val="clear" w:color="auto" w:fill="DEEAF6"/>
            <w:noWrap/>
            <w:hideMark/>
          </w:tcPr>
          <w:p w14:paraId="109221CA" w14:textId="05A7B72D" w:rsidR="000B57A4" w:rsidRPr="001458B3" w:rsidDel="00CC18B3" w:rsidRDefault="000B57A4">
            <w:pPr>
              <w:pStyle w:val="NoSpacing"/>
              <w:keepNext/>
              <w:keepLines/>
              <w:spacing w:before="240" w:line="326" w:lineRule="auto"/>
              <w:outlineLvl w:val="0"/>
              <w:rPr>
                <w:del w:id="4324" w:author="Martin Ruppert - M91221" w:date="2019-06-04T12:29:00Z"/>
                <w:sz w:val="18"/>
              </w:rPr>
              <w:pPrChange w:id="4325" w:author="Martin Ruppert - M91221" w:date="2019-06-04T12:29:00Z">
                <w:pPr>
                  <w:pStyle w:val="NoSpacing"/>
                </w:pPr>
              </w:pPrChange>
            </w:pPr>
            <w:del w:id="4326" w:author="Martin Ruppert - M91221" w:date="2019-06-04T12:29:00Z">
              <w:r w:rsidRPr="001458B3" w:rsidDel="00CC18B3">
                <w:rPr>
                  <w:sz w:val="18"/>
                </w:rPr>
                <w:delText>Disconnects an open socket and destroys the socket handle, releasing the associated resources.</w:delText>
              </w:r>
            </w:del>
          </w:p>
        </w:tc>
      </w:tr>
      <w:tr w:rsidR="000B57A4" w:rsidRPr="001458B3" w:rsidDel="00CC18B3" w14:paraId="109221CE" w14:textId="18FB3E44" w:rsidTr="001458B3">
        <w:trPr>
          <w:trHeight w:val="288"/>
          <w:del w:id="4327" w:author="Martin Ruppert - M91221" w:date="2019-06-04T12:29:00Z"/>
        </w:trPr>
        <w:tc>
          <w:tcPr>
            <w:tcW w:w="1420" w:type="pct"/>
            <w:tcBorders>
              <w:left w:val="single" w:sz="4" w:space="0" w:color="FFFFFF"/>
            </w:tcBorders>
            <w:shd w:val="clear" w:color="auto" w:fill="5B9BD5"/>
            <w:noWrap/>
            <w:hideMark/>
          </w:tcPr>
          <w:p w14:paraId="109221CC" w14:textId="78D346B6" w:rsidR="000B57A4" w:rsidRPr="001458B3" w:rsidDel="00CC18B3" w:rsidRDefault="000B57A4">
            <w:pPr>
              <w:pStyle w:val="NoSpacing"/>
              <w:keepNext/>
              <w:keepLines/>
              <w:spacing w:before="240" w:line="326" w:lineRule="auto"/>
              <w:outlineLvl w:val="0"/>
              <w:rPr>
                <w:del w:id="4328" w:author="Martin Ruppert - M91221" w:date="2019-06-04T12:29:00Z"/>
                <w:b/>
                <w:bCs/>
                <w:color w:val="FFFFFF"/>
                <w:sz w:val="18"/>
              </w:rPr>
              <w:pPrChange w:id="4329" w:author="Martin Ruppert - M91221" w:date="2019-06-04T12:29:00Z">
                <w:pPr>
                  <w:pStyle w:val="NoSpacing"/>
                </w:pPr>
              </w:pPrChange>
            </w:pPr>
            <w:del w:id="4330" w:author="Martin Ruppert - M91221" w:date="2019-06-04T12:29:00Z">
              <w:r w:rsidRPr="001458B3" w:rsidDel="00CC18B3">
                <w:rPr>
                  <w:b/>
                  <w:bCs/>
                  <w:color w:val="FFFFFF"/>
                  <w:sz w:val="18"/>
                </w:rPr>
                <w:delText>TCPIP_TCP_Connect</w:delText>
              </w:r>
            </w:del>
          </w:p>
        </w:tc>
        <w:tc>
          <w:tcPr>
            <w:tcW w:w="3580" w:type="pct"/>
            <w:shd w:val="clear" w:color="auto" w:fill="DEEAF6"/>
            <w:noWrap/>
            <w:hideMark/>
          </w:tcPr>
          <w:p w14:paraId="109221CD" w14:textId="57DB73ED" w:rsidR="000B57A4" w:rsidRPr="001458B3" w:rsidDel="00CC18B3" w:rsidRDefault="000B57A4">
            <w:pPr>
              <w:pStyle w:val="NoSpacing"/>
              <w:keepNext/>
              <w:keepLines/>
              <w:spacing w:before="240" w:line="326" w:lineRule="auto"/>
              <w:outlineLvl w:val="0"/>
              <w:rPr>
                <w:del w:id="4331" w:author="Martin Ruppert - M91221" w:date="2019-06-04T12:29:00Z"/>
                <w:sz w:val="18"/>
              </w:rPr>
              <w:pPrChange w:id="4332" w:author="Martin Ruppert - M91221" w:date="2019-06-04T12:29:00Z">
                <w:pPr>
                  <w:pStyle w:val="NoSpacing"/>
                </w:pPr>
              </w:pPrChange>
            </w:pPr>
            <w:del w:id="4333" w:author="Martin Ruppert - M91221" w:date="2019-06-04T12:29:00Z">
              <w:r w:rsidRPr="001458B3" w:rsidDel="00CC18B3">
                <w:rPr>
                  <w:sz w:val="18"/>
                </w:rPr>
                <w:delText>Connects a client socket.</w:delText>
              </w:r>
            </w:del>
          </w:p>
        </w:tc>
      </w:tr>
      <w:tr w:rsidR="000B57A4" w:rsidRPr="001458B3" w:rsidDel="00CC18B3" w14:paraId="109221D1" w14:textId="5E90D7A1" w:rsidTr="001458B3">
        <w:trPr>
          <w:trHeight w:val="288"/>
          <w:del w:id="4334" w:author="Martin Ruppert - M91221" w:date="2019-06-04T12:29:00Z"/>
        </w:trPr>
        <w:tc>
          <w:tcPr>
            <w:tcW w:w="1420" w:type="pct"/>
            <w:tcBorders>
              <w:left w:val="single" w:sz="4" w:space="0" w:color="FFFFFF"/>
            </w:tcBorders>
            <w:shd w:val="clear" w:color="auto" w:fill="5B9BD5"/>
            <w:noWrap/>
            <w:hideMark/>
          </w:tcPr>
          <w:p w14:paraId="109221CF" w14:textId="38C404A7" w:rsidR="000B57A4" w:rsidRPr="001458B3" w:rsidDel="00CC18B3" w:rsidRDefault="000B57A4">
            <w:pPr>
              <w:pStyle w:val="NoSpacing"/>
              <w:keepNext/>
              <w:keepLines/>
              <w:spacing w:before="240" w:line="326" w:lineRule="auto"/>
              <w:outlineLvl w:val="0"/>
              <w:rPr>
                <w:del w:id="4335" w:author="Martin Ruppert - M91221" w:date="2019-06-04T12:29:00Z"/>
                <w:b/>
                <w:bCs/>
                <w:color w:val="FFFFFF"/>
                <w:sz w:val="18"/>
              </w:rPr>
              <w:pPrChange w:id="4336" w:author="Martin Ruppert - M91221" w:date="2019-06-04T12:29:00Z">
                <w:pPr>
                  <w:pStyle w:val="NoSpacing"/>
                </w:pPr>
              </w:pPrChange>
            </w:pPr>
            <w:del w:id="4337" w:author="Martin Ruppert - M91221" w:date="2019-06-04T12:29:00Z">
              <w:r w:rsidRPr="001458B3" w:rsidDel="00CC18B3">
                <w:rPr>
                  <w:b/>
                  <w:bCs/>
                  <w:color w:val="FFFFFF"/>
                  <w:sz w:val="18"/>
                </w:rPr>
                <w:delText>TCPIP_TCP_Bind</w:delText>
              </w:r>
            </w:del>
          </w:p>
        </w:tc>
        <w:tc>
          <w:tcPr>
            <w:tcW w:w="3580" w:type="pct"/>
            <w:shd w:val="clear" w:color="auto" w:fill="DEEAF6"/>
            <w:noWrap/>
            <w:hideMark/>
          </w:tcPr>
          <w:p w14:paraId="109221D0" w14:textId="5C204F58" w:rsidR="000B57A4" w:rsidRPr="001458B3" w:rsidDel="00CC18B3" w:rsidRDefault="000B57A4">
            <w:pPr>
              <w:pStyle w:val="NoSpacing"/>
              <w:keepNext/>
              <w:keepLines/>
              <w:spacing w:before="240" w:line="326" w:lineRule="auto"/>
              <w:outlineLvl w:val="0"/>
              <w:rPr>
                <w:del w:id="4338" w:author="Martin Ruppert - M91221" w:date="2019-06-04T12:29:00Z"/>
                <w:sz w:val="18"/>
              </w:rPr>
              <w:pPrChange w:id="4339" w:author="Martin Ruppert - M91221" w:date="2019-06-04T12:29:00Z">
                <w:pPr>
                  <w:pStyle w:val="NoSpacing"/>
                </w:pPr>
              </w:pPrChange>
            </w:pPr>
            <w:del w:id="4340" w:author="Martin Ruppert - M91221" w:date="2019-06-04T12:29:00Z">
              <w:r w:rsidRPr="001458B3" w:rsidDel="00CC18B3">
                <w:rPr>
                  <w:sz w:val="18"/>
                </w:rPr>
                <w:delText>Binds a socket to a local address.</w:delText>
              </w:r>
            </w:del>
          </w:p>
        </w:tc>
      </w:tr>
      <w:tr w:rsidR="000B57A4" w:rsidRPr="001458B3" w:rsidDel="00CC18B3" w14:paraId="109221D4" w14:textId="44FCBF0A" w:rsidTr="001458B3">
        <w:trPr>
          <w:trHeight w:val="288"/>
          <w:del w:id="4341" w:author="Martin Ruppert - M91221" w:date="2019-06-04T12:29:00Z"/>
        </w:trPr>
        <w:tc>
          <w:tcPr>
            <w:tcW w:w="1420" w:type="pct"/>
            <w:tcBorders>
              <w:left w:val="single" w:sz="4" w:space="0" w:color="FFFFFF"/>
            </w:tcBorders>
            <w:shd w:val="clear" w:color="auto" w:fill="5B9BD5"/>
            <w:noWrap/>
            <w:hideMark/>
          </w:tcPr>
          <w:p w14:paraId="109221D2" w14:textId="10C6B343" w:rsidR="000B57A4" w:rsidRPr="001458B3" w:rsidDel="00CC18B3" w:rsidRDefault="000B57A4">
            <w:pPr>
              <w:pStyle w:val="NoSpacing"/>
              <w:keepNext/>
              <w:keepLines/>
              <w:spacing w:before="240" w:line="326" w:lineRule="auto"/>
              <w:outlineLvl w:val="0"/>
              <w:rPr>
                <w:del w:id="4342" w:author="Martin Ruppert - M91221" w:date="2019-06-04T12:29:00Z"/>
                <w:b/>
                <w:bCs/>
                <w:color w:val="FFFFFF"/>
                <w:sz w:val="18"/>
              </w:rPr>
              <w:pPrChange w:id="4343" w:author="Martin Ruppert - M91221" w:date="2019-06-04T12:29:00Z">
                <w:pPr>
                  <w:pStyle w:val="NoSpacing"/>
                </w:pPr>
              </w:pPrChange>
            </w:pPr>
            <w:del w:id="4344" w:author="Martin Ruppert - M91221" w:date="2019-06-04T12:29:00Z">
              <w:r w:rsidRPr="001458B3" w:rsidDel="00CC18B3">
                <w:rPr>
                  <w:b/>
                  <w:bCs/>
                  <w:color w:val="FFFFFF"/>
                  <w:sz w:val="18"/>
                </w:rPr>
                <w:delText>TCPIP_TCP_RemoteBind</w:delText>
              </w:r>
            </w:del>
          </w:p>
        </w:tc>
        <w:tc>
          <w:tcPr>
            <w:tcW w:w="3580" w:type="pct"/>
            <w:shd w:val="clear" w:color="auto" w:fill="DEEAF6"/>
            <w:noWrap/>
            <w:hideMark/>
          </w:tcPr>
          <w:p w14:paraId="109221D3" w14:textId="3EC5CAAA" w:rsidR="000B57A4" w:rsidRPr="001458B3" w:rsidDel="00CC18B3" w:rsidRDefault="000B57A4">
            <w:pPr>
              <w:pStyle w:val="NoSpacing"/>
              <w:keepNext/>
              <w:keepLines/>
              <w:spacing w:before="240" w:line="326" w:lineRule="auto"/>
              <w:outlineLvl w:val="0"/>
              <w:rPr>
                <w:del w:id="4345" w:author="Martin Ruppert - M91221" w:date="2019-06-04T12:29:00Z"/>
                <w:sz w:val="18"/>
              </w:rPr>
              <w:pPrChange w:id="4346" w:author="Martin Ruppert - M91221" w:date="2019-06-04T12:29:00Z">
                <w:pPr>
                  <w:pStyle w:val="NoSpacing"/>
                </w:pPr>
              </w:pPrChange>
            </w:pPr>
            <w:del w:id="4347" w:author="Martin Ruppert - M91221" w:date="2019-06-04T12:29:00Z">
              <w:r w:rsidRPr="001458B3" w:rsidDel="00CC18B3">
                <w:rPr>
                  <w:sz w:val="18"/>
                </w:rPr>
                <w:delText>Binds a socket to a remote address.</w:delText>
              </w:r>
            </w:del>
          </w:p>
        </w:tc>
      </w:tr>
      <w:tr w:rsidR="000B57A4" w:rsidRPr="001458B3" w:rsidDel="00CC18B3" w14:paraId="109221D7" w14:textId="39FF5DDD" w:rsidTr="001458B3">
        <w:trPr>
          <w:trHeight w:val="288"/>
          <w:del w:id="4348" w:author="Martin Ruppert - M91221" w:date="2019-06-04T12:29:00Z"/>
        </w:trPr>
        <w:tc>
          <w:tcPr>
            <w:tcW w:w="1420" w:type="pct"/>
            <w:tcBorders>
              <w:left w:val="single" w:sz="4" w:space="0" w:color="FFFFFF"/>
            </w:tcBorders>
            <w:shd w:val="clear" w:color="auto" w:fill="5B9BD5"/>
            <w:noWrap/>
            <w:hideMark/>
          </w:tcPr>
          <w:p w14:paraId="109221D5" w14:textId="5320353A" w:rsidR="000B57A4" w:rsidRPr="001458B3" w:rsidDel="00CC18B3" w:rsidRDefault="000B57A4">
            <w:pPr>
              <w:pStyle w:val="NoSpacing"/>
              <w:keepNext/>
              <w:keepLines/>
              <w:spacing w:before="240" w:line="326" w:lineRule="auto"/>
              <w:outlineLvl w:val="0"/>
              <w:rPr>
                <w:del w:id="4349" w:author="Martin Ruppert - M91221" w:date="2019-06-04T12:29:00Z"/>
                <w:b/>
                <w:bCs/>
                <w:color w:val="FFFFFF"/>
                <w:sz w:val="18"/>
              </w:rPr>
              <w:pPrChange w:id="4350" w:author="Martin Ruppert - M91221" w:date="2019-06-04T12:29:00Z">
                <w:pPr>
                  <w:pStyle w:val="NoSpacing"/>
                </w:pPr>
              </w:pPrChange>
            </w:pPr>
            <w:del w:id="4351" w:author="Martin Ruppert - M91221" w:date="2019-06-04T12:29:00Z">
              <w:r w:rsidRPr="001458B3" w:rsidDel="00CC18B3">
                <w:rPr>
                  <w:b/>
                  <w:bCs/>
                  <w:color w:val="FFFFFF"/>
                  <w:sz w:val="18"/>
                </w:rPr>
                <w:delText>TCPIP_TCP_IsConnected</w:delText>
              </w:r>
            </w:del>
          </w:p>
        </w:tc>
        <w:tc>
          <w:tcPr>
            <w:tcW w:w="3580" w:type="pct"/>
            <w:shd w:val="clear" w:color="auto" w:fill="DEEAF6"/>
            <w:noWrap/>
            <w:hideMark/>
          </w:tcPr>
          <w:p w14:paraId="109221D6" w14:textId="3A7F201A" w:rsidR="000B57A4" w:rsidRPr="001458B3" w:rsidDel="00CC18B3" w:rsidRDefault="000B57A4">
            <w:pPr>
              <w:pStyle w:val="NoSpacing"/>
              <w:keepNext/>
              <w:keepLines/>
              <w:spacing w:before="240" w:line="326" w:lineRule="auto"/>
              <w:outlineLvl w:val="0"/>
              <w:rPr>
                <w:del w:id="4352" w:author="Martin Ruppert - M91221" w:date="2019-06-04T12:29:00Z"/>
                <w:sz w:val="18"/>
              </w:rPr>
              <w:pPrChange w:id="4353" w:author="Martin Ruppert - M91221" w:date="2019-06-04T12:29:00Z">
                <w:pPr>
                  <w:pStyle w:val="NoSpacing"/>
                </w:pPr>
              </w:pPrChange>
            </w:pPr>
            <w:del w:id="4354" w:author="Martin Ruppert - M91221" w:date="2019-06-04T12:29:00Z">
              <w:r w:rsidRPr="001458B3" w:rsidDel="00CC18B3">
                <w:rPr>
                  <w:sz w:val="18"/>
                </w:rPr>
                <w:delText>Determines if a socket has an established connection.</w:delText>
              </w:r>
            </w:del>
          </w:p>
        </w:tc>
      </w:tr>
      <w:tr w:rsidR="000B57A4" w:rsidRPr="001458B3" w:rsidDel="00CC18B3" w14:paraId="109221DA" w14:textId="5D916370" w:rsidTr="001458B3">
        <w:trPr>
          <w:trHeight w:val="288"/>
          <w:del w:id="4355" w:author="Martin Ruppert - M91221" w:date="2019-06-04T12:29:00Z"/>
        </w:trPr>
        <w:tc>
          <w:tcPr>
            <w:tcW w:w="1420" w:type="pct"/>
            <w:tcBorders>
              <w:left w:val="single" w:sz="4" w:space="0" w:color="FFFFFF"/>
            </w:tcBorders>
            <w:shd w:val="clear" w:color="auto" w:fill="5B9BD5"/>
            <w:noWrap/>
            <w:hideMark/>
          </w:tcPr>
          <w:p w14:paraId="109221D8" w14:textId="3DEC6645" w:rsidR="000B57A4" w:rsidRPr="001458B3" w:rsidDel="00CC18B3" w:rsidRDefault="000B57A4">
            <w:pPr>
              <w:pStyle w:val="NoSpacing"/>
              <w:keepNext/>
              <w:keepLines/>
              <w:spacing w:before="240" w:line="326" w:lineRule="auto"/>
              <w:outlineLvl w:val="0"/>
              <w:rPr>
                <w:del w:id="4356" w:author="Martin Ruppert - M91221" w:date="2019-06-04T12:29:00Z"/>
                <w:b/>
                <w:bCs/>
                <w:color w:val="FFFFFF"/>
                <w:sz w:val="18"/>
              </w:rPr>
              <w:pPrChange w:id="4357" w:author="Martin Ruppert - M91221" w:date="2019-06-04T12:29:00Z">
                <w:pPr>
                  <w:pStyle w:val="NoSpacing"/>
                </w:pPr>
              </w:pPrChange>
            </w:pPr>
            <w:del w:id="4358" w:author="Martin Ruppert - M91221" w:date="2019-06-04T12:29:00Z">
              <w:r w:rsidRPr="001458B3" w:rsidDel="00CC18B3">
                <w:rPr>
                  <w:b/>
                  <w:bCs/>
                  <w:color w:val="FFFFFF"/>
                  <w:sz w:val="18"/>
                </w:rPr>
                <w:delText>TCPIP_TCP_WasReset</w:delText>
              </w:r>
            </w:del>
          </w:p>
        </w:tc>
        <w:tc>
          <w:tcPr>
            <w:tcW w:w="3580" w:type="pct"/>
            <w:shd w:val="clear" w:color="auto" w:fill="DEEAF6"/>
            <w:noWrap/>
            <w:hideMark/>
          </w:tcPr>
          <w:p w14:paraId="109221D9" w14:textId="05C7D05E" w:rsidR="000B57A4" w:rsidRPr="001458B3" w:rsidDel="00CC18B3" w:rsidRDefault="000B57A4">
            <w:pPr>
              <w:pStyle w:val="NoSpacing"/>
              <w:keepNext/>
              <w:keepLines/>
              <w:spacing w:before="240" w:line="326" w:lineRule="auto"/>
              <w:outlineLvl w:val="0"/>
              <w:rPr>
                <w:del w:id="4359" w:author="Martin Ruppert - M91221" w:date="2019-06-04T12:29:00Z"/>
                <w:sz w:val="18"/>
              </w:rPr>
              <w:pPrChange w:id="4360" w:author="Martin Ruppert - M91221" w:date="2019-06-04T12:29:00Z">
                <w:pPr>
                  <w:pStyle w:val="NoSpacing"/>
                </w:pPr>
              </w:pPrChange>
            </w:pPr>
            <w:del w:id="4361" w:author="Martin Ruppert - M91221" w:date="2019-06-04T12:29:00Z">
              <w:r w:rsidRPr="001458B3" w:rsidDel="00CC18B3">
                <w:rPr>
                  <w:sz w:val="18"/>
                </w:rPr>
                <w:delText>Self-clearing semaphore indicating socket reset.</w:delText>
              </w:r>
            </w:del>
          </w:p>
        </w:tc>
      </w:tr>
      <w:tr w:rsidR="000B57A4" w:rsidRPr="001458B3" w:rsidDel="00CC18B3" w14:paraId="109221DD" w14:textId="51D1AADF" w:rsidTr="001458B3">
        <w:trPr>
          <w:trHeight w:val="288"/>
          <w:del w:id="4362" w:author="Martin Ruppert - M91221" w:date="2019-06-04T12:29:00Z"/>
        </w:trPr>
        <w:tc>
          <w:tcPr>
            <w:tcW w:w="1420" w:type="pct"/>
            <w:tcBorders>
              <w:left w:val="single" w:sz="4" w:space="0" w:color="FFFFFF"/>
            </w:tcBorders>
            <w:shd w:val="clear" w:color="auto" w:fill="5B9BD5"/>
            <w:noWrap/>
            <w:hideMark/>
          </w:tcPr>
          <w:p w14:paraId="109221DB" w14:textId="08873B2E" w:rsidR="000B57A4" w:rsidRPr="001458B3" w:rsidDel="00CC18B3" w:rsidRDefault="000B57A4">
            <w:pPr>
              <w:pStyle w:val="NoSpacing"/>
              <w:keepNext/>
              <w:keepLines/>
              <w:spacing w:before="240" w:line="326" w:lineRule="auto"/>
              <w:outlineLvl w:val="0"/>
              <w:rPr>
                <w:del w:id="4363" w:author="Martin Ruppert - M91221" w:date="2019-06-04T12:29:00Z"/>
                <w:b/>
                <w:bCs/>
                <w:color w:val="FFFFFF"/>
                <w:sz w:val="18"/>
              </w:rPr>
              <w:pPrChange w:id="4364" w:author="Martin Ruppert - M91221" w:date="2019-06-04T12:29:00Z">
                <w:pPr>
                  <w:pStyle w:val="NoSpacing"/>
                </w:pPr>
              </w:pPrChange>
            </w:pPr>
            <w:del w:id="4365" w:author="Martin Ruppert - M91221" w:date="2019-06-04T12:29:00Z">
              <w:r w:rsidRPr="001458B3" w:rsidDel="00CC18B3">
                <w:rPr>
                  <w:b/>
                  <w:bCs/>
                  <w:color w:val="FFFFFF"/>
                  <w:sz w:val="18"/>
                </w:rPr>
                <w:delText>TCPIP_TCP_Disconnect</w:delText>
              </w:r>
            </w:del>
          </w:p>
        </w:tc>
        <w:tc>
          <w:tcPr>
            <w:tcW w:w="3580" w:type="pct"/>
            <w:shd w:val="clear" w:color="auto" w:fill="DEEAF6"/>
            <w:noWrap/>
            <w:hideMark/>
          </w:tcPr>
          <w:p w14:paraId="109221DC" w14:textId="675C0FA9" w:rsidR="000B57A4" w:rsidRPr="001458B3" w:rsidDel="00CC18B3" w:rsidRDefault="000B57A4">
            <w:pPr>
              <w:pStyle w:val="NoSpacing"/>
              <w:keepNext/>
              <w:keepLines/>
              <w:spacing w:before="240" w:line="326" w:lineRule="auto"/>
              <w:outlineLvl w:val="0"/>
              <w:rPr>
                <w:del w:id="4366" w:author="Martin Ruppert - M91221" w:date="2019-06-04T12:29:00Z"/>
                <w:sz w:val="18"/>
              </w:rPr>
              <w:pPrChange w:id="4367" w:author="Martin Ruppert - M91221" w:date="2019-06-04T12:29:00Z">
                <w:pPr>
                  <w:pStyle w:val="NoSpacing"/>
                </w:pPr>
              </w:pPrChange>
            </w:pPr>
            <w:del w:id="4368" w:author="Martin Ruppert - M91221" w:date="2019-06-04T12:29:00Z">
              <w:r w:rsidRPr="001458B3" w:rsidDel="00CC18B3">
                <w:rPr>
                  <w:sz w:val="18"/>
                </w:rPr>
                <w:delText>Disconnects an open socket.</w:delText>
              </w:r>
            </w:del>
          </w:p>
        </w:tc>
      </w:tr>
      <w:tr w:rsidR="000B57A4" w:rsidRPr="001458B3" w:rsidDel="00CC18B3" w14:paraId="109221E0" w14:textId="49E0E328" w:rsidTr="001458B3">
        <w:trPr>
          <w:trHeight w:val="288"/>
          <w:del w:id="4369" w:author="Martin Ruppert - M91221" w:date="2019-06-04T12:29:00Z"/>
        </w:trPr>
        <w:tc>
          <w:tcPr>
            <w:tcW w:w="1420" w:type="pct"/>
            <w:tcBorders>
              <w:left w:val="single" w:sz="4" w:space="0" w:color="FFFFFF"/>
            </w:tcBorders>
            <w:shd w:val="clear" w:color="auto" w:fill="5B9BD5"/>
            <w:noWrap/>
            <w:hideMark/>
          </w:tcPr>
          <w:p w14:paraId="109221DE" w14:textId="3A8A6475" w:rsidR="000B57A4" w:rsidRPr="001458B3" w:rsidDel="00CC18B3" w:rsidRDefault="000B57A4">
            <w:pPr>
              <w:pStyle w:val="NoSpacing"/>
              <w:keepNext/>
              <w:keepLines/>
              <w:spacing w:before="240" w:line="326" w:lineRule="auto"/>
              <w:outlineLvl w:val="0"/>
              <w:rPr>
                <w:del w:id="4370" w:author="Martin Ruppert - M91221" w:date="2019-06-04T12:29:00Z"/>
                <w:b/>
                <w:bCs/>
                <w:color w:val="FFFFFF"/>
                <w:sz w:val="18"/>
              </w:rPr>
              <w:pPrChange w:id="4371" w:author="Martin Ruppert - M91221" w:date="2019-06-04T12:29:00Z">
                <w:pPr>
                  <w:pStyle w:val="NoSpacing"/>
                </w:pPr>
              </w:pPrChange>
            </w:pPr>
            <w:del w:id="4372" w:author="Martin Ruppert - M91221" w:date="2019-06-04T12:29:00Z">
              <w:r w:rsidRPr="001458B3" w:rsidDel="00CC18B3">
                <w:rPr>
                  <w:b/>
                  <w:bCs/>
                  <w:color w:val="FFFFFF"/>
                  <w:sz w:val="18"/>
                </w:rPr>
                <w:delText>TCPIP_TCP_Abort</w:delText>
              </w:r>
            </w:del>
          </w:p>
        </w:tc>
        <w:tc>
          <w:tcPr>
            <w:tcW w:w="3580" w:type="pct"/>
            <w:shd w:val="clear" w:color="auto" w:fill="DEEAF6"/>
            <w:noWrap/>
            <w:hideMark/>
          </w:tcPr>
          <w:p w14:paraId="109221DF" w14:textId="36AA99F3" w:rsidR="000B57A4" w:rsidRPr="001458B3" w:rsidDel="00CC18B3" w:rsidRDefault="000B57A4">
            <w:pPr>
              <w:pStyle w:val="NoSpacing"/>
              <w:keepNext/>
              <w:keepLines/>
              <w:spacing w:before="240" w:line="326" w:lineRule="auto"/>
              <w:outlineLvl w:val="0"/>
              <w:rPr>
                <w:del w:id="4373" w:author="Martin Ruppert - M91221" w:date="2019-06-04T12:29:00Z"/>
                <w:sz w:val="18"/>
              </w:rPr>
              <w:pPrChange w:id="4374" w:author="Martin Ruppert - M91221" w:date="2019-06-04T12:29:00Z">
                <w:pPr>
                  <w:pStyle w:val="NoSpacing"/>
                </w:pPr>
              </w:pPrChange>
            </w:pPr>
            <w:del w:id="4375" w:author="Martin Ruppert - M91221" w:date="2019-06-04T12:29:00Z">
              <w:r w:rsidRPr="001458B3" w:rsidDel="00CC18B3">
                <w:rPr>
                  <w:sz w:val="18"/>
                </w:rPr>
                <w:delText>Aborts a connection.</w:delText>
              </w:r>
            </w:del>
          </w:p>
        </w:tc>
      </w:tr>
      <w:tr w:rsidR="000B57A4" w:rsidRPr="001458B3" w:rsidDel="00CC18B3" w14:paraId="109221E3" w14:textId="77E2033D" w:rsidTr="001458B3">
        <w:trPr>
          <w:trHeight w:val="288"/>
          <w:del w:id="4376" w:author="Martin Ruppert - M91221" w:date="2019-06-04T12:29:00Z"/>
        </w:trPr>
        <w:tc>
          <w:tcPr>
            <w:tcW w:w="1420" w:type="pct"/>
            <w:tcBorders>
              <w:left w:val="single" w:sz="4" w:space="0" w:color="FFFFFF"/>
            </w:tcBorders>
            <w:shd w:val="clear" w:color="auto" w:fill="5B9BD5"/>
            <w:noWrap/>
            <w:hideMark/>
          </w:tcPr>
          <w:p w14:paraId="109221E1" w14:textId="23E798C8" w:rsidR="000B57A4" w:rsidRPr="001458B3" w:rsidDel="00CC18B3" w:rsidRDefault="000B57A4">
            <w:pPr>
              <w:pStyle w:val="NoSpacing"/>
              <w:keepNext/>
              <w:keepLines/>
              <w:spacing w:before="240" w:line="326" w:lineRule="auto"/>
              <w:outlineLvl w:val="0"/>
              <w:rPr>
                <w:del w:id="4377" w:author="Martin Ruppert - M91221" w:date="2019-06-04T12:29:00Z"/>
                <w:b/>
                <w:bCs/>
                <w:color w:val="FFFFFF"/>
                <w:sz w:val="18"/>
              </w:rPr>
              <w:pPrChange w:id="4378" w:author="Martin Ruppert - M91221" w:date="2019-06-04T12:29:00Z">
                <w:pPr>
                  <w:pStyle w:val="NoSpacing"/>
                </w:pPr>
              </w:pPrChange>
            </w:pPr>
            <w:del w:id="4379" w:author="Martin Ruppert - M91221" w:date="2019-06-04T12:29:00Z">
              <w:r w:rsidRPr="001458B3" w:rsidDel="00CC18B3">
                <w:rPr>
                  <w:b/>
                  <w:bCs/>
                  <w:color w:val="FFFFFF"/>
                  <w:sz w:val="18"/>
                </w:rPr>
                <w:delText>TCPIP_TCP_OptionsGet</w:delText>
              </w:r>
            </w:del>
          </w:p>
        </w:tc>
        <w:tc>
          <w:tcPr>
            <w:tcW w:w="3580" w:type="pct"/>
            <w:shd w:val="clear" w:color="auto" w:fill="DEEAF6"/>
            <w:noWrap/>
            <w:hideMark/>
          </w:tcPr>
          <w:p w14:paraId="109221E2" w14:textId="63315DA2" w:rsidR="000B57A4" w:rsidRPr="001458B3" w:rsidDel="00CC18B3" w:rsidRDefault="000B57A4">
            <w:pPr>
              <w:pStyle w:val="NoSpacing"/>
              <w:keepNext/>
              <w:keepLines/>
              <w:spacing w:before="240" w:line="326" w:lineRule="auto"/>
              <w:outlineLvl w:val="0"/>
              <w:rPr>
                <w:del w:id="4380" w:author="Martin Ruppert - M91221" w:date="2019-06-04T12:29:00Z"/>
                <w:sz w:val="18"/>
              </w:rPr>
              <w:pPrChange w:id="4381" w:author="Martin Ruppert - M91221" w:date="2019-06-04T12:29:00Z">
                <w:pPr>
                  <w:pStyle w:val="NoSpacing"/>
                </w:pPr>
              </w:pPrChange>
            </w:pPr>
            <w:del w:id="4382" w:author="Martin Ruppert - M91221" w:date="2019-06-04T12:29:00Z">
              <w:r w:rsidRPr="001458B3" w:rsidDel="00CC18B3">
                <w:rPr>
                  <w:sz w:val="18"/>
                </w:rPr>
                <w:delText>Allows getting the options for a socket like: current RX/TX buffer size, etc.</w:delText>
              </w:r>
            </w:del>
          </w:p>
        </w:tc>
      </w:tr>
      <w:tr w:rsidR="000B57A4" w:rsidRPr="001458B3" w:rsidDel="00CC18B3" w14:paraId="109221E6" w14:textId="398C2A39" w:rsidTr="001458B3">
        <w:trPr>
          <w:trHeight w:val="288"/>
          <w:del w:id="4383" w:author="Martin Ruppert - M91221" w:date="2019-06-04T12:29:00Z"/>
        </w:trPr>
        <w:tc>
          <w:tcPr>
            <w:tcW w:w="1420" w:type="pct"/>
            <w:tcBorders>
              <w:left w:val="single" w:sz="4" w:space="0" w:color="FFFFFF"/>
            </w:tcBorders>
            <w:shd w:val="clear" w:color="auto" w:fill="5B9BD5"/>
            <w:noWrap/>
            <w:hideMark/>
          </w:tcPr>
          <w:p w14:paraId="109221E4" w14:textId="7396C2A2" w:rsidR="000B57A4" w:rsidRPr="001458B3" w:rsidDel="00CC18B3" w:rsidRDefault="000B57A4">
            <w:pPr>
              <w:pStyle w:val="NoSpacing"/>
              <w:keepNext/>
              <w:keepLines/>
              <w:spacing w:before="240" w:line="326" w:lineRule="auto"/>
              <w:outlineLvl w:val="0"/>
              <w:rPr>
                <w:del w:id="4384" w:author="Martin Ruppert - M91221" w:date="2019-06-04T12:29:00Z"/>
                <w:b/>
                <w:bCs/>
                <w:color w:val="FFFFFF"/>
                <w:sz w:val="18"/>
              </w:rPr>
              <w:pPrChange w:id="4385" w:author="Martin Ruppert - M91221" w:date="2019-06-04T12:29:00Z">
                <w:pPr>
                  <w:pStyle w:val="NoSpacing"/>
                </w:pPr>
              </w:pPrChange>
            </w:pPr>
            <w:del w:id="4386" w:author="Martin Ruppert - M91221" w:date="2019-06-04T12:29:00Z">
              <w:r w:rsidRPr="001458B3" w:rsidDel="00CC18B3">
                <w:rPr>
                  <w:b/>
                  <w:bCs/>
                  <w:color w:val="FFFFFF"/>
                  <w:sz w:val="18"/>
                </w:rPr>
                <w:delText>TCPIP_TCP_OptionsSet</w:delText>
              </w:r>
            </w:del>
          </w:p>
        </w:tc>
        <w:tc>
          <w:tcPr>
            <w:tcW w:w="3580" w:type="pct"/>
            <w:shd w:val="clear" w:color="auto" w:fill="DEEAF6"/>
            <w:noWrap/>
            <w:hideMark/>
          </w:tcPr>
          <w:p w14:paraId="109221E5" w14:textId="7BF678FB" w:rsidR="000B57A4" w:rsidRPr="001458B3" w:rsidDel="00CC18B3" w:rsidRDefault="000B57A4">
            <w:pPr>
              <w:pStyle w:val="NoSpacing"/>
              <w:keepNext/>
              <w:keepLines/>
              <w:spacing w:before="240" w:line="326" w:lineRule="auto"/>
              <w:outlineLvl w:val="0"/>
              <w:rPr>
                <w:del w:id="4387" w:author="Martin Ruppert - M91221" w:date="2019-06-04T12:29:00Z"/>
                <w:sz w:val="18"/>
              </w:rPr>
              <w:pPrChange w:id="4388" w:author="Martin Ruppert - M91221" w:date="2019-06-04T12:29:00Z">
                <w:pPr>
                  <w:pStyle w:val="NoSpacing"/>
                </w:pPr>
              </w:pPrChange>
            </w:pPr>
            <w:del w:id="4389" w:author="Martin Ruppert - M91221" w:date="2019-06-04T12:29:00Z">
              <w:r w:rsidRPr="001458B3" w:rsidDel="00CC18B3">
                <w:rPr>
                  <w:sz w:val="18"/>
                </w:rPr>
                <w:delText>Allows setting options to a socket like adjust RX/TX buffer size, etc.</w:delText>
              </w:r>
            </w:del>
          </w:p>
        </w:tc>
      </w:tr>
      <w:tr w:rsidR="000B57A4" w:rsidRPr="001458B3" w:rsidDel="00CC18B3" w14:paraId="109221E9" w14:textId="7164D355" w:rsidTr="001458B3">
        <w:trPr>
          <w:trHeight w:val="288"/>
          <w:del w:id="4390" w:author="Martin Ruppert - M91221" w:date="2019-06-04T12:29:00Z"/>
        </w:trPr>
        <w:tc>
          <w:tcPr>
            <w:tcW w:w="1420" w:type="pct"/>
            <w:tcBorders>
              <w:left w:val="single" w:sz="4" w:space="0" w:color="FFFFFF"/>
            </w:tcBorders>
            <w:shd w:val="clear" w:color="auto" w:fill="5B9BD5"/>
            <w:noWrap/>
            <w:hideMark/>
          </w:tcPr>
          <w:p w14:paraId="109221E7" w14:textId="1D3BACA4" w:rsidR="000B57A4" w:rsidRPr="001458B3" w:rsidDel="00CC18B3" w:rsidRDefault="000B57A4">
            <w:pPr>
              <w:pStyle w:val="NoSpacing"/>
              <w:keepNext/>
              <w:keepLines/>
              <w:spacing w:before="240" w:line="326" w:lineRule="auto"/>
              <w:outlineLvl w:val="0"/>
              <w:rPr>
                <w:del w:id="4391" w:author="Martin Ruppert - M91221" w:date="2019-06-04T12:29:00Z"/>
                <w:b/>
                <w:bCs/>
                <w:color w:val="FFFFFF"/>
                <w:sz w:val="18"/>
              </w:rPr>
              <w:pPrChange w:id="4392" w:author="Martin Ruppert - M91221" w:date="2019-06-04T12:29:00Z">
                <w:pPr>
                  <w:pStyle w:val="NoSpacing"/>
                </w:pPr>
              </w:pPrChange>
            </w:pPr>
            <w:del w:id="4393" w:author="Martin Ruppert - M91221" w:date="2019-06-04T12:29:00Z">
              <w:r w:rsidRPr="001458B3" w:rsidDel="00CC18B3">
                <w:rPr>
                  <w:b/>
                  <w:bCs/>
                  <w:color w:val="FFFFFF"/>
                  <w:sz w:val="18"/>
                </w:rPr>
                <w:delText>TCPIP_TCP_SocketInfoGet</w:delText>
              </w:r>
            </w:del>
          </w:p>
        </w:tc>
        <w:tc>
          <w:tcPr>
            <w:tcW w:w="3580" w:type="pct"/>
            <w:shd w:val="clear" w:color="auto" w:fill="DEEAF6"/>
            <w:noWrap/>
            <w:hideMark/>
          </w:tcPr>
          <w:p w14:paraId="109221E8" w14:textId="5621FFF2" w:rsidR="000B57A4" w:rsidRPr="001458B3" w:rsidDel="00CC18B3" w:rsidRDefault="000B57A4">
            <w:pPr>
              <w:pStyle w:val="NoSpacing"/>
              <w:keepNext/>
              <w:keepLines/>
              <w:spacing w:before="240" w:line="326" w:lineRule="auto"/>
              <w:outlineLvl w:val="0"/>
              <w:rPr>
                <w:del w:id="4394" w:author="Martin Ruppert - M91221" w:date="2019-06-04T12:29:00Z"/>
                <w:sz w:val="18"/>
              </w:rPr>
              <w:pPrChange w:id="4395" w:author="Martin Ruppert - M91221" w:date="2019-06-04T12:29:00Z">
                <w:pPr>
                  <w:pStyle w:val="NoSpacing"/>
                </w:pPr>
              </w:pPrChange>
            </w:pPr>
            <w:del w:id="4396" w:author="Martin Ruppert - M91221" w:date="2019-06-04T12:29:00Z">
              <w:r w:rsidRPr="001458B3" w:rsidDel="00CC18B3">
                <w:rPr>
                  <w:sz w:val="18"/>
                </w:rPr>
                <w:delText>Obtains information about a currently open socket.</w:delText>
              </w:r>
            </w:del>
          </w:p>
        </w:tc>
      </w:tr>
      <w:tr w:rsidR="000B57A4" w:rsidRPr="001458B3" w:rsidDel="00CC18B3" w14:paraId="109221EC" w14:textId="030794E3" w:rsidTr="001458B3">
        <w:trPr>
          <w:trHeight w:val="288"/>
          <w:del w:id="4397" w:author="Martin Ruppert - M91221" w:date="2019-06-04T12:29:00Z"/>
        </w:trPr>
        <w:tc>
          <w:tcPr>
            <w:tcW w:w="1420" w:type="pct"/>
            <w:tcBorders>
              <w:left w:val="single" w:sz="4" w:space="0" w:color="FFFFFF"/>
            </w:tcBorders>
            <w:shd w:val="clear" w:color="auto" w:fill="5B9BD5"/>
            <w:noWrap/>
            <w:hideMark/>
          </w:tcPr>
          <w:p w14:paraId="109221EA" w14:textId="2973F672" w:rsidR="000B57A4" w:rsidRPr="001458B3" w:rsidDel="00CC18B3" w:rsidRDefault="000B57A4">
            <w:pPr>
              <w:pStyle w:val="NoSpacing"/>
              <w:keepNext/>
              <w:keepLines/>
              <w:spacing w:before="240" w:line="326" w:lineRule="auto"/>
              <w:outlineLvl w:val="0"/>
              <w:rPr>
                <w:del w:id="4398" w:author="Martin Ruppert - M91221" w:date="2019-06-04T12:29:00Z"/>
                <w:b/>
                <w:bCs/>
                <w:color w:val="FFFFFF"/>
                <w:sz w:val="18"/>
              </w:rPr>
              <w:pPrChange w:id="4399" w:author="Martin Ruppert - M91221" w:date="2019-06-04T12:29:00Z">
                <w:pPr>
                  <w:pStyle w:val="NoSpacing"/>
                </w:pPr>
              </w:pPrChange>
            </w:pPr>
            <w:del w:id="4400" w:author="Martin Ruppert - M91221" w:date="2019-06-04T12:29:00Z">
              <w:r w:rsidRPr="001458B3" w:rsidDel="00CC18B3">
                <w:rPr>
                  <w:b/>
                  <w:bCs/>
                  <w:color w:val="FFFFFF"/>
                  <w:sz w:val="18"/>
                </w:rPr>
                <w:delText>TCPIP_TCP_SocketNetGet</w:delText>
              </w:r>
            </w:del>
          </w:p>
        </w:tc>
        <w:tc>
          <w:tcPr>
            <w:tcW w:w="3580" w:type="pct"/>
            <w:shd w:val="clear" w:color="auto" w:fill="DEEAF6"/>
            <w:noWrap/>
            <w:hideMark/>
          </w:tcPr>
          <w:p w14:paraId="109221EB" w14:textId="1620CA8F" w:rsidR="000B57A4" w:rsidRPr="001458B3" w:rsidDel="00CC18B3" w:rsidRDefault="000B57A4">
            <w:pPr>
              <w:pStyle w:val="NoSpacing"/>
              <w:keepNext/>
              <w:keepLines/>
              <w:spacing w:before="240" w:line="326" w:lineRule="auto"/>
              <w:outlineLvl w:val="0"/>
              <w:rPr>
                <w:del w:id="4401" w:author="Martin Ruppert - M91221" w:date="2019-06-04T12:29:00Z"/>
                <w:sz w:val="18"/>
              </w:rPr>
              <w:pPrChange w:id="4402" w:author="Martin Ruppert - M91221" w:date="2019-06-04T12:29:00Z">
                <w:pPr>
                  <w:pStyle w:val="NoSpacing"/>
                </w:pPr>
              </w:pPrChange>
            </w:pPr>
            <w:del w:id="4403" w:author="Martin Ruppert - M91221" w:date="2019-06-04T12:29:00Z">
              <w:r w:rsidRPr="001458B3" w:rsidDel="00CC18B3">
                <w:rPr>
                  <w:sz w:val="18"/>
                </w:rPr>
                <w:delText>Gets the current network interface of an TCP socket.</w:delText>
              </w:r>
            </w:del>
          </w:p>
        </w:tc>
      </w:tr>
      <w:tr w:rsidR="000B57A4" w:rsidRPr="001458B3" w:rsidDel="00CC18B3" w14:paraId="109221EF" w14:textId="305F8021" w:rsidTr="001458B3">
        <w:trPr>
          <w:trHeight w:val="288"/>
          <w:del w:id="4404" w:author="Martin Ruppert - M91221" w:date="2019-06-04T12:29:00Z"/>
        </w:trPr>
        <w:tc>
          <w:tcPr>
            <w:tcW w:w="1420" w:type="pct"/>
            <w:tcBorders>
              <w:left w:val="single" w:sz="4" w:space="0" w:color="FFFFFF"/>
            </w:tcBorders>
            <w:shd w:val="clear" w:color="auto" w:fill="5B9BD5"/>
            <w:noWrap/>
            <w:hideMark/>
          </w:tcPr>
          <w:p w14:paraId="109221ED" w14:textId="502B96FB" w:rsidR="000B57A4" w:rsidRPr="001458B3" w:rsidDel="00CC18B3" w:rsidRDefault="000B57A4">
            <w:pPr>
              <w:pStyle w:val="NoSpacing"/>
              <w:keepNext/>
              <w:keepLines/>
              <w:spacing w:before="240" w:line="326" w:lineRule="auto"/>
              <w:outlineLvl w:val="0"/>
              <w:rPr>
                <w:del w:id="4405" w:author="Martin Ruppert - M91221" w:date="2019-06-04T12:29:00Z"/>
                <w:b/>
                <w:bCs/>
                <w:color w:val="FFFFFF"/>
                <w:sz w:val="18"/>
              </w:rPr>
              <w:pPrChange w:id="4406" w:author="Martin Ruppert - M91221" w:date="2019-06-04T12:29:00Z">
                <w:pPr>
                  <w:pStyle w:val="NoSpacing"/>
                </w:pPr>
              </w:pPrChange>
            </w:pPr>
            <w:del w:id="4407" w:author="Martin Ruppert - M91221" w:date="2019-06-04T12:29:00Z">
              <w:r w:rsidRPr="001458B3" w:rsidDel="00CC18B3">
                <w:rPr>
                  <w:b/>
                  <w:bCs/>
                  <w:color w:val="FFFFFF"/>
                  <w:sz w:val="18"/>
                </w:rPr>
                <w:delText>TCPIP_TCP_SocketNetSet</w:delText>
              </w:r>
            </w:del>
          </w:p>
        </w:tc>
        <w:tc>
          <w:tcPr>
            <w:tcW w:w="3580" w:type="pct"/>
            <w:shd w:val="clear" w:color="auto" w:fill="DEEAF6"/>
            <w:noWrap/>
            <w:hideMark/>
          </w:tcPr>
          <w:p w14:paraId="109221EE" w14:textId="546E8E8C" w:rsidR="000B57A4" w:rsidRPr="001458B3" w:rsidDel="00CC18B3" w:rsidRDefault="000B57A4">
            <w:pPr>
              <w:pStyle w:val="NoSpacing"/>
              <w:keepNext/>
              <w:keepLines/>
              <w:spacing w:before="240" w:line="326" w:lineRule="auto"/>
              <w:outlineLvl w:val="0"/>
              <w:rPr>
                <w:del w:id="4408" w:author="Martin Ruppert - M91221" w:date="2019-06-04T12:29:00Z"/>
                <w:sz w:val="18"/>
              </w:rPr>
              <w:pPrChange w:id="4409" w:author="Martin Ruppert - M91221" w:date="2019-06-04T12:29:00Z">
                <w:pPr>
                  <w:pStyle w:val="NoSpacing"/>
                </w:pPr>
              </w:pPrChange>
            </w:pPr>
            <w:del w:id="4410" w:author="Martin Ruppert - M91221" w:date="2019-06-04T12:29:00Z">
              <w:r w:rsidRPr="001458B3" w:rsidDel="00CC18B3">
                <w:rPr>
                  <w:sz w:val="18"/>
                </w:rPr>
                <w:delText>Sets the interface for an TCP socket</w:delText>
              </w:r>
            </w:del>
          </w:p>
        </w:tc>
      </w:tr>
      <w:tr w:rsidR="000B57A4" w:rsidRPr="001458B3" w:rsidDel="00CC18B3" w14:paraId="109221F2" w14:textId="12F5EFF7" w:rsidTr="001458B3">
        <w:trPr>
          <w:trHeight w:val="288"/>
          <w:del w:id="4411" w:author="Martin Ruppert - M91221" w:date="2019-06-04T12:29:00Z"/>
        </w:trPr>
        <w:tc>
          <w:tcPr>
            <w:tcW w:w="1420" w:type="pct"/>
            <w:tcBorders>
              <w:left w:val="single" w:sz="4" w:space="0" w:color="FFFFFF"/>
            </w:tcBorders>
            <w:shd w:val="clear" w:color="auto" w:fill="5B9BD5"/>
            <w:noWrap/>
            <w:hideMark/>
          </w:tcPr>
          <w:p w14:paraId="109221F0" w14:textId="0FBCC726" w:rsidR="000B57A4" w:rsidRPr="001458B3" w:rsidDel="00CC18B3" w:rsidRDefault="000B57A4">
            <w:pPr>
              <w:pStyle w:val="NoSpacing"/>
              <w:keepNext/>
              <w:keepLines/>
              <w:spacing w:before="240" w:line="326" w:lineRule="auto"/>
              <w:outlineLvl w:val="0"/>
              <w:rPr>
                <w:del w:id="4412" w:author="Martin Ruppert - M91221" w:date="2019-06-04T12:29:00Z"/>
                <w:b/>
                <w:bCs/>
                <w:color w:val="FFFFFF"/>
                <w:sz w:val="18"/>
              </w:rPr>
              <w:pPrChange w:id="4413" w:author="Martin Ruppert - M91221" w:date="2019-06-04T12:29:00Z">
                <w:pPr>
                  <w:pStyle w:val="NoSpacing"/>
                </w:pPr>
              </w:pPrChange>
            </w:pPr>
            <w:del w:id="4414" w:author="Martin Ruppert - M91221" w:date="2019-06-04T12:29:00Z">
              <w:r w:rsidRPr="001458B3" w:rsidDel="00CC18B3">
                <w:rPr>
                  <w:b/>
                  <w:bCs/>
                  <w:color w:val="FFFFFF"/>
                  <w:sz w:val="18"/>
                </w:rPr>
                <w:delText>TCPIP_TCP_SignalHandlerDeregister</w:delText>
              </w:r>
            </w:del>
          </w:p>
        </w:tc>
        <w:tc>
          <w:tcPr>
            <w:tcW w:w="3580" w:type="pct"/>
            <w:shd w:val="clear" w:color="auto" w:fill="DEEAF6"/>
            <w:noWrap/>
            <w:hideMark/>
          </w:tcPr>
          <w:p w14:paraId="109221F1" w14:textId="61B90B5E" w:rsidR="000B57A4" w:rsidRPr="001458B3" w:rsidDel="00CC18B3" w:rsidRDefault="000B57A4">
            <w:pPr>
              <w:pStyle w:val="NoSpacing"/>
              <w:keepNext/>
              <w:keepLines/>
              <w:spacing w:before="240" w:line="326" w:lineRule="auto"/>
              <w:outlineLvl w:val="0"/>
              <w:rPr>
                <w:del w:id="4415" w:author="Martin Ruppert - M91221" w:date="2019-06-04T12:29:00Z"/>
                <w:sz w:val="18"/>
              </w:rPr>
              <w:pPrChange w:id="4416" w:author="Martin Ruppert - M91221" w:date="2019-06-04T12:29:00Z">
                <w:pPr>
                  <w:pStyle w:val="NoSpacing"/>
                </w:pPr>
              </w:pPrChange>
            </w:pPr>
            <w:del w:id="4417" w:author="Martin Ruppert - M91221" w:date="2019-06-04T12:29:00Z">
              <w:r w:rsidRPr="001458B3" w:rsidDel="00CC18B3">
                <w:rPr>
                  <w:sz w:val="18"/>
                </w:rPr>
                <w:delText>Deregisters a previously registered TCP socket signal handler.</w:delText>
              </w:r>
            </w:del>
          </w:p>
        </w:tc>
      </w:tr>
      <w:tr w:rsidR="000B57A4" w:rsidRPr="001458B3" w:rsidDel="00CC18B3" w14:paraId="109221F5" w14:textId="62C5BF30" w:rsidTr="001458B3">
        <w:trPr>
          <w:trHeight w:val="288"/>
          <w:del w:id="4418" w:author="Martin Ruppert - M91221" w:date="2019-06-04T12:29:00Z"/>
        </w:trPr>
        <w:tc>
          <w:tcPr>
            <w:tcW w:w="1420" w:type="pct"/>
            <w:tcBorders>
              <w:left w:val="single" w:sz="4" w:space="0" w:color="FFFFFF"/>
            </w:tcBorders>
            <w:shd w:val="clear" w:color="auto" w:fill="5B9BD5"/>
            <w:noWrap/>
            <w:hideMark/>
          </w:tcPr>
          <w:p w14:paraId="109221F3" w14:textId="23B45B19" w:rsidR="000B57A4" w:rsidRPr="001458B3" w:rsidDel="00CC18B3" w:rsidRDefault="000B57A4">
            <w:pPr>
              <w:pStyle w:val="NoSpacing"/>
              <w:keepNext/>
              <w:keepLines/>
              <w:spacing w:before="240" w:line="326" w:lineRule="auto"/>
              <w:outlineLvl w:val="0"/>
              <w:rPr>
                <w:del w:id="4419" w:author="Martin Ruppert - M91221" w:date="2019-06-04T12:29:00Z"/>
                <w:b/>
                <w:bCs/>
                <w:color w:val="FFFFFF"/>
                <w:sz w:val="18"/>
              </w:rPr>
              <w:pPrChange w:id="4420" w:author="Martin Ruppert - M91221" w:date="2019-06-04T12:29:00Z">
                <w:pPr>
                  <w:pStyle w:val="NoSpacing"/>
                </w:pPr>
              </w:pPrChange>
            </w:pPr>
            <w:del w:id="4421" w:author="Martin Ruppert - M91221" w:date="2019-06-04T12:29:00Z">
              <w:r w:rsidRPr="001458B3" w:rsidDel="00CC18B3">
                <w:rPr>
                  <w:b/>
                  <w:bCs/>
                  <w:color w:val="FFFFFF"/>
                  <w:sz w:val="18"/>
                </w:rPr>
                <w:delText>TCPIP_TCP_SignalHandlerRegister</w:delText>
              </w:r>
            </w:del>
          </w:p>
        </w:tc>
        <w:tc>
          <w:tcPr>
            <w:tcW w:w="3580" w:type="pct"/>
            <w:shd w:val="clear" w:color="auto" w:fill="DEEAF6"/>
            <w:noWrap/>
            <w:hideMark/>
          </w:tcPr>
          <w:p w14:paraId="109221F4" w14:textId="7A8F33DE" w:rsidR="000B57A4" w:rsidRPr="001458B3" w:rsidDel="00CC18B3" w:rsidRDefault="000B57A4">
            <w:pPr>
              <w:pStyle w:val="NoSpacing"/>
              <w:keepNext/>
              <w:keepLines/>
              <w:spacing w:before="240" w:line="326" w:lineRule="auto"/>
              <w:outlineLvl w:val="0"/>
              <w:rPr>
                <w:del w:id="4422" w:author="Martin Ruppert - M91221" w:date="2019-06-04T12:29:00Z"/>
                <w:sz w:val="18"/>
              </w:rPr>
              <w:pPrChange w:id="4423" w:author="Martin Ruppert - M91221" w:date="2019-06-04T12:29:00Z">
                <w:pPr>
                  <w:pStyle w:val="NoSpacing"/>
                </w:pPr>
              </w:pPrChange>
            </w:pPr>
            <w:del w:id="4424" w:author="Martin Ruppert - M91221" w:date="2019-06-04T12:29:00Z">
              <w:r w:rsidRPr="001458B3" w:rsidDel="00CC18B3">
                <w:rPr>
                  <w:sz w:val="18"/>
                </w:rPr>
                <w:delText>Registers a TCP socket signal handler.</w:delText>
              </w:r>
            </w:del>
          </w:p>
        </w:tc>
      </w:tr>
      <w:tr w:rsidR="000B57A4" w:rsidRPr="001458B3" w:rsidDel="00CC18B3" w14:paraId="109221F8" w14:textId="3A1C293F" w:rsidTr="001458B3">
        <w:trPr>
          <w:trHeight w:val="288"/>
          <w:del w:id="4425" w:author="Martin Ruppert - M91221" w:date="2019-06-04T12:29:00Z"/>
        </w:trPr>
        <w:tc>
          <w:tcPr>
            <w:tcW w:w="1420" w:type="pct"/>
            <w:tcBorders>
              <w:left w:val="single" w:sz="4" w:space="0" w:color="FFFFFF"/>
              <w:bottom w:val="single" w:sz="4" w:space="0" w:color="FFFFFF"/>
            </w:tcBorders>
            <w:shd w:val="clear" w:color="auto" w:fill="5B9BD5"/>
            <w:noWrap/>
            <w:hideMark/>
          </w:tcPr>
          <w:p w14:paraId="109221F6" w14:textId="77D16541" w:rsidR="000B57A4" w:rsidRPr="001458B3" w:rsidDel="00CC18B3" w:rsidRDefault="000B57A4">
            <w:pPr>
              <w:pStyle w:val="NoSpacing"/>
              <w:keepNext/>
              <w:keepLines/>
              <w:spacing w:before="240" w:line="326" w:lineRule="auto"/>
              <w:outlineLvl w:val="0"/>
              <w:rPr>
                <w:del w:id="4426" w:author="Martin Ruppert - M91221" w:date="2019-06-04T12:29:00Z"/>
                <w:b/>
                <w:bCs/>
                <w:color w:val="FFFFFF"/>
                <w:sz w:val="18"/>
              </w:rPr>
              <w:pPrChange w:id="4427" w:author="Martin Ruppert - M91221" w:date="2019-06-04T12:29:00Z">
                <w:pPr>
                  <w:pStyle w:val="NoSpacing"/>
                </w:pPr>
              </w:pPrChange>
            </w:pPr>
            <w:del w:id="4428" w:author="Martin Ruppert - M91221" w:date="2019-06-04T12:29:00Z">
              <w:r w:rsidRPr="001458B3" w:rsidDel="00CC18B3">
                <w:rPr>
                  <w:b/>
                  <w:bCs/>
                  <w:color w:val="FFFFFF"/>
                  <w:sz w:val="18"/>
                </w:rPr>
                <w:delText>TCPIP_TCP_Task</w:delText>
              </w:r>
            </w:del>
          </w:p>
        </w:tc>
        <w:tc>
          <w:tcPr>
            <w:tcW w:w="3580" w:type="pct"/>
            <w:shd w:val="clear" w:color="auto" w:fill="DEEAF6"/>
            <w:noWrap/>
            <w:hideMark/>
          </w:tcPr>
          <w:p w14:paraId="109221F7" w14:textId="577EE4CB" w:rsidR="000B57A4" w:rsidRPr="001458B3" w:rsidDel="00CC18B3" w:rsidRDefault="000B57A4">
            <w:pPr>
              <w:pStyle w:val="NoSpacing"/>
              <w:keepNext/>
              <w:keepLines/>
              <w:spacing w:before="240" w:line="326" w:lineRule="auto"/>
              <w:outlineLvl w:val="0"/>
              <w:rPr>
                <w:del w:id="4429" w:author="Martin Ruppert - M91221" w:date="2019-06-04T12:29:00Z"/>
                <w:sz w:val="18"/>
              </w:rPr>
              <w:pPrChange w:id="4430" w:author="Martin Ruppert - M91221" w:date="2019-06-04T12:29:00Z">
                <w:pPr>
                  <w:pStyle w:val="NoSpacing"/>
                </w:pPr>
              </w:pPrChange>
            </w:pPr>
            <w:del w:id="4431" w:author="Martin Ruppert - M91221" w:date="2019-06-04T12:29:00Z">
              <w:r w:rsidRPr="001458B3" w:rsidDel="00CC18B3">
                <w:rPr>
                  <w:sz w:val="18"/>
                </w:rPr>
                <w:delText>Standard TCP/IP stack module task function.</w:delText>
              </w:r>
            </w:del>
          </w:p>
        </w:tc>
      </w:tr>
    </w:tbl>
    <w:p w14:paraId="109221F9" w14:textId="7C3A482C" w:rsidR="000B57A4" w:rsidDel="00CC18B3" w:rsidRDefault="000B57A4">
      <w:pPr>
        <w:pStyle w:val="Heading2"/>
        <w:spacing w:before="240"/>
        <w:rPr>
          <w:del w:id="4432" w:author="Martin Ruppert - M91221" w:date="2019-06-04T12:29:00Z"/>
        </w:rPr>
        <w:pPrChange w:id="4433" w:author="Martin Ruppert - M91221" w:date="2019-06-04T12:29:00Z">
          <w:pPr>
            <w:pStyle w:val="Heading2"/>
          </w:pPr>
        </w:pPrChange>
      </w:pPr>
      <w:bookmarkStart w:id="4434" w:name="_Toc488278819"/>
      <w:del w:id="4435" w:author="Martin Ruppert - M91221" w:date="2019-06-04T12:29:00Z">
        <w:r w:rsidRPr="00993E5D" w:rsidDel="00CC18B3">
          <w:delText>Transmit Data Functions</w:delText>
        </w:r>
        <w:bookmarkEnd w:id="4434"/>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rsidDel="00CC18B3" w14:paraId="109221FC" w14:textId="1C533B8B" w:rsidTr="001458B3">
        <w:trPr>
          <w:trHeight w:val="288"/>
          <w:del w:id="4436" w:author="Martin Ruppert - M91221" w:date="2019-06-04T12:29:00Z"/>
        </w:trPr>
        <w:tc>
          <w:tcPr>
            <w:tcW w:w="1420" w:type="pct"/>
            <w:tcBorders>
              <w:top w:val="single" w:sz="4" w:space="0" w:color="FFFFFF"/>
              <w:left w:val="single" w:sz="4" w:space="0" w:color="FFFFFF"/>
            </w:tcBorders>
            <w:shd w:val="clear" w:color="auto" w:fill="5B9BD5"/>
            <w:noWrap/>
            <w:hideMark/>
          </w:tcPr>
          <w:p w14:paraId="109221FA" w14:textId="224B0795" w:rsidR="000B57A4" w:rsidRPr="001458B3" w:rsidDel="00CC18B3" w:rsidRDefault="000B57A4">
            <w:pPr>
              <w:pStyle w:val="NoSpacing"/>
              <w:keepNext/>
              <w:keepLines/>
              <w:spacing w:before="240" w:line="326" w:lineRule="auto"/>
              <w:outlineLvl w:val="0"/>
              <w:rPr>
                <w:del w:id="4437" w:author="Martin Ruppert - M91221" w:date="2019-06-04T12:29:00Z"/>
                <w:b/>
                <w:bCs/>
                <w:color w:val="FFFFFF"/>
                <w:sz w:val="18"/>
              </w:rPr>
              <w:pPrChange w:id="4438" w:author="Martin Ruppert - M91221" w:date="2019-06-04T12:29:00Z">
                <w:pPr>
                  <w:pStyle w:val="NoSpacing"/>
                </w:pPr>
              </w:pPrChange>
            </w:pPr>
            <w:del w:id="4439" w:author="Martin Ruppert - M91221" w:date="2019-06-04T12:29:00Z">
              <w:r w:rsidRPr="001458B3" w:rsidDel="00CC18B3">
                <w:rPr>
                  <w:b/>
                  <w:bCs/>
                  <w:color w:val="FFFFFF"/>
                  <w:sz w:val="18"/>
                </w:rPr>
                <w:delText>TCPIP_TCP_Put</w:delText>
              </w:r>
            </w:del>
          </w:p>
        </w:tc>
        <w:tc>
          <w:tcPr>
            <w:tcW w:w="3580" w:type="pct"/>
            <w:shd w:val="clear" w:color="auto" w:fill="BDD6EE"/>
            <w:noWrap/>
            <w:hideMark/>
          </w:tcPr>
          <w:p w14:paraId="109221FB" w14:textId="38B53F89" w:rsidR="000B57A4" w:rsidRPr="001458B3" w:rsidDel="00CC18B3" w:rsidRDefault="000B57A4">
            <w:pPr>
              <w:pStyle w:val="NoSpacing"/>
              <w:keepNext/>
              <w:keepLines/>
              <w:spacing w:before="240" w:line="326" w:lineRule="auto"/>
              <w:outlineLvl w:val="0"/>
              <w:rPr>
                <w:del w:id="4440" w:author="Martin Ruppert - M91221" w:date="2019-06-04T12:29:00Z"/>
                <w:sz w:val="18"/>
              </w:rPr>
              <w:pPrChange w:id="4441" w:author="Martin Ruppert - M91221" w:date="2019-06-04T12:29:00Z">
                <w:pPr>
                  <w:pStyle w:val="NoSpacing"/>
                </w:pPr>
              </w:pPrChange>
            </w:pPr>
            <w:del w:id="4442" w:author="Martin Ruppert - M91221" w:date="2019-06-04T12:29:00Z">
              <w:r w:rsidRPr="001458B3" w:rsidDel="00CC18B3">
                <w:rPr>
                  <w:sz w:val="18"/>
                </w:rPr>
                <w:delText>Writes a single byte to a TCP socket.</w:delText>
              </w:r>
            </w:del>
          </w:p>
        </w:tc>
      </w:tr>
      <w:tr w:rsidR="000B57A4" w:rsidRPr="001458B3" w:rsidDel="00CC18B3" w14:paraId="109221FF" w14:textId="428769BF" w:rsidTr="001458B3">
        <w:trPr>
          <w:trHeight w:val="288"/>
          <w:del w:id="4443" w:author="Martin Ruppert - M91221" w:date="2019-06-04T12:29:00Z"/>
        </w:trPr>
        <w:tc>
          <w:tcPr>
            <w:tcW w:w="1420" w:type="pct"/>
            <w:tcBorders>
              <w:left w:val="single" w:sz="4" w:space="0" w:color="FFFFFF"/>
            </w:tcBorders>
            <w:shd w:val="clear" w:color="auto" w:fill="5B9BD5"/>
            <w:noWrap/>
            <w:hideMark/>
          </w:tcPr>
          <w:p w14:paraId="109221FD" w14:textId="29F88A97" w:rsidR="000B57A4" w:rsidRPr="001458B3" w:rsidDel="00CC18B3" w:rsidRDefault="000B57A4">
            <w:pPr>
              <w:pStyle w:val="NoSpacing"/>
              <w:keepNext/>
              <w:keepLines/>
              <w:spacing w:before="240" w:line="326" w:lineRule="auto"/>
              <w:outlineLvl w:val="0"/>
              <w:rPr>
                <w:del w:id="4444" w:author="Martin Ruppert - M91221" w:date="2019-06-04T12:29:00Z"/>
                <w:b/>
                <w:bCs/>
                <w:color w:val="FFFFFF"/>
                <w:sz w:val="18"/>
              </w:rPr>
              <w:pPrChange w:id="4445" w:author="Martin Ruppert - M91221" w:date="2019-06-04T12:29:00Z">
                <w:pPr>
                  <w:pStyle w:val="NoSpacing"/>
                </w:pPr>
              </w:pPrChange>
            </w:pPr>
            <w:del w:id="4446" w:author="Martin Ruppert - M91221" w:date="2019-06-04T12:29:00Z">
              <w:r w:rsidRPr="001458B3" w:rsidDel="00CC18B3">
                <w:rPr>
                  <w:b/>
                  <w:bCs/>
                  <w:color w:val="FFFFFF"/>
                  <w:sz w:val="18"/>
                </w:rPr>
                <w:delText>TCPIP_TCP_PutIsReady</w:delText>
              </w:r>
            </w:del>
          </w:p>
        </w:tc>
        <w:tc>
          <w:tcPr>
            <w:tcW w:w="3580" w:type="pct"/>
            <w:shd w:val="clear" w:color="auto" w:fill="DEEAF6"/>
            <w:noWrap/>
            <w:hideMark/>
          </w:tcPr>
          <w:p w14:paraId="109221FE" w14:textId="20644A69" w:rsidR="000B57A4" w:rsidRPr="001458B3" w:rsidDel="00CC18B3" w:rsidRDefault="000B57A4">
            <w:pPr>
              <w:pStyle w:val="NoSpacing"/>
              <w:keepNext/>
              <w:keepLines/>
              <w:spacing w:before="240" w:line="326" w:lineRule="auto"/>
              <w:outlineLvl w:val="0"/>
              <w:rPr>
                <w:del w:id="4447" w:author="Martin Ruppert - M91221" w:date="2019-06-04T12:29:00Z"/>
                <w:sz w:val="18"/>
              </w:rPr>
              <w:pPrChange w:id="4448" w:author="Martin Ruppert - M91221" w:date="2019-06-04T12:29:00Z">
                <w:pPr>
                  <w:pStyle w:val="NoSpacing"/>
                </w:pPr>
              </w:pPrChange>
            </w:pPr>
            <w:del w:id="4449" w:author="Martin Ruppert - M91221" w:date="2019-06-04T12:29:00Z">
              <w:r w:rsidRPr="001458B3" w:rsidDel="00CC18B3">
                <w:rPr>
                  <w:sz w:val="18"/>
                </w:rPr>
                <w:delText>Determines how much free space is available in the TCP TX buffer.</w:delText>
              </w:r>
            </w:del>
          </w:p>
        </w:tc>
      </w:tr>
      <w:tr w:rsidR="000B57A4" w:rsidRPr="001458B3" w:rsidDel="00CC18B3" w14:paraId="10922202" w14:textId="3E457114" w:rsidTr="001458B3">
        <w:trPr>
          <w:trHeight w:val="288"/>
          <w:del w:id="4450" w:author="Martin Ruppert - M91221" w:date="2019-06-04T12:29:00Z"/>
        </w:trPr>
        <w:tc>
          <w:tcPr>
            <w:tcW w:w="1420" w:type="pct"/>
            <w:tcBorders>
              <w:left w:val="single" w:sz="4" w:space="0" w:color="FFFFFF"/>
            </w:tcBorders>
            <w:shd w:val="clear" w:color="auto" w:fill="5B9BD5"/>
            <w:noWrap/>
            <w:hideMark/>
          </w:tcPr>
          <w:p w14:paraId="10922200" w14:textId="2E883682" w:rsidR="000B57A4" w:rsidRPr="001458B3" w:rsidDel="00CC18B3" w:rsidRDefault="000B57A4">
            <w:pPr>
              <w:pStyle w:val="NoSpacing"/>
              <w:keepNext/>
              <w:keepLines/>
              <w:spacing w:before="240" w:line="326" w:lineRule="auto"/>
              <w:outlineLvl w:val="0"/>
              <w:rPr>
                <w:del w:id="4451" w:author="Martin Ruppert - M91221" w:date="2019-06-04T12:29:00Z"/>
                <w:b/>
                <w:bCs/>
                <w:color w:val="FFFFFF"/>
                <w:sz w:val="18"/>
              </w:rPr>
              <w:pPrChange w:id="4452" w:author="Martin Ruppert - M91221" w:date="2019-06-04T12:29:00Z">
                <w:pPr>
                  <w:pStyle w:val="NoSpacing"/>
                </w:pPr>
              </w:pPrChange>
            </w:pPr>
            <w:del w:id="4453" w:author="Martin Ruppert - M91221" w:date="2019-06-04T12:29:00Z">
              <w:r w:rsidRPr="001458B3" w:rsidDel="00CC18B3">
                <w:rPr>
                  <w:b/>
                  <w:bCs/>
                  <w:color w:val="FFFFFF"/>
                  <w:sz w:val="18"/>
                </w:rPr>
                <w:delText>TCPIP_TCP_StringPut</w:delText>
              </w:r>
            </w:del>
          </w:p>
        </w:tc>
        <w:tc>
          <w:tcPr>
            <w:tcW w:w="3580" w:type="pct"/>
            <w:shd w:val="clear" w:color="auto" w:fill="BDD6EE"/>
            <w:noWrap/>
            <w:hideMark/>
          </w:tcPr>
          <w:p w14:paraId="10922201" w14:textId="2453CF53" w:rsidR="000B57A4" w:rsidRPr="001458B3" w:rsidDel="00CC18B3" w:rsidRDefault="000B57A4">
            <w:pPr>
              <w:pStyle w:val="NoSpacing"/>
              <w:keepNext/>
              <w:keepLines/>
              <w:spacing w:before="240" w:line="326" w:lineRule="auto"/>
              <w:outlineLvl w:val="0"/>
              <w:rPr>
                <w:del w:id="4454" w:author="Martin Ruppert - M91221" w:date="2019-06-04T12:29:00Z"/>
                <w:sz w:val="18"/>
              </w:rPr>
              <w:pPrChange w:id="4455" w:author="Martin Ruppert - M91221" w:date="2019-06-04T12:29:00Z">
                <w:pPr>
                  <w:pStyle w:val="NoSpacing"/>
                </w:pPr>
              </w:pPrChange>
            </w:pPr>
            <w:del w:id="4456" w:author="Martin Ruppert - M91221" w:date="2019-06-04T12:29:00Z">
              <w:r w:rsidRPr="001458B3" w:rsidDel="00CC18B3">
                <w:rPr>
                  <w:sz w:val="18"/>
                </w:rPr>
                <w:delText>Writes a null-terminated string to a TCP socket.</w:delText>
              </w:r>
            </w:del>
          </w:p>
        </w:tc>
      </w:tr>
      <w:tr w:rsidR="000B57A4" w:rsidRPr="001458B3" w:rsidDel="00CC18B3" w14:paraId="10922205" w14:textId="069BA608" w:rsidTr="001458B3">
        <w:trPr>
          <w:trHeight w:val="288"/>
          <w:del w:id="4457" w:author="Martin Ruppert - M91221" w:date="2019-06-04T12:29:00Z"/>
        </w:trPr>
        <w:tc>
          <w:tcPr>
            <w:tcW w:w="1420" w:type="pct"/>
            <w:tcBorders>
              <w:left w:val="single" w:sz="4" w:space="0" w:color="FFFFFF"/>
            </w:tcBorders>
            <w:shd w:val="clear" w:color="auto" w:fill="5B9BD5"/>
            <w:noWrap/>
            <w:hideMark/>
          </w:tcPr>
          <w:p w14:paraId="10922203" w14:textId="417171B0" w:rsidR="000B57A4" w:rsidRPr="001458B3" w:rsidDel="00CC18B3" w:rsidRDefault="000B57A4">
            <w:pPr>
              <w:pStyle w:val="NoSpacing"/>
              <w:keepNext/>
              <w:keepLines/>
              <w:spacing w:before="240" w:line="326" w:lineRule="auto"/>
              <w:outlineLvl w:val="0"/>
              <w:rPr>
                <w:del w:id="4458" w:author="Martin Ruppert - M91221" w:date="2019-06-04T12:29:00Z"/>
                <w:b/>
                <w:bCs/>
                <w:color w:val="FFFFFF"/>
                <w:sz w:val="18"/>
              </w:rPr>
              <w:pPrChange w:id="4459" w:author="Martin Ruppert - M91221" w:date="2019-06-04T12:29:00Z">
                <w:pPr>
                  <w:pStyle w:val="NoSpacing"/>
                </w:pPr>
              </w:pPrChange>
            </w:pPr>
            <w:del w:id="4460" w:author="Martin Ruppert - M91221" w:date="2019-06-04T12:29:00Z">
              <w:r w:rsidRPr="001458B3" w:rsidDel="00CC18B3">
                <w:rPr>
                  <w:b/>
                  <w:bCs/>
                  <w:color w:val="FFFFFF"/>
                  <w:sz w:val="18"/>
                </w:rPr>
                <w:delText>TCPIP_TCP_ArrayPut</w:delText>
              </w:r>
            </w:del>
          </w:p>
        </w:tc>
        <w:tc>
          <w:tcPr>
            <w:tcW w:w="3580" w:type="pct"/>
            <w:shd w:val="clear" w:color="auto" w:fill="DEEAF6"/>
            <w:noWrap/>
            <w:hideMark/>
          </w:tcPr>
          <w:p w14:paraId="10922204" w14:textId="3D33C865" w:rsidR="000B57A4" w:rsidRPr="001458B3" w:rsidDel="00CC18B3" w:rsidRDefault="000B57A4">
            <w:pPr>
              <w:pStyle w:val="NoSpacing"/>
              <w:keepNext/>
              <w:keepLines/>
              <w:spacing w:before="240" w:line="326" w:lineRule="auto"/>
              <w:outlineLvl w:val="0"/>
              <w:rPr>
                <w:del w:id="4461" w:author="Martin Ruppert - M91221" w:date="2019-06-04T12:29:00Z"/>
                <w:sz w:val="18"/>
              </w:rPr>
              <w:pPrChange w:id="4462" w:author="Martin Ruppert - M91221" w:date="2019-06-04T12:29:00Z">
                <w:pPr>
                  <w:pStyle w:val="NoSpacing"/>
                </w:pPr>
              </w:pPrChange>
            </w:pPr>
            <w:del w:id="4463" w:author="Martin Ruppert - M91221" w:date="2019-06-04T12:29:00Z">
              <w:r w:rsidRPr="001458B3" w:rsidDel="00CC18B3">
                <w:rPr>
                  <w:sz w:val="18"/>
                </w:rPr>
                <w:delText>Writes an array from a buffer to a TCP socket.</w:delText>
              </w:r>
            </w:del>
          </w:p>
        </w:tc>
      </w:tr>
      <w:tr w:rsidR="000B57A4" w:rsidRPr="001458B3" w:rsidDel="00CC18B3" w14:paraId="10922208" w14:textId="4CB4610A" w:rsidTr="001458B3">
        <w:trPr>
          <w:trHeight w:val="288"/>
          <w:del w:id="4464" w:author="Martin Ruppert - M91221" w:date="2019-06-04T12:29:00Z"/>
        </w:trPr>
        <w:tc>
          <w:tcPr>
            <w:tcW w:w="1420" w:type="pct"/>
            <w:tcBorders>
              <w:left w:val="single" w:sz="4" w:space="0" w:color="FFFFFF"/>
            </w:tcBorders>
            <w:shd w:val="clear" w:color="auto" w:fill="5B9BD5"/>
            <w:noWrap/>
            <w:hideMark/>
          </w:tcPr>
          <w:p w14:paraId="10922206" w14:textId="75796977" w:rsidR="000B57A4" w:rsidRPr="001458B3" w:rsidDel="00CC18B3" w:rsidRDefault="000B57A4">
            <w:pPr>
              <w:pStyle w:val="NoSpacing"/>
              <w:keepNext/>
              <w:keepLines/>
              <w:spacing w:before="240" w:line="326" w:lineRule="auto"/>
              <w:outlineLvl w:val="0"/>
              <w:rPr>
                <w:del w:id="4465" w:author="Martin Ruppert - M91221" w:date="2019-06-04T12:29:00Z"/>
                <w:b/>
                <w:bCs/>
                <w:color w:val="FFFFFF"/>
                <w:sz w:val="18"/>
              </w:rPr>
              <w:pPrChange w:id="4466" w:author="Martin Ruppert - M91221" w:date="2019-06-04T12:29:00Z">
                <w:pPr>
                  <w:pStyle w:val="NoSpacing"/>
                </w:pPr>
              </w:pPrChange>
            </w:pPr>
            <w:del w:id="4467" w:author="Martin Ruppert - M91221" w:date="2019-06-04T12:29:00Z">
              <w:r w:rsidRPr="001458B3" w:rsidDel="00CC18B3">
                <w:rPr>
                  <w:b/>
                  <w:bCs/>
                  <w:color w:val="FFFFFF"/>
                  <w:sz w:val="18"/>
                </w:rPr>
                <w:delText>TCPIP_TCP_Flush</w:delText>
              </w:r>
            </w:del>
          </w:p>
        </w:tc>
        <w:tc>
          <w:tcPr>
            <w:tcW w:w="3580" w:type="pct"/>
            <w:shd w:val="clear" w:color="auto" w:fill="BDD6EE"/>
            <w:noWrap/>
            <w:hideMark/>
          </w:tcPr>
          <w:p w14:paraId="10922207" w14:textId="3E292D1C" w:rsidR="000B57A4" w:rsidRPr="001458B3" w:rsidDel="00CC18B3" w:rsidRDefault="000B57A4">
            <w:pPr>
              <w:pStyle w:val="NoSpacing"/>
              <w:keepNext/>
              <w:keepLines/>
              <w:spacing w:before="240" w:line="326" w:lineRule="auto"/>
              <w:outlineLvl w:val="0"/>
              <w:rPr>
                <w:del w:id="4468" w:author="Martin Ruppert - M91221" w:date="2019-06-04T12:29:00Z"/>
                <w:sz w:val="18"/>
              </w:rPr>
              <w:pPrChange w:id="4469" w:author="Martin Ruppert - M91221" w:date="2019-06-04T12:29:00Z">
                <w:pPr>
                  <w:pStyle w:val="NoSpacing"/>
                </w:pPr>
              </w:pPrChange>
            </w:pPr>
            <w:del w:id="4470" w:author="Martin Ruppert - M91221" w:date="2019-06-04T12:29:00Z">
              <w:r w:rsidRPr="001458B3" w:rsidDel="00CC18B3">
                <w:rPr>
                  <w:sz w:val="18"/>
                </w:rPr>
                <w:delText>Immediately transmits all pending TX data.</w:delText>
              </w:r>
            </w:del>
          </w:p>
        </w:tc>
      </w:tr>
      <w:tr w:rsidR="000B57A4" w:rsidRPr="001458B3" w:rsidDel="00CC18B3" w14:paraId="1092220B" w14:textId="4869D2E4" w:rsidTr="001458B3">
        <w:trPr>
          <w:trHeight w:val="288"/>
          <w:del w:id="4471" w:author="Martin Ruppert - M91221" w:date="2019-06-04T12:29:00Z"/>
        </w:trPr>
        <w:tc>
          <w:tcPr>
            <w:tcW w:w="1420" w:type="pct"/>
            <w:tcBorders>
              <w:left w:val="single" w:sz="4" w:space="0" w:color="FFFFFF"/>
            </w:tcBorders>
            <w:shd w:val="clear" w:color="auto" w:fill="5B9BD5"/>
            <w:noWrap/>
            <w:hideMark/>
          </w:tcPr>
          <w:p w14:paraId="10922209" w14:textId="55B42706" w:rsidR="000B57A4" w:rsidRPr="001458B3" w:rsidDel="00CC18B3" w:rsidRDefault="000B57A4">
            <w:pPr>
              <w:pStyle w:val="NoSpacing"/>
              <w:keepNext/>
              <w:keepLines/>
              <w:spacing w:before="240" w:line="326" w:lineRule="auto"/>
              <w:outlineLvl w:val="0"/>
              <w:rPr>
                <w:del w:id="4472" w:author="Martin Ruppert - M91221" w:date="2019-06-04T12:29:00Z"/>
                <w:b/>
                <w:bCs/>
                <w:color w:val="FFFFFF"/>
                <w:sz w:val="18"/>
              </w:rPr>
              <w:pPrChange w:id="4473" w:author="Martin Ruppert - M91221" w:date="2019-06-04T12:29:00Z">
                <w:pPr>
                  <w:pStyle w:val="NoSpacing"/>
                </w:pPr>
              </w:pPrChange>
            </w:pPr>
            <w:del w:id="4474" w:author="Martin Ruppert - M91221" w:date="2019-06-04T12:29:00Z">
              <w:r w:rsidRPr="001458B3" w:rsidDel="00CC18B3">
                <w:rPr>
                  <w:b/>
                  <w:bCs/>
                  <w:color w:val="FFFFFF"/>
                  <w:sz w:val="18"/>
                </w:rPr>
                <w:delText>TCPIP_TCP_FifoTxFullGet</w:delText>
              </w:r>
            </w:del>
          </w:p>
        </w:tc>
        <w:tc>
          <w:tcPr>
            <w:tcW w:w="3580" w:type="pct"/>
            <w:shd w:val="clear" w:color="auto" w:fill="DEEAF6"/>
            <w:noWrap/>
            <w:hideMark/>
          </w:tcPr>
          <w:p w14:paraId="1092220A" w14:textId="5ED26497" w:rsidR="000B57A4" w:rsidRPr="001458B3" w:rsidDel="00CC18B3" w:rsidRDefault="000B57A4">
            <w:pPr>
              <w:pStyle w:val="NoSpacing"/>
              <w:keepNext/>
              <w:keepLines/>
              <w:spacing w:before="240" w:line="326" w:lineRule="auto"/>
              <w:outlineLvl w:val="0"/>
              <w:rPr>
                <w:del w:id="4475" w:author="Martin Ruppert - M91221" w:date="2019-06-04T12:29:00Z"/>
                <w:sz w:val="18"/>
              </w:rPr>
              <w:pPrChange w:id="4476" w:author="Martin Ruppert - M91221" w:date="2019-06-04T12:29:00Z">
                <w:pPr>
                  <w:pStyle w:val="NoSpacing"/>
                </w:pPr>
              </w:pPrChange>
            </w:pPr>
            <w:del w:id="4477" w:author="Martin Ruppert - M91221" w:date="2019-06-04T12:29:00Z">
              <w:r w:rsidRPr="001458B3" w:rsidDel="00CC18B3">
                <w:rPr>
                  <w:sz w:val="18"/>
                </w:rPr>
                <w:delText>Determines how many bytes are pending in the TCP TX FIFO.</w:delText>
              </w:r>
            </w:del>
          </w:p>
        </w:tc>
      </w:tr>
      <w:tr w:rsidR="000B57A4" w:rsidRPr="001458B3" w:rsidDel="00CC18B3" w14:paraId="1092220E" w14:textId="5D1CE047" w:rsidTr="001458B3">
        <w:trPr>
          <w:trHeight w:val="288"/>
          <w:del w:id="4478"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0C" w14:textId="1EB66A83" w:rsidR="000B57A4" w:rsidRPr="001458B3" w:rsidDel="00CC18B3" w:rsidRDefault="000B57A4">
            <w:pPr>
              <w:pStyle w:val="NoSpacing"/>
              <w:keepNext/>
              <w:keepLines/>
              <w:spacing w:before="240" w:line="326" w:lineRule="auto"/>
              <w:outlineLvl w:val="0"/>
              <w:rPr>
                <w:del w:id="4479" w:author="Martin Ruppert - M91221" w:date="2019-06-04T12:29:00Z"/>
                <w:b/>
                <w:bCs/>
                <w:color w:val="FFFFFF"/>
                <w:sz w:val="18"/>
              </w:rPr>
              <w:pPrChange w:id="4480" w:author="Martin Ruppert - M91221" w:date="2019-06-04T12:29:00Z">
                <w:pPr>
                  <w:pStyle w:val="NoSpacing"/>
                </w:pPr>
              </w:pPrChange>
            </w:pPr>
            <w:del w:id="4481" w:author="Martin Ruppert - M91221" w:date="2019-06-04T12:29:00Z">
              <w:r w:rsidRPr="001458B3" w:rsidDel="00CC18B3">
                <w:rPr>
                  <w:b/>
                  <w:bCs/>
                  <w:color w:val="FFFFFF"/>
                  <w:sz w:val="18"/>
                </w:rPr>
                <w:delText>TCPIP_TCP_FifoTxFreeGet</w:delText>
              </w:r>
            </w:del>
          </w:p>
        </w:tc>
        <w:tc>
          <w:tcPr>
            <w:tcW w:w="3580" w:type="pct"/>
            <w:shd w:val="clear" w:color="auto" w:fill="BDD6EE"/>
            <w:noWrap/>
            <w:hideMark/>
          </w:tcPr>
          <w:p w14:paraId="1092220D" w14:textId="2075AA8E" w:rsidR="000B57A4" w:rsidRPr="001458B3" w:rsidDel="00CC18B3" w:rsidRDefault="000B57A4">
            <w:pPr>
              <w:pStyle w:val="NoSpacing"/>
              <w:keepNext/>
              <w:keepLines/>
              <w:spacing w:before="240" w:line="326" w:lineRule="auto"/>
              <w:outlineLvl w:val="0"/>
              <w:rPr>
                <w:del w:id="4482" w:author="Martin Ruppert - M91221" w:date="2019-06-04T12:29:00Z"/>
                <w:sz w:val="18"/>
              </w:rPr>
              <w:pPrChange w:id="4483" w:author="Martin Ruppert - M91221" w:date="2019-06-04T12:29:00Z">
                <w:pPr>
                  <w:pStyle w:val="NoSpacing"/>
                </w:pPr>
              </w:pPrChange>
            </w:pPr>
            <w:del w:id="4484" w:author="Martin Ruppert - M91221" w:date="2019-06-04T12:29:00Z">
              <w:r w:rsidRPr="001458B3" w:rsidDel="00CC18B3">
                <w:rPr>
                  <w:sz w:val="18"/>
                </w:rPr>
                <w:delText>Determines how many bytes are free and could be written in the TCP TX FIFO.</w:delText>
              </w:r>
            </w:del>
          </w:p>
        </w:tc>
      </w:tr>
    </w:tbl>
    <w:p w14:paraId="1092220F" w14:textId="6B341B2F" w:rsidR="000B57A4" w:rsidDel="00CC18B3" w:rsidRDefault="000B57A4">
      <w:pPr>
        <w:pStyle w:val="Heading2"/>
        <w:spacing w:before="240"/>
        <w:rPr>
          <w:del w:id="4485" w:author="Martin Ruppert - M91221" w:date="2019-06-04T12:29:00Z"/>
        </w:rPr>
        <w:pPrChange w:id="4486" w:author="Martin Ruppert - M91221" w:date="2019-06-04T12:29:00Z">
          <w:pPr>
            <w:pStyle w:val="Heading2"/>
          </w:pPr>
        </w:pPrChange>
      </w:pPr>
      <w:bookmarkStart w:id="4487" w:name="_Toc488278820"/>
      <w:del w:id="4488" w:author="Martin Ruppert - M91221" w:date="2019-06-04T12:29:00Z">
        <w:r w:rsidRPr="00993E5D" w:rsidDel="00CC18B3">
          <w:delText>Receive Data Transfer Functions</w:delText>
        </w:r>
        <w:bookmarkEnd w:id="448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rsidDel="00CC18B3" w14:paraId="10922212" w14:textId="34E17BA0" w:rsidTr="001458B3">
        <w:trPr>
          <w:trHeight w:val="288"/>
          <w:del w:id="4489" w:author="Martin Ruppert - M91221" w:date="2019-06-04T12:29:00Z"/>
        </w:trPr>
        <w:tc>
          <w:tcPr>
            <w:tcW w:w="1420" w:type="pct"/>
            <w:tcBorders>
              <w:top w:val="single" w:sz="4" w:space="0" w:color="FFFFFF"/>
              <w:left w:val="single" w:sz="4" w:space="0" w:color="FFFFFF"/>
            </w:tcBorders>
            <w:shd w:val="clear" w:color="auto" w:fill="5B9BD5"/>
            <w:noWrap/>
            <w:hideMark/>
          </w:tcPr>
          <w:p w14:paraId="10922210" w14:textId="2F02BF35" w:rsidR="000B57A4" w:rsidRPr="001458B3" w:rsidDel="00CC18B3" w:rsidRDefault="000B57A4">
            <w:pPr>
              <w:pStyle w:val="NoSpacing"/>
              <w:keepNext/>
              <w:keepLines/>
              <w:spacing w:before="240" w:line="326" w:lineRule="auto"/>
              <w:outlineLvl w:val="0"/>
              <w:rPr>
                <w:del w:id="4490" w:author="Martin Ruppert - M91221" w:date="2019-06-04T12:29:00Z"/>
                <w:b/>
                <w:bCs/>
                <w:color w:val="FFFFFF"/>
                <w:sz w:val="18"/>
              </w:rPr>
              <w:pPrChange w:id="4491" w:author="Martin Ruppert - M91221" w:date="2019-06-04T12:29:00Z">
                <w:pPr>
                  <w:pStyle w:val="NoSpacing"/>
                </w:pPr>
              </w:pPrChange>
            </w:pPr>
            <w:del w:id="4492" w:author="Martin Ruppert - M91221" w:date="2019-06-04T12:29:00Z">
              <w:r w:rsidRPr="001458B3" w:rsidDel="00CC18B3">
                <w:rPr>
                  <w:b/>
                  <w:bCs/>
                  <w:color w:val="FFFFFF"/>
                  <w:sz w:val="18"/>
                </w:rPr>
                <w:delText>TCPIP_TCP_ArrayFind</w:delText>
              </w:r>
            </w:del>
          </w:p>
        </w:tc>
        <w:tc>
          <w:tcPr>
            <w:tcW w:w="3580" w:type="pct"/>
            <w:shd w:val="clear" w:color="auto" w:fill="BDD6EE"/>
            <w:noWrap/>
            <w:hideMark/>
          </w:tcPr>
          <w:p w14:paraId="10922211" w14:textId="74D1EF97" w:rsidR="000B57A4" w:rsidRPr="001458B3" w:rsidDel="00CC18B3" w:rsidRDefault="000B57A4">
            <w:pPr>
              <w:pStyle w:val="NoSpacing"/>
              <w:keepNext/>
              <w:keepLines/>
              <w:spacing w:before="240" w:line="326" w:lineRule="auto"/>
              <w:outlineLvl w:val="0"/>
              <w:rPr>
                <w:del w:id="4493" w:author="Martin Ruppert - M91221" w:date="2019-06-04T12:29:00Z"/>
                <w:sz w:val="18"/>
              </w:rPr>
              <w:pPrChange w:id="4494" w:author="Martin Ruppert - M91221" w:date="2019-06-04T12:29:00Z">
                <w:pPr>
                  <w:pStyle w:val="NoSpacing"/>
                </w:pPr>
              </w:pPrChange>
            </w:pPr>
            <w:del w:id="4495" w:author="Martin Ruppert - M91221" w:date="2019-06-04T12:29:00Z">
              <w:r w:rsidRPr="001458B3" w:rsidDel="00CC18B3">
                <w:rPr>
                  <w:sz w:val="18"/>
                </w:rPr>
                <w:delText>Searches for a string in the TCP RX buffer.</w:delText>
              </w:r>
            </w:del>
          </w:p>
        </w:tc>
      </w:tr>
      <w:tr w:rsidR="000B57A4" w:rsidRPr="001458B3" w:rsidDel="00CC18B3" w14:paraId="10922215" w14:textId="24D9D072" w:rsidTr="001458B3">
        <w:trPr>
          <w:trHeight w:val="288"/>
          <w:del w:id="4496" w:author="Martin Ruppert - M91221" w:date="2019-06-04T12:29:00Z"/>
        </w:trPr>
        <w:tc>
          <w:tcPr>
            <w:tcW w:w="1420" w:type="pct"/>
            <w:tcBorders>
              <w:left w:val="single" w:sz="4" w:space="0" w:color="FFFFFF"/>
            </w:tcBorders>
            <w:shd w:val="clear" w:color="auto" w:fill="5B9BD5"/>
            <w:noWrap/>
            <w:hideMark/>
          </w:tcPr>
          <w:p w14:paraId="10922213" w14:textId="3180869C" w:rsidR="000B57A4" w:rsidRPr="001458B3" w:rsidDel="00CC18B3" w:rsidRDefault="000B57A4">
            <w:pPr>
              <w:pStyle w:val="NoSpacing"/>
              <w:keepNext/>
              <w:keepLines/>
              <w:spacing w:before="240" w:line="326" w:lineRule="auto"/>
              <w:outlineLvl w:val="0"/>
              <w:rPr>
                <w:del w:id="4497" w:author="Martin Ruppert - M91221" w:date="2019-06-04T12:29:00Z"/>
                <w:b/>
                <w:bCs/>
                <w:color w:val="FFFFFF"/>
                <w:sz w:val="18"/>
              </w:rPr>
              <w:pPrChange w:id="4498" w:author="Martin Ruppert - M91221" w:date="2019-06-04T12:29:00Z">
                <w:pPr>
                  <w:pStyle w:val="NoSpacing"/>
                </w:pPr>
              </w:pPrChange>
            </w:pPr>
            <w:del w:id="4499" w:author="Martin Ruppert - M91221" w:date="2019-06-04T12:29:00Z">
              <w:r w:rsidRPr="001458B3" w:rsidDel="00CC18B3">
                <w:rPr>
                  <w:b/>
                  <w:bCs/>
                  <w:color w:val="FFFFFF"/>
                  <w:sz w:val="18"/>
                </w:rPr>
                <w:delText>TCPIP_TCP_Find</w:delText>
              </w:r>
            </w:del>
          </w:p>
        </w:tc>
        <w:tc>
          <w:tcPr>
            <w:tcW w:w="3580" w:type="pct"/>
            <w:shd w:val="clear" w:color="auto" w:fill="DEEAF6"/>
            <w:noWrap/>
            <w:hideMark/>
          </w:tcPr>
          <w:p w14:paraId="10922214" w14:textId="10EB1037" w:rsidR="000B57A4" w:rsidRPr="001458B3" w:rsidDel="00CC18B3" w:rsidRDefault="000B57A4">
            <w:pPr>
              <w:pStyle w:val="NoSpacing"/>
              <w:keepNext/>
              <w:keepLines/>
              <w:spacing w:before="240" w:line="326" w:lineRule="auto"/>
              <w:outlineLvl w:val="0"/>
              <w:rPr>
                <w:del w:id="4500" w:author="Martin Ruppert - M91221" w:date="2019-06-04T12:29:00Z"/>
                <w:sz w:val="18"/>
              </w:rPr>
              <w:pPrChange w:id="4501" w:author="Martin Ruppert - M91221" w:date="2019-06-04T12:29:00Z">
                <w:pPr>
                  <w:pStyle w:val="NoSpacing"/>
                </w:pPr>
              </w:pPrChange>
            </w:pPr>
            <w:del w:id="4502" w:author="Martin Ruppert - M91221" w:date="2019-06-04T12:29:00Z">
              <w:r w:rsidRPr="001458B3" w:rsidDel="00CC18B3">
                <w:rPr>
                  <w:sz w:val="18"/>
                </w:rPr>
                <w:delText>Searches for a byte in the TCP RX buffer.</w:delText>
              </w:r>
            </w:del>
          </w:p>
        </w:tc>
      </w:tr>
      <w:tr w:rsidR="000B57A4" w:rsidRPr="001458B3" w:rsidDel="00CC18B3" w14:paraId="10922218" w14:textId="18451B91" w:rsidTr="001458B3">
        <w:trPr>
          <w:trHeight w:val="288"/>
          <w:del w:id="4503" w:author="Martin Ruppert - M91221" w:date="2019-06-04T12:29:00Z"/>
        </w:trPr>
        <w:tc>
          <w:tcPr>
            <w:tcW w:w="1420" w:type="pct"/>
            <w:tcBorders>
              <w:left w:val="single" w:sz="4" w:space="0" w:color="FFFFFF"/>
            </w:tcBorders>
            <w:shd w:val="clear" w:color="auto" w:fill="5B9BD5"/>
            <w:noWrap/>
            <w:hideMark/>
          </w:tcPr>
          <w:p w14:paraId="10922216" w14:textId="4EEE8CDF" w:rsidR="000B57A4" w:rsidRPr="001458B3" w:rsidDel="00CC18B3" w:rsidRDefault="000B57A4">
            <w:pPr>
              <w:pStyle w:val="NoSpacing"/>
              <w:keepNext/>
              <w:keepLines/>
              <w:spacing w:before="240" w:line="326" w:lineRule="auto"/>
              <w:outlineLvl w:val="0"/>
              <w:rPr>
                <w:del w:id="4504" w:author="Martin Ruppert - M91221" w:date="2019-06-04T12:29:00Z"/>
                <w:b/>
                <w:bCs/>
                <w:color w:val="FFFFFF"/>
                <w:sz w:val="18"/>
              </w:rPr>
              <w:pPrChange w:id="4505" w:author="Martin Ruppert - M91221" w:date="2019-06-04T12:29:00Z">
                <w:pPr>
                  <w:pStyle w:val="NoSpacing"/>
                </w:pPr>
              </w:pPrChange>
            </w:pPr>
            <w:del w:id="4506" w:author="Martin Ruppert - M91221" w:date="2019-06-04T12:29:00Z">
              <w:r w:rsidRPr="001458B3" w:rsidDel="00CC18B3">
                <w:rPr>
                  <w:b/>
                  <w:bCs/>
                  <w:color w:val="FFFFFF"/>
                  <w:sz w:val="18"/>
                </w:rPr>
                <w:delText>TCPIP_TCP_Get</w:delText>
              </w:r>
            </w:del>
          </w:p>
        </w:tc>
        <w:tc>
          <w:tcPr>
            <w:tcW w:w="3580" w:type="pct"/>
            <w:shd w:val="clear" w:color="auto" w:fill="BDD6EE"/>
            <w:noWrap/>
            <w:hideMark/>
          </w:tcPr>
          <w:p w14:paraId="10922217" w14:textId="27703F9C" w:rsidR="000B57A4" w:rsidRPr="001458B3" w:rsidDel="00CC18B3" w:rsidRDefault="000B57A4">
            <w:pPr>
              <w:pStyle w:val="NoSpacing"/>
              <w:keepNext/>
              <w:keepLines/>
              <w:spacing w:before="240" w:line="326" w:lineRule="auto"/>
              <w:outlineLvl w:val="0"/>
              <w:rPr>
                <w:del w:id="4507" w:author="Martin Ruppert - M91221" w:date="2019-06-04T12:29:00Z"/>
                <w:sz w:val="18"/>
              </w:rPr>
              <w:pPrChange w:id="4508" w:author="Martin Ruppert - M91221" w:date="2019-06-04T12:29:00Z">
                <w:pPr>
                  <w:pStyle w:val="NoSpacing"/>
                </w:pPr>
              </w:pPrChange>
            </w:pPr>
            <w:del w:id="4509" w:author="Martin Ruppert - M91221" w:date="2019-06-04T12:29:00Z">
              <w:r w:rsidRPr="001458B3" w:rsidDel="00CC18B3">
                <w:rPr>
                  <w:sz w:val="18"/>
                </w:rPr>
                <w:delText>Retrieves a single byte to a TCP socket.</w:delText>
              </w:r>
            </w:del>
          </w:p>
        </w:tc>
      </w:tr>
      <w:tr w:rsidR="000B57A4" w:rsidRPr="001458B3" w:rsidDel="00CC18B3" w14:paraId="1092221B" w14:textId="0EABAFCB" w:rsidTr="001458B3">
        <w:trPr>
          <w:trHeight w:val="288"/>
          <w:del w:id="4510" w:author="Martin Ruppert - M91221" w:date="2019-06-04T12:29:00Z"/>
        </w:trPr>
        <w:tc>
          <w:tcPr>
            <w:tcW w:w="1420" w:type="pct"/>
            <w:tcBorders>
              <w:left w:val="single" w:sz="4" w:space="0" w:color="FFFFFF"/>
            </w:tcBorders>
            <w:shd w:val="clear" w:color="auto" w:fill="5B9BD5"/>
            <w:noWrap/>
            <w:hideMark/>
          </w:tcPr>
          <w:p w14:paraId="10922219" w14:textId="4B78AE92" w:rsidR="000B57A4" w:rsidRPr="001458B3" w:rsidDel="00CC18B3" w:rsidRDefault="000B57A4">
            <w:pPr>
              <w:pStyle w:val="NoSpacing"/>
              <w:keepNext/>
              <w:keepLines/>
              <w:spacing w:before="240" w:line="326" w:lineRule="auto"/>
              <w:outlineLvl w:val="0"/>
              <w:rPr>
                <w:del w:id="4511" w:author="Martin Ruppert - M91221" w:date="2019-06-04T12:29:00Z"/>
                <w:b/>
                <w:bCs/>
                <w:color w:val="FFFFFF"/>
                <w:sz w:val="18"/>
              </w:rPr>
              <w:pPrChange w:id="4512" w:author="Martin Ruppert - M91221" w:date="2019-06-04T12:29:00Z">
                <w:pPr>
                  <w:pStyle w:val="NoSpacing"/>
                </w:pPr>
              </w:pPrChange>
            </w:pPr>
            <w:del w:id="4513" w:author="Martin Ruppert - M91221" w:date="2019-06-04T12:29:00Z">
              <w:r w:rsidRPr="001458B3" w:rsidDel="00CC18B3">
                <w:rPr>
                  <w:b/>
                  <w:bCs/>
                  <w:color w:val="FFFFFF"/>
                  <w:sz w:val="18"/>
                </w:rPr>
                <w:delText>TCPIP_TCP_Peek</w:delText>
              </w:r>
            </w:del>
          </w:p>
        </w:tc>
        <w:tc>
          <w:tcPr>
            <w:tcW w:w="3580" w:type="pct"/>
            <w:shd w:val="clear" w:color="auto" w:fill="DEEAF6"/>
            <w:noWrap/>
            <w:hideMark/>
          </w:tcPr>
          <w:p w14:paraId="1092221A" w14:textId="4D2B3C0D" w:rsidR="000B57A4" w:rsidRPr="001458B3" w:rsidDel="00CC18B3" w:rsidRDefault="000B57A4">
            <w:pPr>
              <w:pStyle w:val="NoSpacing"/>
              <w:keepNext/>
              <w:keepLines/>
              <w:spacing w:before="240" w:line="326" w:lineRule="auto"/>
              <w:outlineLvl w:val="0"/>
              <w:rPr>
                <w:del w:id="4514" w:author="Martin Ruppert - M91221" w:date="2019-06-04T12:29:00Z"/>
                <w:sz w:val="18"/>
              </w:rPr>
              <w:pPrChange w:id="4515" w:author="Martin Ruppert - M91221" w:date="2019-06-04T12:29:00Z">
                <w:pPr>
                  <w:pStyle w:val="NoSpacing"/>
                </w:pPr>
              </w:pPrChange>
            </w:pPr>
            <w:del w:id="4516" w:author="Martin Ruppert - M91221" w:date="2019-06-04T12:29:00Z">
              <w:r w:rsidRPr="001458B3" w:rsidDel="00CC18B3">
                <w:rPr>
                  <w:sz w:val="18"/>
                </w:rPr>
                <w:delText>Peaks at one byte in the TCP RX buffer/FIFO without removing it from the buffer.</w:delText>
              </w:r>
            </w:del>
          </w:p>
        </w:tc>
      </w:tr>
      <w:tr w:rsidR="000B57A4" w:rsidRPr="001458B3" w:rsidDel="00CC18B3" w14:paraId="1092221E" w14:textId="523D6134" w:rsidTr="001458B3">
        <w:trPr>
          <w:trHeight w:val="288"/>
          <w:del w:id="4517" w:author="Martin Ruppert - M91221" w:date="2019-06-04T12:29:00Z"/>
        </w:trPr>
        <w:tc>
          <w:tcPr>
            <w:tcW w:w="1420" w:type="pct"/>
            <w:tcBorders>
              <w:left w:val="single" w:sz="4" w:space="0" w:color="FFFFFF"/>
            </w:tcBorders>
            <w:shd w:val="clear" w:color="auto" w:fill="5B9BD5"/>
            <w:noWrap/>
            <w:hideMark/>
          </w:tcPr>
          <w:p w14:paraId="1092221C" w14:textId="36E5E00B" w:rsidR="000B57A4" w:rsidRPr="001458B3" w:rsidDel="00CC18B3" w:rsidRDefault="000B57A4">
            <w:pPr>
              <w:pStyle w:val="NoSpacing"/>
              <w:keepNext/>
              <w:keepLines/>
              <w:spacing w:before="240" w:line="326" w:lineRule="auto"/>
              <w:outlineLvl w:val="0"/>
              <w:rPr>
                <w:del w:id="4518" w:author="Martin Ruppert - M91221" w:date="2019-06-04T12:29:00Z"/>
                <w:b/>
                <w:bCs/>
                <w:color w:val="FFFFFF"/>
                <w:sz w:val="18"/>
              </w:rPr>
              <w:pPrChange w:id="4519" w:author="Martin Ruppert - M91221" w:date="2019-06-04T12:29:00Z">
                <w:pPr>
                  <w:pStyle w:val="NoSpacing"/>
                </w:pPr>
              </w:pPrChange>
            </w:pPr>
            <w:del w:id="4520" w:author="Martin Ruppert - M91221" w:date="2019-06-04T12:29:00Z">
              <w:r w:rsidRPr="001458B3" w:rsidDel="00CC18B3">
                <w:rPr>
                  <w:b/>
                  <w:bCs/>
                  <w:color w:val="FFFFFF"/>
                  <w:sz w:val="18"/>
                </w:rPr>
                <w:delText>TCPIP_TCP_Discard</w:delText>
              </w:r>
            </w:del>
          </w:p>
        </w:tc>
        <w:tc>
          <w:tcPr>
            <w:tcW w:w="3580" w:type="pct"/>
            <w:shd w:val="clear" w:color="auto" w:fill="BDD6EE"/>
            <w:noWrap/>
            <w:hideMark/>
          </w:tcPr>
          <w:p w14:paraId="1092221D" w14:textId="05957886" w:rsidR="000B57A4" w:rsidRPr="001458B3" w:rsidDel="00CC18B3" w:rsidRDefault="000B57A4">
            <w:pPr>
              <w:pStyle w:val="NoSpacing"/>
              <w:keepNext/>
              <w:keepLines/>
              <w:spacing w:before="240" w:line="326" w:lineRule="auto"/>
              <w:outlineLvl w:val="0"/>
              <w:rPr>
                <w:del w:id="4521" w:author="Martin Ruppert - M91221" w:date="2019-06-04T12:29:00Z"/>
                <w:sz w:val="18"/>
              </w:rPr>
              <w:pPrChange w:id="4522" w:author="Martin Ruppert - M91221" w:date="2019-06-04T12:29:00Z">
                <w:pPr>
                  <w:pStyle w:val="NoSpacing"/>
                </w:pPr>
              </w:pPrChange>
            </w:pPr>
            <w:del w:id="4523" w:author="Martin Ruppert - M91221" w:date="2019-06-04T12:29:00Z">
              <w:r w:rsidRPr="001458B3" w:rsidDel="00CC18B3">
                <w:rPr>
                  <w:sz w:val="18"/>
                </w:rPr>
                <w:delText>Discards any pending data in the RCP RX FIFO.</w:delText>
              </w:r>
            </w:del>
          </w:p>
        </w:tc>
      </w:tr>
      <w:tr w:rsidR="000B57A4" w:rsidRPr="001458B3" w:rsidDel="00CC18B3" w14:paraId="10922221" w14:textId="21DC6E51" w:rsidTr="001458B3">
        <w:trPr>
          <w:trHeight w:val="288"/>
          <w:del w:id="4524" w:author="Martin Ruppert - M91221" w:date="2019-06-04T12:29:00Z"/>
        </w:trPr>
        <w:tc>
          <w:tcPr>
            <w:tcW w:w="1420" w:type="pct"/>
            <w:tcBorders>
              <w:left w:val="single" w:sz="4" w:space="0" w:color="FFFFFF"/>
            </w:tcBorders>
            <w:shd w:val="clear" w:color="auto" w:fill="5B9BD5"/>
            <w:noWrap/>
            <w:hideMark/>
          </w:tcPr>
          <w:p w14:paraId="1092221F" w14:textId="45B45EC0" w:rsidR="000B57A4" w:rsidRPr="001458B3" w:rsidDel="00CC18B3" w:rsidRDefault="000B57A4">
            <w:pPr>
              <w:pStyle w:val="NoSpacing"/>
              <w:keepNext/>
              <w:keepLines/>
              <w:spacing w:before="240" w:line="326" w:lineRule="auto"/>
              <w:outlineLvl w:val="0"/>
              <w:rPr>
                <w:del w:id="4525" w:author="Martin Ruppert - M91221" w:date="2019-06-04T12:29:00Z"/>
                <w:b/>
                <w:bCs/>
                <w:color w:val="FFFFFF"/>
                <w:sz w:val="18"/>
              </w:rPr>
              <w:pPrChange w:id="4526" w:author="Martin Ruppert - M91221" w:date="2019-06-04T12:29:00Z">
                <w:pPr>
                  <w:pStyle w:val="NoSpacing"/>
                </w:pPr>
              </w:pPrChange>
            </w:pPr>
            <w:del w:id="4527" w:author="Martin Ruppert - M91221" w:date="2019-06-04T12:29:00Z">
              <w:r w:rsidRPr="001458B3" w:rsidDel="00CC18B3">
                <w:rPr>
                  <w:b/>
                  <w:bCs/>
                  <w:color w:val="FFFFFF"/>
                  <w:sz w:val="18"/>
                </w:rPr>
                <w:delText>TCPIP_TCP_FifoRxFreeGet</w:delText>
              </w:r>
            </w:del>
          </w:p>
        </w:tc>
        <w:tc>
          <w:tcPr>
            <w:tcW w:w="3580" w:type="pct"/>
            <w:shd w:val="clear" w:color="auto" w:fill="DEEAF6"/>
            <w:noWrap/>
            <w:hideMark/>
          </w:tcPr>
          <w:p w14:paraId="10922220" w14:textId="0B9302BB" w:rsidR="000B57A4" w:rsidRPr="001458B3" w:rsidDel="00CC18B3" w:rsidRDefault="000B57A4">
            <w:pPr>
              <w:pStyle w:val="NoSpacing"/>
              <w:keepNext/>
              <w:keepLines/>
              <w:spacing w:before="240" w:line="326" w:lineRule="auto"/>
              <w:outlineLvl w:val="0"/>
              <w:rPr>
                <w:del w:id="4528" w:author="Martin Ruppert - M91221" w:date="2019-06-04T12:29:00Z"/>
                <w:sz w:val="18"/>
              </w:rPr>
              <w:pPrChange w:id="4529" w:author="Martin Ruppert - M91221" w:date="2019-06-04T12:29:00Z">
                <w:pPr>
                  <w:pStyle w:val="NoSpacing"/>
                </w:pPr>
              </w:pPrChange>
            </w:pPr>
            <w:del w:id="4530" w:author="Martin Ruppert - M91221" w:date="2019-06-04T12:29:00Z">
              <w:r w:rsidRPr="001458B3" w:rsidDel="00CC18B3">
                <w:rPr>
                  <w:sz w:val="18"/>
                </w:rPr>
                <w:delText>Determines how many bytes are free in the RX buffer/FIFO.</w:delText>
              </w:r>
            </w:del>
          </w:p>
        </w:tc>
      </w:tr>
      <w:tr w:rsidR="000B57A4" w:rsidRPr="001458B3" w:rsidDel="00CC18B3" w14:paraId="10922224" w14:textId="7A682392" w:rsidTr="001458B3">
        <w:trPr>
          <w:trHeight w:val="288"/>
          <w:del w:id="4531" w:author="Martin Ruppert - M91221" w:date="2019-06-04T12:29:00Z"/>
        </w:trPr>
        <w:tc>
          <w:tcPr>
            <w:tcW w:w="1420" w:type="pct"/>
            <w:tcBorders>
              <w:left w:val="single" w:sz="4" w:space="0" w:color="FFFFFF"/>
            </w:tcBorders>
            <w:shd w:val="clear" w:color="auto" w:fill="5B9BD5"/>
            <w:noWrap/>
            <w:hideMark/>
          </w:tcPr>
          <w:p w14:paraId="10922222" w14:textId="0AC28EC1" w:rsidR="000B57A4" w:rsidRPr="001458B3" w:rsidDel="00CC18B3" w:rsidRDefault="000B57A4">
            <w:pPr>
              <w:pStyle w:val="NoSpacing"/>
              <w:keepNext/>
              <w:keepLines/>
              <w:spacing w:before="240" w:line="326" w:lineRule="auto"/>
              <w:outlineLvl w:val="0"/>
              <w:rPr>
                <w:del w:id="4532" w:author="Martin Ruppert - M91221" w:date="2019-06-04T12:29:00Z"/>
                <w:b/>
                <w:bCs/>
                <w:color w:val="FFFFFF"/>
                <w:sz w:val="18"/>
              </w:rPr>
              <w:pPrChange w:id="4533" w:author="Martin Ruppert - M91221" w:date="2019-06-04T12:29:00Z">
                <w:pPr>
                  <w:pStyle w:val="NoSpacing"/>
                </w:pPr>
              </w:pPrChange>
            </w:pPr>
            <w:del w:id="4534" w:author="Martin Ruppert - M91221" w:date="2019-06-04T12:29:00Z">
              <w:r w:rsidRPr="001458B3" w:rsidDel="00CC18B3">
                <w:rPr>
                  <w:b/>
                  <w:bCs/>
                  <w:color w:val="FFFFFF"/>
                  <w:sz w:val="18"/>
                </w:rPr>
                <w:delText>TCPIP_TCP_FifoSizeAdjust</w:delText>
              </w:r>
            </w:del>
          </w:p>
        </w:tc>
        <w:tc>
          <w:tcPr>
            <w:tcW w:w="3580" w:type="pct"/>
            <w:shd w:val="clear" w:color="auto" w:fill="BDD6EE"/>
            <w:noWrap/>
            <w:hideMark/>
          </w:tcPr>
          <w:p w14:paraId="10922223" w14:textId="2EA49155" w:rsidR="000B57A4" w:rsidRPr="001458B3" w:rsidDel="00CC18B3" w:rsidRDefault="000B57A4">
            <w:pPr>
              <w:pStyle w:val="NoSpacing"/>
              <w:keepNext/>
              <w:keepLines/>
              <w:spacing w:before="240" w:line="326" w:lineRule="auto"/>
              <w:outlineLvl w:val="0"/>
              <w:rPr>
                <w:del w:id="4535" w:author="Martin Ruppert - M91221" w:date="2019-06-04T12:29:00Z"/>
                <w:sz w:val="18"/>
              </w:rPr>
              <w:pPrChange w:id="4536" w:author="Martin Ruppert - M91221" w:date="2019-06-04T12:29:00Z">
                <w:pPr>
                  <w:pStyle w:val="NoSpacing"/>
                </w:pPr>
              </w:pPrChange>
            </w:pPr>
            <w:del w:id="4537" w:author="Martin Ruppert - M91221" w:date="2019-06-04T12:29:00Z">
              <w:r w:rsidRPr="001458B3" w:rsidDel="00CC18B3">
                <w:rPr>
                  <w:sz w:val="18"/>
                </w:rPr>
                <w:delText>Adjusts the relative sizes of the RX and TX buffers.</w:delText>
              </w:r>
            </w:del>
          </w:p>
        </w:tc>
      </w:tr>
      <w:tr w:rsidR="000B57A4" w:rsidRPr="001458B3" w:rsidDel="00CC18B3" w14:paraId="10922227" w14:textId="309BF7B0" w:rsidTr="001458B3">
        <w:trPr>
          <w:trHeight w:val="288"/>
          <w:del w:id="4538" w:author="Martin Ruppert - M91221" w:date="2019-06-04T12:29:00Z"/>
        </w:trPr>
        <w:tc>
          <w:tcPr>
            <w:tcW w:w="1420" w:type="pct"/>
            <w:tcBorders>
              <w:left w:val="single" w:sz="4" w:space="0" w:color="FFFFFF"/>
            </w:tcBorders>
            <w:shd w:val="clear" w:color="auto" w:fill="5B9BD5"/>
            <w:noWrap/>
            <w:hideMark/>
          </w:tcPr>
          <w:p w14:paraId="10922225" w14:textId="3DF91D53" w:rsidR="000B57A4" w:rsidRPr="001458B3" w:rsidDel="00CC18B3" w:rsidRDefault="000B57A4">
            <w:pPr>
              <w:pStyle w:val="NoSpacing"/>
              <w:keepNext/>
              <w:keepLines/>
              <w:spacing w:before="240" w:line="326" w:lineRule="auto"/>
              <w:outlineLvl w:val="0"/>
              <w:rPr>
                <w:del w:id="4539" w:author="Martin Ruppert - M91221" w:date="2019-06-04T12:29:00Z"/>
                <w:b/>
                <w:bCs/>
                <w:color w:val="FFFFFF"/>
                <w:sz w:val="18"/>
              </w:rPr>
              <w:pPrChange w:id="4540" w:author="Martin Ruppert - M91221" w:date="2019-06-04T12:29:00Z">
                <w:pPr>
                  <w:pStyle w:val="NoSpacing"/>
                </w:pPr>
              </w:pPrChange>
            </w:pPr>
            <w:del w:id="4541" w:author="Martin Ruppert - M91221" w:date="2019-06-04T12:29:00Z">
              <w:r w:rsidRPr="001458B3" w:rsidDel="00CC18B3">
                <w:rPr>
                  <w:b/>
                  <w:bCs/>
                  <w:color w:val="FFFFFF"/>
                  <w:sz w:val="18"/>
                </w:rPr>
                <w:delText>TCPIP_TCP_FifoRxFullGet</w:delText>
              </w:r>
            </w:del>
          </w:p>
        </w:tc>
        <w:tc>
          <w:tcPr>
            <w:tcW w:w="3580" w:type="pct"/>
            <w:shd w:val="clear" w:color="auto" w:fill="DEEAF6"/>
            <w:noWrap/>
            <w:hideMark/>
          </w:tcPr>
          <w:p w14:paraId="10922226" w14:textId="68702082" w:rsidR="000B57A4" w:rsidRPr="001458B3" w:rsidDel="00CC18B3" w:rsidRDefault="000B57A4">
            <w:pPr>
              <w:pStyle w:val="NoSpacing"/>
              <w:keepNext/>
              <w:keepLines/>
              <w:spacing w:before="240" w:line="326" w:lineRule="auto"/>
              <w:outlineLvl w:val="0"/>
              <w:rPr>
                <w:del w:id="4542" w:author="Martin Ruppert - M91221" w:date="2019-06-04T12:29:00Z"/>
                <w:sz w:val="18"/>
              </w:rPr>
              <w:pPrChange w:id="4543" w:author="Martin Ruppert - M91221" w:date="2019-06-04T12:29:00Z">
                <w:pPr>
                  <w:pStyle w:val="NoSpacing"/>
                </w:pPr>
              </w:pPrChange>
            </w:pPr>
            <w:del w:id="4544" w:author="Martin Ruppert - M91221" w:date="2019-06-04T12:29:00Z">
              <w:r w:rsidRPr="001458B3" w:rsidDel="00CC18B3">
                <w:rPr>
                  <w:sz w:val="18"/>
                </w:rPr>
                <w:delText>Determines how many bytes are pending in the RX buffer/FIFO.</w:delText>
              </w:r>
            </w:del>
          </w:p>
        </w:tc>
      </w:tr>
      <w:tr w:rsidR="000B57A4" w:rsidRPr="001458B3" w:rsidDel="00CC18B3" w14:paraId="1092222A" w14:textId="53D70C50" w:rsidTr="001458B3">
        <w:trPr>
          <w:trHeight w:val="288"/>
          <w:del w:id="4545" w:author="Martin Ruppert - M91221" w:date="2019-06-04T12:29:00Z"/>
        </w:trPr>
        <w:tc>
          <w:tcPr>
            <w:tcW w:w="1420" w:type="pct"/>
            <w:tcBorders>
              <w:left w:val="single" w:sz="4" w:space="0" w:color="FFFFFF"/>
            </w:tcBorders>
            <w:shd w:val="clear" w:color="auto" w:fill="5B9BD5"/>
            <w:noWrap/>
            <w:hideMark/>
          </w:tcPr>
          <w:p w14:paraId="10922228" w14:textId="6484FE65" w:rsidR="000B57A4" w:rsidRPr="001458B3" w:rsidDel="00CC18B3" w:rsidRDefault="000B57A4">
            <w:pPr>
              <w:pStyle w:val="NoSpacing"/>
              <w:keepNext/>
              <w:keepLines/>
              <w:spacing w:before="240" w:line="326" w:lineRule="auto"/>
              <w:outlineLvl w:val="0"/>
              <w:rPr>
                <w:del w:id="4546" w:author="Martin Ruppert - M91221" w:date="2019-06-04T12:29:00Z"/>
                <w:b/>
                <w:bCs/>
                <w:color w:val="FFFFFF"/>
                <w:sz w:val="18"/>
              </w:rPr>
              <w:pPrChange w:id="4547" w:author="Martin Ruppert - M91221" w:date="2019-06-04T12:29:00Z">
                <w:pPr>
                  <w:pStyle w:val="NoSpacing"/>
                </w:pPr>
              </w:pPrChange>
            </w:pPr>
            <w:del w:id="4548" w:author="Martin Ruppert - M91221" w:date="2019-06-04T12:29:00Z">
              <w:r w:rsidRPr="001458B3" w:rsidDel="00CC18B3">
                <w:rPr>
                  <w:b/>
                  <w:bCs/>
                  <w:color w:val="FFFFFF"/>
                  <w:sz w:val="18"/>
                </w:rPr>
                <w:delText>TCPIP_TCP_GetIsReady</w:delText>
              </w:r>
            </w:del>
          </w:p>
        </w:tc>
        <w:tc>
          <w:tcPr>
            <w:tcW w:w="3580" w:type="pct"/>
            <w:shd w:val="clear" w:color="auto" w:fill="BDD6EE"/>
            <w:noWrap/>
            <w:hideMark/>
          </w:tcPr>
          <w:p w14:paraId="10922229" w14:textId="2E3F7778" w:rsidR="000B57A4" w:rsidRPr="001458B3" w:rsidDel="00CC18B3" w:rsidRDefault="000B57A4">
            <w:pPr>
              <w:pStyle w:val="NoSpacing"/>
              <w:keepNext/>
              <w:keepLines/>
              <w:spacing w:before="240" w:line="326" w:lineRule="auto"/>
              <w:outlineLvl w:val="0"/>
              <w:rPr>
                <w:del w:id="4549" w:author="Martin Ruppert - M91221" w:date="2019-06-04T12:29:00Z"/>
                <w:sz w:val="18"/>
              </w:rPr>
              <w:pPrChange w:id="4550" w:author="Martin Ruppert - M91221" w:date="2019-06-04T12:29:00Z">
                <w:pPr>
                  <w:pStyle w:val="NoSpacing"/>
                </w:pPr>
              </w:pPrChange>
            </w:pPr>
            <w:del w:id="4551" w:author="Martin Ruppert - M91221" w:date="2019-06-04T12:29:00Z">
              <w:r w:rsidRPr="001458B3" w:rsidDel="00CC18B3">
                <w:rPr>
                  <w:sz w:val="18"/>
                </w:rPr>
                <w:delText>Determines how many bytes can be read from the TCP RX buffer.</w:delText>
              </w:r>
            </w:del>
          </w:p>
        </w:tc>
      </w:tr>
      <w:tr w:rsidR="000B57A4" w:rsidRPr="001458B3" w:rsidDel="00CC18B3" w14:paraId="1092222D" w14:textId="148E23B2" w:rsidTr="001458B3">
        <w:trPr>
          <w:trHeight w:val="288"/>
          <w:del w:id="4552" w:author="Martin Ruppert - M91221" w:date="2019-06-04T12:29:00Z"/>
        </w:trPr>
        <w:tc>
          <w:tcPr>
            <w:tcW w:w="1420" w:type="pct"/>
            <w:tcBorders>
              <w:left w:val="single" w:sz="4" w:space="0" w:color="FFFFFF"/>
            </w:tcBorders>
            <w:shd w:val="clear" w:color="auto" w:fill="5B9BD5"/>
            <w:noWrap/>
            <w:hideMark/>
          </w:tcPr>
          <w:p w14:paraId="1092222B" w14:textId="2D82A70B" w:rsidR="000B57A4" w:rsidRPr="001458B3" w:rsidDel="00CC18B3" w:rsidRDefault="000B57A4">
            <w:pPr>
              <w:pStyle w:val="NoSpacing"/>
              <w:keepNext/>
              <w:keepLines/>
              <w:spacing w:before="240" w:line="326" w:lineRule="auto"/>
              <w:outlineLvl w:val="0"/>
              <w:rPr>
                <w:del w:id="4553" w:author="Martin Ruppert - M91221" w:date="2019-06-04T12:29:00Z"/>
                <w:b/>
                <w:bCs/>
                <w:color w:val="FFFFFF"/>
                <w:sz w:val="18"/>
              </w:rPr>
              <w:pPrChange w:id="4554" w:author="Martin Ruppert - M91221" w:date="2019-06-04T12:29:00Z">
                <w:pPr>
                  <w:pStyle w:val="NoSpacing"/>
                </w:pPr>
              </w:pPrChange>
            </w:pPr>
            <w:del w:id="4555" w:author="Martin Ruppert - M91221" w:date="2019-06-04T12:29:00Z">
              <w:r w:rsidRPr="001458B3" w:rsidDel="00CC18B3">
                <w:rPr>
                  <w:b/>
                  <w:bCs/>
                  <w:color w:val="FFFFFF"/>
                  <w:sz w:val="18"/>
                </w:rPr>
                <w:delText>TCPIP_TCP_ArrayGet</w:delText>
              </w:r>
            </w:del>
          </w:p>
        </w:tc>
        <w:tc>
          <w:tcPr>
            <w:tcW w:w="3580" w:type="pct"/>
            <w:shd w:val="clear" w:color="auto" w:fill="DEEAF6"/>
            <w:noWrap/>
            <w:hideMark/>
          </w:tcPr>
          <w:p w14:paraId="1092222C" w14:textId="5B5CDCC4" w:rsidR="000B57A4" w:rsidRPr="001458B3" w:rsidDel="00CC18B3" w:rsidRDefault="000B57A4">
            <w:pPr>
              <w:pStyle w:val="NoSpacing"/>
              <w:keepNext/>
              <w:keepLines/>
              <w:spacing w:before="240" w:line="326" w:lineRule="auto"/>
              <w:outlineLvl w:val="0"/>
              <w:rPr>
                <w:del w:id="4556" w:author="Martin Ruppert - M91221" w:date="2019-06-04T12:29:00Z"/>
                <w:sz w:val="18"/>
              </w:rPr>
              <w:pPrChange w:id="4557" w:author="Martin Ruppert - M91221" w:date="2019-06-04T12:29:00Z">
                <w:pPr>
                  <w:pStyle w:val="NoSpacing"/>
                </w:pPr>
              </w:pPrChange>
            </w:pPr>
            <w:del w:id="4558" w:author="Martin Ruppert - M91221" w:date="2019-06-04T12:29:00Z">
              <w:r w:rsidRPr="001458B3" w:rsidDel="00CC18B3">
                <w:rPr>
                  <w:sz w:val="18"/>
                </w:rPr>
                <w:delText>Reads an array of data bytes from a TCP socket's RX buffer/FIFO.</w:delText>
              </w:r>
            </w:del>
          </w:p>
        </w:tc>
      </w:tr>
      <w:tr w:rsidR="000B57A4" w:rsidRPr="001458B3" w:rsidDel="00CC18B3" w14:paraId="10922230" w14:textId="29719FE0" w:rsidTr="001458B3">
        <w:trPr>
          <w:trHeight w:val="288"/>
          <w:del w:id="4559"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2E" w14:textId="040A4F7C" w:rsidR="000B57A4" w:rsidRPr="001458B3" w:rsidDel="00CC18B3" w:rsidRDefault="000B57A4">
            <w:pPr>
              <w:pStyle w:val="NoSpacing"/>
              <w:keepNext/>
              <w:keepLines/>
              <w:spacing w:before="240" w:line="326" w:lineRule="auto"/>
              <w:outlineLvl w:val="0"/>
              <w:rPr>
                <w:del w:id="4560" w:author="Martin Ruppert - M91221" w:date="2019-06-04T12:29:00Z"/>
                <w:b/>
                <w:bCs/>
                <w:color w:val="FFFFFF"/>
                <w:sz w:val="18"/>
              </w:rPr>
              <w:pPrChange w:id="4561" w:author="Martin Ruppert - M91221" w:date="2019-06-04T12:29:00Z">
                <w:pPr>
                  <w:pStyle w:val="NoSpacing"/>
                </w:pPr>
              </w:pPrChange>
            </w:pPr>
            <w:del w:id="4562" w:author="Martin Ruppert - M91221" w:date="2019-06-04T12:29:00Z">
              <w:r w:rsidRPr="001458B3" w:rsidDel="00CC18B3">
                <w:rPr>
                  <w:b/>
                  <w:bCs/>
                  <w:color w:val="FFFFFF"/>
                  <w:sz w:val="18"/>
                </w:rPr>
                <w:delText>TCPIP_TCP_ArrayPeek</w:delText>
              </w:r>
            </w:del>
          </w:p>
        </w:tc>
        <w:tc>
          <w:tcPr>
            <w:tcW w:w="3580" w:type="pct"/>
            <w:shd w:val="clear" w:color="auto" w:fill="BDD6EE"/>
            <w:noWrap/>
            <w:hideMark/>
          </w:tcPr>
          <w:p w14:paraId="1092222F" w14:textId="50D8D509" w:rsidR="000B57A4" w:rsidRPr="001458B3" w:rsidDel="00CC18B3" w:rsidRDefault="000B57A4">
            <w:pPr>
              <w:pStyle w:val="NoSpacing"/>
              <w:keepNext/>
              <w:keepLines/>
              <w:spacing w:before="240" w:line="326" w:lineRule="auto"/>
              <w:outlineLvl w:val="0"/>
              <w:rPr>
                <w:del w:id="4563" w:author="Martin Ruppert - M91221" w:date="2019-06-04T12:29:00Z"/>
                <w:sz w:val="18"/>
              </w:rPr>
              <w:pPrChange w:id="4564" w:author="Martin Ruppert - M91221" w:date="2019-06-04T12:29:00Z">
                <w:pPr>
                  <w:pStyle w:val="NoSpacing"/>
                </w:pPr>
              </w:pPrChange>
            </w:pPr>
            <w:del w:id="4565" w:author="Martin Ruppert - M91221" w:date="2019-06-04T12:29:00Z">
              <w:r w:rsidRPr="001458B3" w:rsidDel="00CC18B3">
                <w:rPr>
                  <w:sz w:val="18"/>
                </w:rPr>
                <w:delText>Reads a specified number of data bytes from the TCP RX buffer/FIFO without removing them from the buffer.</w:delText>
              </w:r>
            </w:del>
          </w:p>
        </w:tc>
      </w:tr>
    </w:tbl>
    <w:p w14:paraId="1D269774" w14:textId="7B9D7E80" w:rsidR="005B6B97" w:rsidDel="00610911" w:rsidRDefault="00610911" w:rsidP="00CC18B3">
      <w:pPr>
        <w:keepNext/>
        <w:keepLines/>
        <w:spacing w:before="240"/>
        <w:outlineLvl w:val="0"/>
        <w:rPr>
          <w:del w:id="4566" w:author="Martin Ruppert - M91221" w:date="2019-06-04T12:29:00Z"/>
        </w:rPr>
      </w:pPr>
      <w:bookmarkStart w:id="4567" w:name="_Toc10545794"/>
      <w:ins w:id="4568" w:author="Martin Ruppert - M91221" w:date="2019-06-04T12:30:00Z">
        <w:r>
          <w:rPr>
            <w:noProof/>
          </w:rPr>
          <w:drawing>
            <wp:anchor distT="0" distB="0" distL="114300" distR="114300" simplePos="0" relativeHeight="252463616" behindDoc="0" locked="0" layoutInCell="1" allowOverlap="1" wp14:anchorId="6EFF486F" wp14:editId="640ADED2">
              <wp:simplePos x="0" y="0"/>
              <wp:positionH relativeFrom="margin">
                <wp:align>center</wp:align>
              </wp:positionH>
              <wp:positionV relativeFrom="paragraph">
                <wp:posOffset>3840480</wp:posOffset>
              </wp:positionV>
              <wp:extent cx="2697060" cy="1393779"/>
              <wp:effectExtent l="0" t="0" r="825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60" cy="1393779"/>
                      </a:xfrm>
                      <a:prstGeom prst="rect">
                        <a:avLst/>
                      </a:prstGeom>
                    </pic:spPr>
                  </pic:pic>
                </a:graphicData>
              </a:graphic>
            </wp:anchor>
          </w:drawing>
        </w:r>
      </w:ins>
      <w:bookmarkEnd w:id="4567"/>
    </w:p>
    <w:p w14:paraId="10922232" w14:textId="686D73B1" w:rsidR="000B57A4" w:rsidRDefault="0040195B">
      <w:pPr>
        <w:keepNext/>
        <w:keepLines/>
        <w:spacing w:before="240"/>
        <w:outlineLvl w:val="0"/>
        <w:pPrChange w:id="4569" w:author="Martin Ruppert - M91221" w:date="2019-06-04T12:29: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4570" w:author="Martin Ruppert - M91221" w:date="2019-06-04T12:29:00Z">
        <w:r w:rsidDel="00CC18B3">
          <w:rPr>
            <w:noProof/>
            <w:lang w:eastAsia="en-AU"/>
          </w:rPr>
          <mc:AlternateContent>
            <mc:Choice Requires="wpc">
              <w:drawing>
                <wp:anchor distT="0" distB="0" distL="114300" distR="114300" simplePos="0" relativeHeight="251818496"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88FB7E0" id="Canvas 293" o:spid="_x0000_s1026" editas="canvas" style="position:absolute;margin-left:90pt;margin-top:580.65pt;width:432.05pt;height:211.3pt;z-index:251818496;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251" o:title=""/>
                  </v:shape>
                  <w10:wrap anchorx="page" anchory="page"/>
                </v:group>
              </w:pict>
            </mc:Fallback>
          </mc:AlternateContent>
        </w:r>
      </w:del>
    </w:p>
    <w:sectPr w:rsidR="000B57A4" w:rsidSect="00CC18B3">
      <w:headerReference w:type="even" r:id="rId252"/>
      <w:headerReference w:type="default" r:id="rId253"/>
      <w:footerReference w:type="even" r:id="rId254"/>
      <w:footerReference w:type="default" r:id="rId255"/>
      <w:pgSz w:w="12242" w:h="15842" w:code="1"/>
      <w:pgMar w:top="1021" w:right="680" w:bottom="1021" w:left="680" w:header="454" w:footer="454" w:gutter="340"/>
      <w:cols w:space="708"/>
      <w:docGrid w:linePitch="360"/>
      <w:sectPrChange w:id="4571" w:author="Martin Ruppert - M91221" w:date="2019-06-04T12:29:00Z">
        <w:sectPr w:rsidR="000B57A4" w:rsidSect="00CC18B3">
          <w:pgMar w:top="567" w:right="680" w:bottom="454" w:left="680" w:header="454" w:footer="454" w:gutter="34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39" w:author="Mark Atchison" w:date="2019-05-10T16:09:00Z" w:initials="MA-C">
    <w:p w14:paraId="1F2704AB" w14:textId="4D479AC0" w:rsidR="003407D0" w:rsidRDefault="003407D0">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64ABDC" w14:textId="77777777" w:rsidR="008B4715" w:rsidRDefault="008B4715" w:rsidP="00461D90">
      <w:pPr>
        <w:spacing w:line="240" w:lineRule="auto"/>
      </w:pPr>
      <w:r>
        <w:separator/>
      </w:r>
    </w:p>
  </w:endnote>
  <w:endnote w:type="continuationSeparator" w:id="0">
    <w:p w14:paraId="6FE43AB7" w14:textId="77777777" w:rsidR="008B4715" w:rsidRDefault="008B4715"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DEE234F4-1BFF-4F1E-BB12-88FACD7FE048}"/>
    <w:embedBold r:id="rId2" w:fontKey="{44C0C420-CEE3-4397-B98A-DE2D32A0CD36}"/>
    <w:embedItalic r:id="rId3" w:fontKey="{34B7F74A-7B90-42EA-B1DA-5CB2E1BEE798}"/>
    <w:embedBoldItalic r:id="rId4" w:fontKey="{770E2312-C16B-4588-ACE5-21A9D4C78A6B}"/>
  </w:font>
  <w:font w:name="Palatino Linotype">
    <w:panose1 w:val="02040502050505030304"/>
    <w:charset w:val="00"/>
    <w:family w:val="roman"/>
    <w:pitch w:val="variable"/>
    <w:sig w:usb0="E0000287" w:usb1="40000013" w:usb2="00000000" w:usb3="00000000" w:csb0="0000019F" w:csb1="00000000"/>
    <w:embedRegular r:id="rId5" w:fontKey="{77D86D6A-0465-4F5E-BE8F-86E684C1DE17}"/>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D669DF7C-828A-43E5-AC08-53ADF59DA2B7}"/>
    <w:embedBold r:id="rId7" w:fontKey="{3B846BA8-0F6A-469A-A4AC-36936573EDFF}"/>
    <w:embedBoldItalic r:id="rId8" w:fontKey="{01A524B5-5ED5-473A-9315-E6B32EB0E3D4}"/>
  </w:font>
  <w:font w:name="Calibri Light">
    <w:panose1 w:val="020F0302020204030204"/>
    <w:charset w:val="00"/>
    <w:family w:val="swiss"/>
    <w:pitch w:val="variable"/>
    <w:sig w:usb0="A00002EF" w:usb1="4000207B" w:usb2="00000000" w:usb3="00000000" w:csb0="0000019F" w:csb1="00000000"/>
    <w:embedRegular r:id="rId9" w:fontKey="{C9518076-5213-44B8-A96A-F8A5E4C23A4D}"/>
  </w:font>
  <w:font w:name="Consolas">
    <w:panose1 w:val="020B0609020204030204"/>
    <w:charset w:val="00"/>
    <w:family w:val="modern"/>
    <w:pitch w:val="fixed"/>
    <w:sig w:usb0="E10002FF" w:usb1="4000FCFF" w:usb2="00000009" w:usb3="00000000" w:csb0="0000019F" w:csb1="00000000"/>
    <w:embedRegular r:id="rId10" w:fontKey="{E5366418-FAAD-4FB9-9534-9BAB43D734DC}"/>
    <w:embedBold r:id="rId11" w:fontKey="{51A26C55-BC88-4D6E-A520-55653877FC84}"/>
  </w:font>
  <w:font w:name="Courier Std">
    <w:altName w:val="Courier New"/>
    <w:panose1 w:val="00000000000000000000"/>
    <w:charset w:val="00"/>
    <w:family w:val="modern"/>
    <w:notTrueType/>
    <w:pitch w:val="fixed"/>
    <w:sig w:usb0="00000003" w:usb1="00000000" w:usb2="00000000" w:usb3="00000000" w:csb0="00000001" w:csb1="00000000"/>
  </w:font>
  <w:font w:name="Segoe UI">
    <w:altName w:val="Calibri"/>
    <w:panose1 w:val="020B0502040204020203"/>
    <w:charset w:val="00"/>
    <w:family w:val="swiss"/>
    <w:pitch w:val="variable"/>
    <w:sig w:usb0="E10022FF" w:usb1="C000E47F" w:usb2="00000029" w:usb3="00000000" w:csb0="000001DF" w:csb1="00000000"/>
    <w:embedRegular r:id="rId12" w:fontKey="{57EE78D6-850D-4AB8-B367-8897A20A572C}"/>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E5B020E3-C9E1-4D05-B5D7-3A645B2DB1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3407D0" w:rsidRPr="000E57FB" w:rsidRDefault="003407D0"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3407D0" w:rsidRPr="00817EE7" w:rsidRDefault="003407D0"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3407D0" w:rsidRPr="001F328C" w:rsidRDefault="003407D0" w:rsidP="001F328C">
    <w:pPr>
      <w:pStyle w:val="NoSpacing"/>
    </w:pPr>
  </w:p>
  <w:p w14:paraId="10922456" w14:textId="77777777" w:rsidR="003407D0" w:rsidRPr="001F328C" w:rsidRDefault="003407D0"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3407D0" w:rsidRPr="00E45C1D" w:rsidRDefault="003407D0"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3407D0" w:rsidRPr="00E45C1D" w:rsidRDefault="003407D0"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3952" w:author="Martin Ruppert - M91221" w:date="2019-06-04T13:09:00Z"/>
  <w:sdt>
    <w:sdtPr>
      <w:id w:val="1432858063"/>
      <w:docPartObj>
        <w:docPartGallery w:val="Page Numbers (Bottom of Page)"/>
        <w:docPartUnique/>
      </w:docPartObj>
    </w:sdtPr>
    <w:sdtEndPr>
      <w:rPr>
        <w:noProof/>
      </w:rPr>
    </w:sdtEndPr>
    <w:sdtContent>
      <w:customXmlInsRangeEnd w:id="3952"/>
      <w:p w14:paraId="3039FA48" w14:textId="23666817" w:rsidR="001910EC" w:rsidRDefault="001910EC">
        <w:pPr>
          <w:pStyle w:val="Footer"/>
          <w:rPr>
            <w:ins w:id="3953" w:author="Martin Ruppert - M91221" w:date="2019-06-04T13:09:00Z"/>
          </w:rPr>
        </w:pPr>
        <w:ins w:id="3954" w:author="Martin Ruppert - M91221" w:date="2019-06-04T13:09:00Z">
          <w:r>
            <w:fldChar w:fldCharType="begin"/>
          </w:r>
          <w:r>
            <w:instrText xml:space="preserve"> PAGE   \* MERGEFORMAT </w:instrText>
          </w:r>
          <w:r>
            <w:fldChar w:fldCharType="separate"/>
          </w:r>
          <w:r>
            <w:rPr>
              <w:noProof/>
            </w:rPr>
            <w:t>2</w:t>
          </w:r>
          <w:r>
            <w:rPr>
              <w:noProof/>
            </w:rPr>
            <w:fldChar w:fldCharType="end"/>
          </w:r>
        </w:ins>
      </w:p>
      <w:customXmlInsRangeStart w:id="3955" w:author="Martin Ruppert - M91221" w:date="2019-06-04T13:09:00Z"/>
    </w:sdtContent>
  </w:sdt>
  <w:customXmlInsRangeEnd w:id="3955"/>
  <w:p w14:paraId="76A05B7E" w14:textId="77777777" w:rsidR="003407D0" w:rsidRPr="00E45C1D" w:rsidRDefault="003407D0" w:rsidP="00E45C1D">
    <w:pPr>
      <w:pStyle w:val="Footer"/>
      <w:pBdr>
        <w:top w:val="single" w:sz="12" w:space="1" w:color="auto"/>
      </w:pBdr>
      <w:rPr>
        <w:rFonts w:ascii="Arial" w:hAnsi="Arial" w:cs="Arial"/>
        <w:b/>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3956" w:author="Martin Ruppert - M91221" w:date="2019-06-04T12:42:00Z"/>
  <w:sdt>
    <w:sdtPr>
      <w:id w:val="1535616170"/>
      <w:docPartObj>
        <w:docPartGallery w:val="Page Numbers (Bottom of Page)"/>
        <w:docPartUnique/>
      </w:docPartObj>
    </w:sdtPr>
    <w:sdtEndPr>
      <w:rPr>
        <w:noProof/>
      </w:rPr>
    </w:sdtEndPr>
    <w:sdtContent>
      <w:customXmlInsRangeEnd w:id="3956"/>
      <w:p w14:paraId="5D4F0D7B" w14:textId="6D95FAD0" w:rsidR="007D3F58" w:rsidRDefault="007D3F58">
        <w:pPr>
          <w:pStyle w:val="Footer"/>
          <w:jc w:val="right"/>
          <w:rPr>
            <w:ins w:id="3957" w:author="Martin Ruppert - M91221" w:date="2019-06-04T12:42:00Z"/>
          </w:rPr>
        </w:pPr>
        <w:ins w:id="3958" w:author="Martin Ruppert - M91221" w:date="2019-06-04T12:42:00Z">
          <w:r>
            <w:fldChar w:fldCharType="begin"/>
          </w:r>
          <w:r>
            <w:instrText xml:space="preserve"> PAGE   \* MERGEFORMAT </w:instrText>
          </w:r>
          <w:r>
            <w:fldChar w:fldCharType="separate"/>
          </w:r>
          <w:r>
            <w:rPr>
              <w:noProof/>
            </w:rPr>
            <w:t>2</w:t>
          </w:r>
          <w:r>
            <w:rPr>
              <w:noProof/>
            </w:rPr>
            <w:fldChar w:fldCharType="end"/>
          </w:r>
        </w:ins>
      </w:p>
      <w:customXmlInsRangeStart w:id="3959" w:author="Martin Ruppert - M91221" w:date="2019-06-04T12:42:00Z"/>
    </w:sdtContent>
  </w:sdt>
  <w:customXmlInsRangeEnd w:id="3959"/>
  <w:p w14:paraId="1B243116" w14:textId="77777777" w:rsidR="003407D0" w:rsidRPr="00E45C1D" w:rsidRDefault="003407D0" w:rsidP="00E45C1D">
    <w:pPr>
      <w:pStyle w:val="Footer"/>
      <w:pBdr>
        <w:top w:val="single" w:sz="12" w:space="1" w:color="auto"/>
      </w:pBd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3407D0" w:rsidRPr="00E45C1D" w:rsidRDefault="003407D0"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3407D0" w:rsidRPr="00E45C1D" w:rsidRDefault="003407D0"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3407D0" w:rsidRPr="00E45C1D" w:rsidRDefault="003407D0"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F19A5A" w14:textId="77777777" w:rsidR="008B4715" w:rsidRDefault="008B4715" w:rsidP="00461D90">
      <w:pPr>
        <w:spacing w:line="240" w:lineRule="auto"/>
      </w:pPr>
      <w:r>
        <w:separator/>
      </w:r>
    </w:p>
  </w:footnote>
  <w:footnote w:type="continuationSeparator" w:id="0">
    <w:p w14:paraId="0F9B18C8" w14:textId="77777777" w:rsidR="008B4715" w:rsidRDefault="008B4715"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3407D0" w:rsidRDefault="003407D0" w:rsidP="00817EE7">
    <w:pPr>
      <w:pStyle w:val="Header"/>
      <w:pBdr>
        <w:bottom w:val="single" w:sz="18"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3407D0" w:rsidRPr="000E57FB" w:rsidRDefault="003407D0" w:rsidP="00072D9A">
    <w:pPr>
      <w:pStyle w:val="NoSpacing"/>
      <w:jc w:val="right"/>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4012D" w14:textId="35A0553B" w:rsidR="00CD3B2A" w:rsidRDefault="00CD3B2A">
    <w:pPr>
      <w:pStyle w:val="Header"/>
      <w:rPr>
        <w:ins w:id="0" w:author="Martin Ruppert - M91221" w:date="2019-06-04T12:45:00Z"/>
      </w:rPr>
    </w:pPr>
  </w:p>
  <w:p w14:paraId="34094060" w14:textId="77777777" w:rsidR="00CD3B2A" w:rsidRDefault="00CD3B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3407D0" w:rsidRPr="000E57FB" w:rsidRDefault="003407D0" w:rsidP="00D71784">
    <w:pPr>
      <w:pStyle w:val="Header"/>
      <w:pBdr>
        <w:bottom w:val="single" w:sz="18" w:space="1" w:color="auto"/>
      </w:pBdr>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3407D0" w:rsidRPr="000E57FB" w:rsidRDefault="003407D0"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3407D0" w:rsidRPr="000E57FB" w:rsidRDefault="003407D0" w:rsidP="00072D9A">
    <w:pPr>
      <w:pStyle w:val="NoSpacing"/>
      <w:jc w:val="right"/>
      <w:rPr>
        <w:rFonts w:ascii="Arial" w:hAnsi="Arial" w:cs="Aria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8B2B7" w14:textId="3AA2C047" w:rsidR="003407D0" w:rsidRPr="000E57FB" w:rsidRDefault="00CA469C" w:rsidP="00D71784">
    <w:pPr>
      <w:pStyle w:val="Header"/>
      <w:pBdr>
        <w:bottom w:val="single" w:sz="18" w:space="1" w:color="auto"/>
      </w:pBdr>
      <w:rPr>
        <w:rFonts w:ascii="Arial" w:hAnsi="Arial" w:cs="Arial"/>
      </w:rPr>
    </w:pPr>
    <w:ins w:id="3950" w:author="Martin Ruppert - M91221" w:date="2019-06-04T12:47:00Z">
      <w:r w:rsidRPr="00CA469C">
        <w:rPr>
          <w:rFonts w:ascii="Arial" w:hAnsi="Arial" w:cs="Arial"/>
        </w:rPr>
        <w:t>23075 IoT6 Simplifying TCP/IP Applications with MPLAB® Harmony</w:t>
      </w:r>
    </w:ins>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2BD7F" w14:textId="727578D5" w:rsidR="003407D0" w:rsidRPr="000E57FB" w:rsidRDefault="00CA469C" w:rsidP="00D71784">
    <w:pPr>
      <w:pStyle w:val="NoSpacing"/>
      <w:pBdr>
        <w:bottom w:val="single" w:sz="18" w:space="1" w:color="auto"/>
      </w:pBdr>
      <w:jc w:val="right"/>
      <w:rPr>
        <w:rFonts w:ascii="Arial" w:hAnsi="Arial" w:cs="Arial"/>
      </w:rPr>
    </w:pPr>
    <w:ins w:id="3951" w:author="Martin Ruppert - M91221" w:date="2019-06-04T12:47:00Z">
      <w:r w:rsidRPr="00CA469C">
        <w:rPr>
          <w:rFonts w:ascii="Arial" w:hAnsi="Arial" w:cs="Arial"/>
          <w:b/>
        </w:rPr>
        <w:t>23075 IoT6 Simplifying TCP/IP Applications with MPLAB® Harmony</w:t>
      </w:r>
    </w:ins>
    <w:r w:rsidR="003407D0" w:rsidRPr="000E57FB">
      <w:rPr>
        <w:rFonts w:ascii="Arial" w:hAnsi="Arial" w:cs="Arial"/>
        <w:b/>
      </w:rPr>
      <w:t xml:space="preserve"> </w:t>
    </w:r>
  </w:p>
  <w:p w14:paraId="3ABC7373" w14:textId="77777777" w:rsidR="003407D0" w:rsidRPr="000E57FB" w:rsidRDefault="003407D0" w:rsidP="00072D9A">
    <w:pPr>
      <w:pStyle w:val="NoSpacing"/>
      <w:jc w:val="right"/>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3407D0" w:rsidRPr="009D2C13" w:rsidRDefault="003407D0"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3407D0" w:rsidRPr="000E57FB" w:rsidRDefault="003407D0"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3407D0" w:rsidRPr="000E57FB" w:rsidRDefault="003407D0" w:rsidP="00072D9A">
    <w:pPr>
      <w:pStyle w:val="NoSpacing"/>
      <w:jc w:val="right"/>
      <w:rPr>
        <w:rFonts w:ascii="Arial" w:hAnsi="Arial" w:cs="Aria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3407D0" w:rsidRPr="00D71784" w:rsidRDefault="003407D0" w:rsidP="00D717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5"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6"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17"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2B31F24"/>
    <w:multiLevelType w:val="hybridMultilevel"/>
    <w:tmpl w:val="DBAE2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9D81BE3"/>
    <w:multiLevelType w:val="hybridMultilevel"/>
    <w:tmpl w:val="70F62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2"/>
  </w:num>
  <w:num w:numId="4">
    <w:abstractNumId w:val="18"/>
  </w:num>
  <w:num w:numId="5">
    <w:abstractNumId w:val="17"/>
  </w:num>
  <w:num w:numId="6">
    <w:abstractNumId w:val="31"/>
  </w:num>
  <w:num w:numId="7">
    <w:abstractNumId w:val="3"/>
  </w:num>
  <w:num w:numId="8">
    <w:abstractNumId w:val="16"/>
  </w:num>
  <w:num w:numId="9">
    <w:abstractNumId w:val="5"/>
  </w:num>
  <w:num w:numId="10">
    <w:abstractNumId w:val="24"/>
  </w:num>
  <w:num w:numId="11">
    <w:abstractNumId w:val="11"/>
  </w:num>
  <w:num w:numId="12">
    <w:abstractNumId w:val="22"/>
  </w:num>
  <w:num w:numId="13">
    <w:abstractNumId w:val="28"/>
  </w:num>
  <w:num w:numId="14">
    <w:abstractNumId w:val="26"/>
  </w:num>
  <w:num w:numId="15">
    <w:abstractNumId w:val="23"/>
  </w:num>
  <w:num w:numId="16">
    <w:abstractNumId w:val="4"/>
  </w:num>
  <w:num w:numId="17">
    <w:abstractNumId w:val="32"/>
  </w:num>
  <w:num w:numId="18">
    <w:abstractNumId w:val="6"/>
  </w:num>
  <w:num w:numId="19">
    <w:abstractNumId w:val="21"/>
  </w:num>
  <w:num w:numId="20">
    <w:abstractNumId w:val="14"/>
  </w:num>
  <w:num w:numId="21">
    <w:abstractNumId w:val="9"/>
  </w:num>
  <w:num w:numId="22">
    <w:abstractNumId w:val="19"/>
  </w:num>
  <w:num w:numId="23">
    <w:abstractNumId w:val="25"/>
  </w:num>
  <w:num w:numId="24">
    <w:abstractNumId w:val="0"/>
  </w:num>
  <w:num w:numId="25">
    <w:abstractNumId w:val="29"/>
  </w:num>
  <w:num w:numId="26">
    <w:abstractNumId w:val="13"/>
  </w:num>
  <w:num w:numId="27">
    <w:abstractNumId w:val="15"/>
  </w:num>
  <w:num w:numId="28">
    <w:abstractNumId w:val="20"/>
  </w:num>
  <w:num w:numId="29">
    <w:abstractNumId w:val="7"/>
  </w:num>
  <w:num w:numId="30">
    <w:abstractNumId w:val="8"/>
  </w:num>
  <w:num w:numId="31">
    <w:abstractNumId w:val="1"/>
  </w:num>
  <w:num w:numId="32">
    <w:abstractNumId w:val="27"/>
  </w:num>
  <w:num w:numId="33">
    <w:abstractNumId w:val="3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tin Ruppert - M91221">
    <w15:presenceInfo w15:providerId="AD" w15:userId="S::martin.ruppert@microchip.com::7fe7afe2-cb92-4781-8254-d27073042507"/>
  </w15:person>
  <w15:person w15:author="Mark Atchison">
    <w15:presenceInfo w15:providerId="AD" w15:userId="S::mark.atchison@microchip.com::4b77b25e-0a54-45b5-bcf9-6116f56aa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proofState w:spelling="clean" w:grammar="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254"/>
    <w:rsid w:val="0002075E"/>
    <w:rsid w:val="00022C6D"/>
    <w:rsid w:val="00023338"/>
    <w:rsid w:val="00023C1F"/>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47435"/>
    <w:rsid w:val="00047686"/>
    <w:rsid w:val="00053D6F"/>
    <w:rsid w:val="000574E7"/>
    <w:rsid w:val="00061157"/>
    <w:rsid w:val="0006230A"/>
    <w:rsid w:val="00064123"/>
    <w:rsid w:val="00064A8E"/>
    <w:rsid w:val="00064F39"/>
    <w:rsid w:val="00066238"/>
    <w:rsid w:val="00070443"/>
    <w:rsid w:val="00071D94"/>
    <w:rsid w:val="00072C37"/>
    <w:rsid w:val="00072D9A"/>
    <w:rsid w:val="0007315C"/>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293B"/>
    <w:rsid w:val="000B446F"/>
    <w:rsid w:val="000B5488"/>
    <w:rsid w:val="000B57A4"/>
    <w:rsid w:val="000B6BEF"/>
    <w:rsid w:val="000C04B9"/>
    <w:rsid w:val="000C13E6"/>
    <w:rsid w:val="000C5049"/>
    <w:rsid w:val="000C6677"/>
    <w:rsid w:val="000D05BC"/>
    <w:rsid w:val="000D0BC2"/>
    <w:rsid w:val="000D5061"/>
    <w:rsid w:val="000D51C5"/>
    <w:rsid w:val="000D54A9"/>
    <w:rsid w:val="000D65C0"/>
    <w:rsid w:val="000D6EC0"/>
    <w:rsid w:val="000E0051"/>
    <w:rsid w:val="000E23A4"/>
    <w:rsid w:val="000E23F5"/>
    <w:rsid w:val="000E26C5"/>
    <w:rsid w:val="000E2F6C"/>
    <w:rsid w:val="000E39B9"/>
    <w:rsid w:val="000E3EF1"/>
    <w:rsid w:val="000E42B4"/>
    <w:rsid w:val="000E485F"/>
    <w:rsid w:val="000E4AD8"/>
    <w:rsid w:val="000E4D3C"/>
    <w:rsid w:val="000E57FB"/>
    <w:rsid w:val="000E69EA"/>
    <w:rsid w:val="000F0852"/>
    <w:rsid w:val="000F0C8C"/>
    <w:rsid w:val="000F17AB"/>
    <w:rsid w:val="000F53A3"/>
    <w:rsid w:val="00101A90"/>
    <w:rsid w:val="0010417D"/>
    <w:rsid w:val="001051AA"/>
    <w:rsid w:val="00106476"/>
    <w:rsid w:val="00112D2F"/>
    <w:rsid w:val="00113A37"/>
    <w:rsid w:val="00114399"/>
    <w:rsid w:val="00117020"/>
    <w:rsid w:val="00120161"/>
    <w:rsid w:val="001212F8"/>
    <w:rsid w:val="0012176D"/>
    <w:rsid w:val="00121D6B"/>
    <w:rsid w:val="00123A97"/>
    <w:rsid w:val="001259EB"/>
    <w:rsid w:val="001327AF"/>
    <w:rsid w:val="00134882"/>
    <w:rsid w:val="0014054B"/>
    <w:rsid w:val="00142A60"/>
    <w:rsid w:val="00142AF4"/>
    <w:rsid w:val="00143D01"/>
    <w:rsid w:val="00144C45"/>
    <w:rsid w:val="001458B3"/>
    <w:rsid w:val="001463DF"/>
    <w:rsid w:val="00146CAF"/>
    <w:rsid w:val="001513EE"/>
    <w:rsid w:val="0015155F"/>
    <w:rsid w:val="00151F0E"/>
    <w:rsid w:val="00152CA1"/>
    <w:rsid w:val="00154106"/>
    <w:rsid w:val="001546D6"/>
    <w:rsid w:val="00154838"/>
    <w:rsid w:val="00163F7E"/>
    <w:rsid w:val="00164E0C"/>
    <w:rsid w:val="001659DF"/>
    <w:rsid w:val="00165C1B"/>
    <w:rsid w:val="001672E8"/>
    <w:rsid w:val="0016790A"/>
    <w:rsid w:val="0017357F"/>
    <w:rsid w:val="00176661"/>
    <w:rsid w:val="001776CB"/>
    <w:rsid w:val="001847F7"/>
    <w:rsid w:val="00190C67"/>
    <w:rsid w:val="001910EC"/>
    <w:rsid w:val="00192F7C"/>
    <w:rsid w:val="0019349E"/>
    <w:rsid w:val="00196406"/>
    <w:rsid w:val="001A01D2"/>
    <w:rsid w:val="001A312E"/>
    <w:rsid w:val="001A3455"/>
    <w:rsid w:val="001A3D95"/>
    <w:rsid w:val="001A634D"/>
    <w:rsid w:val="001A6B51"/>
    <w:rsid w:val="001A6FFC"/>
    <w:rsid w:val="001B002A"/>
    <w:rsid w:val="001B0E3D"/>
    <w:rsid w:val="001B19E2"/>
    <w:rsid w:val="001B1C5A"/>
    <w:rsid w:val="001B203A"/>
    <w:rsid w:val="001B36BE"/>
    <w:rsid w:val="001B3834"/>
    <w:rsid w:val="001B56EC"/>
    <w:rsid w:val="001B5929"/>
    <w:rsid w:val="001B5BEE"/>
    <w:rsid w:val="001C099D"/>
    <w:rsid w:val="001C0BB7"/>
    <w:rsid w:val="001C1925"/>
    <w:rsid w:val="001C4AAB"/>
    <w:rsid w:val="001D11FB"/>
    <w:rsid w:val="001D18D6"/>
    <w:rsid w:val="001D3243"/>
    <w:rsid w:val="001D3310"/>
    <w:rsid w:val="001D506D"/>
    <w:rsid w:val="001D79BA"/>
    <w:rsid w:val="001D7E0F"/>
    <w:rsid w:val="001E106A"/>
    <w:rsid w:val="001E1208"/>
    <w:rsid w:val="001E2346"/>
    <w:rsid w:val="001E316C"/>
    <w:rsid w:val="001E419B"/>
    <w:rsid w:val="001E7DA0"/>
    <w:rsid w:val="001F2021"/>
    <w:rsid w:val="001F328C"/>
    <w:rsid w:val="001F6390"/>
    <w:rsid w:val="001F6993"/>
    <w:rsid w:val="001F6F04"/>
    <w:rsid w:val="00200F66"/>
    <w:rsid w:val="00202606"/>
    <w:rsid w:val="0020477B"/>
    <w:rsid w:val="002079E1"/>
    <w:rsid w:val="002121E7"/>
    <w:rsid w:val="00213F4C"/>
    <w:rsid w:val="00214FDF"/>
    <w:rsid w:val="00215BEC"/>
    <w:rsid w:val="0021634C"/>
    <w:rsid w:val="0022158F"/>
    <w:rsid w:val="0022367C"/>
    <w:rsid w:val="00223B7C"/>
    <w:rsid w:val="00226874"/>
    <w:rsid w:val="00227AB1"/>
    <w:rsid w:val="0023399A"/>
    <w:rsid w:val="00234199"/>
    <w:rsid w:val="00235E07"/>
    <w:rsid w:val="0023665F"/>
    <w:rsid w:val="00236D71"/>
    <w:rsid w:val="002379A6"/>
    <w:rsid w:val="00240D57"/>
    <w:rsid w:val="0024262E"/>
    <w:rsid w:val="00243C9F"/>
    <w:rsid w:val="00246966"/>
    <w:rsid w:val="00250083"/>
    <w:rsid w:val="0025180F"/>
    <w:rsid w:val="002523E3"/>
    <w:rsid w:val="00254CF5"/>
    <w:rsid w:val="0025543E"/>
    <w:rsid w:val="00255843"/>
    <w:rsid w:val="00255984"/>
    <w:rsid w:val="00257E0D"/>
    <w:rsid w:val="0026105A"/>
    <w:rsid w:val="00263B51"/>
    <w:rsid w:val="00264B0F"/>
    <w:rsid w:val="00265614"/>
    <w:rsid w:val="002718C7"/>
    <w:rsid w:val="00274D22"/>
    <w:rsid w:val="0027567C"/>
    <w:rsid w:val="002758BB"/>
    <w:rsid w:val="00275C72"/>
    <w:rsid w:val="00275E4E"/>
    <w:rsid w:val="002771FB"/>
    <w:rsid w:val="00280653"/>
    <w:rsid w:val="00281783"/>
    <w:rsid w:val="0029031C"/>
    <w:rsid w:val="0029039F"/>
    <w:rsid w:val="002908BE"/>
    <w:rsid w:val="00290A82"/>
    <w:rsid w:val="002914F9"/>
    <w:rsid w:val="00292353"/>
    <w:rsid w:val="0029256B"/>
    <w:rsid w:val="0029307F"/>
    <w:rsid w:val="00296C78"/>
    <w:rsid w:val="002A42A6"/>
    <w:rsid w:val="002A552A"/>
    <w:rsid w:val="002A59BC"/>
    <w:rsid w:val="002A6B8F"/>
    <w:rsid w:val="002B0EDA"/>
    <w:rsid w:val="002B14B6"/>
    <w:rsid w:val="002B28F5"/>
    <w:rsid w:val="002B2ECE"/>
    <w:rsid w:val="002B4DB0"/>
    <w:rsid w:val="002B538F"/>
    <w:rsid w:val="002B60BC"/>
    <w:rsid w:val="002B6204"/>
    <w:rsid w:val="002B682D"/>
    <w:rsid w:val="002C1B73"/>
    <w:rsid w:val="002C1DAE"/>
    <w:rsid w:val="002C2223"/>
    <w:rsid w:val="002D168E"/>
    <w:rsid w:val="002D26BD"/>
    <w:rsid w:val="002D2E68"/>
    <w:rsid w:val="002D6C81"/>
    <w:rsid w:val="002E05D7"/>
    <w:rsid w:val="002E1C3F"/>
    <w:rsid w:val="002E4D1E"/>
    <w:rsid w:val="002E6AE6"/>
    <w:rsid w:val="002E774D"/>
    <w:rsid w:val="002F0F4E"/>
    <w:rsid w:val="002F27D1"/>
    <w:rsid w:val="002F5982"/>
    <w:rsid w:val="002F5C2D"/>
    <w:rsid w:val="002F5FEB"/>
    <w:rsid w:val="002F6EA9"/>
    <w:rsid w:val="002F7DAA"/>
    <w:rsid w:val="0030342D"/>
    <w:rsid w:val="00303911"/>
    <w:rsid w:val="003072BB"/>
    <w:rsid w:val="00307E19"/>
    <w:rsid w:val="0031234E"/>
    <w:rsid w:val="00312BFF"/>
    <w:rsid w:val="00314841"/>
    <w:rsid w:val="003158F4"/>
    <w:rsid w:val="00315B5F"/>
    <w:rsid w:val="00317C7A"/>
    <w:rsid w:val="00320295"/>
    <w:rsid w:val="00320FAF"/>
    <w:rsid w:val="003229E9"/>
    <w:rsid w:val="00325963"/>
    <w:rsid w:val="00330309"/>
    <w:rsid w:val="0033030B"/>
    <w:rsid w:val="00331502"/>
    <w:rsid w:val="003319B8"/>
    <w:rsid w:val="00332371"/>
    <w:rsid w:val="003343E6"/>
    <w:rsid w:val="003362F2"/>
    <w:rsid w:val="003376E0"/>
    <w:rsid w:val="003406DA"/>
    <w:rsid w:val="003407D0"/>
    <w:rsid w:val="00340C43"/>
    <w:rsid w:val="00341D9A"/>
    <w:rsid w:val="00342677"/>
    <w:rsid w:val="00342D6B"/>
    <w:rsid w:val="00347146"/>
    <w:rsid w:val="00350A5A"/>
    <w:rsid w:val="00351471"/>
    <w:rsid w:val="00351A82"/>
    <w:rsid w:val="00353974"/>
    <w:rsid w:val="00355EFA"/>
    <w:rsid w:val="003575E9"/>
    <w:rsid w:val="003577CA"/>
    <w:rsid w:val="00364D08"/>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87DEB"/>
    <w:rsid w:val="00393473"/>
    <w:rsid w:val="00395B6B"/>
    <w:rsid w:val="003A0BB0"/>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1F1"/>
    <w:rsid w:val="003C73DC"/>
    <w:rsid w:val="003C7A0A"/>
    <w:rsid w:val="003D28BF"/>
    <w:rsid w:val="003D51A1"/>
    <w:rsid w:val="003D6D9F"/>
    <w:rsid w:val="003E078F"/>
    <w:rsid w:val="003E3112"/>
    <w:rsid w:val="003E31F8"/>
    <w:rsid w:val="003E3BAE"/>
    <w:rsid w:val="003E4691"/>
    <w:rsid w:val="003E5FB4"/>
    <w:rsid w:val="003F00DE"/>
    <w:rsid w:val="003F0D67"/>
    <w:rsid w:val="003F2575"/>
    <w:rsid w:val="003F3880"/>
    <w:rsid w:val="003F4F89"/>
    <w:rsid w:val="003F5BBB"/>
    <w:rsid w:val="00400060"/>
    <w:rsid w:val="004006ED"/>
    <w:rsid w:val="0040195B"/>
    <w:rsid w:val="004020CD"/>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37CC"/>
    <w:rsid w:val="0048467D"/>
    <w:rsid w:val="004848C2"/>
    <w:rsid w:val="004902D6"/>
    <w:rsid w:val="00492B5D"/>
    <w:rsid w:val="00492DE2"/>
    <w:rsid w:val="00494EA7"/>
    <w:rsid w:val="004967DF"/>
    <w:rsid w:val="00496BFE"/>
    <w:rsid w:val="00496EDF"/>
    <w:rsid w:val="004A16A3"/>
    <w:rsid w:val="004A2947"/>
    <w:rsid w:val="004A414F"/>
    <w:rsid w:val="004A4C7A"/>
    <w:rsid w:val="004A7690"/>
    <w:rsid w:val="004B096C"/>
    <w:rsid w:val="004B192B"/>
    <w:rsid w:val="004B1E39"/>
    <w:rsid w:val="004B34BC"/>
    <w:rsid w:val="004B3818"/>
    <w:rsid w:val="004B44E0"/>
    <w:rsid w:val="004B5010"/>
    <w:rsid w:val="004C24A7"/>
    <w:rsid w:val="004C29A4"/>
    <w:rsid w:val="004C3322"/>
    <w:rsid w:val="004C6F91"/>
    <w:rsid w:val="004D1C3E"/>
    <w:rsid w:val="004D3883"/>
    <w:rsid w:val="004D43CC"/>
    <w:rsid w:val="004D5BBF"/>
    <w:rsid w:val="004D6A1E"/>
    <w:rsid w:val="004E2A03"/>
    <w:rsid w:val="004E6025"/>
    <w:rsid w:val="004E650D"/>
    <w:rsid w:val="004E697D"/>
    <w:rsid w:val="004F11B2"/>
    <w:rsid w:val="004F12F3"/>
    <w:rsid w:val="004F1D30"/>
    <w:rsid w:val="004F1F3E"/>
    <w:rsid w:val="004F2A7D"/>
    <w:rsid w:val="00501951"/>
    <w:rsid w:val="00502FC9"/>
    <w:rsid w:val="00503644"/>
    <w:rsid w:val="0050502C"/>
    <w:rsid w:val="00512432"/>
    <w:rsid w:val="0051692C"/>
    <w:rsid w:val="005169A8"/>
    <w:rsid w:val="00521352"/>
    <w:rsid w:val="00524959"/>
    <w:rsid w:val="0052523A"/>
    <w:rsid w:val="00525E32"/>
    <w:rsid w:val="005260D7"/>
    <w:rsid w:val="005263E5"/>
    <w:rsid w:val="005354D7"/>
    <w:rsid w:val="005356D2"/>
    <w:rsid w:val="00535C8B"/>
    <w:rsid w:val="00536893"/>
    <w:rsid w:val="00540A22"/>
    <w:rsid w:val="00544D92"/>
    <w:rsid w:val="00545470"/>
    <w:rsid w:val="00545B1F"/>
    <w:rsid w:val="00545D6F"/>
    <w:rsid w:val="00553338"/>
    <w:rsid w:val="005570C1"/>
    <w:rsid w:val="0055736E"/>
    <w:rsid w:val="005577A5"/>
    <w:rsid w:val="00561027"/>
    <w:rsid w:val="00562DD5"/>
    <w:rsid w:val="00562F55"/>
    <w:rsid w:val="00566C5C"/>
    <w:rsid w:val="00567296"/>
    <w:rsid w:val="00567937"/>
    <w:rsid w:val="0057213B"/>
    <w:rsid w:val="00573A58"/>
    <w:rsid w:val="00574706"/>
    <w:rsid w:val="00582371"/>
    <w:rsid w:val="00585A4D"/>
    <w:rsid w:val="005867E4"/>
    <w:rsid w:val="00586AD1"/>
    <w:rsid w:val="00586F4F"/>
    <w:rsid w:val="00590742"/>
    <w:rsid w:val="005909D9"/>
    <w:rsid w:val="00593A13"/>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E0F98"/>
    <w:rsid w:val="005E4620"/>
    <w:rsid w:val="005E5085"/>
    <w:rsid w:val="005E697E"/>
    <w:rsid w:val="005F1A31"/>
    <w:rsid w:val="005F3979"/>
    <w:rsid w:val="005F3A70"/>
    <w:rsid w:val="00600971"/>
    <w:rsid w:val="00600A79"/>
    <w:rsid w:val="00602860"/>
    <w:rsid w:val="00602D1A"/>
    <w:rsid w:val="00603698"/>
    <w:rsid w:val="00607216"/>
    <w:rsid w:val="006100C6"/>
    <w:rsid w:val="00610779"/>
    <w:rsid w:val="00610911"/>
    <w:rsid w:val="00610E34"/>
    <w:rsid w:val="00615517"/>
    <w:rsid w:val="006158ED"/>
    <w:rsid w:val="0061771D"/>
    <w:rsid w:val="00617C96"/>
    <w:rsid w:val="00620207"/>
    <w:rsid w:val="00621AE3"/>
    <w:rsid w:val="00626ACB"/>
    <w:rsid w:val="006275E5"/>
    <w:rsid w:val="006308AB"/>
    <w:rsid w:val="00632458"/>
    <w:rsid w:val="006325B5"/>
    <w:rsid w:val="006331FB"/>
    <w:rsid w:val="006336DD"/>
    <w:rsid w:val="00634920"/>
    <w:rsid w:val="00634B12"/>
    <w:rsid w:val="00636D4B"/>
    <w:rsid w:val="00637C15"/>
    <w:rsid w:val="00637FC8"/>
    <w:rsid w:val="00642B60"/>
    <w:rsid w:val="006433A6"/>
    <w:rsid w:val="00644C56"/>
    <w:rsid w:val="00652C75"/>
    <w:rsid w:val="00654361"/>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23E"/>
    <w:rsid w:val="006A0627"/>
    <w:rsid w:val="006A1EE4"/>
    <w:rsid w:val="006A38F3"/>
    <w:rsid w:val="006A3ED5"/>
    <w:rsid w:val="006A4E76"/>
    <w:rsid w:val="006A66B6"/>
    <w:rsid w:val="006B4EAF"/>
    <w:rsid w:val="006C0978"/>
    <w:rsid w:val="006C360A"/>
    <w:rsid w:val="006C36AD"/>
    <w:rsid w:val="006C41BD"/>
    <w:rsid w:val="006C79C0"/>
    <w:rsid w:val="006C7F48"/>
    <w:rsid w:val="006D192A"/>
    <w:rsid w:val="006D218A"/>
    <w:rsid w:val="006D3BA1"/>
    <w:rsid w:val="006D40B9"/>
    <w:rsid w:val="006D58F2"/>
    <w:rsid w:val="006D6BFF"/>
    <w:rsid w:val="006E027A"/>
    <w:rsid w:val="006E23D8"/>
    <w:rsid w:val="006E2D12"/>
    <w:rsid w:val="006E4CAC"/>
    <w:rsid w:val="006F23D6"/>
    <w:rsid w:val="006F2FD1"/>
    <w:rsid w:val="006F343D"/>
    <w:rsid w:val="006F3833"/>
    <w:rsid w:val="006F5460"/>
    <w:rsid w:val="00700AFA"/>
    <w:rsid w:val="00700B51"/>
    <w:rsid w:val="00701606"/>
    <w:rsid w:val="0070384F"/>
    <w:rsid w:val="007072AF"/>
    <w:rsid w:val="0070742F"/>
    <w:rsid w:val="00712807"/>
    <w:rsid w:val="00713D36"/>
    <w:rsid w:val="0071576F"/>
    <w:rsid w:val="007176BE"/>
    <w:rsid w:val="007205C5"/>
    <w:rsid w:val="00727C0B"/>
    <w:rsid w:val="0073016D"/>
    <w:rsid w:val="00731A89"/>
    <w:rsid w:val="00733C92"/>
    <w:rsid w:val="00733E8A"/>
    <w:rsid w:val="00734B76"/>
    <w:rsid w:val="00734FFD"/>
    <w:rsid w:val="007402D5"/>
    <w:rsid w:val="00750A9E"/>
    <w:rsid w:val="00750EF7"/>
    <w:rsid w:val="00752B43"/>
    <w:rsid w:val="00752BE9"/>
    <w:rsid w:val="007530EC"/>
    <w:rsid w:val="00754AC2"/>
    <w:rsid w:val="007562C5"/>
    <w:rsid w:val="0075717B"/>
    <w:rsid w:val="0076162C"/>
    <w:rsid w:val="00761D17"/>
    <w:rsid w:val="00763F66"/>
    <w:rsid w:val="007660C6"/>
    <w:rsid w:val="0077342C"/>
    <w:rsid w:val="00774F50"/>
    <w:rsid w:val="007807CF"/>
    <w:rsid w:val="007834FF"/>
    <w:rsid w:val="007847F0"/>
    <w:rsid w:val="00786083"/>
    <w:rsid w:val="00786BD3"/>
    <w:rsid w:val="007902CA"/>
    <w:rsid w:val="00791334"/>
    <w:rsid w:val="00791E25"/>
    <w:rsid w:val="00792022"/>
    <w:rsid w:val="00792E46"/>
    <w:rsid w:val="007949C6"/>
    <w:rsid w:val="00794DE0"/>
    <w:rsid w:val="00795089"/>
    <w:rsid w:val="00795D05"/>
    <w:rsid w:val="007A28F6"/>
    <w:rsid w:val="007A4730"/>
    <w:rsid w:val="007A4E8B"/>
    <w:rsid w:val="007A703D"/>
    <w:rsid w:val="007A7FFA"/>
    <w:rsid w:val="007B2D49"/>
    <w:rsid w:val="007B4F3B"/>
    <w:rsid w:val="007B5A4E"/>
    <w:rsid w:val="007C3CD8"/>
    <w:rsid w:val="007C3FC6"/>
    <w:rsid w:val="007C52D0"/>
    <w:rsid w:val="007C5C4C"/>
    <w:rsid w:val="007C6F0F"/>
    <w:rsid w:val="007C7A53"/>
    <w:rsid w:val="007D1FC1"/>
    <w:rsid w:val="007D3397"/>
    <w:rsid w:val="007D3C63"/>
    <w:rsid w:val="007D3F58"/>
    <w:rsid w:val="007D69E2"/>
    <w:rsid w:val="007D6F4E"/>
    <w:rsid w:val="007D7E81"/>
    <w:rsid w:val="007E0194"/>
    <w:rsid w:val="007E057D"/>
    <w:rsid w:val="007E2925"/>
    <w:rsid w:val="007E6029"/>
    <w:rsid w:val="007F506B"/>
    <w:rsid w:val="008023DD"/>
    <w:rsid w:val="00802BF9"/>
    <w:rsid w:val="0080623B"/>
    <w:rsid w:val="00807845"/>
    <w:rsid w:val="00810E32"/>
    <w:rsid w:val="008116C6"/>
    <w:rsid w:val="00813E94"/>
    <w:rsid w:val="00817EE7"/>
    <w:rsid w:val="00821420"/>
    <w:rsid w:val="00821D51"/>
    <w:rsid w:val="00831588"/>
    <w:rsid w:val="00837B7D"/>
    <w:rsid w:val="00837FE7"/>
    <w:rsid w:val="00845B9E"/>
    <w:rsid w:val="0084731A"/>
    <w:rsid w:val="008507CC"/>
    <w:rsid w:val="008510EA"/>
    <w:rsid w:val="00851A4C"/>
    <w:rsid w:val="00851E61"/>
    <w:rsid w:val="008528D5"/>
    <w:rsid w:val="00852AFE"/>
    <w:rsid w:val="008539EC"/>
    <w:rsid w:val="00854121"/>
    <w:rsid w:val="008547AC"/>
    <w:rsid w:val="00854FF8"/>
    <w:rsid w:val="00863A54"/>
    <w:rsid w:val="00865331"/>
    <w:rsid w:val="00871D3B"/>
    <w:rsid w:val="00871E8F"/>
    <w:rsid w:val="00872184"/>
    <w:rsid w:val="00873937"/>
    <w:rsid w:val="0087669E"/>
    <w:rsid w:val="008767D0"/>
    <w:rsid w:val="00881379"/>
    <w:rsid w:val="00881C1F"/>
    <w:rsid w:val="00881F0F"/>
    <w:rsid w:val="00882063"/>
    <w:rsid w:val="008821D5"/>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715"/>
    <w:rsid w:val="008B4B48"/>
    <w:rsid w:val="008B5692"/>
    <w:rsid w:val="008B5D93"/>
    <w:rsid w:val="008B650A"/>
    <w:rsid w:val="008B7385"/>
    <w:rsid w:val="008C0B6B"/>
    <w:rsid w:val="008C256E"/>
    <w:rsid w:val="008C5C90"/>
    <w:rsid w:val="008C7B46"/>
    <w:rsid w:val="008D0E90"/>
    <w:rsid w:val="008D1F99"/>
    <w:rsid w:val="008D44FA"/>
    <w:rsid w:val="008D5B5C"/>
    <w:rsid w:val="008D74DF"/>
    <w:rsid w:val="008E05D3"/>
    <w:rsid w:val="008E2C59"/>
    <w:rsid w:val="008E4A12"/>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09EF"/>
    <w:rsid w:val="00931127"/>
    <w:rsid w:val="009320D6"/>
    <w:rsid w:val="009349C3"/>
    <w:rsid w:val="009367B3"/>
    <w:rsid w:val="00936BA8"/>
    <w:rsid w:val="00937BC0"/>
    <w:rsid w:val="00937C55"/>
    <w:rsid w:val="00940063"/>
    <w:rsid w:val="009405DB"/>
    <w:rsid w:val="009409E4"/>
    <w:rsid w:val="009479D4"/>
    <w:rsid w:val="00947CDB"/>
    <w:rsid w:val="009530A1"/>
    <w:rsid w:val="00953ECA"/>
    <w:rsid w:val="0095462C"/>
    <w:rsid w:val="00955E5C"/>
    <w:rsid w:val="00956622"/>
    <w:rsid w:val="009573CD"/>
    <w:rsid w:val="009622F9"/>
    <w:rsid w:val="00963F7F"/>
    <w:rsid w:val="00964CE6"/>
    <w:rsid w:val="00965EF5"/>
    <w:rsid w:val="00970992"/>
    <w:rsid w:val="00970E1D"/>
    <w:rsid w:val="009726FA"/>
    <w:rsid w:val="009747E8"/>
    <w:rsid w:val="00974E59"/>
    <w:rsid w:val="009763A6"/>
    <w:rsid w:val="009767A4"/>
    <w:rsid w:val="0098010B"/>
    <w:rsid w:val="00983E1B"/>
    <w:rsid w:val="00987D1D"/>
    <w:rsid w:val="00987F0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0C9"/>
    <w:rsid w:val="009D6D10"/>
    <w:rsid w:val="009D6EED"/>
    <w:rsid w:val="009E1B5F"/>
    <w:rsid w:val="009E5484"/>
    <w:rsid w:val="009E636C"/>
    <w:rsid w:val="009F02BD"/>
    <w:rsid w:val="009F0FFA"/>
    <w:rsid w:val="009F1E81"/>
    <w:rsid w:val="009F201A"/>
    <w:rsid w:val="009F2233"/>
    <w:rsid w:val="009F3D6F"/>
    <w:rsid w:val="00A017F0"/>
    <w:rsid w:val="00A01883"/>
    <w:rsid w:val="00A04EE2"/>
    <w:rsid w:val="00A04F44"/>
    <w:rsid w:val="00A1424B"/>
    <w:rsid w:val="00A146DE"/>
    <w:rsid w:val="00A15DA0"/>
    <w:rsid w:val="00A2236E"/>
    <w:rsid w:val="00A26334"/>
    <w:rsid w:val="00A2786F"/>
    <w:rsid w:val="00A30667"/>
    <w:rsid w:val="00A311AB"/>
    <w:rsid w:val="00A31EE9"/>
    <w:rsid w:val="00A32AE3"/>
    <w:rsid w:val="00A35444"/>
    <w:rsid w:val="00A359BC"/>
    <w:rsid w:val="00A37FDC"/>
    <w:rsid w:val="00A4106A"/>
    <w:rsid w:val="00A41E48"/>
    <w:rsid w:val="00A43005"/>
    <w:rsid w:val="00A45C1D"/>
    <w:rsid w:val="00A466B9"/>
    <w:rsid w:val="00A4717D"/>
    <w:rsid w:val="00A51324"/>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765A4"/>
    <w:rsid w:val="00A805BB"/>
    <w:rsid w:val="00A811FA"/>
    <w:rsid w:val="00A817B0"/>
    <w:rsid w:val="00A8329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09D5"/>
    <w:rsid w:val="00AC2BC7"/>
    <w:rsid w:val="00AC2FE2"/>
    <w:rsid w:val="00AC37E8"/>
    <w:rsid w:val="00AC3A67"/>
    <w:rsid w:val="00AC497B"/>
    <w:rsid w:val="00AC6119"/>
    <w:rsid w:val="00AC6446"/>
    <w:rsid w:val="00AC6945"/>
    <w:rsid w:val="00AC6E41"/>
    <w:rsid w:val="00AC7F9E"/>
    <w:rsid w:val="00AD02A4"/>
    <w:rsid w:val="00AD4B61"/>
    <w:rsid w:val="00AD6A2B"/>
    <w:rsid w:val="00AD7FDC"/>
    <w:rsid w:val="00AE2DCA"/>
    <w:rsid w:val="00AE37F2"/>
    <w:rsid w:val="00AE3CEF"/>
    <w:rsid w:val="00AE6392"/>
    <w:rsid w:val="00AE70E5"/>
    <w:rsid w:val="00AE76F5"/>
    <w:rsid w:val="00AE78EC"/>
    <w:rsid w:val="00AF07CB"/>
    <w:rsid w:val="00AF1E4B"/>
    <w:rsid w:val="00AF382C"/>
    <w:rsid w:val="00AF73BE"/>
    <w:rsid w:val="00AF7540"/>
    <w:rsid w:val="00B008E4"/>
    <w:rsid w:val="00B01933"/>
    <w:rsid w:val="00B02903"/>
    <w:rsid w:val="00B0447C"/>
    <w:rsid w:val="00B04ECB"/>
    <w:rsid w:val="00B10030"/>
    <w:rsid w:val="00B10063"/>
    <w:rsid w:val="00B102C3"/>
    <w:rsid w:val="00B11143"/>
    <w:rsid w:val="00B12E2A"/>
    <w:rsid w:val="00B153E7"/>
    <w:rsid w:val="00B15628"/>
    <w:rsid w:val="00B206A8"/>
    <w:rsid w:val="00B22257"/>
    <w:rsid w:val="00B22C35"/>
    <w:rsid w:val="00B24226"/>
    <w:rsid w:val="00B248D4"/>
    <w:rsid w:val="00B264A4"/>
    <w:rsid w:val="00B30093"/>
    <w:rsid w:val="00B311C8"/>
    <w:rsid w:val="00B31420"/>
    <w:rsid w:val="00B33343"/>
    <w:rsid w:val="00B362EA"/>
    <w:rsid w:val="00B44CB9"/>
    <w:rsid w:val="00B47E26"/>
    <w:rsid w:val="00B514B9"/>
    <w:rsid w:val="00B523B2"/>
    <w:rsid w:val="00B55066"/>
    <w:rsid w:val="00B55088"/>
    <w:rsid w:val="00B5546B"/>
    <w:rsid w:val="00B61DDE"/>
    <w:rsid w:val="00B64AD3"/>
    <w:rsid w:val="00B675E4"/>
    <w:rsid w:val="00B676D7"/>
    <w:rsid w:val="00B70C20"/>
    <w:rsid w:val="00B710D0"/>
    <w:rsid w:val="00B72CE5"/>
    <w:rsid w:val="00B73040"/>
    <w:rsid w:val="00B759CA"/>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C5D78"/>
    <w:rsid w:val="00BD07F1"/>
    <w:rsid w:val="00BD1061"/>
    <w:rsid w:val="00BD15E4"/>
    <w:rsid w:val="00BD4D9C"/>
    <w:rsid w:val="00BE07C9"/>
    <w:rsid w:val="00BE1472"/>
    <w:rsid w:val="00BE3BE8"/>
    <w:rsid w:val="00BE4EBC"/>
    <w:rsid w:val="00BE5575"/>
    <w:rsid w:val="00BE62CF"/>
    <w:rsid w:val="00BE636E"/>
    <w:rsid w:val="00BE676D"/>
    <w:rsid w:val="00BF0183"/>
    <w:rsid w:val="00BF0D0E"/>
    <w:rsid w:val="00BF3A20"/>
    <w:rsid w:val="00BF3ED4"/>
    <w:rsid w:val="00C02A44"/>
    <w:rsid w:val="00C10D12"/>
    <w:rsid w:val="00C117B2"/>
    <w:rsid w:val="00C12AF3"/>
    <w:rsid w:val="00C166ED"/>
    <w:rsid w:val="00C173E2"/>
    <w:rsid w:val="00C20548"/>
    <w:rsid w:val="00C22F1D"/>
    <w:rsid w:val="00C25A54"/>
    <w:rsid w:val="00C26B83"/>
    <w:rsid w:val="00C30DCD"/>
    <w:rsid w:val="00C3277C"/>
    <w:rsid w:val="00C34723"/>
    <w:rsid w:val="00C3492F"/>
    <w:rsid w:val="00C43E93"/>
    <w:rsid w:val="00C44568"/>
    <w:rsid w:val="00C46367"/>
    <w:rsid w:val="00C47632"/>
    <w:rsid w:val="00C50938"/>
    <w:rsid w:val="00C50B4C"/>
    <w:rsid w:val="00C51407"/>
    <w:rsid w:val="00C51922"/>
    <w:rsid w:val="00C520A3"/>
    <w:rsid w:val="00C52A4E"/>
    <w:rsid w:val="00C52CB3"/>
    <w:rsid w:val="00C557AB"/>
    <w:rsid w:val="00C55B79"/>
    <w:rsid w:val="00C568F1"/>
    <w:rsid w:val="00C60B35"/>
    <w:rsid w:val="00C62A81"/>
    <w:rsid w:val="00C62C31"/>
    <w:rsid w:val="00C65C8E"/>
    <w:rsid w:val="00C65E3D"/>
    <w:rsid w:val="00C65E58"/>
    <w:rsid w:val="00C66BC9"/>
    <w:rsid w:val="00C760A4"/>
    <w:rsid w:val="00C8017F"/>
    <w:rsid w:val="00C8417F"/>
    <w:rsid w:val="00C858E8"/>
    <w:rsid w:val="00C90433"/>
    <w:rsid w:val="00C91BB8"/>
    <w:rsid w:val="00C9247F"/>
    <w:rsid w:val="00C958BF"/>
    <w:rsid w:val="00C96714"/>
    <w:rsid w:val="00CA3AF1"/>
    <w:rsid w:val="00CA469C"/>
    <w:rsid w:val="00CA7D4F"/>
    <w:rsid w:val="00CB279E"/>
    <w:rsid w:val="00CB4616"/>
    <w:rsid w:val="00CB729B"/>
    <w:rsid w:val="00CC103D"/>
    <w:rsid w:val="00CC18B3"/>
    <w:rsid w:val="00CC3E2F"/>
    <w:rsid w:val="00CC4888"/>
    <w:rsid w:val="00CC506B"/>
    <w:rsid w:val="00CC6490"/>
    <w:rsid w:val="00CC6DF5"/>
    <w:rsid w:val="00CD1F7B"/>
    <w:rsid w:val="00CD3B2A"/>
    <w:rsid w:val="00CD5FC3"/>
    <w:rsid w:val="00CD6A2B"/>
    <w:rsid w:val="00CE2149"/>
    <w:rsid w:val="00CE2F60"/>
    <w:rsid w:val="00CE3449"/>
    <w:rsid w:val="00CE45A4"/>
    <w:rsid w:val="00CE4BC3"/>
    <w:rsid w:val="00CE56E5"/>
    <w:rsid w:val="00CE5BEB"/>
    <w:rsid w:val="00CE694D"/>
    <w:rsid w:val="00CF0B6C"/>
    <w:rsid w:val="00CF13A7"/>
    <w:rsid w:val="00CF48AA"/>
    <w:rsid w:val="00CF4D02"/>
    <w:rsid w:val="00CF58A0"/>
    <w:rsid w:val="00CF5F88"/>
    <w:rsid w:val="00D01216"/>
    <w:rsid w:val="00D03EBD"/>
    <w:rsid w:val="00D04760"/>
    <w:rsid w:val="00D05012"/>
    <w:rsid w:val="00D05142"/>
    <w:rsid w:val="00D0605A"/>
    <w:rsid w:val="00D0776D"/>
    <w:rsid w:val="00D104D4"/>
    <w:rsid w:val="00D10A28"/>
    <w:rsid w:val="00D1296C"/>
    <w:rsid w:val="00D158F1"/>
    <w:rsid w:val="00D15F87"/>
    <w:rsid w:val="00D16FF4"/>
    <w:rsid w:val="00D20D8F"/>
    <w:rsid w:val="00D233E9"/>
    <w:rsid w:val="00D2446B"/>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0F2F"/>
    <w:rsid w:val="00D71784"/>
    <w:rsid w:val="00D71FA2"/>
    <w:rsid w:val="00D72E6F"/>
    <w:rsid w:val="00D72F76"/>
    <w:rsid w:val="00D74E8E"/>
    <w:rsid w:val="00D8025C"/>
    <w:rsid w:val="00D80D8D"/>
    <w:rsid w:val="00D831B2"/>
    <w:rsid w:val="00D832AF"/>
    <w:rsid w:val="00D918DD"/>
    <w:rsid w:val="00D939D5"/>
    <w:rsid w:val="00D93BB7"/>
    <w:rsid w:val="00D940F9"/>
    <w:rsid w:val="00D94743"/>
    <w:rsid w:val="00D95D2C"/>
    <w:rsid w:val="00DA088D"/>
    <w:rsid w:val="00DA15F9"/>
    <w:rsid w:val="00DA22AA"/>
    <w:rsid w:val="00DA2C9F"/>
    <w:rsid w:val="00DA777B"/>
    <w:rsid w:val="00DA7CFF"/>
    <w:rsid w:val="00DB078F"/>
    <w:rsid w:val="00DB19F5"/>
    <w:rsid w:val="00DB22A7"/>
    <w:rsid w:val="00DB324B"/>
    <w:rsid w:val="00DB5FC2"/>
    <w:rsid w:val="00DB6160"/>
    <w:rsid w:val="00DB70F8"/>
    <w:rsid w:val="00DC027A"/>
    <w:rsid w:val="00DC0CF1"/>
    <w:rsid w:val="00DC2875"/>
    <w:rsid w:val="00DC2A3D"/>
    <w:rsid w:val="00DD274B"/>
    <w:rsid w:val="00DD3835"/>
    <w:rsid w:val="00DD40CC"/>
    <w:rsid w:val="00DD5132"/>
    <w:rsid w:val="00DD5B37"/>
    <w:rsid w:val="00DD6053"/>
    <w:rsid w:val="00DD62CB"/>
    <w:rsid w:val="00DE1631"/>
    <w:rsid w:val="00DE1C92"/>
    <w:rsid w:val="00DE3640"/>
    <w:rsid w:val="00DE3B58"/>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3637"/>
    <w:rsid w:val="00E048AF"/>
    <w:rsid w:val="00E079EE"/>
    <w:rsid w:val="00E127AD"/>
    <w:rsid w:val="00E12FB5"/>
    <w:rsid w:val="00E160B6"/>
    <w:rsid w:val="00E212A2"/>
    <w:rsid w:val="00E216B3"/>
    <w:rsid w:val="00E23B8F"/>
    <w:rsid w:val="00E24D06"/>
    <w:rsid w:val="00E24E89"/>
    <w:rsid w:val="00E25E06"/>
    <w:rsid w:val="00E26970"/>
    <w:rsid w:val="00E30075"/>
    <w:rsid w:val="00E3554B"/>
    <w:rsid w:val="00E4304E"/>
    <w:rsid w:val="00E45C1D"/>
    <w:rsid w:val="00E4766B"/>
    <w:rsid w:val="00E50105"/>
    <w:rsid w:val="00E50AB2"/>
    <w:rsid w:val="00E515FA"/>
    <w:rsid w:val="00E518FF"/>
    <w:rsid w:val="00E5280C"/>
    <w:rsid w:val="00E52FE3"/>
    <w:rsid w:val="00E530E2"/>
    <w:rsid w:val="00E53173"/>
    <w:rsid w:val="00E553C9"/>
    <w:rsid w:val="00E55D95"/>
    <w:rsid w:val="00E5641A"/>
    <w:rsid w:val="00E64A12"/>
    <w:rsid w:val="00E6659A"/>
    <w:rsid w:val="00E665DA"/>
    <w:rsid w:val="00E72515"/>
    <w:rsid w:val="00E72D87"/>
    <w:rsid w:val="00E76EA7"/>
    <w:rsid w:val="00E777D3"/>
    <w:rsid w:val="00E80211"/>
    <w:rsid w:val="00E84221"/>
    <w:rsid w:val="00E9277C"/>
    <w:rsid w:val="00E94BF4"/>
    <w:rsid w:val="00E9512B"/>
    <w:rsid w:val="00E9552D"/>
    <w:rsid w:val="00E961D8"/>
    <w:rsid w:val="00E969F4"/>
    <w:rsid w:val="00EA1CF7"/>
    <w:rsid w:val="00EA2C7E"/>
    <w:rsid w:val="00EA43F5"/>
    <w:rsid w:val="00EA69C9"/>
    <w:rsid w:val="00EB1356"/>
    <w:rsid w:val="00EB2804"/>
    <w:rsid w:val="00EB2A47"/>
    <w:rsid w:val="00EC07D4"/>
    <w:rsid w:val="00EC0FDB"/>
    <w:rsid w:val="00EC38D9"/>
    <w:rsid w:val="00EC3F98"/>
    <w:rsid w:val="00EC4028"/>
    <w:rsid w:val="00EC4FE6"/>
    <w:rsid w:val="00EC60FC"/>
    <w:rsid w:val="00EC6FA3"/>
    <w:rsid w:val="00EC7234"/>
    <w:rsid w:val="00EC7889"/>
    <w:rsid w:val="00ED1520"/>
    <w:rsid w:val="00ED28C0"/>
    <w:rsid w:val="00ED2A59"/>
    <w:rsid w:val="00ED393D"/>
    <w:rsid w:val="00ED4686"/>
    <w:rsid w:val="00ED5227"/>
    <w:rsid w:val="00EE0848"/>
    <w:rsid w:val="00EE18DB"/>
    <w:rsid w:val="00EE591A"/>
    <w:rsid w:val="00EE5B00"/>
    <w:rsid w:val="00EE61A7"/>
    <w:rsid w:val="00EF2954"/>
    <w:rsid w:val="00EF299E"/>
    <w:rsid w:val="00EF454D"/>
    <w:rsid w:val="00EF4A0E"/>
    <w:rsid w:val="00EF4EC0"/>
    <w:rsid w:val="00EF7813"/>
    <w:rsid w:val="00EF7CC4"/>
    <w:rsid w:val="00F00FAC"/>
    <w:rsid w:val="00F02398"/>
    <w:rsid w:val="00F02480"/>
    <w:rsid w:val="00F025C4"/>
    <w:rsid w:val="00F04F7B"/>
    <w:rsid w:val="00F051B9"/>
    <w:rsid w:val="00F07FDA"/>
    <w:rsid w:val="00F15C71"/>
    <w:rsid w:val="00F17147"/>
    <w:rsid w:val="00F20DE6"/>
    <w:rsid w:val="00F211E7"/>
    <w:rsid w:val="00F243D7"/>
    <w:rsid w:val="00F24F10"/>
    <w:rsid w:val="00F264EC"/>
    <w:rsid w:val="00F3041C"/>
    <w:rsid w:val="00F31BC8"/>
    <w:rsid w:val="00F31E4C"/>
    <w:rsid w:val="00F35F0F"/>
    <w:rsid w:val="00F37524"/>
    <w:rsid w:val="00F4112C"/>
    <w:rsid w:val="00F41A44"/>
    <w:rsid w:val="00F41EB2"/>
    <w:rsid w:val="00F43E3A"/>
    <w:rsid w:val="00F50FEE"/>
    <w:rsid w:val="00F51157"/>
    <w:rsid w:val="00F526F6"/>
    <w:rsid w:val="00F53285"/>
    <w:rsid w:val="00F53943"/>
    <w:rsid w:val="00F53B48"/>
    <w:rsid w:val="00F54192"/>
    <w:rsid w:val="00F553DE"/>
    <w:rsid w:val="00F60717"/>
    <w:rsid w:val="00F6300E"/>
    <w:rsid w:val="00F721CA"/>
    <w:rsid w:val="00F72F16"/>
    <w:rsid w:val="00F75A92"/>
    <w:rsid w:val="00F7607A"/>
    <w:rsid w:val="00F82762"/>
    <w:rsid w:val="00F829BA"/>
    <w:rsid w:val="00F82C84"/>
    <w:rsid w:val="00F85059"/>
    <w:rsid w:val="00F863A2"/>
    <w:rsid w:val="00F86643"/>
    <w:rsid w:val="00F9067D"/>
    <w:rsid w:val="00F942C1"/>
    <w:rsid w:val="00F95DE5"/>
    <w:rsid w:val="00FA05C2"/>
    <w:rsid w:val="00FA24F2"/>
    <w:rsid w:val="00FA394D"/>
    <w:rsid w:val="00FA5950"/>
    <w:rsid w:val="00FB03B6"/>
    <w:rsid w:val="00FB0CFD"/>
    <w:rsid w:val="00FB1ADE"/>
    <w:rsid w:val="00FB3799"/>
    <w:rsid w:val="00FB394D"/>
    <w:rsid w:val="00FB6039"/>
    <w:rsid w:val="00FB622F"/>
    <w:rsid w:val="00FB6C6A"/>
    <w:rsid w:val="00FB7CF6"/>
    <w:rsid w:val="00FC014A"/>
    <w:rsid w:val="00FC0D50"/>
    <w:rsid w:val="00FC25A3"/>
    <w:rsid w:val="00FC29F0"/>
    <w:rsid w:val="00FC423D"/>
    <w:rsid w:val="00FC4A1A"/>
    <w:rsid w:val="00FC4C57"/>
    <w:rsid w:val="00FC5B60"/>
    <w:rsid w:val="00FC709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3BFC"/>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 w:type="paragraph" w:styleId="Index1">
    <w:name w:val="index 1"/>
    <w:basedOn w:val="Normal"/>
    <w:next w:val="Normal"/>
    <w:autoRedefine/>
    <w:uiPriority w:val="99"/>
    <w:unhideWhenUsed/>
    <w:rsid w:val="00AE76F5"/>
    <w:pPr>
      <w:tabs>
        <w:tab w:val="clear" w:pos="284"/>
        <w:tab w:val="clear" w:pos="567"/>
        <w:tab w:val="clear" w:pos="851"/>
        <w:tab w:val="clear" w:pos="1134"/>
        <w:tab w:val="clear" w:pos="1418"/>
        <w:tab w:val="clear" w:pos="1701"/>
        <w:tab w:val="clear" w:pos="1985"/>
        <w:tab w:val="clear" w:pos="2268"/>
      </w:tabs>
      <w:spacing w:line="240" w:lineRule="auto"/>
      <w:ind w:left="200" w:hanging="200"/>
    </w:pPr>
  </w:style>
  <w:style w:type="paragraph" w:styleId="TOCHeading">
    <w:name w:val="TOC Heading"/>
    <w:basedOn w:val="Heading1"/>
    <w:next w:val="Normal"/>
    <w:uiPriority w:val="39"/>
    <w:unhideWhenUsed/>
    <w:qFormat/>
    <w:rsid w:val="00FB3799"/>
    <w:pPr>
      <w:tabs>
        <w:tab w:val="clear" w:pos="284"/>
        <w:tab w:val="clear" w:pos="567"/>
        <w:tab w:val="clear" w:pos="851"/>
        <w:tab w:val="clear" w:pos="1134"/>
        <w:tab w:val="clear" w:pos="1418"/>
        <w:tab w:val="clear" w:pos="1701"/>
        <w:tab w:val="clear" w:pos="1985"/>
        <w:tab w:val="clear" w:pos="2268"/>
      </w:tabs>
      <w:spacing w:line="259" w:lineRule="auto"/>
      <w:outlineLvl w:val="9"/>
    </w:pPr>
    <w:rPr>
      <w:rFonts w:asciiTheme="majorHAnsi" w:eastAsiaTheme="majorEastAsia" w:hAnsiTheme="majorHAnsi" w:cstheme="majorBidi"/>
      <w:b w:val="0"/>
      <w:color w:val="2E74B5"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3.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hyperlink" Target="mk:@MSITStore:D:\microchip\harmony\v1_08\doc\help_harmony.chm::/22209.html" TargetMode="External"/><Relationship Id="rId226" Type="http://schemas.openxmlformats.org/officeDocument/2006/relationships/hyperlink" Target="mk:@MSITStore:D:\microchip\harmony\v1_08\doc\help_harmony.chm::/14165.html" TargetMode="External"/><Relationship Id="rId247" Type="http://schemas.openxmlformats.org/officeDocument/2006/relationships/header" Target="header7.xm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customXml" Target="../customXml/item4.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hyperlink" Target="mk:@MSITStore:D:\microchip\harmony\v1_08\doc\help_harmony.chm::/24093.html" TargetMode="External"/><Relationship Id="rId237" Type="http://schemas.openxmlformats.org/officeDocument/2006/relationships/hyperlink" Target="mk:@MSITStore:D:\microchip\harmony\v1_08\doc\help_harmony.chm::/24374.html" TargetMode="External"/><Relationship Id="rId258" Type="http://schemas.openxmlformats.org/officeDocument/2006/relationships/theme" Target="theme/theme1.xml"/><Relationship Id="rId22" Type="http://schemas.openxmlformats.org/officeDocument/2006/relationships/footer" Target="footer4.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hyperlink" Target="mk:@MSITStore:D:\microchip\harmony\v1_08\doc\help_harmony.chm::/22209.html" TargetMode="External"/><Relationship Id="rId227" Type="http://schemas.openxmlformats.org/officeDocument/2006/relationships/hyperlink" Target="mk:@MSITStore:D:\microchip\harmony\v1_08\doc\help_harmony.chm::/24368.html" TargetMode="External"/><Relationship Id="rId248" Type="http://schemas.openxmlformats.org/officeDocument/2006/relationships/header" Target="header8.xml"/><Relationship Id="rId12" Type="http://schemas.openxmlformats.org/officeDocument/2006/relationships/header" Target="header1.xml"/><Relationship Id="rId33" Type="http://schemas.openxmlformats.org/officeDocument/2006/relationships/image" Target="media/image14.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image" Target="media/image165.png"/><Relationship Id="rId217" Type="http://schemas.openxmlformats.org/officeDocument/2006/relationships/hyperlink" Target="mk:@MSITStore:D:\microchip\harmony\v1_08\doc\help_harmony.chm::/22209.html" TargetMode="External"/><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hyperlink" Target="mk:@MSITStore:D:\microchip\harmony\v1_08\doc\help_harmony.chm::/22209.html" TargetMode="External"/><Relationship Id="rId233" Type="http://schemas.openxmlformats.org/officeDocument/2006/relationships/hyperlink" Target="mk:@MSITStore:D:\microchip\harmony\v1_08\doc\help_harmony.chm::/24374.html" TargetMode="External"/><Relationship Id="rId238" Type="http://schemas.openxmlformats.org/officeDocument/2006/relationships/hyperlink" Target="mk:@MSITStore:D:\microchip\harmony\v1_08\doc\help_harmony.chm::/24374.html" TargetMode="External"/><Relationship Id="rId254" Type="http://schemas.openxmlformats.org/officeDocument/2006/relationships/footer" Target="footer9.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172" Type="http://schemas.openxmlformats.org/officeDocument/2006/relationships/image" Target="media/image150.png"/><Relationship Id="rId193" Type="http://schemas.openxmlformats.org/officeDocument/2006/relationships/image" Target="media/image171.png"/><Relationship Id="rId202" Type="http://schemas.openxmlformats.org/officeDocument/2006/relationships/header" Target="header6.xml"/><Relationship Id="rId207" Type="http://schemas.openxmlformats.org/officeDocument/2006/relationships/hyperlink" Target="mk:@MSITStore:D:\microchip\harmony\v1_08\doc\help_harmony.chm::/14165.html" TargetMode="External"/><Relationship Id="rId223" Type="http://schemas.openxmlformats.org/officeDocument/2006/relationships/hyperlink" Target="mk:@MSITStore:D:\microchip\harmony\v1_08\doc\help_harmony.chm::/24228.html" TargetMode="External"/><Relationship Id="rId228" Type="http://schemas.openxmlformats.org/officeDocument/2006/relationships/hyperlink" Target="mk:@MSITStore:D:\microchip\harmony\v1_08\doc\help_harmony.chm::/14171.html" TargetMode="External"/><Relationship Id="rId244" Type="http://schemas.openxmlformats.org/officeDocument/2006/relationships/hyperlink" Target="mk:@MSITStore:D:\microchip\harmony\v1_08\doc\help_harmony.chm::/24368.html" TargetMode="External"/><Relationship Id="rId249" Type="http://schemas.openxmlformats.org/officeDocument/2006/relationships/footer" Target="footer7.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styles" Target="styl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40.png"/><Relationship Id="rId183" Type="http://schemas.openxmlformats.org/officeDocument/2006/relationships/image" Target="media/image161.png"/><Relationship Id="rId213" Type="http://schemas.openxmlformats.org/officeDocument/2006/relationships/hyperlink" Target="mk:@MSITStore:D:\microchip\harmony\v1_08\doc\help_harmony.chm::/22209.html" TargetMode="External"/><Relationship Id="rId218" Type="http://schemas.openxmlformats.org/officeDocument/2006/relationships/hyperlink" Target="mk:@MSITStore:D:\microchip\harmony\v1_08\doc\help_harmony.chm::/24369.html" TargetMode="External"/><Relationship Id="rId234" Type="http://schemas.openxmlformats.org/officeDocument/2006/relationships/hyperlink" Target="mk:@MSITStore:D:\microchip\harmony\v1_08\doc\help_harmony.chm::/24369.html" TargetMode="External"/><Relationship Id="rId239" Type="http://schemas.openxmlformats.org/officeDocument/2006/relationships/hyperlink" Target="mk:@MSITStore:D:\microchip\harmony\v1_08\doc\help_harmony.chm::/14165.html" TargetMode="External"/><Relationship Id="rId2" Type="http://schemas.openxmlformats.org/officeDocument/2006/relationships/customXml" Target="../customXml/item1.xml"/><Relationship Id="rId29" Type="http://schemas.openxmlformats.org/officeDocument/2006/relationships/image" Target="media/image10.png"/><Relationship Id="rId250" Type="http://schemas.openxmlformats.org/officeDocument/2006/relationships/footer" Target="footer8.xml"/><Relationship Id="rId255" Type="http://schemas.openxmlformats.org/officeDocument/2006/relationships/footer" Target="footer10.xml"/><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footer" Target="footer5.xml"/><Relationship Id="rId208" Type="http://schemas.openxmlformats.org/officeDocument/2006/relationships/hyperlink" Target="mk:@MSITStore:D:\microchip\harmony\v1_08\doc\help_harmony.chm::/22208.html" TargetMode="External"/><Relationship Id="rId229" Type="http://schemas.openxmlformats.org/officeDocument/2006/relationships/hyperlink" Target="mk:@MSITStore:D:\microchip\harmony\v1_08\doc\help_harmony.chm::/14165.html" TargetMode="External"/><Relationship Id="rId19" Type="http://schemas.openxmlformats.org/officeDocument/2006/relationships/header" Target="header3.xml"/><Relationship Id="rId224" Type="http://schemas.openxmlformats.org/officeDocument/2006/relationships/hyperlink" Target="mk:@MSITStore:D:\microchip\harmony\v1_08\doc\help_harmony.chm::/24369.html" TargetMode="External"/><Relationship Id="rId240" Type="http://schemas.openxmlformats.org/officeDocument/2006/relationships/hyperlink" Target="mk:@MSITStore:D:\microchip\harmony\v1_08\doc\help_harmony.chm::/14171.html" TargetMode="External"/><Relationship Id="rId245" Type="http://schemas.openxmlformats.org/officeDocument/2006/relationships/hyperlink" Target="mk:@MSITStore:D:\microchip\harmony\v1_08\doc\help_harmony.chm::/24368.html" TargetMode="Externa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hyperlink" Target="mk:@MSITStore:D:\microchip\harmony\v1_08\doc\help_harmony.chm::/24369.html" TargetMode="External"/><Relationship Id="rId3" Type="http://schemas.openxmlformats.org/officeDocument/2006/relationships/customXml" Target="../customXml/item2.xml"/><Relationship Id="rId214" Type="http://schemas.openxmlformats.org/officeDocument/2006/relationships/hyperlink" Target="mk:@MSITStore:D:\microchip\harmony\v1_08\doc\help_harmony.chm::/22209.html" TargetMode="External"/><Relationship Id="rId230" Type="http://schemas.openxmlformats.org/officeDocument/2006/relationships/hyperlink" Target="mk:@MSITStore:D:\microchip\harmony\v1_08\doc\help_harmony.chm::/24368.html" TargetMode="External"/><Relationship Id="rId235" Type="http://schemas.openxmlformats.org/officeDocument/2006/relationships/hyperlink" Target="mk:@MSITStore:D:\microchip\harmony\v1_08\doc\help_harmony.chm::/24374.html" TargetMode="External"/><Relationship Id="rId251" Type="http://schemas.openxmlformats.org/officeDocument/2006/relationships/image" Target="media/image179.emf"/><Relationship Id="rId256" Type="http://schemas.openxmlformats.org/officeDocument/2006/relationships/fontTable" Target="fontTable.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comments" Target="comments.xml"/><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eader" Target="header4.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hyperlink" Target="mk:@MSITStore:D:\microchip\harmony\v1_08\doc\help_harmony.chm::/14171.html" TargetMode="External"/><Relationship Id="rId190" Type="http://schemas.openxmlformats.org/officeDocument/2006/relationships/image" Target="media/image168.png"/><Relationship Id="rId204" Type="http://schemas.openxmlformats.org/officeDocument/2006/relationships/footer" Target="footer6.xml"/><Relationship Id="rId220" Type="http://schemas.openxmlformats.org/officeDocument/2006/relationships/hyperlink" Target="mk:@MSITStore:D:\microchip\harmony\v1_08\doc\help_harmony.chm::/24369.html" TargetMode="External"/><Relationship Id="rId225" Type="http://schemas.openxmlformats.org/officeDocument/2006/relationships/hyperlink" Target="mk:@MSITStore:D:\microchip\harmony\v1_08\doc\help_harmony.chm::/24369.html" TargetMode="External"/><Relationship Id="rId241" Type="http://schemas.openxmlformats.org/officeDocument/2006/relationships/hyperlink" Target="mk:@MSITStore:D:\microchip\harmony\v1_08\doc\help_harmony.chm::/14171.html" TargetMode="External"/><Relationship Id="rId246" Type="http://schemas.openxmlformats.org/officeDocument/2006/relationships/hyperlink" Target="mk:@MSITStore:D:\microchip\harmony\v1_08\doc\help_harmony.chm::/23778.html" TargetMode="External"/><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58.png"/><Relationship Id="rId210" Type="http://schemas.openxmlformats.org/officeDocument/2006/relationships/hyperlink" Target="mk:@MSITStore:D:\microchip\harmony\v1_08\doc\help_harmony.chm::/22209.html" TargetMode="External"/><Relationship Id="rId215" Type="http://schemas.openxmlformats.org/officeDocument/2006/relationships/hyperlink" Target="mk:@MSITStore:D:\microchip\harmony\v1_08\doc\help_harmony.chm::/22209.html" TargetMode="External"/><Relationship Id="rId236" Type="http://schemas.openxmlformats.org/officeDocument/2006/relationships/hyperlink" Target="mk:@MSITStore:D:\microchip\harmony\v1_08\doc\help_harmony.chm::/24228.html" TargetMode="External"/><Relationship Id="rId257" Type="http://schemas.microsoft.com/office/2011/relationships/people" Target="people.xml"/><Relationship Id="rId26" Type="http://schemas.openxmlformats.org/officeDocument/2006/relationships/image" Target="media/image7.png"/><Relationship Id="rId231" Type="http://schemas.openxmlformats.org/officeDocument/2006/relationships/hyperlink" Target="mk:@MSITStore:D:\microchip\harmony\v1_08\doc\help_harmony.chm::/14171.html" TargetMode="External"/><Relationship Id="rId252" Type="http://schemas.openxmlformats.org/officeDocument/2006/relationships/header" Target="header9.xml"/><Relationship Id="rId47" Type="http://schemas.openxmlformats.org/officeDocument/2006/relationships/image" Target="media/image28.png"/><Relationship Id="rId68" Type="http://schemas.microsoft.com/office/2011/relationships/commentsExtended" Target="commentsExtended.xm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emf"/><Relationship Id="rId221" Type="http://schemas.openxmlformats.org/officeDocument/2006/relationships/hyperlink" Target="mk:@MSITStore:D:\microchip\harmony\v1_08\doc\help_harmony.chm::/24369.html" TargetMode="External"/><Relationship Id="rId242" Type="http://schemas.openxmlformats.org/officeDocument/2006/relationships/hyperlink" Target="mk:@MSITStore:D:\microchip\harmony\v1_08\doc\help_harmony.chm::/14171.html"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hyperlink" Target="mk:@MSITStore:D:\microchip\harmony\v1_08\doc\help_harmony.chm::/22209.html" TargetMode="External"/><Relationship Id="rId232" Type="http://schemas.openxmlformats.org/officeDocument/2006/relationships/hyperlink" Target="mk:@MSITStore:D:\microchip\harmony\v1_08\doc\help_harmony.chm::/24369.html" TargetMode="External"/><Relationship Id="rId253" Type="http://schemas.openxmlformats.org/officeDocument/2006/relationships/header" Target="header10.xml"/><Relationship Id="rId27" Type="http://schemas.openxmlformats.org/officeDocument/2006/relationships/image" Target="media/image8.png"/><Relationship Id="rId48" Type="http://schemas.openxmlformats.org/officeDocument/2006/relationships/image" Target="media/image29.png"/><Relationship Id="rId69" Type="http://schemas.microsoft.com/office/2016/09/relationships/commentsIds" Target="commentsIds.xml"/><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header" Target="header5.xml"/><Relationship Id="rId222" Type="http://schemas.openxmlformats.org/officeDocument/2006/relationships/hyperlink" Target="mk:@MSITStore:D:\microchip\harmony\v1_08\doc\help_harmony.chm::/24369.html" TargetMode="External"/><Relationship Id="rId243" Type="http://schemas.openxmlformats.org/officeDocument/2006/relationships/hyperlink" Target="mk:@MSITStore:D:\microchip\harmony\v1_08\doc\help_harmony.chm::/14171.html" TargetMode="External"/><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10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BEC46367-AA2C-4705-89CD-F350CE29B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13363</Words>
  <Characters>84187</Characters>
  <Application>Microsoft Office Word</Application>
  <DocSecurity>0</DocSecurity>
  <Lines>701</Lines>
  <Paragraphs>194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97356</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Martin Ruppert - M91221</cp:lastModifiedBy>
  <cp:revision>6</cp:revision>
  <cp:lastPrinted>2019-06-04T11:09:00Z</cp:lastPrinted>
  <dcterms:created xsi:type="dcterms:W3CDTF">2019-06-04T11:03:00Z</dcterms:created>
  <dcterms:modified xsi:type="dcterms:W3CDTF">2019-06-04T11:10:00Z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